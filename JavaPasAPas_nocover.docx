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7BD08E" w14:textId="77777777" w:rsidR="0095532C" w:rsidRDefault="0095532C" w:rsidP="0095532C">
      <w:pPr>
        <w:pStyle w:val="Corpsdetexte"/>
        <w:rPr>
          <w:rStyle w:val="Accentuation"/>
          <w:rFonts w:ascii="Garamond" w:hAnsi="Garamond"/>
          <w:sz w:val="24"/>
          <w:szCs w:val="24"/>
        </w:rPr>
      </w:pPr>
    </w:p>
    <w:p w14:paraId="3F18754E" w14:textId="77777777" w:rsidR="0095532C" w:rsidRDefault="0095532C" w:rsidP="0095532C">
      <w:pPr>
        <w:pStyle w:val="Corpsdetexte"/>
        <w:rPr>
          <w:rStyle w:val="Accentuation"/>
          <w:rFonts w:ascii="Garamond" w:hAnsi="Garamond"/>
          <w:sz w:val="24"/>
          <w:szCs w:val="24"/>
        </w:rPr>
      </w:pPr>
    </w:p>
    <w:p w14:paraId="7A2E591B" w14:textId="77777777" w:rsidR="0095532C" w:rsidRDefault="0095532C" w:rsidP="0095532C">
      <w:pPr>
        <w:pStyle w:val="Corpsdetexte"/>
        <w:rPr>
          <w:rStyle w:val="Accentuation"/>
          <w:rFonts w:ascii="Garamond" w:hAnsi="Garamond"/>
          <w:sz w:val="24"/>
          <w:szCs w:val="24"/>
        </w:rPr>
      </w:pPr>
    </w:p>
    <w:p w14:paraId="017C2BBE" w14:textId="77777777" w:rsidR="0095532C" w:rsidRDefault="0095532C" w:rsidP="0095532C">
      <w:pPr>
        <w:pStyle w:val="Corpsdetexte"/>
        <w:rPr>
          <w:rStyle w:val="Accentuation"/>
          <w:rFonts w:ascii="Garamond" w:hAnsi="Garamond"/>
          <w:sz w:val="24"/>
          <w:szCs w:val="24"/>
        </w:rPr>
      </w:pPr>
    </w:p>
    <w:p w14:paraId="00B460DC" w14:textId="77777777" w:rsidR="0095532C" w:rsidRDefault="0095532C" w:rsidP="0095532C">
      <w:pPr>
        <w:pStyle w:val="Corpsdetexte"/>
        <w:rPr>
          <w:rStyle w:val="Accentuation"/>
          <w:rFonts w:ascii="Garamond" w:hAnsi="Garamond"/>
          <w:sz w:val="24"/>
          <w:szCs w:val="24"/>
        </w:rPr>
      </w:pPr>
    </w:p>
    <w:p w14:paraId="18C45E9E" w14:textId="77777777" w:rsidR="0095532C" w:rsidRDefault="0095532C" w:rsidP="0095532C">
      <w:pPr>
        <w:pStyle w:val="Corpsdetexte"/>
        <w:rPr>
          <w:rStyle w:val="Accentuation"/>
          <w:rFonts w:ascii="Garamond" w:hAnsi="Garamond"/>
          <w:sz w:val="24"/>
          <w:szCs w:val="24"/>
        </w:rPr>
      </w:pPr>
    </w:p>
    <w:p w14:paraId="6C0247FE" w14:textId="77777777" w:rsidR="0095532C" w:rsidRDefault="0095532C" w:rsidP="0095532C">
      <w:pPr>
        <w:pStyle w:val="Corpsdetexte"/>
        <w:rPr>
          <w:rStyle w:val="Accentuation"/>
          <w:rFonts w:ascii="Garamond" w:hAnsi="Garamond"/>
          <w:sz w:val="24"/>
          <w:szCs w:val="24"/>
        </w:rPr>
      </w:pPr>
    </w:p>
    <w:p w14:paraId="43C47D20" w14:textId="77777777" w:rsidR="0095532C" w:rsidRDefault="0095532C" w:rsidP="0095532C">
      <w:pPr>
        <w:pStyle w:val="Corpsdetexte"/>
        <w:rPr>
          <w:rStyle w:val="Accentuation"/>
          <w:rFonts w:ascii="Garamond" w:hAnsi="Garamond"/>
          <w:sz w:val="24"/>
          <w:szCs w:val="24"/>
        </w:rPr>
      </w:pPr>
    </w:p>
    <w:p w14:paraId="18389589" w14:textId="77777777" w:rsidR="0095532C" w:rsidRDefault="0095532C" w:rsidP="0095532C">
      <w:pPr>
        <w:pStyle w:val="Corpsdetexte"/>
        <w:rPr>
          <w:rStyle w:val="Accentuation"/>
          <w:rFonts w:ascii="Garamond" w:hAnsi="Garamond"/>
          <w:sz w:val="24"/>
          <w:szCs w:val="24"/>
        </w:rPr>
      </w:pPr>
    </w:p>
    <w:p w14:paraId="5992577B" w14:textId="77777777" w:rsidR="0095532C" w:rsidRDefault="0095532C" w:rsidP="0095532C">
      <w:pPr>
        <w:pStyle w:val="Corpsdetexte"/>
        <w:rPr>
          <w:rStyle w:val="Accentuation"/>
          <w:rFonts w:ascii="Garamond" w:hAnsi="Garamond"/>
          <w:sz w:val="24"/>
          <w:szCs w:val="24"/>
        </w:rPr>
      </w:pPr>
    </w:p>
    <w:p w14:paraId="639CA2D6" w14:textId="77777777" w:rsidR="0095532C" w:rsidRDefault="0095532C" w:rsidP="0095532C">
      <w:pPr>
        <w:pStyle w:val="Corpsdetexte"/>
        <w:rPr>
          <w:rStyle w:val="Accentuation"/>
          <w:rFonts w:ascii="Garamond" w:hAnsi="Garamond"/>
          <w:sz w:val="24"/>
          <w:szCs w:val="24"/>
        </w:rPr>
      </w:pPr>
    </w:p>
    <w:p w14:paraId="627A96C8" w14:textId="77777777" w:rsidR="0095532C" w:rsidRDefault="0095532C" w:rsidP="0095532C">
      <w:pPr>
        <w:pStyle w:val="Corpsdetexte"/>
        <w:rPr>
          <w:rStyle w:val="Accentuation"/>
          <w:rFonts w:ascii="Garamond" w:hAnsi="Garamond"/>
          <w:sz w:val="24"/>
          <w:szCs w:val="24"/>
        </w:rPr>
      </w:pPr>
    </w:p>
    <w:p w14:paraId="162CEC16" w14:textId="0B1FEAAD" w:rsidR="00CF34EA" w:rsidRPr="0095532C" w:rsidRDefault="000B4659" w:rsidP="0095532C">
      <w:pPr>
        <w:pStyle w:val="Corpsdetexte"/>
      </w:pPr>
      <w:r w:rsidRPr="00200CAC">
        <w:t xml:space="preserve">Java </w:t>
      </w:r>
      <w:r w:rsidR="00A1295B" w:rsidRPr="00200CAC">
        <w:t>p</w:t>
      </w:r>
      <w:r w:rsidR="0089793A" w:rsidRPr="00200CAC">
        <w:t xml:space="preserve">as à </w:t>
      </w:r>
      <w:r w:rsidR="00A1295B" w:rsidRPr="00200CAC">
        <w:t>p</w:t>
      </w:r>
      <w:r w:rsidR="0089793A" w:rsidRPr="00200CAC">
        <w:t>as</w:t>
      </w:r>
    </w:p>
    <w:p w14:paraId="744761D8" w14:textId="6547DEDB" w:rsidR="005C511E" w:rsidRPr="0095532C" w:rsidRDefault="00A060EE" w:rsidP="0095532C">
      <w:pPr>
        <w:pStyle w:val="Corpsdetexte"/>
      </w:pPr>
      <w:bookmarkStart w:id="0" w:name="_Toc44667547"/>
      <w:r w:rsidRPr="00200CAC">
        <w:t>I</w:t>
      </w:r>
      <w:r w:rsidR="00CF34EA" w:rsidRPr="00200CAC">
        <w:t xml:space="preserve">ntroduction à la </w:t>
      </w:r>
      <w:r w:rsidR="00DE28EC">
        <w:t>p</w:t>
      </w:r>
      <w:r w:rsidR="00CF34EA" w:rsidRPr="00200CAC">
        <w:t xml:space="preserve">rogrammation et au </w:t>
      </w:r>
      <w:r w:rsidR="00DE28EC">
        <w:t>l</w:t>
      </w:r>
      <w:r w:rsidR="00CF34EA" w:rsidRPr="00200CAC">
        <w:t>angage Java</w:t>
      </w:r>
      <w:bookmarkEnd w:id="0"/>
    </w:p>
    <w:p w14:paraId="356BE0AA" w14:textId="43E612AC" w:rsidR="00481233" w:rsidRDefault="005C511E" w:rsidP="0095532C">
      <w:pPr>
        <w:pStyle w:val="Corpsdetexte"/>
      </w:pPr>
      <w:r w:rsidRPr="00200CAC">
        <w:t>Robert Godin</w:t>
      </w:r>
      <w:r w:rsidR="00F9726A" w:rsidRPr="00200CAC">
        <w:t>, Daniel Lemire</w:t>
      </w:r>
    </w:p>
    <w:p w14:paraId="5B474ADA" w14:textId="77777777" w:rsidR="00481233" w:rsidRDefault="00481233" w:rsidP="00035DA1">
      <w:pPr>
        <w:pStyle w:val="Corpsdetexte"/>
        <w:jc w:val="center"/>
      </w:pPr>
    </w:p>
    <w:p w14:paraId="412C9C35" w14:textId="77777777" w:rsidR="00481233" w:rsidRDefault="00481233" w:rsidP="00035DA1">
      <w:pPr>
        <w:pStyle w:val="Corpsdetexte"/>
        <w:jc w:val="center"/>
      </w:pPr>
    </w:p>
    <w:p w14:paraId="51A5445B" w14:textId="77777777" w:rsidR="00481233" w:rsidRDefault="00481233" w:rsidP="006E11A6">
      <w:pPr>
        <w:pStyle w:val="Corpsdetexte"/>
      </w:pPr>
    </w:p>
    <w:p w14:paraId="185795FF" w14:textId="5076FB5D" w:rsidR="00182BE4" w:rsidRDefault="007A12F6" w:rsidP="00182BE4">
      <w:pPr>
        <w:pStyle w:val="Corpsdetexte"/>
      </w:pPr>
      <w:r>
        <w:t>Première édition, janvier</w:t>
      </w:r>
      <w:r w:rsidR="00946A4A">
        <w:t xml:space="preserve"> </w:t>
      </w:r>
      <w:r w:rsidR="0060702D">
        <w:t>202</w:t>
      </w:r>
      <w:r>
        <w:t>4</w:t>
      </w:r>
    </w:p>
    <w:p w14:paraId="18A6BEE6" w14:textId="0E58896F" w:rsidR="00182BE4" w:rsidRDefault="00182BE4" w:rsidP="00E0165C">
      <w:pPr>
        <w:rPr>
          <w:spacing w:val="-5"/>
          <w:sz w:val="24"/>
          <w:szCs w:val="24"/>
        </w:rPr>
      </w:pPr>
      <w:r>
        <w:br w:type="page"/>
      </w:r>
    </w:p>
    <w:p w14:paraId="073C08A8" w14:textId="361735F1" w:rsidR="005835EA" w:rsidRDefault="005835EA" w:rsidP="16CBE89F">
      <w:pPr>
        <w:pStyle w:val="Titre1"/>
        <w:numPr>
          <w:ilvl w:val="0"/>
          <w:numId w:val="0"/>
        </w:numPr>
      </w:pPr>
      <w:bookmarkStart w:id="1" w:name="_Toc155813865"/>
      <w:r>
        <w:lastRenderedPageBreak/>
        <w:t>Préface</w:t>
      </w:r>
      <w:bookmarkEnd w:id="1"/>
    </w:p>
    <w:p w14:paraId="403D5AB0" w14:textId="4B7843D1" w:rsidR="00F977F3" w:rsidRDefault="005835EA" w:rsidP="005835EA">
      <w:pPr>
        <w:pStyle w:val="Corpsdetexte"/>
      </w:pPr>
      <w:r>
        <w:t>Cet ouvrage présente les concepts de base de la programmation</w:t>
      </w:r>
      <w:r w:rsidR="001D5181">
        <w:t xml:space="preserve"> et</w:t>
      </w:r>
      <w:r>
        <w:t xml:space="preserve"> du langage Java. </w:t>
      </w:r>
      <w:r w:rsidR="00A87FB9">
        <w:t xml:space="preserve">Le livre s’adresse </w:t>
      </w:r>
      <w:r w:rsidR="00F969C4">
        <w:t>à un auditoire très large</w:t>
      </w:r>
      <w:r w:rsidR="0045606B">
        <w:t xml:space="preserve">, aussi bien un débutant qui désire apprendre la programmation </w:t>
      </w:r>
      <w:r w:rsidR="005512E1">
        <w:t>p</w:t>
      </w:r>
      <w:r w:rsidR="00460DDB">
        <w:t xml:space="preserve">our le plaisir </w:t>
      </w:r>
      <w:r w:rsidR="005512E1">
        <w:t>qu’à un étudia</w:t>
      </w:r>
      <w:r w:rsidR="00052921">
        <w:t xml:space="preserve">nt qui entreprend une carrière d’informaticien. </w:t>
      </w:r>
      <w:r w:rsidR="003007EC">
        <w:t xml:space="preserve">L’approche proposée </w:t>
      </w:r>
      <w:r w:rsidR="001D5181">
        <w:t>introduit</w:t>
      </w:r>
      <w:r w:rsidR="003007EC">
        <w:t xml:space="preserve"> graduellement les concepts de base de la programmation et leur incarnation dans le langage Java</w:t>
      </w:r>
      <w:r w:rsidR="00F977F3">
        <w:t xml:space="preserve"> à l’aide d’une série d’exemples</w:t>
      </w:r>
      <w:r w:rsidR="004D547B">
        <w:t xml:space="preserve"> et d’exercices</w:t>
      </w:r>
      <w:r w:rsidR="00563F71">
        <w:t>.</w:t>
      </w:r>
      <w:r w:rsidR="00CD3193">
        <w:t xml:space="preserve"> Les exercices apparaissent avec leurs solutions mais il est important de </w:t>
      </w:r>
      <w:r w:rsidR="00BE1EA1">
        <w:t xml:space="preserve">prendre le temps de </w:t>
      </w:r>
      <w:r w:rsidR="00CD3193">
        <w:t xml:space="preserve">les </w:t>
      </w:r>
      <w:r w:rsidR="00AD7C92">
        <w:t>faire</w:t>
      </w:r>
      <w:r w:rsidR="00CD3193">
        <w:t xml:space="preserve"> pour </w:t>
      </w:r>
      <w:r w:rsidR="00AE106A">
        <w:t xml:space="preserve">en tirer les </w:t>
      </w:r>
      <w:r w:rsidR="00AD7C92">
        <w:t xml:space="preserve">pleins </w:t>
      </w:r>
      <w:r w:rsidR="00AE106A">
        <w:t>bénéfices</w:t>
      </w:r>
      <w:r w:rsidR="00CD3193">
        <w:t>.</w:t>
      </w:r>
    </w:p>
    <w:p w14:paraId="556E9BD8" w14:textId="5C7A3444" w:rsidR="00E1457D" w:rsidRDefault="00A869D3" w:rsidP="005835EA">
      <w:pPr>
        <w:pStyle w:val="Corpsdetexte"/>
      </w:pPr>
      <w:r>
        <w:t xml:space="preserve">Un aspect qui motive l’emploi de Java comme premier langage </w:t>
      </w:r>
      <w:r w:rsidR="0034083B">
        <w:t xml:space="preserve">est </w:t>
      </w:r>
      <w:r w:rsidR="00C20566">
        <w:t>sa</w:t>
      </w:r>
      <w:r w:rsidR="0020204C">
        <w:t xml:space="preserve"> popularité</w:t>
      </w:r>
      <w:r w:rsidR="009A2E29">
        <w:t>.</w:t>
      </w:r>
      <w:r w:rsidR="00735102">
        <w:t xml:space="preserve"> </w:t>
      </w:r>
      <w:r w:rsidR="00614A3D">
        <w:t xml:space="preserve">Sa conception </w:t>
      </w:r>
      <w:r w:rsidR="00807B83">
        <w:t xml:space="preserve">par James Gosling, alors qu’il travaillait pour la compagnie Sun Microsystems, </w:t>
      </w:r>
      <w:r w:rsidR="00614A3D">
        <w:t xml:space="preserve">a été motivée </w:t>
      </w:r>
      <w:r w:rsidR="0034083B">
        <w:t xml:space="preserve">par </w:t>
      </w:r>
      <w:r w:rsidR="005D5E35">
        <w:t xml:space="preserve">la possibilité d’écrire un code qui soit </w:t>
      </w:r>
      <w:r w:rsidR="00FF39E5">
        <w:t>le moins dépendant possible de la plate-forme d’exploitation visée</w:t>
      </w:r>
      <w:r w:rsidR="00807B83">
        <w:t xml:space="preserve"> (</w:t>
      </w:r>
      <w:r w:rsidR="007973B5" w:rsidRPr="00377C1B">
        <w:rPr>
          <w:i/>
        </w:rPr>
        <w:t>W</w:t>
      </w:r>
      <w:r w:rsidR="00807B83" w:rsidRPr="00377C1B">
        <w:rPr>
          <w:i/>
        </w:rPr>
        <w:t>r</w:t>
      </w:r>
      <w:r w:rsidR="00B87684" w:rsidRPr="00377C1B">
        <w:rPr>
          <w:i/>
        </w:rPr>
        <w:t>i</w:t>
      </w:r>
      <w:r w:rsidR="00807B83" w:rsidRPr="00377C1B">
        <w:rPr>
          <w:i/>
        </w:rPr>
        <w:t xml:space="preserve">te </w:t>
      </w:r>
      <w:r w:rsidR="007973B5" w:rsidRPr="00377C1B">
        <w:rPr>
          <w:i/>
        </w:rPr>
        <w:t>O</w:t>
      </w:r>
      <w:r w:rsidR="00807B83" w:rsidRPr="00377C1B">
        <w:rPr>
          <w:i/>
        </w:rPr>
        <w:t xml:space="preserve">nce </w:t>
      </w:r>
      <w:r w:rsidR="007973B5" w:rsidRPr="00377C1B">
        <w:rPr>
          <w:i/>
        </w:rPr>
        <w:t>R</w:t>
      </w:r>
      <w:r w:rsidR="00807B83" w:rsidRPr="00377C1B">
        <w:rPr>
          <w:i/>
        </w:rPr>
        <w:t xml:space="preserve">un </w:t>
      </w:r>
      <w:r w:rsidR="007973B5" w:rsidRPr="00377C1B">
        <w:rPr>
          <w:i/>
        </w:rPr>
        <w:t>Anyw</w:t>
      </w:r>
      <w:r w:rsidR="007616BC">
        <w:rPr>
          <w:i/>
        </w:rPr>
        <w:t>her</w:t>
      </w:r>
      <w:r w:rsidR="007973B5" w:rsidRPr="00377C1B">
        <w:rPr>
          <w:i/>
        </w:rPr>
        <w:t>re</w:t>
      </w:r>
      <w:r w:rsidR="00B87684">
        <w:t xml:space="preserve"> - WORA</w:t>
      </w:r>
      <w:r w:rsidR="007973B5">
        <w:t>)</w:t>
      </w:r>
      <w:r w:rsidR="00B87684">
        <w:t xml:space="preserve">. </w:t>
      </w:r>
      <w:r w:rsidR="00FF39E5">
        <w:t xml:space="preserve">Java est devenu un langage </w:t>
      </w:r>
      <w:r w:rsidR="00913BE8">
        <w:t xml:space="preserve">de développement </w:t>
      </w:r>
      <w:r w:rsidR="00E73D93">
        <w:t xml:space="preserve">très répandu </w:t>
      </w:r>
      <w:r w:rsidR="007A3702">
        <w:t>pour une grande variété d’ap</w:t>
      </w:r>
      <w:r w:rsidR="00CE7965">
        <w:t>p</w:t>
      </w:r>
      <w:r w:rsidR="007A3702">
        <w:t xml:space="preserve">lications dans toutes sortes de </w:t>
      </w:r>
      <w:r w:rsidR="006953C9">
        <w:t>contextes d’exploitation</w:t>
      </w:r>
      <w:r w:rsidR="003C0039">
        <w:t>.</w:t>
      </w:r>
      <w:r w:rsidR="00C7119C">
        <w:t xml:space="preserve"> La plupart des applications roulant sur les téléphones intelligents Android sont écrites en Java ou dans une variante du Java (comme Kotlin). Les systèmes de mégadonnées comme Apache Spark ou Elasticsearch sont souvent écrits en Java.</w:t>
      </w:r>
    </w:p>
    <w:p w14:paraId="190602D3" w14:textId="77777777" w:rsidR="00A74477" w:rsidRDefault="009B247B" w:rsidP="005835EA">
      <w:pPr>
        <w:pStyle w:val="Corpsdetexte"/>
      </w:pPr>
      <w:r>
        <w:t xml:space="preserve">Afin de promouvoir l’aspect ludique de la programmation, </w:t>
      </w:r>
      <w:r w:rsidR="00383068">
        <w:t>le développement d’ap</w:t>
      </w:r>
      <w:r w:rsidR="00C55F0E">
        <w:t>p</w:t>
      </w:r>
      <w:r w:rsidR="00383068">
        <w:t xml:space="preserve">lications graphiques </w:t>
      </w:r>
      <w:r w:rsidR="00C55F0E">
        <w:t xml:space="preserve">en deux </w:t>
      </w:r>
      <w:r w:rsidR="0081509A">
        <w:t>dimensions</w:t>
      </w:r>
      <w:r w:rsidR="00C55F0E">
        <w:t xml:space="preserve"> </w:t>
      </w:r>
      <w:r w:rsidR="00383068">
        <w:t>et d’un</w:t>
      </w:r>
      <w:r w:rsidR="00FD0E1E">
        <w:t xml:space="preserve"> jeu </w:t>
      </w:r>
      <w:r w:rsidR="00250CBB">
        <w:t xml:space="preserve">interactif </w:t>
      </w:r>
      <w:r w:rsidR="00FD0E1E">
        <w:t xml:space="preserve">simple est proposé pour illustrer </w:t>
      </w:r>
      <w:r w:rsidR="00C55F0E">
        <w:t>d</w:t>
      </w:r>
      <w:r w:rsidR="00FD0E1E">
        <w:t xml:space="preserve">es concepts de programmation </w:t>
      </w:r>
      <w:r w:rsidR="00EE7983">
        <w:t>importants</w:t>
      </w:r>
      <w:r w:rsidR="00497A96">
        <w:t>, tels que la programmation objet et la modularis</w:t>
      </w:r>
      <w:r w:rsidR="009D5A31">
        <w:t>a</w:t>
      </w:r>
      <w:r w:rsidR="00497A96">
        <w:t>tion du code,</w:t>
      </w:r>
      <w:r w:rsidR="00EE7983">
        <w:t xml:space="preserve"> </w:t>
      </w:r>
      <w:r w:rsidR="00700C00">
        <w:t>dans un contexte non trivial.</w:t>
      </w:r>
      <w:r w:rsidR="006743D2">
        <w:t xml:space="preserve"> </w:t>
      </w:r>
    </w:p>
    <w:p w14:paraId="2351E47E" w14:textId="5439B9E7" w:rsidR="0008209D" w:rsidRDefault="006743D2" w:rsidP="005835EA">
      <w:pPr>
        <w:pStyle w:val="Corpsdetexte"/>
      </w:pPr>
      <w:r>
        <w:t>La programmation est une activité très gratifiante parce que les efforts fournis sont récompensés par des créations concrètes et utiles. Un grand sentiment d’accomplissement peut être éprouvé au fur et à mesure du développement d’un logiciel. Le plaisir est d’autant plus grand que le projet est d’envergure.</w:t>
      </w:r>
      <w:r w:rsidR="00EA1861">
        <w:t xml:space="preserve"> </w:t>
      </w:r>
      <w:r w:rsidR="006F403F">
        <w:t>Cependant</w:t>
      </w:r>
      <w:r w:rsidR="00EA1861">
        <w:t>, l</w:t>
      </w:r>
      <w:r w:rsidR="008048E4">
        <w:t>’initiation à la</w:t>
      </w:r>
      <w:r w:rsidR="00EA1861">
        <w:t xml:space="preserve"> programmation comporte aussi </w:t>
      </w:r>
      <w:r w:rsidR="008048E4">
        <w:t>un grand potentiel de frustrations, surtout dans le</w:t>
      </w:r>
      <w:r w:rsidR="00F50F88">
        <w:t xml:space="preserve">s premiers temps. </w:t>
      </w:r>
      <w:r w:rsidR="003E3B0D">
        <w:t>En particulier, u</w:t>
      </w:r>
      <w:r w:rsidR="00F50F88">
        <w:t xml:space="preserve">n </w:t>
      </w:r>
      <w:r w:rsidR="00066EBB">
        <w:t>certain</w:t>
      </w:r>
      <w:r w:rsidR="00F50F88">
        <w:t xml:space="preserve"> nombre de détails </w:t>
      </w:r>
      <w:r w:rsidR="004A33E2">
        <w:t xml:space="preserve">au sujet des </w:t>
      </w:r>
      <w:r w:rsidR="003E3B0D">
        <w:t>systèmes</w:t>
      </w:r>
      <w:r w:rsidR="004A33E2">
        <w:t xml:space="preserve"> de </w:t>
      </w:r>
      <w:r w:rsidR="003E3B0D">
        <w:t xml:space="preserve">développements de programmes </w:t>
      </w:r>
      <w:r w:rsidR="00F50F88">
        <w:t xml:space="preserve">doivent être maîtrisés </w:t>
      </w:r>
      <w:r w:rsidR="00066EBB">
        <w:t xml:space="preserve">dans les premières phases d’apprentissage </w:t>
      </w:r>
      <w:r w:rsidR="00F50F88">
        <w:t xml:space="preserve">afin </w:t>
      </w:r>
      <w:r w:rsidR="00BB4138">
        <w:t>d’atteindre les activités plus intéressantes qui sont au cœur d</w:t>
      </w:r>
      <w:r w:rsidR="00066EBB">
        <w:t xml:space="preserve">e la programmation. </w:t>
      </w:r>
      <w:r w:rsidR="008E35D1">
        <w:t xml:space="preserve">Nous vous encourageons à faire preuve de </w:t>
      </w:r>
      <w:r w:rsidR="008E35D1">
        <w:lastRenderedPageBreak/>
        <w:t>persévérance</w:t>
      </w:r>
      <w:r w:rsidR="004A28C4">
        <w:t xml:space="preserve"> et de patience</w:t>
      </w:r>
      <w:r w:rsidR="008E35D1">
        <w:t xml:space="preserve"> </w:t>
      </w:r>
      <w:r w:rsidR="0031179F">
        <w:t xml:space="preserve">pour surmonter cette première </w:t>
      </w:r>
      <w:r w:rsidR="00E14FEC">
        <w:t>difficulté car les efforts seront grandement récompensés</w:t>
      </w:r>
      <w:r w:rsidR="00274C58">
        <w:t xml:space="preserve"> par la suite</w:t>
      </w:r>
      <w:r w:rsidR="007D3881">
        <w:t>.</w:t>
      </w:r>
    </w:p>
    <w:p w14:paraId="459DBDEB" w14:textId="7B5DE65D" w:rsidR="00231C5E" w:rsidRDefault="00231C5E" w:rsidP="005835EA">
      <w:pPr>
        <w:pStyle w:val="Corpsdetexte"/>
      </w:pPr>
      <w:r>
        <w:t>Il faut toujours garder à l’esprit que la seule lecture d’un livre sur la programmation ne suffit jamais pour apprendre à programmer. Il vous faut programmer pour apprendre. Vous devrez faire les exercises, tester les exemples, les modifier, etc. Il faut être curieux pour apprendre.</w:t>
      </w:r>
    </w:p>
    <w:p w14:paraId="1B5F1F34" w14:textId="76CBBE99" w:rsidR="005835EA" w:rsidRDefault="005835EA"/>
    <w:p w14:paraId="015BE255" w14:textId="6A30E686" w:rsidR="005835EA" w:rsidRDefault="005835EA"/>
    <w:p w14:paraId="71089C6F" w14:textId="5D6A5296" w:rsidR="00DD5A53" w:rsidRDefault="00DD5A53">
      <w:pPr>
        <w:rPr>
          <w:rFonts w:ascii="Arial Black" w:hAnsi="Arial Black"/>
          <w:color w:val="808080"/>
          <w:spacing w:val="-25"/>
          <w:kern w:val="28"/>
          <w:sz w:val="32"/>
          <w:szCs w:val="32"/>
        </w:rPr>
      </w:pPr>
      <w:r>
        <w:rPr>
          <w:rFonts w:ascii="Arial Black" w:hAnsi="Arial Black"/>
          <w:color w:val="808080"/>
          <w:spacing w:val="-25"/>
          <w:kern w:val="28"/>
          <w:sz w:val="32"/>
          <w:szCs w:val="32"/>
        </w:rPr>
        <w:br w:type="page"/>
      </w:r>
    </w:p>
    <w:p w14:paraId="6C1DBF2D" w14:textId="3063FF2E" w:rsidR="00DD0863" w:rsidRDefault="00DD0863" w:rsidP="0015570D">
      <w:pPr>
        <w:pStyle w:val="Titre1"/>
      </w:pPr>
      <w:bookmarkStart w:id="2" w:name="_Toc155813866"/>
      <w:r>
        <w:lastRenderedPageBreak/>
        <w:t>Concepts de base</w:t>
      </w:r>
      <w:bookmarkEnd w:id="2"/>
    </w:p>
    <w:p w14:paraId="4C3C1E67" w14:textId="77777777" w:rsidR="00DD0863" w:rsidRDefault="00DD0863">
      <w:pPr>
        <w:pStyle w:val="Sous-titredechapitre"/>
      </w:pPr>
      <w:r>
        <w:rPr>
          <w:spacing w:val="-5"/>
        </w:rPr>
        <w:t>"</w:t>
      </w:r>
      <w:r>
        <w:t xml:space="preserve"> L'art de douter est le meilleur secret pour apprendre </w:t>
      </w:r>
      <w:r>
        <w:rPr>
          <w:spacing w:val="-5"/>
        </w:rPr>
        <w:t>", Marcel Prévost</w:t>
      </w:r>
    </w:p>
    <w:p w14:paraId="39673567" w14:textId="77777777" w:rsidR="00DD0863" w:rsidRDefault="00DD0863">
      <w:pPr>
        <w:pStyle w:val="Corpsdetextegarder"/>
        <w:framePr w:dropCap="drop" w:lines="3" w:hSpace="60" w:wrap="around" w:vAnchor="text" w:hAnchor="text"/>
        <w:spacing w:after="0" w:line="849" w:lineRule="exact"/>
      </w:pPr>
      <w:r>
        <w:rPr>
          <w:caps/>
          <w:position w:val="-10"/>
          <w:sz w:val="114"/>
        </w:rPr>
        <w:t>U</w:t>
      </w:r>
    </w:p>
    <w:p w14:paraId="47787E0B" w14:textId="77777777" w:rsidR="00DD0863" w:rsidRDefault="00DD0863">
      <w:pPr>
        <w:pStyle w:val="Corpsdetexte"/>
      </w:pPr>
      <w:r>
        <w:t xml:space="preserve">n ordinateur doit être programmé pour </w:t>
      </w:r>
      <w:r w:rsidR="00D8374B">
        <w:t>accomplir</w:t>
      </w:r>
      <w:r>
        <w:t xml:space="preserve"> une tâche. </w:t>
      </w:r>
    </w:p>
    <w:p w14:paraId="74884CBA" w14:textId="77777777" w:rsidR="00DD0863" w:rsidRDefault="00DD0863">
      <w:pPr>
        <w:pStyle w:val="Corpsdetexte"/>
      </w:pPr>
    </w:p>
    <w:p w14:paraId="2BF46885" w14:textId="29A08080"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rPr>
      </w:pPr>
      <w:r>
        <w:rPr>
          <w:b/>
          <w:i/>
        </w:rPr>
        <w:t>Programme</w:t>
      </w:r>
      <w:r>
        <w:rPr>
          <w:b/>
        </w:rPr>
        <w:t xml:space="preserve">, </w:t>
      </w:r>
      <w:r>
        <w:rPr>
          <w:b/>
          <w:i/>
        </w:rPr>
        <w:t>programmation</w:t>
      </w:r>
      <w:r>
        <w:rPr>
          <w:b/>
        </w:rPr>
        <w:t xml:space="preserve">, </w:t>
      </w:r>
      <w:r>
        <w:rPr>
          <w:b/>
          <w:i/>
        </w:rPr>
        <w:t>langage de programmation</w:t>
      </w:r>
      <w:r w:rsidR="002A5332">
        <w:rPr>
          <w:b/>
          <w:i/>
        </w:rPr>
        <w:t xml:space="preserve">, logiciel </w:t>
      </w:r>
      <w:r w:rsidR="002A5332" w:rsidRPr="002A5332">
        <w:rPr>
          <w:b/>
        </w:rPr>
        <w:t>(</w:t>
      </w:r>
      <w:r w:rsidR="002A5332">
        <w:rPr>
          <w:b/>
          <w:i/>
        </w:rPr>
        <w:t>software</w:t>
      </w:r>
      <w:r w:rsidR="002A5332" w:rsidRPr="002A5332">
        <w:rPr>
          <w:b/>
        </w:rPr>
        <w:t>)</w:t>
      </w:r>
      <w:r w:rsidR="003D5AB7">
        <w:rPr>
          <w:b/>
        </w:rPr>
        <w:t xml:space="preserve">, </w:t>
      </w:r>
      <w:r w:rsidR="003D5AB7" w:rsidRPr="003D5AB7">
        <w:rPr>
          <w:b/>
          <w:i/>
        </w:rPr>
        <w:t>matériel</w:t>
      </w:r>
      <w:r w:rsidR="003D5AB7">
        <w:rPr>
          <w:b/>
        </w:rPr>
        <w:t xml:space="preserve"> (</w:t>
      </w:r>
      <w:r w:rsidR="004C1AFA">
        <w:rPr>
          <w:b/>
          <w:i/>
        </w:rPr>
        <w:t>hardware</w:t>
      </w:r>
      <w:r w:rsidR="003D5AB7">
        <w:rPr>
          <w:b/>
        </w:rPr>
        <w:t>)</w:t>
      </w:r>
    </w:p>
    <w:p w14:paraId="2078BB0A" w14:textId="334BBF78" w:rsidR="00E84C88" w:rsidRDefault="00DD0863" w:rsidP="006B7C79">
      <w:pPr>
        <w:pStyle w:val="Corpsdetexte"/>
        <w:pBdr>
          <w:top w:val="single" w:sz="4" w:space="1" w:color="auto" w:shadow="1"/>
          <w:left w:val="single" w:sz="4" w:space="4" w:color="auto" w:shadow="1"/>
          <w:bottom w:val="single" w:sz="4" w:space="1" w:color="auto" w:shadow="1"/>
          <w:right w:val="single" w:sz="4" w:space="4" w:color="auto" w:shadow="1"/>
        </w:pBdr>
      </w:pPr>
      <w:r>
        <w:t xml:space="preserve">Un </w:t>
      </w:r>
      <w:r>
        <w:rPr>
          <w:i/>
        </w:rPr>
        <w:t>programme</w:t>
      </w:r>
      <w:r>
        <w:t xml:space="preserve"> est un ensemble </w:t>
      </w:r>
      <w:r w:rsidR="002E7EBF">
        <w:t xml:space="preserve">organisé </w:t>
      </w:r>
      <w:r>
        <w:t xml:space="preserve">d'instructions que l'ordinateur exécute afin d'accomplir une tâche. La </w:t>
      </w:r>
      <w:r>
        <w:rPr>
          <w:i/>
        </w:rPr>
        <w:t>programmation</w:t>
      </w:r>
      <w:r>
        <w:t xml:space="preserve"> est le processus de production d'un programme. Un programme est exprimé à l'aide d'un </w:t>
      </w:r>
      <w:r>
        <w:rPr>
          <w:i/>
        </w:rPr>
        <w:t>langage de programmation</w:t>
      </w:r>
      <w:r>
        <w:t xml:space="preserve">. Il </w:t>
      </w:r>
      <w:r w:rsidR="006B7C79">
        <w:t>existe</w:t>
      </w:r>
      <w:r>
        <w:t xml:space="preserve"> une grande variété de langages </w:t>
      </w:r>
      <w:r w:rsidR="00C2496C">
        <w:t xml:space="preserve">de </w:t>
      </w:r>
      <w:r w:rsidR="006B7C79">
        <w:t>pr</w:t>
      </w:r>
      <w:r w:rsidR="00C2496C">
        <w:t xml:space="preserve">ogrammation </w:t>
      </w:r>
      <w:r w:rsidR="006B7C79">
        <w:t xml:space="preserve">qui ont été développés </w:t>
      </w:r>
      <w:r>
        <w:t xml:space="preserve">tels que </w:t>
      </w:r>
      <w:r w:rsidR="00973EE8">
        <w:t>Java, Python, C, C</w:t>
      </w:r>
      <w:r w:rsidR="00973EE8" w:rsidRPr="00250C30">
        <w:rPr>
          <w:vertAlign w:val="superscript"/>
        </w:rPr>
        <w:t>++</w:t>
      </w:r>
      <w:r w:rsidR="00973EE8">
        <w:t>, C#, JavaScript, Swift, PHP,  Scala, Go, R</w:t>
      </w:r>
      <w:r>
        <w:t xml:space="preserve">, etc. </w:t>
      </w:r>
    </w:p>
    <w:p w14:paraId="5A5A6DFD" w14:textId="14C1F662" w:rsidR="00DD0863" w:rsidRDefault="00E84C88" w:rsidP="006B7C79">
      <w:pPr>
        <w:pStyle w:val="Corpsdetexte"/>
        <w:pBdr>
          <w:top w:val="single" w:sz="4" w:space="1" w:color="auto" w:shadow="1"/>
          <w:left w:val="single" w:sz="4" w:space="4" w:color="auto" w:shadow="1"/>
          <w:bottom w:val="single" w:sz="4" w:space="1" w:color="auto" w:shadow="1"/>
          <w:right w:val="single" w:sz="4" w:space="4" w:color="auto" w:shadow="1"/>
        </w:pBdr>
      </w:pPr>
      <w:r>
        <w:t>L</w:t>
      </w:r>
      <w:r w:rsidR="00D265A4">
        <w:t xml:space="preserve">e terme logiciel </w:t>
      </w:r>
      <w:r w:rsidR="00A63E12">
        <w:t>(</w:t>
      </w:r>
      <w:r w:rsidR="00A63E12" w:rsidRPr="00CA7937">
        <w:rPr>
          <w:i/>
        </w:rPr>
        <w:t>software</w:t>
      </w:r>
      <w:r w:rsidR="00A63E12">
        <w:t xml:space="preserve">) </w:t>
      </w:r>
      <w:r>
        <w:t>désigne</w:t>
      </w:r>
      <w:r w:rsidR="00D265A4">
        <w:t xml:space="preserve"> l</w:t>
      </w:r>
      <w:r w:rsidR="004D1D2B">
        <w:t>’ensemble des</w:t>
      </w:r>
      <w:r w:rsidR="00D265A4">
        <w:t xml:space="preserve"> programmes, par opposition au matériel</w:t>
      </w:r>
      <w:r w:rsidR="00A63E12">
        <w:t xml:space="preserve"> (</w:t>
      </w:r>
      <w:r w:rsidR="00A63E12" w:rsidRPr="00CA7937">
        <w:rPr>
          <w:i/>
        </w:rPr>
        <w:t>hardware</w:t>
      </w:r>
      <w:r w:rsidR="00A63E12">
        <w:t>) de l’ordinateur</w:t>
      </w:r>
      <w:r w:rsidR="00E97A56">
        <w:t xml:space="preserve"> qui correspond à l’ensemble des composantes physiques.</w:t>
      </w:r>
    </w:p>
    <w:p w14:paraId="5A3A5B2D" w14:textId="1458919B" w:rsidR="00DD0863" w:rsidRDefault="00DD0863" w:rsidP="007D62FB">
      <w:pPr>
        <w:pStyle w:val="Corpsdetexte"/>
      </w:pPr>
      <w:r>
        <w:t>Avant d'aborder la programmation et Java, il est utile d'introduire certain</w:t>
      </w:r>
      <w:r w:rsidR="00C11707">
        <w:t>e</w:t>
      </w:r>
      <w:r>
        <w:t xml:space="preserve">s </w:t>
      </w:r>
      <w:r w:rsidR="007D62FB">
        <w:t>notions</w:t>
      </w:r>
      <w:r>
        <w:t xml:space="preserve"> de bas</w:t>
      </w:r>
      <w:r w:rsidR="009443E9">
        <w:t>e</w:t>
      </w:r>
      <w:r>
        <w:t xml:space="preserve"> </w:t>
      </w:r>
      <w:r w:rsidR="00C60992">
        <w:t>et</w:t>
      </w:r>
      <w:r>
        <w:t xml:space="preserve"> situer la programmation dans son contexte.</w:t>
      </w:r>
    </w:p>
    <w:p w14:paraId="0BC8A624" w14:textId="77777777" w:rsidR="00DD0863" w:rsidRDefault="00DD0863">
      <w:pPr>
        <w:pStyle w:val="Titre2"/>
      </w:pPr>
      <w:bookmarkStart w:id="3" w:name="_Toc155813867"/>
      <w:r>
        <w:t>Composantes matérielles d'un ordinateur (</w:t>
      </w:r>
      <w:r w:rsidRPr="16CBE89F">
        <w:rPr>
          <w:i/>
          <w:iCs/>
        </w:rPr>
        <w:t>hardware</w:t>
      </w:r>
      <w:r>
        <w:t>)</w:t>
      </w:r>
      <w:bookmarkEnd w:id="3"/>
    </w:p>
    <w:p w14:paraId="2B9A6FEC" w14:textId="6F981C29" w:rsidR="00DD0863" w:rsidRDefault="002F65E0" w:rsidP="0031169C">
      <w:pPr>
        <w:pStyle w:val="Corpsdetexte"/>
      </w:pPr>
      <w:r>
        <w:t xml:space="preserve">La description d'un ordinateur faite dans cette section est une introduction à un sujet complexe. Parfois, certains aspects sont simplifiés ou omis afin de s'en tenir à l'essentiel pour la compréhension des concepts de base de la programmation. </w:t>
      </w:r>
      <w:r w:rsidR="00DD0863">
        <w:t xml:space="preserve">Un ordinateur est constitué de plusieurs </w:t>
      </w:r>
      <w:r w:rsidR="00DD0863" w:rsidRPr="16CBE89F">
        <w:rPr>
          <w:i/>
          <w:iCs/>
        </w:rPr>
        <w:t>composantes matérielles</w:t>
      </w:r>
      <w:r w:rsidR="00DD0863">
        <w:t xml:space="preserve"> qui collaborent entre elles afin de produire un traitement. L'</w:t>
      </w:r>
      <w:r w:rsidR="00DD0863" w:rsidRPr="16CBE89F">
        <w:rPr>
          <w:i/>
          <w:iCs/>
        </w:rPr>
        <w:t>architecture matérielle</w:t>
      </w:r>
      <w:r w:rsidR="00DD0863">
        <w:t xml:space="preserve"> d'un ordinateur est la description de ses composantes matérielles et de leurs </w:t>
      </w:r>
      <w:r w:rsidR="00FE2180">
        <w:t>interrelations</w:t>
      </w:r>
      <w:r w:rsidR="00DD0863">
        <w:t xml:space="preserve">. Les composantes matérielles d'un ordinateur typique sont illustrées à la </w:t>
      </w:r>
      <w:r>
        <w:fldChar w:fldCharType="begin"/>
      </w:r>
      <w:r>
        <w:instrText xml:space="preserve"> REF _Ref492960704 \h </w:instrText>
      </w:r>
      <w:r>
        <w:fldChar w:fldCharType="separate"/>
      </w:r>
      <w:r w:rsidR="00AB64FB">
        <w:t xml:space="preserve">Figure </w:t>
      </w:r>
      <w:r w:rsidR="00AB64FB">
        <w:rPr>
          <w:noProof/>
        </w:rPr>
        <w:t>1</w:t>
      </w:r>
      <w:r>
        <w:fldChar w:fldCharType="end"/>
      </w:r>
      <w:r w:rsidR="27868218">
        <w:t xml:space="preserve"> </w:t>
      </w:r>
      <w:r w:rsidR="0098040C">
        <w:t>: processeur central, mémoire centrale, bus et unités périphériques.</w:t>
      </w:r>
    </w:p>
    <w:p w14:paraId="5EC47717" w14:textId="0F8831DA" w:rsidR="00DD0863" w:rsidRDefault="00320B71">
      <w:pPr>
        <w:pStyle w:val="Corpsdetexte"/>
        <w:jc w:val="center"/>
      </w:pPr>
      <w:r>
        <w:rPr>
          <w:noProof/>
        </w:rPr>
        <w:object w:dxaOrig="8842" w:dyaOrig="4295" w14:anchorId="705BCB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alt="" style="width:324.25pt;height:159.75pt;mso-width-percent:0;mso-height-percent:0;mso-width-percent:0;mso-height-percent:0" o:ole="">
            <v:imagedata r:id="rId8" o:title=""/>
          </v:shape>
          <o:OLEObject Type="Embed" ProgID="Visio.Drawing.11" ShapeID="_x0000_i1085" DrawAspect="Content" ObjectID="_1766443796" r:id="rId9"/>
        </w:object>
      </w:r>
    </w:p>
    <w:p w14:paraId="32199CB3" w14:textId="38ABCE61" w:rsidR="00DD0863" w:rsidRDefault="00DD0863">
      <w:pPr>
        <w:pStyle w:val="Lgende"/>
        <w:jc w:val="center"/>
      </w:pPr>
      <w:bookmarkStart w:id="4" w:name="_Ref492960704"/>
      <w:r>
        <w:t xml:space="preserve">Figure </w:t>
      </w:r>
      <w:r>
        <w:fldChar w:fldCharType="begin"/>
      </w:r>
      <w:r>
        <w:instrText xml:space="preserve"> SEQ Figure \* ARABIC </w:instrText>
      </w:r>
      <w:r>
        <w:fldChar w:fldCharType="separate"/>
      </w:r>
      <w:r w:rsidR="00AB64FB">
        <w:rPr>
          <w:noProof/>
        </w:rPr>
        <w:t>1</w:t>
      </w:r>
      <w:r>
        <w:fldChar w:fldCharType="end"/>
      </w:r>
      <w:bookmarkEnd w:id="4"/>
      <w:r>
        <w:t>. Composantes matérielles (</w:t>
      </w:r>
      <w:r>
        <w:rPr>
          <w:i/>
        </w:rPr>
        <w:t>hardware</w:t>
      </w:r>
      <w:r>
        <w:t>)</w:t>
      </w:r>
      <w:r w:rsidR="0031169C">
        <w:t xml:space="preserve"> </w:t>
      </w:r>
      <w:r>
        <w:t>d'un ordinateur typique.</w:t>
      </w:r>
    </w:p>
    <w:p w14:paraId="1B9D55B9"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Bus</w:t>
      </w:r>
    </w:p>
    <w:p w14:paraId="7DEE53C0" w14:textId="77777777" w:rsidR="00DD0863" w:rsidRDefault="00DD0863" w:rsidP="00BE3DA9">
      <w:pPr>
        <w:pStyle w:val="Corpsdetexte"/>
        <w:pBdr>
          <w:top w:val="single" w:sz="4" w:space="1" w:color="auto" w:shadow="1"/>
          <w:left w:val="single" w:sz="4" w:space="4" w:color="auto" w:shadow="1"/>
          <w:bottom w:val="single" w:sz="4" w:space="1" w:color="auto" w:shadow="1"/>
          <w:right w:val="single" w:sz="4" w:space="4" w:color="auto" w:shadow="1"/>
        </w:pBdr>
      </w:pPr>
      <w:r>
        <w:t>Le bus permet la communication entre les composantes de l'ordinateur. Une composante branchée au bus peut envoyer des informations à une autre composante ou recevoir des informations d’une autre composante</w:t>
      </w:r>
      <w:r w:rsidR="00BE3DA9">
        <w:t xml:space="preserve"> branchée au même bus</w:t>
      </w:r>
      <w:r>
        <w:t xml:space="preserve">. </w:t>
      </w:r>
    </w:p>
    <w:p w14:paraId="3B0FD9C5" w14:textId="588B56DC" w:rsidR="00DD0863" w:rsidRDefault="00DD0863">
      <w:pPr>
        <w:pStyle w:val="Corpsdetexte"/>
      </w:pPr>
      <w:r>
        <w:t xml:space="preserve">Pour permettre les échanges ordonnés entre les différentes composantes, il doit y avoir un mécanisme qui empêche les conflits entre plusieurs composantes qui veulent utiliser le bus en même temps. Les composantes doivent respecter des règles précises pour établir la communication. L’ensemble des règles est appelé le </w:t>
      </w:r>
      <w:r w:rsidRPr="00091F0E">
        <w:rPr>
          <w:i/>
        </w:rPr>
        <w:t>protocole de communication du bus</w:t>
      </w:r>
      <w:r>
        <w:t>.</w:t>
      </w:r>
    </w:p>
    <w:p w14:paraId="6A223F7E" w14:textId="77777777" w:rsidR="00DD0863" w:rsidRDefault="00DD0863" w:rsidP="008705F2">
      <w:pPr>
        <w:pStyle w:val="Titre3"/>
      </w:pPr>
      <w:bookmarkStart w:id="5" w:name="_Toc155813868"/>
      <w:r>
        <w:t>Processeur et mémoire</w:t>
      </w:r>
      <w:bookmarkEnd w:id="5"/>
    </w:p>
    <w:p w14:paraId="3EEAB850" w14:textId="213C5FBE" w:rsidR="00DD0863" w:rsidRDefault="00DD0863" w:rsidP="006021CF">
      <w:pPr>
        <w:pStyle w:val="Corpsdetexte"/>
      </w:pPr>
      <w:r>
        <w:t xml:space="preserve">Le </w:t>
      </w:r>
      <w:r w:rsidR="00FE2180">
        <w:t>cœur</w:t>
      </w:r>
      <w:r>
        <w:t xml:space="preserve"> d'un ordinateur est composé d</w:t>
      </w:r>
      <w:r w:rsidR="006021CF">
        <w:t>’un</w:t>
      </w:r>
      <w:r>
        <w:t xml:space="preserve"> </w:t>
      </w:r>
      <w:r>
        <w:rPr>
          <w:i/>
        </w:rPr>
        <w:t>processeur central</w:t>
      </w:r>
      <w:r>
        <w:t xml:space="preserve"> et </w:t>
      </w:r>
      <w:r w:rsidR="006021CF">
        <w:t>d’une</w:t>
      </w:r>
      <w:r>
        <w:t xml:space="preserve"> </w:t>
      </w:r>
      <w:r>
        <w:rPr>
          <w:i/>
        </w:rPr>
        <w:t>mémoire centrale</w:t>
      </w:r>
      <w:r>
        <w:t>. Avant qu'un programme ne puisse être exécuté, celui-ci doit être placé dans la mémoire centrale de l'ordinateur.</w:t>
      </w:r>
    </w:p>
    <w:p w14:paraId="4DADB259" w14:textId="77777777" w:rsidR="00DD0863" w:rsidRDefault="00DD0863">
      <w:pPr>
        <w:pStyle w:val="Corpsdetexte"/>
        <w:pBdr>
          <w:top w:val="single" w:sz="4" w:space="1" w:color="auto"/>
          <w:left w:val="single" w:sz="4" w:space="4" w:color="auto"/>
          <w:bottom w:val="single" w:sz="4" w:space="1" w:color="auto"/>
          <w:right w:val="single" w:sz="4" w:space="4" w:color="auto"/>
        </w:pBdr>
      </w:pPr>
      <w:r>
        <w:rPr>
          <w:b/>
          <w:i/>
        </w:rPr>
        <w:t>Mémoire centrale</w:t>
      </w:r>
      <w:r>
        <w:rPr>
          <w:b/>
        </w:rPr>
        <w:t xml:space="preserve"> (</w:t>
      </w:r>
      <w:r>
        <w:rPr>
          <w:b/>
          <w:i/>
        </w:rPr>
        <w:t>main memory</w:t>
      </w:r>
      <w:r>
        <w:rPr>
          <w:b/>
        </w:rPr>
        <w:t xml:space="preserve">, </w:t>
      </w:r>
      <w:r>
        <w:rPr>
          <w:b/>
          <w:i/>
        </w:rPr>
        <w:t>primary storage</w:t>
      </w:r>
      <w:r>
        <w:rPr>
          <w:b/>
        </w:rPr>
        <w:t xml:space="preserve">), </w:t>
      </w:r>
      <w:r w:rsidR="0076338E" w:rsidRPr="0076338E">
        <w:rPr>
          <w:b/>
          <w:i/>
        </w:rPr>
        <w:t>principale</w:t>
      </w:r>
      <w:r w:rsidR="0076338E">
        <w:rPr>
          <w:b/>
        </w:rPr>
        <w:t xml:space="preserve">, </w:t>
      </w:r>
      <w:r>
        <w:rPr>
          <w:b/>
          <w:i/>
        </w:rPr>
        <w:t>vive</w:t>
      </w:r>
      <w:r>
        <w:rPr>
          <w:b/>
        </w:rPr>
        <w:t xml:space="preserve">, </w:t>
      </w:r>
      <w:r>
        <w:rPr>
          <w:b/>
          <w:i/>
        </w:rPr>
        <w:t>primaire</w:t>
      </w:r>
      <w:r>
        <w:rPr>
          <w:b/>
        </w:rPr>
        <w:t xml:space="preserve"> ou </w:t>
      </w:r>
      <w:r>
        <w:rPr>
          <w:b/>
          <w:i/>
        </w:rPr>
        <w:t>volatile</w:t>
      </w:r>
    </w:p>
    <w:p w14:paraId="1B9FDFA5" w14:textId="3EBB92B3" w:rsidR="001709EE" w:rsidRDefault="00DD0863" w:rsidP="16CBE89F">
      <w:pPr>
        <w:pStyle w:val="Corpsdetexte"/>
        <w:pBdr>
          <w:top w:val="single" w:sz="4" w:space="1" w:color="auto"/>
          <w:left w:val="single" w:sz="4" w:space="4" w:color="auto"/>
          <w:bottom w:val="single" w:sz="4" w:space="1" w:color="auto"/>
          <w:right w:val="single" w:sz="4" w:space="4" w:color="auto"/>
        </w:pBdr>
        <w:rPr>
          <w:rFonts w:eastAsia="Garamond" w:cs="Garamond"/>
        </w:rPr>
      </w:pPr>
      <w:r w:rsidRPr="16CBE89F">
        <w:rPr>
          <w:rFonts w:eastAsia="Garamond" w:cs="Garamond"/>
        </w:rPr>
        <w:t xml:space="preserve">La mémoire centrale contient temporairement les </w:t>
      </w:r>
      <w:r w:rsidRPr="16CBE89F">
        <w:rPr>
          <w:rFonts w:eastAsia="Garamond" w:cs="Garamond"/>
          <w:i/>
          <w:iCs/>
        </w:rPr>
        <w:t>instructions</w:t>
      </w:r>
      <w:r w:rsidRPr="16CBE89F">
        <w:rPr>
          <w:rFonts w:eastAsia="Garamond" w:cs="Garamond"/>
        </w:rPr>
        <w:t xml:space="preserve"> et </w:t>
      </w:r>
      <w:r w:rsidRPr="16CBE89F">
        <w:rPr>
          <w:rFonts w:eastAsia="Garamond" w:cs="Garamond"/>
          <w:i/>
          <w:iCs/>
        </w:rPr>
        <w:t>données</w:t>
      </w:r>
      <w:r w:rsidRPr="16CBE89F">
        <w:rPr>
          <w:rFonts w:eastAsia="Garamond" w:cs="Garamond"/>
        </w:rPr>
        <w:t xml:space="preserve"> d'un programme en cours de traitement. L'ordinateur exécute </w:t>
      </w:r>
      <w:r w:rsidR="00906F5C" w:rsidRPr="16CBE89F">
        <w:rPr>
          <w:rFonts w:eastAsia="Garamond" w:cs="Garamond"/>
        </w:rPr>
        <w:t>d</w:t>
      </w:r>
      <w:r w:rsidRPr="16CBE89F">
        <w:rPr>
          <w:rFonts w:eastAsia="Garamond" w:cs="Garamond"/>
        </w:rPr>
        <w:t xml:space="preserve">es instructions placées en mémoire centrale. Ces instructions manipulent des données qui doivent aussi résider en mémoire centrale. </w:t>
      </w:r>
      <w:r w:rsidR="536AD17B" w:rsidRPr="16CBE89F">
        <w:rPr>
          <w:rFonts w:eastAsia="Garamond" w:cs="Garamond"/>
        </w:rPr>
        <w:t>U</w:t>
      </w:r>
      <w:r w:rsidR="00906F5C" w:rsidRPr="16CBE89F">
        <w:rPr>
          <w:rFonts w:eastAsia="Garamond" w:cs="Garamond"/>
        </w:rPr>
        <w:t>n</w:t>
      </w:r>
      <w:r w:rsidR="001709EE" w:rsidRPr="16CBE89F">
        <w:rPr>
          <w:rFonts w:eastAsia="Garamond" w:cs="Garamond"/>
        </w:rPr>
        <w:t xml:space="preserve"> prog</w:t>
      </w:r>
      <w:r w:rsidR="00906F5C" w:rsidRPr="16CBE89F">
        <w:rPr>
          <w:rFonts w:eastAsia="Garamond" w:cs="Garamond"/>
        </w:rPr>
        <w:t xml:space="preserve">ramme est habituellement </w:t>
      </w:r>
      <w:r w:rsidR="00906F5C" w:rsidRPr="16CBE89F">
        <w:rPr>
          <w:rFonts w:eastAsia="Garamond" w:cs="Garamond"/>
        </w:rPr>
        <w:lastRenderedPageBreak/>
        <w:t>chargé</w:t>
      </w:r>
      <w:r w:rsidR="001709EE" w:rsidRPr="16CBE89F">
        <w:rPr>
          <w:rFonts w:eastAsia="Garamond" w:cs="Garamond"/>
        </w:rPr>
        <w:t xml:space="preserve"> en mémoire centrale à partir d’une unité péri</w:t>
      </w:r>
      <w:r w:rsidR="00FE2180" w:rsidRPr="16CBE89F">
        <w:rPr>
          <w:rFonts w:eastAsia="Garamond" w:cs="Garamond"/>
        </w:rPr>
        <w:t>ph</w:t>
      </w:r>
      <w:r w:rsidR="001709EE" w:rsidRPr="16CBE89F">
        <w:rPr>
          <w:rFonts w:eastAsia="Garamond" w:cs="Garamond"/>
        </w:rPr>
        <w:t>érique (souvent une mémoire secondaire tel que le d</w:t>
      </w:r>
      <w:r w:rsidR="00906F5C" w:rsidRPr="16CBE89F">
        <w:rPr>
          <w:rFonts w:eastAsia="Garamond" w:cs="Garamond"/>
        </w:rPr>
        <w:t>isque dur) avant d’être exécuté</w:t>
      </w:r>
      <w:r w:rsidR="004D720D" w:rsidRPr="16CBE89F">
        <w:rPr>
          <w:rFonts w:eastAsia="Garamond" w:cs="Garamond"/>
        </w:rPr>
        <w:t>.</w:t>
      </w:r>
    </w:p>
    <w:p w14:paraId="1F518771" w14:textId="77777777" w:rsidR="00DD0863" w:rsidRDefault="00DD0863">
      <w:pPr>
        <w:pStyle w:val="Corpsdetexte"/>
        <w:pBdr>
          <w:top w:val="single" w:sz="4" w:space="1" w:color="auto"/>
          <w:left w:val="single" w:sz="4" w:space="4" w:color="auto"/>
          <w:bottom w:val="single" w:sz="4" w:space="1" w:color="auto"/>
          <w:right w:val="single" w:sz="4" w:space="4" w:color="auto"/>
        </w:pBdr>
        <w:rPr>
          <w:b/>
          <w:i/>
        </w:rPr>
      </w:pPr>
      <w:r w:rsidRPr="16CBE89F">
        <w:rPr>
          <w:b/>
          <w:bCs/>
          <w:i/>
          <w:iCs/>
        </w:rPr>
        <w:t>Adresse-mémoire</w:t>
      </w:r>
    </w:p>
    <w:p w14:paraId="15C5BD44" w14:textId="0A8A14EB" w:rsidR="00DD0863" w:rsidRDefault="0F03ACA2" w:rsidP="00DA27BE">
      <w:pPr>
        <w:pStyle w:val="Corpsdetexte"/>
        <w:pBdr>
          <w:top w:val="single" w:sz="4" w:space="1" w:color="auto"/>
          <w:left w:val="single" w:sz="4" w:space="4" w:color="auto"/>
          <w:bottom w:val="single" w:sz="4" w:space="1" w:color="auto"/>
          <w:right w:val="single" w:sz="4" w:space="4" w:color="auto"/>
        </w:pBdr>
      </w:pPr>
      <w:r>
        <w:t xml:space="preserve">La mémoire centrale est constituée d'une séquence de </w:t>
      </w:r>
      <w:r w:rsidRPr="16CBE89F">
        <w:rPr>
          <w:i/>
          <w:iCs/>
        </w:rPr>
        <w:t>cases</w:t>
      </w:r>
      <w:r>
        <w:t xml:space="preserve"> (</w:t>
      </w:r>
      <w:r w:rsidRPr="16CBE89F">
        <w:rPr>
          <w:i/>
          <w:iCs/>
        </w:rPr>
        <w:t>cellules</w:t>
      </w:r>
      <w:r>
        <w:t xml:space="preserve">, </w:t>
      </w:r>
      <w:r w:rsidRPr="16CBE89F">
        <w:rPr>
          <w:i/>
          <w:iCs/>
        </w:rPr>
        <w:t>mots</w:t>
      </w:r>
      <w:r>
        <w:t xml:space="preserve">) de taille fixe. </w:t>
      </w:r>
      <w:r w:rsidR="00DD0863">
        <w:t xml:space="preserve">Une case de la mémoire centrale est identifiée par une </w:t>
      </w:r>
      <w:r w:rsidR="00DD0863" w:rsidRPr="16CBE89F">
        <w:rPr>
          <w:i/>
          <w:iCs/>
        </w:rPr>
        <w:t>adresse</w:t>
      </w:r>
      <w:r w:rsidR="00DD0863">
        <w:t xml:space="preserve"> (</w:t>
      </w:r>
      <w:r w:rsidR="00DD0863" w:rsidRPr="16CBE89F">
        <w:rPr>
          <w:i/>
          <w:iCs/>
        </w:rPr>
        <w:t>adresse</w:t>
      </w:r>
      <w:r w:rsidR="00DD0863">
        <w:t>-</w:t>
      </w:r>
      <w:r w:rsidR="00DD0863" w:rsidRPr="16CBE89F">
        <w:rPr>
          <w:i/>
          <w:iCs/>
        </w:rPr>
        <w:t>mémoire</w:t>
      </w:r>
      <w:r w:rsidR="00DD0863">
        <w:t>)</w:t>
      </w:r>
      <w:r w:rsidR="007F2B13">
        <w:t>. Dans le cas le plus simple, l’adresse est un entier</w:t>
      </w:r>
      <w:r w:rsidR="00DD0863">
        <w:t xml:space="preserve"> dans un intervalle de 0 à </w:t>
      </w:r>
      <w:r w:rsidR="00DD0863" w:rsidRPr="16CBE89F">
        <w:rPr>
          <w:i/>
          <w:iCs/>
        </w:rPr>
        <w:t>n-</w:t>
      </w:r>
      <w:r w:rsidR="00DD0863">
        <w:t>1</w:t>
      </w:r>
      <w:r w:rsidR="006C237D">
        <w:rPr>
          <w:rStyle w:val="Appelnotedebasdep"/>
        </w:rPr>
        <w:footnoteReference w:id="2"/>
      </w:r>
      <w:r w:rsidR="00DD0863">
        <w:t xml:space="preserve">, où </w:t>
      </w:r>
      <w:r w:rsidR="00DD0863" w:rsidRPr="16CBE89F">
        <w:rPr>
          <w:i/>
          <w:iCs/>
        </w:rPr>
        <w:t>n</w:t>
      </w:r>
      <w:r w:rsidR="00DD0863">
        <w:t xml:space="preserve"> </w:t>
      </w:r>
      <w:r w:rsidR="0044393B">
        <w:t>est</w:t>
      </w:r>
      <w:r w:rsidR="00DD0863">
        <w:t xml:space="preserve"> la taille de la mémoire centrale. La taille d'une case peut varier selon le processeur utilisé.</w:t>
      </w:r>
    </w:p>
    <w:p w14:paraId="5DFA8A8E" w14:textId="77777777" w:rsidR="00DD0863" w:rsidRDefault="00DD0863">
      <w:pPr>
        <w:pStyle w:val="Corpsdetexte"/>
      </w:pPr>
      <w:r>
        <w:t>Les cases de la mémoire centrale peuvent contenir des instructions ou des données. Le contenu des cases peut être modifié par les instructions des programmes.</w:t>
      </w:r>
    </w:p>
    <w:p w14:paraId="6FA253E8" w14:textId="04AA6206" w:rsidR="00DD0863" w:rsidRDefault="00320B71">
      <w:pPr>
        <w:pStyle w:val="Corpsdetexte"/>
        <w:jc w:val="center"/>
      </w:pPr>
      <w:r>
        <w:rPr>
          <w:noProof/>
        </w:rPr>
        <w:object w:dxaOrig="3799" w:dyaOrig="3638" w14:anchorId="56E75ED7">
          <v:shape id="_x0000_i1084" type="#_x0000_t75" alt="" style="width:177.65pt;height:163.95pt;mso-width-percent:0;mso-height-percent:0;mso-width-percent:0;mso-height-percent:0" o:ole="" fillcolor="window">
            <v:imagedata r:id="rId10" o:title=""/>
          </v:shape>
          <o:OLEObject Type="Embed" ProgID="Visio.Drawing.11" ShapeID="_x0000_i1084" DrawAspect="Content" ObjectID="_1766443797" r:id="rId11"/>
        </w:object>
      </w:r>
    </w:p>
    <w:p w14:paraId="4179E1D1" w14:textId="6639EE51" w:rsidR="00DD0863" w:rsidRDefault="00DD0863">
      <w:pPr>
        <w:pStyle w:val="Lgende"/>
        <w:jc w:val="center"/>
      </w:pPr>
      <w:r>
        <w:t xml:space="preserve">Figure </w:t>
      </w:r>
      <w:r>
        <w:fldChar w:fldCharType="begin"/>
      </w:r>
      <w:r>
        <w:instrText xml:space="preserve"> SEQ Figure \* ARABIC </w:instrText>
      </w:r>
      <w:r>
        <w:fldChar w:fldCharType="separate"/>
      </w:r>
      <w:r w:rsidR="00AB64FB">
        <w:rPr>
          <w:noProof/>
        </w:rPr>
        <w:t>2</w:t>
      </w:r>
      <w:r>
        <w:fldChar w:fldCharType="end"/>
      </w:r>
      <w:r>
        <w:t>. Mémoire centrale.</w:t>
      </w:r>
    </w:p>
    <w:p w14:paraId="6BCAAF9D" w14:textId="08318F99" w:rsidR="005E6FA1" w:rsidRDefault="007B7AF8" w:rsidP="000069F9">
      <w:pPr>
        <w:pStyle w:val="Corpsdetexte"/>
      </w:pPr>
      <w:r>
        <w:t>La mémoire centrale est caractérisée par sa rapidité d’accès d'une part et sa volatilité (</w:t>
      </w:r>
      <w:r w:rsidR="00BC3F2B">
        <w:t>non-permanence</w:t>
      </w:r>
      <w:r>
        <w:t xml:space="preserve">) d'autre part. La vitesse est importante pour que le processeur puisse accéder rapidement aux instructions et aux données en mémoire centrale lors de l'exécution d'un programme. On désigne aussi la mémoire centrale par le terme </w:t>
      </w:r>
      <w:r w:rsidRPr="16CBE89F">
        <w:rPr>
          <w:i/>
          <w:iCs/>
        </w:rPr>
        <w:t>Random Access Memory</w:t>
      </w:r>
      <w:r>
        <w:t xml:space="preserve"> (RAM) à cause de cette capacité à pouvoir accéder rapidement à n’importe quelle case à tout moment. Sauf pour une petite partie appelée le ROM (</w:t>
      </w:r>
      <w:r w:rsidRPr="16CBE89F">
        <w:rPr>
          <w:i/>
          <w:iCs/>
        </w:rPr>
        <w:t>Read Only Memory</w:t>
      </w:r>
      <w:r>
        <w:t xml:space="preserve">), le </w:t>
      </w:r>
      <w:r>
        <w:lastRenderedPageBreak/>
        <w:t>contenu de la mémoire centrale n'est pas permanent. Il est perdu lorsque le courant électrique qui alimente l’ordinateur</w:t>
      </w:r>
      <w:r w:rsidR="004C1AFA">
        <w:t xml:space="preserve"> </w:t>
      </w:r>
      <w:r>
        <w:t xml:space="preserve">est interrompu. Le ROM et les mémoires secondaires permanentes (tel que le disque) peuvent être utilisées pour conserver l'information en permanence au-delà des interruptions de courant. Il faut comprendre que les interruptions de courant ne sont pas toujours volontaires et peuvent provenir, par exemple, d'une panne d'électricité. Il est donc important de placer, en mémoire secondaire ou en ROM, les éléments qui doivent être conservés de manière </w:t>
      </w:r>
      <w:r w:rsidRPr="16CBE89F">
        <w:rPr>
          <w:i/>
          <w:iCs/>
        </w:rPr>
        <w:t>persistante</w:t>
      </w:r>
      <w:r>
        <w:t>, i.e. survivre aux programmes ou aux anomalies de fonctionnement.</w:t>
      </w:r>
    </w:p>
    <w:p w14:paraId="1CB23642" w14:textId="4C2986B4" w:rsidR="0015570D" w:rsidRDefault="7A43B6BB" w:rsidP="16CBE89F">
      <w:pPr>
        <w:pStyle w:val="Corpsdetexte"/>
      </w:pPr>
      <w:r>
        <w:t>En pratique, le programmeur n’accède pas directement aux adresses en mémoire correspondant à du stockage physique. Le système d’exploitation offre au logiciel un accès</w:t>
      </w:r>
      <w:r w:rsidR="5A03EB3B">
        <w:t xml:space="preserve"> à une mémoire virtuelle. L’adresse virtuelle est convertie par le système d’exploitation, au besoin, en adresse physique. </w:t>
      </w:r>
      <w:r w:rsidR="27EDDF75">
        <w:t xml:space="preserve">Le programme reçoit sa mémoire en bloc appelée pages. Les pages peuvent avoir différentes tailles selon le système d’exploitation et l’architecture matérielle, </w:t>
      </w:r>
      <w:r w:rsidR="77500D6B">
        <w:t>mais occupent généralement au moins 4 kilo-octets.</w:t>
      </w:r>
      <w:r>
        <w:t xml:space="preserve"> </w:t>
      </w:r>
      <w:r w:rsidR="0015570D">
        <w:t>Par ailleurs, au sein d’un langage de programmation comme Java, mêmes les adresses virtuelles ne sont pas accessibles au programmeur.</w:t>
      </w:r>
    </w:p>
    <w:p w14:paraId="4D776114" w14:textId="5DE167C1"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rPr>
      </w:pPr>
      <w:r>
        <w:rPr>
          <w:b/>
          <w:i/>
        </w:rPr>
        <w:t>Processeur central</w:t>
      </w:r>
      <w:r>
        <w:rPr>
          <w:b/>
        </w:rPr>
        <w:t xml:space="preserve"> (</w:t>
      </w:r>
      <w:r>
        <w:rPr>
          <w:b/>
          <w:i/>
        </w:rPr>
        <w:t xml:space="preserve">Central </w:t>
      </w:r>
      <w:r w:rsidR="0012117A">
        <w:rPr>
          <w:b/>
          <w:i/>
        </w:rPr>
        <w:t>P</w:t>
      </w:r>
      <w:r>
        <w:rPr>
          <w:b/>
          <w:i/>
        </w:rPr>
        <w:t xml:space="preserve">rocessing Unit </w:t>
      </w:r>
      <w:r>
        <w:rPr>
          <w:b/>
        </w:rPr>
        <w:t xml:space="preserve">- CPU), ou </w:t>
      </w:r>
      <w:r>
        <w:rPr>
          <w:b/>
          <w:i/>
        </w:rPr>
        <w:t xml:space="preserve">unité centrale de traitement </w:t>
      </w:r>
      <w:r>
        <w:rPr>
          <w:b/>
        </w:rPr>
        <w:t>(UCT)</w:t>
      </w:r>
    </w:p>
    <w:p w14:paraId="77D41ECB" w14:textId="77777777" w:rsidR="00DD0863" w:rsidRDefault="00DD0863" w:rsidP="00324D3E">
      <w:pPr>
        <w:pStyle w:val="Corpsdetexte"/>
        <w:pBdr>
          <w:top w:val="single" w:sz="4" w:space="1" w:color="auto" w:shadow="1"/>
          <w:left w:val="single" w:sz="4" w:space="4" w:color="auto" w:shadow="1"/>
          <w:bottom w:val="single" w:sz="4" w:space="1" w:color="auto" w:shadow="1"/>
          <w:right w:val="single" w:sz="4" w:space="4" w:color="auto" w:shadow="1"/>
        </w:pBdr>
      </w:pPr>
      <w:r>
        <w:t xml:space="preserve">Le </w:t>
      </w:r>
      <w:r>
        <w:rPr>
          <w:i/>
        </w:rPr>
        <w:t>processeur</w:t>
      </w:r>
      <w:r>
        <w:t xml:space="preserve"> </w:t>
      </w:r>
      <w:r>
        <w:rPr>
          <w:i/>
        </w:rPr>
        <w:t>central</w:t>
      </w:r>
      <w:r>
        <w:t xml:space="preserve"> est la composante qui coordonne l'exécution d'un programme. Il effectue inlassablement le traitement suivant :</w:t>
      </w:r>
    </w:p>
    <w:p w14:paraId="1FAE4C7B" w14:textId="50FCF2C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spacing w:after="0"/>
        <w:ind w:firstLine="720"/>
      </w:pPr>
      <w:r>
        <w:t>Chercher la prochaine instruction en mémoire centrale</w:t>
      </w:r>
      <w:r w:rsidR="007001F5">
        <w:rPr>
          <w:rStyle w:val="Appelnotedebasdep"/>
        </w:rPr>
        <w:footnoteReference w:id="3"/>
      </w:r>
    </w:p>
    <w:p w14:paraId="7CB8D289"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spacing w:after="0"/>
        <w:ind w:firstLine="720"/>
      </w:pPr>
      <w:r>
        <w:t>Exécuter l'instruction</w:t>
      </w:r>
    </w:p>
    <w:p w14:paraId="5971D963"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spacing w:after="0"/>
        <w:ind w:firstLine="720"/>
      </w:pPr>
      <w:r>
        <w:t>Chercher la prochaine instruction en mémoire centrale</w:t>
      </w:r>
    </w:p>
    <w:p w14:paraId="7FADA279"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spacing w:after="0"/>
        <w:ind w:firstLine="720"/>
      </w:pPr>
      <w:r>
        <w:t>Exécuter l'instruction</w:t>
      </w:r>
    </w:p>
    <w:p w14:paraId="433EF14B"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spacing w:after="0"/>
        <w:ind w:firstLine="720"/>
      </w:pPr>
      <w:r>
        <w:t>Etc.</w:t>
      </w:r>
    </w:p>
    <w:p w14:paraId="60BBB578" w14:textId="77777777" w:rsidR="002717C0" w:rsidRDefault="00DD0863" w:rsidP="009E5659">
      <w:pPr>
        <w:pStyle w:val="Corpsdetexte"/>
      </w:pPr>
      <w:r>
        <w:t>Chacune des instructions d'un programme produit un traitement relativement simple. Par exemple, une instruction peut additio</w:t>
      </w:r>
      <w:r w:rsidR="009E5659">
        <w:t xml:space="preserve">nner le contenu de deux cases de la mémoire centrale dont les </w:t>
      </w:r>
      <w:r>
        <w:t>adresse</w:t>
      </w:r>
      <w:r w:rsidR="009E5659">
        <w:t>s sont</w:t>
      </w:r>
      <w:r>
        <w:t xml:space="preserve"> </w:t>
      </w:r>
      <w:r>
        <w:rPr>
          <w:i/>
        </w:rPr>
        <w:t>x</w:t>
      </w:r>
      <w:r>
        <w:t xml:space="preserve"> et </w:t>
      </w:r>
      <w:r>
        <w:rPr>
          <w:i/>
        </w:rPr>
        <w:t>y</w:t>
      </w:r>
      <w:r>
        <w:t xml:space="preserve">, et placer le résultat dans une troisième case </w:t>
      </w:r>
      <w:r w:rsidR="009E5659">
        <w:t>dont l’adresse est</w:t>
      </w:r>
      <w:r>
        <w:t xml:space="preserve"> </w:t>
      </w:r>
      <w:r>
        <w:rPr>
          <w:i/>
        </w:rPr>
        <w:t>z</w:t>
      </w:r>
      <w:r>
        <w:t xml:space="preserve">. </w:t>
      </w:r>
    </w:p>
    <w:p w14:paraId="1C2D93AA" w14:textId="2B7CD4FE" w:rsidR="002717C0" w:rsidRDefault="00320B71" w:rsidP="002717C0">
      <w:pPr>
        <w:pStyle w:val="Corpsdetexte"/>
        <w:jc w:val="center"/>
      </w:pPr>
      <w:r>
        <w:rPr>
          <w:noProof/>
        </w:rPr>
        <w:object w:dxaOrig="6358" w:dyaOrig="2307" w14:anchorId="1045B05C">
          <v:shape id="_x0000_i1083" type="#_x0000_t75" alt="" style="width:249.1pt;height:91.95pt;mso-width-percent:0;mso-height-percent:0;mso-width-percent:0;mso-height-percent:0" o:ole="">
            <v:imagedata r:id="rId12" o:title=""/>
          </v:shape>
          <o:OLEObject Type="Embed" ProgID="Visio.Drawing.11" ShapeID="_x0000_i1083" DrawAspect="Content" ObjectID="_1766443798" r:id="rId13"/>
        </w:object>
      </w:r>
    </w:p>
    <w:p w14:paraId="1B8696C9" w14:textId="4B24CA2D" w:rsidR="003C646B" w:rsidRDefault="003C646B" w:rsidP="003C646B">
      <w:pPr>
        <w:pStyle w:val="Lgende"/>
        <w:jc w:val="center"/>
      </w:pPr>
      <w:bookmarkStart w:id="6" w:name="_Ref44667815"/>
      <w:bookmarkStart w:id="7" w:name="_Ref44667774"/>
      <w:r>
        <w:t xml:space="preserve">Figure </w:t>
      </w:r>
      <w:r>
        <w:fldChar w:fldCharType="begin"/>
      </w:r>
      <w:r>
        <w:instrText xml:space="preserve"> SEQ Figure \* ARABIC </w:instrText>
      </w:r>
      <w:r>
        <w:fldChar w:fldCharType="separate"/>
      </w:r>
      <w:r w:rsidR="00AB64FB">
        <w:rPr>
          <w:noProof/>
        </w:rPr>
        <w:t>3</w:t>
      </w:r>
      <w:r>
        <w:fldChar w:fldCharType="end"/>
      </w:r>
      <w:bookmarkEnd w:id="6"/>
      <w:r>
        <w:t>. Instruction effectuée par le processeur central.</w:t>
      </w:r>
      <w:bookmarkEnd w:id="7"/>
    </w:p>
    <w:p w14:paraId="7C3ACFDA" w14:textId="1E07D994" w:rsidR="009035A7" w:rsidRDefault="00576ECB">
      <w:pPr>
        <w:pStyle w:val="Corpsdetexte"/>
      </w:pPr>
      <w:r>
        <w:t>Le processeur central est lui-même typiquement constitué de deux composantes</w:t>
      </w:r>
      <w:r w:rsidR="7B058FB2">
        <w:t xml:space="preserve"> </w:t>
      </w:r>
      <w:r>
        <w:t>: l’Unité de Contrôle (UC) et l’Unité Arithmétique et Logique (UAL). L’UC est responsable de déterminer la séquence d’exécution des instructions. L’UAL exécute les instructions telles que l’addition illustré</w:t>
      </w:r>
      <w:r w:rsidR="003B1A8B">
        <w:t>e</w:t>
      </w:r>
      <w:r w:rsidR="0015570D">
        <w:t xml:space="preserve"> à la </w:t>
      </w:r>
      <w:r w:rsidR="0015570D">
        <w:fldChar w:fldCharType="begin"/>
      </w:r>
      <w:r w:rsidR="0015570D">
        <w:instrText xml:space="preserve"> REF _Ref44667815 \h </w:instrText>
      </w:r>
      <w:r w:rsidR="0015570D">
        <w:fldChar w:fldCharType="separate"/>
      </w:r>
      <w:r w:rsidR="00AB64FB">
        <w:t xml:space="preserve">Figure </w:t>
      </w:r>
      <w:r w:rsidR="00AB64FB">
        <w:rPr>
          <w:noProof/>
        </w:rPr>
        <w:t>3</w:t>
      </w:r>
      <w:r w:rsidR="0015570D">
        <w:fldChar w:fldCharType="end"/>
      </w:r>
      <w:r w:rsidR="0015570D">
        <w:t>.</w:t>
      </w:r>
      <w:r w:rsidR="009035A7">
        <w:t xml:space="preserve"> </w:t>
      </w:r>
    </w:p>
    <w:p w14:paraId="088E9508" w14:textId="2C75516D" w:rsidR="009035A7" w:rsidRDefault="0E560A4A">
      <w:pPr>
        <w:pStyle w:val="Corpsdetexte"/>
      </w:pPr>
      <w:r>
        <w:t>Les processeurs effectuent généralement leurs op</w:t>
      </w:r>
      <w:r w:rsidR="14960253">
        <w:t>é</w:t>
      </w:r>
      <w:r>
        <w:t>rations sur des valeurs qui sont stockées au sein de registres : les registres sont des unités de mémoire particulières faisant généralement 64 bits et permettant de re</w:t>
      </w:r>
      <w:r w:rsidR="1490D012">
        <w:t xml:space="preserve">présenter différentes valeurs (nombres, adresses, etc.). Les processeurs </w:t>
      </w:r>
      <w:r w:rsidR="0015570D">
        <w:t>n’ont que quelques dizaines de</w:t>
      </w:r>
      <w:r w:rsidR="1490D012">
        <w:t xml:space="preserve"> </w:t>
      </w:r>
      <w:r w:rsidR="70C782C6">
        <w:t xml:space="preserve">registres </w:t>
      </w:r>
      <w:r w:rsidR="0015570D">
        <w:t>au plus</w:t>
      </w:r>
      <w:r w:rsidR="70C782C6">
        <w:t>: les registres doivent</w:t>
      </w:r>
      <w:r w:rsidR="70602C10">
        <w:t xml:space="preserve"> constamment être déchargé</w:t>
      </w:r>
      <w:r w:rsidR="0015570D">
        <w:t>s</w:t>
      </w:r>
      <w:r w:rsidR="70602C10">
        <w:t xml:space="preserve"> en mémoire ou rechargés à parti</w:t>
      </w:r>
      <w:r w:rsidR="0015570D">
        <w:t>r</w:t>
      </w:r>
      <w:r w:rsidR="70602C10">
        <w:t xml:space="preserve"> de la mémoire</w:t>
      </w:r>
      <w:r w:rsidR="1490D012">
        <w:t>.</w:t>
      </w:r>
    </w:p>
    <w:p w14:paraId="0A9FF30D" w14:textId="41A59FFF" w:rsidR="009035A7" w:rsidRDefault="00DD0863">
      <w:pPr>
        <w:pStyle w:val="Corpsdetexte"/>
      </w:pPr>
      <w:r>
        <w:t xml:space="preserve">La puissance d'un ordinateur vient de </w:t>
      </w:r>
      <w:r w:rsidR="008A2455">
        <w:t>s</w:t>
      </w:r>
      <w:r>
        <w:t xml:space="preserve">a </w:t>
      </w:r>
      <w:r w:rsidR="0019662B">
        <w:t xml:space="preserve">capacité </w:t>
      </w:r>
      <w:r w:rsidR="008A2455">
        <w:t>à exécuter</w:t>
      </w:r>
      <w:r>
        <w:t xml:space="preserve"> </w:t>
      </w:r>
      <w:r w:rsidR="0019662B">
        <w:t xml:space="preserve">un </w:t>
      </w:r>
      <w:r w:rsidR="00960897">
        <w:t xml:space="preserve">très </w:t>
      </w:r>
      <w:r w:rsidR="0019662B">
        <w:t>grand nombre d’</w:t>
      </w:r>
      <w:r>
        <w:t>opérations simples</w:t>
      </w:r>
      <w:r w:rsidR="0019662B">
        <w:t xml:space="preserve"> à une vitesse extrême</w:t>
      </w:r>
      <w:r>
        <w:t>.</w:t>
      </w:r>
      <w:r w:rsidR="00DF09C1">
        <w:t xml:space="preserve"> </w:t>
      </w:r>
      <w:r w:rsidR="391C820B">
        <w:t>Un processeur typique peut exécuter des milliards d’instructions par seconde.</w:t>
      </w:r>
    </w:p>
    <w:p w14:paraId="385C7097" w14:textId="109F892F" w:rsidR="60401A98" w:rsidRDefault="60401A98" w:rsidP="16CBE89F">
      <w:pPr>
        <w:pStyle w:val="Corpsdetexte"/>
        <w:spacing w:line="259" w:lineRule="auto"/>
      </w:pPr>
      <w:r>
        <w:t>Les processeurs exécutent leurs instructions à une cadence fix</w:t>
      </w:r>
      <w:r w:rsidR="10A7665F">
        <w:t>e, souvent précisée en gigahertz (GHz). À chaque seconde, le processeur bénéficie d’un certain nombre de cycle</w:t>
      </w:r>
      <w:r w:rsidR="00933189">
        <w:t>s</w:t>
      </w:r>
      <w:r w:rsidR="10A7665F">
        <w:t xml:space="preserve">. </w:t>
      </w:r>
      <w:r w:rsidR="74D857D3">
        <w:t>Les instructions démarrent et se terminent toujours lors d’un cycle. Toute ch</w:t>
      </w:r>
      <w:r w:rsidR="0D3A714D">
        <w:t xml:space="preserve">ose étant égale, un processeur ayant une cadence plus rapide (plus de cycles par seconde) sera plus </w:t>
      </w:r>
      <w:r w:rsidR="0015570D">
        <w:t>rapide ;</w:t>
      </w:r>
      <w:r w:rsidR="0D3A714D">
        <w:t xml:space="preserve"> </w:t>
      </w:r>
      <w:r w:rsidR="00D95704">
        <w:t>cependant</w:t>
      </w:r>
      <w:r w:rsidR="0D3A714D">
        <w:t xml:space="preserve"> il utilisera aussi davantage d’énergie. Les processeurs ajustent donc parfois leur vitesse en fonction </w:t>
      </w:r>
      <w:r w:rsidR="2A5D332E">
        <w:t>de la charge de calcul.</w:t>
      </w:r>
      <w:r w:rsidR="0D3A714D">
        <w:t xml:space="preserve"> </w:t>
      </w:r>
    </w:p>
    <w:p w14:paraId="2CAF773D" w14:textId="25BEAE37" w:rsidR="25B6F8FD" w:rsidRDefault="25B6F8FD" w:rsidP="10030626">
      <w:pPr>
        <w:pStyle w:val="Corpsdetexte"/>
        <w:spacing w:line="259" w:lineRule="auto"/>
      </w:pPr>
      <w:r>
        <w:t>La plupart de nos processeurs sont superscalaires : ils peuvent exécuter plusieurs instructions par cycle. Ainsi un processeur pourrait exécuter plusieurs additions en simultanée.</w:t>
      </w:r>
      <w:r w:rsidR="7C642B64">
        <w:t xml:space="preserve"> Certains processeurs peuvent faire 4 ou 6 additions par cycle. Par ailleurs, la plupart des processeurs bénéficient </w:t>
      </w:r>
      <w:r w:rsidR="7C642B64">
        <w:lastRenderedPageBreak/>
        <w:t xml:space="preserve">d’instructions spécialisées appelées SIMD (single instruction multiple data) qui </w:t>
      </w:r>
      <w:r w:rsidR="38906457">
        <w:t xml:space="preserve">fonctionnent </w:t>
      </w:r>
      <w:r w:rsidR="7C642B64">
        <w:t>sur des regist</w:t>
      </w:r>
      <w:r w:rsidR="7940F6B7">
        <w:t>r</w:t>
      </w:r>
      <w:r w:rsidR="7C642B64">
        <w:t xml:space="preserve">es </w:t>
      </w:r>
      <w:r w:rsidR="6A620C2E">
        <w:t>plus volumineux (faisant 128 bits,</w:t>
      </w:r>
      <w:r w:rsidR="617FEDB5">
        <w:t xml:space="preserve"> 256 bits ou plus)</w:t>
      </w:r>
      <w:r w:rsidR="6A620C2E">
        <w:t xml:space="preserve"> </w:t>
      </w:r>
      <w:r w:rsidR="7B63B6DB">
        <w:t>capables de représenter plusieurs valeurs à la fois (par exemple, 4 entiers).</w:t>
      </w:r>
      <w:r w:rsidR="00C7119C">
        <w:t xml:space="preserve"> La plupart du temps, le programmeur n’a pas à se soucier de la manière dont sont exécutées les instructions : si on fait exception de la </w:t>
      </w:r>
      <w:r w:rsidR="007A12F6">
        <w:t>performance, il</w:t>
      </w:r>
      <w:r w:rsidR="00C7119C">
        <w:t xml:space="preserve"> importe peu de savoir combien d’opérations sont traités par cycle.  </w:t>
      </w:r>
    </w:p>
    <w:p w14:paraId="380D4C44" w14:textId="1DBD84E4" w:rsidR="00DD0863" w:rsidRDefault="00DD0863">
      <w:pPr>
        <w:pStyle w:val="Corpsdetexte"/>
      </w:pPr>
      <w:r>
        <w:t xml:space="preserve">Un aspect important du fonctionnement de l'ordinateur est la manière de déterminer la </w:t>
      </w:r>
      <w:r>
        <w:rPr>
          <w:i/>
        </w:rPr>
        <w:t>prochaine instruction</w:t>
      </w:r>
      <w:r>
        <w:t xml:space="preserve"> à exécuter. Il y a trois mécanismes fondamentaux à cet effet.</w:t>
      </w:r>
    </w:p>
    <w:p w14:paraId="7133A7AA" w14:textId="13286C0F" w:rsidR="00DD0863" w:rsidRDefault="00DD0863" w:rsidP="00FB24B2">
      <w:pPr>
        <w:pStyle w:val="Corpsdetexte"/>
        <w:numPr>
          <w:ilvl w:val="0"/>
          <w:numId w:val="4"/>
        </w:numPr>
      </w:pPr>
      <w:r w:rsidRPr="10030626">
        <w:rPr>
          <w:i/>
          <w:iCs/>
        </w:rPr>
        <w:t>Séquence</w:t>
      </w:r>
      <w:r>
        <w:t xml:space="preserve">. L'adresse en mémoire centrale de la </w:t>
      </w:r>
      <w:r w:rsidRPr="10030626">
        <w:rPr>
          <w:i/>
          <w:iCs/>
        </w:rPr>
        <w:t>prochaine instruction</w:t>
      </w:r>
      <w:r>
        <w:t xml:space="preserve"> est normalement </w:t>
      </w:r>
      <w:r w:rsidR="00FB24B2">
        <w:t>celle</w:t>
      </w:r>
      <w:r>
        <w:t xml:space="preserve"> qui suit l’adresse de l'instruction précédente. Donc, par défaut, les instructions sont exécutées en séquence. Cependant, si c'était toujours le cas, l'unité centrale de traitement exécuterait les instructions jusqu'à ce qu'elle aboutisse à un cul de sac, soit la dernière adresse de la mémoire centrale</w:t>
      </w:r>
      <w:r w:rsidR="001711F4">
        <w:t xml:space="preserve"> </w:t>
      </w:r>
      <w:r>
        <w:t>et ne pourrait continuer</w:t>
      </w:r>
      <w:r w:rsidR="541B0419">
        <w:t xml:space="preserve"> </w:t>
      </w:r>
      <w:r>
        <w:t>!</w:t>
      </w:r>
    </w:p>
    <w:p w14:paraId="65B4123A" w14:textId="31C06D0E" w:rsidR="00DD0863" w:rsidRDefault="00D02B96">
      <w:pPr>
        <w:pStyle w:val="Corpsdetexte"/>
        <w:numPr>
          <w:ilvl w:val="0"/>
          <w:numId w:val="4"/>
        </w:numPr>
      </w:pPr>
      <w:r>
        <w:rPr>
          <w:i/>
          <w:iCs/>
        </w:rPr>
        <w:t>La boucle</w:t>
      </w:r>
      <w:r w:rsidR="00DD0863">
        <w:t xml:space="preserve"> </w:t>
      </w:r>
      <w:r w:rsidR="001A1D28">
        <w:t>D</w:t>
      </w:r>
      <w:r w:rsidR="00DD0863">
        <w:t xml:space="preserve">es instructions peuvent </w:t>
      </w:r>
      <w:r w:rsidR="6A4B524C">
        <w:t>spécifier</w:t>
      </w:r>
      <w:r w:rsidR="00DD0863">
        <w:t xml:space="preserve"> l'adresse de la prochaine instruction à exécuter. Par exemple, une instruction peut provoquer le saut à une adresse précédente</w:t>
      </w:r>
      <w:r w:rsidR="1F8D75BE">
        <w:t xml:space="preserve"> ce qui</w:t>
      </w:r>
      <w:r w:rsidR="00DD0863">
        <w:t xml:space="preserve"> permet de répéter un ensemble d'instructions</w:t>
      </w:r>
      <w:r w:rsidR="1C0CDA06">
        <w:t xml:space="preserve"> en revenant constamment au début de la séquence.</w:t>
      </w:r>
    </w:p>
    <w:p w14:paraId="482C2372" w14:textId="66B63D22" w:rsidR="00DD0863" w:rsidRDefault="00DD0863" w:rsidP="00B15854">
      <w:pPr>
        <w:pStyle w:val="Corpsdetexte"/>
        <w:numPr>
          <w:ilvl w:val="0"/>
          <w:numId w:val="4"/>
        </w:numPr>
      </w:pPr>
      <w:r w:rsidRPr="16CBE89F">
        <w:rPr>
          <w:i/>
          <w:iCs/>
        </w:rPr>
        <w:t>Décision</w:t>
      </w:r>
      <w:r w:rsidR="00245EBD" w:rsidRPr="16CBE89F">
        <w:rPr>
          <w:i/>
          <w:iCs/>
        </w:rPr>
        <w:t xml:space="preserve"> </w:t>
      </w:r>
      <w:r w:rsidR="00245EBD">
        <w:t>(</w:t>
      </w:r>
      <w:r w:rsidR="00245EBD" w:rsidRPr="16CBE89F">
        <w:rPr>
          <w:i/>
          <w:iCs/>
        </w:rPr>
        <w:t>sélection</w:t>
      </w:r>
      <w:r w:rsidR="043F84F8" w:rsidRPr="16CBE89F">
        <w:rPr>
          <w:i/>
          <w:iCs/>
        </w:rPr>
        <w:t>,</w:t>
      </w:r>
      <w:r w:rsidR="00C11650" w:rsidRPr="16CBE89F">
        <w:rPr>
          <w:i/>
          <w:iCs/>
        </w:rPr>
        <w:t xml:space="preserve"> </w:t>
      </w:r>
      <w:r w:rsidR="3791D244" w:rsidRPr="16CBE89F">
        <w:rPr>
          <w:i/>
          <w:iCs/>
        </w:rPr>
        <w:t xml:space="preserve">embranchement </w:t>
      </w:r>
      <w:r w:rsidR="00C11650">
        <w:t>ou</w:t>
      </w:r>
      <w:r w:rsidR="00C11650" w:rsidRPr="16CBE89F">
        <w:rPr>
          <w:i/>
          <w:iCs/>
        </w:rPr>
        <w:t xml:space="preserve"> choix</w:t>
      </w:r>
      <w:r w:rsidR="00245EBD">
        <w:t>)</w:t>
      </w:r>
      <w:r>
        <w:t xml:space="preserve">. </w:t>
      </w:r>
      <w:r w:rsidR="00B15854">
        <w:t>C</w:t>
      </w:r>
      <w:r>
        <w:t xml:space="preserve">ertaines instructions peuvent choisir l'adresse de la prochaine instruction en fonction </w:t>
      </w:r>
      <w:r w:rsidR="00D05AC8">
        <w:t>d’une condition</w:t>
      </w:r>
      <w:r>
        <w:t xml:space="preserve">. Par exemple, si le contenu de la case d'adresse </w:t>
      </w:r>
      <w:r w:rsidRPr="16CBE89F">
        <w:rPr>
          <w:i/>
          <w:iCs/>
        </w:rPr>
        <w:t>x</w:t>
      </w:r>
      <w:r>
        <w:t xml:space="preserve"> est 0, sauter à l'adresse </w:t>
      </w:r>
      <w:r w:rsidRPr="16CBE89F">
        <w:rPr>
          <w:i/>
          <w:iCs/>
        </w:rPr>
        <w:t>y</w:t>
      </w:r>
      <w:r>
        <w:t xml:space="preserve"> sinon continuer normalement en séquence. C'est ce </w:t>
      </w:r>
      <w:r w:rsidR="00112EFA">
        <w:t xml:space="preserve">genre d’instruction </w:t>
      </w:r>
      <w:r>
        <w:t>qui permet à l'ordinateur de «</w:t>
      </w:r>
      <w:r w:rsidR="75F93593">
        <w:t xml:space="preserve"> </w:t>
      </w:r>
      <w:r>
        <w:t>prendre des décisions » et de modifier son comportement</w:t>
      </w:r>
      <w:r w:rsidR="00B052EE">
        <w:t xml:space="preserve"> au besoin</w:t>
      </w:r>
      <w:r>
        <w:t>.</w:t>
      </w:r>
    </w:p>
    <w:p w14:paraId="6058A73A" w14:textId="0855BC1E" w:rsidR="00DD0863" w:rsidRDefault="00DD0863">
      <w:pPr>
        <w:pStyle w:val="Corpsdetexte"/>
      </w:pPr>
      <w:r>
        <w:t>Ces trois manières d'organiser l'exécution des instructions, la séquence, l</w:t>
      </w:r>
      <w:r w:rsidR="004C1AFA">
        <w:t>a</w:t>
      </w:r>
      <w:r w:rsidR="2BF73F6B">
        <w:t xml:space="preserve"> </w:t>
      </w:r>
      <w:r w:rsidR="00D02B96">
        <w:t>boucle</w:t>
      </w:r>
      <w:r>
        <w:t xml:space="preserve"> et la décision, sont des mécanismes de base de la plupart des langages de programmation.</w:t>
      </w:r>
    </w:p>
    <w:p w14:paraId="6513F74B" w14:textId="27A18AEA" w:rsidR="7E79C8D5" w:rsidRDefault="7E79C8D5" w:rsidP="16CBE89F">
      <w:pPr>
        <w:pStyle w:val="Corpsdetexte"/>
      </w:pPr>
      <w:r>
        <w:t xml:space="preserve">En pratique, la plupart des </w:t>
      </w:r>
      <w:r w:rsidR="7B100EA6">
        <w:t>CPU adoptent une</w:t>
      </w:r>
      <w:r>
        <w:t xml:space="preserve"> architecture multi-cœur où chaque cœur est un processeur</w:t>
      </w:r>
      <w:r w:rsidR="761916B9">
        <w:t xml:space="preserve"> capable d’exécuter ses propres instructions</w:t>
      </w:r>
      <w:r>
        <w:t>.</w:t>
      </w:r>
      <w:r w:rsidR="36ED7D0A">
        <w:t xml:space="preserve"> Il peut y avoir 2, 4, 6 ou même 64 cœurs (ou processeurs) dans un même CPU.</w:t>
      </w:r>
      <w:r w:rsidR="6FDA8DA1">
        <w:t xml:space="preserve"> Ces processeurs coexistent dans la même unité et ils ont accès aux </w:t>
      </w:r>
      <w:r w:rsidR="6FDA8DA1">
        <w:lastRenderedPageBreak/>
        <w:t>mêmes ressources matérielles.</w:t>
      </w:r>
      <w:r w:rsidR="6119F5D6">
        <w:t xml:space="preserve"> L’unité centrale doit coordonner les processeurs.</w:t>
      </w:r>
    </w:p>
    <w:p w14:paraId="6B3A273B" w14:textId="03A5A483" w:rsidR="6FDA8DA1" w:rsidRDefault="6FDA8DA1" w:rsidP="16CBE89F">
      <w:pPr>
        <w:pStyle w:val="Corpsdetexte"/>
      </w:pPr>
      <w:r>
        <w:t xml:space="preserve">Les processeurs sont souvent beaucoup plus rapides que la mémoire et l’accès à la mémoire </w:t>
      </w:r>
      <w:r w:rsidR="5A6BADDA">
        <w:t>souffre d’un temps d’accès (latence)</w:t>
      </w:r>
      <w:r w:rsidR="363EEB9F">
        <w:t xml:space="preserve">. </w:t>
      </w:r>
      <w:r w:rsidR="716E8A96">
        <w:t xml:space="preserve">En général, plusieurs dizaines de nanosecondes sont nécessaires pour qu’un processeur puisse avoir accès à une valeur en mémoire. </w:t>
      </w:r>
      <w:r w:rsidR="45007F97">
        <w:t xml:space="preserve">Un tel délai peut représenter des dizaines de cycles pendant lesquels le processeur ne pourrait rien faire. </w:t>
      </w:r>
      <w:r w:rsidR="363EEB9F">
        <w:t>Pour améliorer la performance, les processeurs ont donc leur propre mémoire appelée mémoire tampon. Cette mémoire sert à la fois à stocker des données et des inst</w:t>
      </w:r>
      <w:r w:rsidR="670F0F61">
        <w:t xml:space="preserve">ructions. </w:t>
      </w:r>
      <w:r w:rsidR="363EEB9F">
        <w:t>Il y a plusieurs couches de mémoire tampon</w:t>
      </w:r>
      <w:r w:rsidR="285A102E">
        <w:t xml:space="preserve"> allant de la plus petite et la plus rapide (L1) à la plus lente et la plus volumineuse (L3 sur les processeurs x64).</w:t>
      </w:r>
      <w:r w:rsidR="56FDBCE7">
        <w:t xml:space="preserve"> Le temps d’accès à la mémoire stockée en L1 n’est que de quelques cycles</w:t>
      </w:r>
      <w:r w:rsidR="00C7119C">
        <w:t>, mais ne permet que de stocker quelques kilo-octets</w:t>
      </w:r>
      <w:r w:rsidR="56FDBCE7">
        <w:t>.</w:t>
      </w:r>
      <w:r w:rsidR="285A102E">
        <w:t xml:space="preserve"> </w:t>
      </w:r>
      <w:r w:rsidR="00C7119C">
        <w:t>Il serait complexe pour le processeur de gérer la mémoire avec une granularité très fine (par exemple, octet par octet). Ainsi l</w:t>
      </w:r>
      <w:r w:rsidR="2218BD85">
        <w:t>a mémoire tampon gère la mémoire en blocs de mémoire appelée lignes. Les lignes font souvent entre 64 octets et 128 octets.</w:t>
      </w:r>
      <w:r w:rsidR="00C7119C">
        <w:t xml:space="preserve"> Le processeur ne peut donc pas demander la valeur d’un octet spécifique : il faut accéder à une ligne entière.</w:t>
      </w:r>
      <w:r w:rsidR="2218BD85">
        <w:t xml:space="preserve"> </w:t>
      </w:r>
      <w:r w:rsidR="00C7119C">
        <w:t xml:space="preserve">Les lignes sont alignées avec les adresses de la mémoire virtuelle : les premiers 64 octets forment une ligne et ainsi de suite. </w:t>
      </w:r>
      <w:r w:rsidR="285A102E">
        <w:t>Dans une architecture multi-cœur, les différents processeurs ont des mémoires tampons distinc</w:t>
      </w:r>
      <w:r w:rsidR="44AED1B4">
        <w:t>tes, mais aussi des mémoires tampons partagées.</w:t>
      </w:r>
      <w:r w:rsidR="25B06C9B">
        <w:t xml:space="preserve"> Cette mém</w:t>
      </w:r>
      <w:r w:rsidR="00C7119C">
        <w:t xml:space="preserve">oire tampon garde une copie </w:t>
      </w:r>
      <w:r w:rsidR="25B06C9B">
        <w:t>des données récemment traitée</w:t>
      </w:r>
      <w:r w:rsidR="00C7119C">
        <w:t>s</w:t>
      </w:r>
      <w:r w:rsidR="25B06C9B">
        <w:t>.</w:t>
      </w:r>
      <w:r w:rsidR="53B40794">
        <w:t xml:space="preserve"> </w:t>
      </w:r>
      <w:r w:rsidR="6DD9861C">
        <w:t>Il faut néanmoins souvent tout de même avoir accès à la mémoire centrale, mais le processeur passe généralement par la mémoire tampon.</w:t>
      </w:r>
      <w:r w:rsidR="7702C044">
        <w:t xml:space="preserve"> </w:t>
      </w:r>
      <w:r w:rsidR="6C3AA9F2">
        <w:t>La plupart des processeurs peuvent faire plusieurs requêtes d’accès à la mémoire en même temps.</w:t>
      </w:r>
    </w:p>
    <w:p w14:paraId="44143B9B" w14:textId="77777777" w:rsidR="00DD0863" w:rsidRDefault="00DD0863">
      <w:pPr>
        <w:pStyle w:val="Titre3"/>
      </w:pPr>
      <w:bookmarkStart w:id="8" w:name="_Toc155813869"/>
      <w:r>
        <w:t>Unités périphériques</w:t>
      </w:r>
      <w:bookmarkEnd w:id="8"/>
    </w:p>
    <w:p w14:paraId="573F737D" w14:textId="77777777" w:rsidR="00DD0863" w:rsidRDefault="00DD0863">
      <w:pPr>
        <w:pStyle w:val="Corpsdetexte"/>
      </w:pPr>
      <w:r>
        <w:t>Les unités périphériques</w:t>
      </w:r>
      <w:r w:rsidR="00D21B84">
        <w:t xml:space="preserve"> </w:t>
      </w:r>
      <w:r>
        <w:t>permettent d'échanger de l'information entre la mémoire centrale de l’ordinateur et le monde extérieur.</w:t>
      </w:r>
    </w:p>
    <w:p w14:paraId="383E5582" w14:textId="77777777" w:rsidR="00DD0863" w:rsidRDefault="00320B71">
      <w:pPr>
        <w:pStyle w:val="Corpsdetexte"/>
        <w:jc w:val="center"/>
      </w:pPr>
      <w:r>
        <w:rPr>
          <w:noProof/>
        </w:rPr>
        <w:object w:dxaOrig="5239" w:dyaOrig="1118" w14:anchorId="513E48A5">
          <v:shape id="_x0000_i1082" type="#_x0000_t75" alt="" style="width:262.75pt;height:59.9pt;mso-width-percent:0;mso-height-percent:0;mso-width-percent:0;mso-height-percent:0" o:ole="" fillcolor="window">
            <v:imagedata r:id="rId14" o:title=""/>
          </v:shape>
          <o:OLEObject Type="Embed" ProgID="Visio.Drawing.11" ShapeID="_x0000_i1082" DrawAspect="Content" ObjectID="_1766443799" r:id="rId15"/>
        </w:object>
      </w:r>
    </w:p>
    <w:p w14:paraId="4A632090" w14:textId="1BF603E2" w:rsidR="00DD0863" w:rsidRDefault="00DD0863">
      <w:pPr>
        <w:pStyle w:val="Lgende"/>
        <w:jc w:val="center"/>
      </w:pPr>
      <w:r>
        <w:t xml:space="preserve">Figure </w:t>
      </w:r>
      <w:r>
        <w:fldChar w:fldCharType="begin"/>
      </w:r>
      <w:r>
        <w:instrText xml:space="preserve"> SEQ Figure \* ARABIC </w:instrText>
      </w:r>
      <w:r>
        <w:fldChar w:fldCharType="separate"/>
      </w:r>
      <w:r w:rsidR="00AB64FB">
        <w:rPr>
          <w:noProof/>
        </w:rPr>
        <w:t>4</w:t>
      </w:r>
      <w:r>
        <w:fldChar w:fldCharType="end"/>
      </w:r>
      <w:r>
        <w:t>. Opération d'entrée/lecture et de sortie/écriture</w:t>
      </w:r>
    </w:p>
    <w:p w14:paraId="57E500F7" w14:textId="77777777" w:rsidR="00DD0863" w:rsidRDefault="00DD0863" w:rsidP="00467039">
      <w:pPr>
        <w:pStyle w:val="Corpsdetexte"/>
        <w:keepNext/>
        <w:keepLines/>
        <w:pBdr>
          <w:top w:val="single" w:sz="4" w:space="1" w:color="auto" w:shadow="1"/>
          <w:left w:val="single" w:sz="4" w:space="4" w:color="auto" w:shadow="1"/>
          <w:bottom w:val="single" w:sz="4" w:space="1" w:color="auto" w:shadow="1"/>
          <w:right w:val="single" w:sz="4" w:space="4" w:color="auto" w:shadow="1"/>
        </w:pBdr>
        <w:rPr>
          <w:b/>
          <w:i/>
        </w:rPr>
      </w:pPr>
      <w:r>
        <w:rPr>
          <w:b/>
          <w:i/>
        </w:rPr>
        <w:lastRenderedPageBreak/>
        <w:t xml:space="preserve">Entrée, lecture </w:t>
      </w:r>
      <w:r>
        <w:rPr>
          <w:b/>
        </w:rPr>
        <w:t>(</w:t>
      </w:r>
      <w:r>
        <w:rPr>
          <w:b/>
          <w:i/>
        </w:rPr>
        <w:t>input</w:t>
      </w:r>
      <w:r>
        <w:rPr>
          <w:b/>
        </w:rPr>
        <w:t>)</w:t>
      </w:r>
    </w:p>
    <w:p w14:paraId="0762D69B" w14:textId="77777777" w:rsidR="00DD0863" w:rsidRDefault="00DD0863" w:rsidP="00467039">
      <w:pPr>
        <w:pStyle w:val="Corpsdetexte"/>
        <w:keepNext/>
        <w:keepLines/>
        <w:pBdr>
          <w:top w:val="single" w:sz="4" w:space="1" w:color="auto" w:shadow="1"/>
          <w:left w:val="single" w:sz="4" w:space="4" w:color="auto" w:shadow="1"/>
          <w:bottom w:val="single" w:sz="4" w:space="1" w:color="auto" w:shadow="1"/>
          <w:right w:val="single" w:sz="4" w:space="4" w:color="auto" w:shadow="1"/>
        </w:pBdr>
      </w:pPr>
      <w:r>
        <w:t xml:space="preserve">Du point de vue de la mémoire centrale, une opération de transfert d'une information d'une unité périphérique vers la mémoire centrale est appelée une </w:t>
      </w:r>
      <w:r>
        <w:rPr>
          <w:i/>
        </w:rPr>
        <w:t>opération d'entrée</w:t>
      </w:r>
      <w:r>
        <w:t xml:space="preserve"> ou de </w:t>
      </w:r>
      <w:r>
        <w:rPr>
          <w:i/>
        </w:rPr>
        <w:t>lecture</w:t>
      </w:r>
      <w:r>
        <w:t>.</w:t>
      </w:r>
    </w:p>
    <w:p w14:paraId="6CDFD0B3" w14:textId="77777777" w:rsidR="001D76A6" w:rsidRPr="001D76A6" w:rsidRDefault="001D76A6" w:rsidP="001D76A6">
      <w:pPr>
        <w:pStyle w:val="Corpsdetexte"/>
      </w:pPr>
    </w:p>
    <w:p w14:paraId="75CFA7BC"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 xml:space="preserve">Sortie, écriture </w:t>
      </w:r>
      <w:r>
        <w:rPr>
          <w:b/>
        </w:rPr>
        <w:t>(</w:t>
      </w:r>
      <w:r>
        <w:rPr>
          <w:b/>
          <w:i/>
        </w:rPr>
        <w:t>output</w:t>
      </w:r>
      <w:r>
        <w:rPr>
          <w:b/>
        </w:rPr>
        <w:t>)</w:t>
      </w:r>
    </w:p>
    <w:p w14:paraId="7CD27C97" w14:textId="20D9E7E3" w:rsidR="00DD0863" w:rsidRDefault="00DD0863" w:rsidP="001D76A6">
      <w:pPr>
        <w:pStyle w:val="encadr"/>
      </w:pPr>
      <w:r>
        <w:t xml:space="preserve">Un transfert inverse de la mémoire centrale vers une unité périphérique est une </w:t>
      </w:r>
      <w:r w:rsidRPr="16CBE89F">
        <w:rPr>
          <w:i/>
          <w:iCs/>
        </w:rPr>
        <w:t>opération de</w:t>
      </w:r>
      <w:r>
        <w:t xml:space="preserve"> </w:t>
      </w:r>
      <w:r w:rsidRPr="16CBE89F">
        <w:rPr>
          <w:i/>
          <w:iCs/>
        </w:rPr>
        <w:t>sortie</w:t>
      </w:r>
      <w:r>
        <w:t xml:space="preserve"> ou d'</w:t>
      </w:r>
      <w:r w:rsidRPr="16CBE89F">
        <w:rPr>
          <w:i/>
          <w:iCs/>
        </w:rPr>
        <w:t>écriture</w:t>
      </w:r>
      <w:r>
        <w:t>.</w:t>
      </w:r>
      <w:r w:rsidR="6478201E">
        <w:t xml:space="preserve"> </w:t>
      </w:r>
      <w:r>
        <w:t>Des instructions d'entrées/sorties sont prévues pour déclencher les opérations d'entrée/sortie.</w:t>
      </w:r>
    </w:p>
    <w:p w14:paraId="6BBFF32A" w14:textId="77777777" w:rsidR="001D76A6" w:rsidRDefault="001D76A6" w:rsidP="001D76A6">
      <w:pPr>
        <w:pStyle w:val="Corpsdetexte"/>
      </w:pPr>
    </w:p>
    <w:p w14:paraId="3202B394"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Périphérique d'entrée</w:t>
      </w:r>
    </w:p>
    <w:p w14:paraId="76D73CE1" w14:textId="2DE042B8" w:rsidR="00DD0863" w:rsidRDefault="002C6DDB" w:rsidP="001D76A6">
      <w:pPr>
        <w:pStyle w:val="encadr"/>
      </w:pPr>
      <w:r>
        <w:t xml:space="preserve">Les </w:t>
      </w:r>
      <w:r w:rsidRPr="16CBE89F">
        <w:rPr>
          <w:i/>
          <w:iCs/>
        </w:rPr>
        <w:t>périphériques d'entrée</w:t>
      </w:r>
      <w:r>
        <w:t xml:space="preserve"> permettent de transmettre de l'information du monde extérieur à la mémoire centrale. Par analogie avec l’humain, les périphériques d’entrée sont les sens de l’ordinateur. En particulier, certains périphériques permettent aux humains de communiquer avec l'ordinateur. </w:t>
      </w:r>
      <w:r w:rsidRPr="16CBE89F">
        <w:t>La souris</w:t>
      </w:r>
      <w:r w:rsidR="219C01DD" w:rsidRPr="16CBE89F">
        <w:t>, l’écran tactile, la caméra, le microphone</w:t>
      </w:r>
      <w:r w:rsidRPr="16CBE89F">
        <w:t xml:space="preserve"> et le clavier sont des unités d'entrée bien connus</w:t>
      </w:r>
      <w:r>
        <w:t xml:space="preserve">. La </w:t>
      </w:r>
      <w:r w:rsidRPr="16CBE89F">
        <w:rPr>
          <w:i/>
          <w:iCs/>
        </w:rPr>
        <w:t>manette de jeu</w:t>
      </w:r>
      <w:r>
        <w:t xml:space="preserve"> et le </w:t>
      </w:r>
      <w:r w:rsidRPr="16CBE89F">
        <w:rPr>
          <w:i/>
          <w:iCs/>
        </w:rPr>
        <w:t>bâton joyeux</w:t>
      </w:r>
      <w:r>
        <w:t xml:space="preserve"> (</w:t>
      </w:r>
      <w:r w:rsidRPr="16CBE89F">
        <w:rPr>
          <w:i/>
          <w:iCs/>
        </w:rPr>
        <w:t>joystick</w:t>
      </w:r>
      <w:r>
        <w:t>) sont employés pour les jeux. Au-delà de ces périphériques d’entrée usuels, toutes sortes de capteurs existent pour saisir des données de diverses natures.</w:t>
      </w:r>
    </w:p>
    <w:p w14:paraId="28014BE1" w14:textId="77777777" w:rsidR="001D76A6" w:rsidRDefault="001D76A6" w:rsidP="001D76A6">
      <w:pPr>
        <w:pStyle w:val="Corpsdetexte"/>
      </w:pPr>
    </w:p>
    <w:p w14:paraId="3A476A51" w14:textId="2F58D157" w:rsidR="00DD0863" w:rsidRDefault="00DD0863" w:rsidP="00940C03">
      <w:pPr>
        <w:pStyle w:val="Corpsdetexte"/>
        <w:keepNext/>
        <w:keepLines/>
        <w:pBdr>
          <w:top w:val="single" w:sz="4" w:space="1" w:color="auto" w:shadow="1"/>
          <w:left w:val="single" w:sz="4" w:space="4" w:color="auto" w:shadow="1"/>
          <w:bottom w:val="single" w:sz="4" w:space="1" w:color="auto" w:shadow="1"/>
          <w:right w:val="single" w:sz="4" w:space="4" w:color="auto" w:shadow="1"/>
        </w:pBdr>
        <w:rPr>
          <w:b/>
          <w:i/>
        </w:rPr>
      </w:pPr>
      <w:r>
        <w:rPr>
          <w:b/>
          <w:i/>
        </w:rPr>
        <w:t>Périphérique de sortie</w:t>
      </w:r>
    </w:p>
    <w:p w14:paraId="60C67286" w14:textId="617DDAAD" w:rsidR="00DD0863" w:rsidRDefault="00DD0863" w:rsidP="00940C03">
      <w:pPr>
        <w:pStyle w:val="Corpsdetexte"/>
        <w:keepNext/>
        <w:keepLines/>
        <w:pBdr>
          <w:top w:val="single" w:sz="4" w:space="1" w:color="auto" w:shadow="1"/>
          <w:left w:val="single" w:sz="4" w:space="4" w:color="auto" w:shadow="1"/>
          <w:bottom w:val="single" w:sz="4" w:space="1" w:color="auto" w:shadow="1"/>
          <w:right w:val="single" w:sz="4" w:space="4" w:color="auto" w:shadow="1"/>
        </w:pBdr>
      </w:pPr>
      <w:r>
        <w:t xml:space="preserve">Les </w:t>
      </w:r>
      <w:r>
        <w:rPr>
          <w:i/>
        </w:rPr>
        <w:t>périphériques de sortie</w:t>
      </w:r>
      <w:r>
        <w:t xml:space="preserve"> permettent à l'ordinateur de transmettre de l'information au monde extérieur et en particulier à l'humain. L'</w:t>
      </w:r>
      <w:r>
        <w:rPr>
          <w:i/>
        </w:rPr>
        <w:t>écran</w:t>
      </w:r>
      <w:r>
        <w:t xml:space="preserve"> et l'</w:t>
      </w:r>
      <w:r>
        <w:rPr>
          <w:i/>
        </w:rPr>
        <w:t>imprimante</w:t>
      </w:r>
      <w:r>
        <w:t xml:space="preserve"> sont des péri</w:t>
      </w:r>
      <w:r w:rsidR="00FD5457">
        <w:t>ph</w:t>
      </w:r>
      <w:r>
        <w:t xml:space="preserve">ériques de sortie typiques. Les </w:t>
      </w:r>
      <w:r w:rsidR="00FD5457">
        <w:rPr>
          <w:i/>
        </w:rPr>
        <w:t>haut-parleurs</w:t>
      </w:r>
      <w:r>
        <w:t xml:space="preserve"> ou les </w:t>
      </w:r>
      <w:r>
        <w:rPr>
          <w:i/>
        </w:rPr>
        <w:t>écouteurs</w:t>
      </w:r>
      <w:r>
        <w:t xml:space="preserve"> sont aussi </w:t>
      </w:r>
      <w:r w:rsidR="009F687B">
        <w:t>fréquemment</w:t>
      </w:r>
      <w:r>
        <w:t xml:space="preserve"> utilisés.</w:t>
      </w:r>
    </w:p>
    <w:p w14:paraId="38247B5C" w14:textId="2075E5D4" w:rsidR="00DD0863" w:rsidRDefault="00DD0863" w:rsidP="16CBE89F">
      <w:pPr>
        <w:pStyle w:val="Corpsdetexte"/>
        <w:rPr>
          <w:rFonts w:eastAsia="Garamond" w:cs="Garamond"/>
        </w:rPr>
      </w:pPr>
      <w:r w:rsidRPr="16CBE89F">
        <w:rPr>
          <w:rFonts w:eastAsia="Garamond" w:cs="Garamond"/>
        </w:rPr>
        <w:t xml:space="preserve">Divers périphériques d'entrée/sorties plus adaptés à des </w:t>
      </w:r>
      <w:r w:rsidR="00EC1929" w:rsidRPr="16CBE89F">
        <w:rPr>
          <w:rFonts w:eastAsia="Garamond" w:cs="Garamond"/>
        </w:rPr>
        <w:t>applications</w:t>
      </w:r>
      <w:r w:rsidRPr="16CBE89F">
        <w:rPr>
          <w:rFonts w:eastAsia="Garamond" w:cs="Garamond"/>
        </w:rPr>
        <w:t xml:space="preserve"> particuli</w:t>
      </w:r>
      <w:r w:rsidR="00EC1929" w:rsidRPr="16CBE89F">
        <w:rPr>
          <w:rFonts w:eastAsia="Garamond" w:cs="Garamond"/>
        </w:rPr>
        <w:t>è</w:t>
      </w:r>
      <w:r w:rsidRPr="16CBE89F">
        <w:rPr>
          <w:rFonts w:eastAsia="Garamond" w:cs="Garamond"/>
        </w:rPr>
        <w:t>r</w:t>
      </w:r>
      <w:r w:rsidR="00EC1929" w:rsidRPr="16CBE89F">
        <w:rPr>
          <w:rFonts w:eastAsia="Garamond" w:cs="Garamond"/>
        </w:rPr>
        <w:t>e</w:t>
      </w:r>
      <w:r w:rsidRPr="16CBE89F">
        <w:rPr>
          <w:rFonts w:eastAsia="Garamond" w:cs="Garamond"/>
        </w:rPr>
        <w:t xml:space="preserve">s sont de plus en plus </w:t>
      </w:r>
      <w:r w:rsidR="00093C49" w:rsidRPr="16CBE89F">
        <w:rPr>
          <w:rFonts w:eastAsia="Garamond" w:cs="Garamond"/>
        </w:rPr>
        <w:t>répandus</w:t>
      </w:r>
      <w:r w:rsidRPr="16CBE89F">
        <w:rPr>
          <w:rFonts w:eastAsia="Garamond" w:cs="Garamond"/>
        </w:rPr>
        <w:t xml:space="preserve">. Les </w:t>
      </w:r>
      <w:r w:rsidRPr="16CBE89F">
        <w:rPr>
          <w:rFonts w:eastAsia="Garamond" w:cs="Garamond"/>
          <w:i/>
          <w:iCs/>
        </w:rPr>
        <w:t>interfaces réseau</w:t>
      </w:r>
      <w:r w:rsidRPr="16CBE89F">
        <w:rPr>
          <w:rFonts w:eastAsia="Garamond" w:cs="Garamond"/>
        </w:rPr>
        <w:t xml:space="preserve"> (</w:t>
      </w:r>
      <w:r w:rsidRPr="16CBE89F">
        <w:rPr>
          <w:rFonts w:eastAsia="Garamond" w:cs="Garamond"/>
          <w:i/>
          <w:iCs/>
        </w:rPr>
        <w:t>modem</w:t>
      </w:r>
      <w:r w:rsidRPr="16CBE89F">
        <w:rPr>
          <w:rFonts w:eastAsia="Garamond" w:cs="Garamond"/>
        </w:rPr>
        <w:t xml:space="preserve">, </w:t>
      </w:r>
      <w:r w:rsidRPr="16CBE89F">
        <w:rPr>
          <w:rFonts w:eastAsia="Garamond" w:cs="Garamond"/>
          <w:i/>
          <w:iCs/>
        </w:rPr>
        <w:t>carte réseau</w:t>
      </w:r>
      <w:r w:rsidRPr="16CBE89F">
        <w:rPr>
          <w:rFonts w:eastAsia="Garamond" w:cs="Garamond"/>
        </w:rPr>
        <w:t xml:space="preserve">, ...) et les </w:t>
      </w:r>
      <w:r w:rsidRPr="16CBE89F">
        <w:rPr>
          <w:rFonts w:eastAsia="Garamond" w:cs="Garamond"/>
          <w:i/>
          <w:iCs/>
        </w:rPr>
        <w:t>mémoires secondaires</w:t>
      </w:r>
      <w:r w:rsidRPr="16CBE89F">
        <w:rPr>
          <w:rFonts w:eastAsia="Garamond" w:cs="Garamond"/>
        </w:rPr>
        <w:t xml:space="preserve"> (</w:t>
      </w:r>
      <w:r w:rsidRPr="16CBE89F">
        <w:rPr>
          <w:rFonts w:eastAsia="Garamond" w:cs="Garamond"/>
          <w:i/>
          <w:iCs/>
        </w:rPr>
        <w:t>disque dur</w:t>
      </w:r>
      <w:r w:rsidRPr="16CBE89F">
        <w:rPr>
          <w:rFonts w:eastAsia="Garamond" w:cs="Garamond"/>
        </w:rPr>
        <w:t xml:space="preserve">, </w:t>
      </w:r>
      <w:r w:rsidR="00DE7D5D" w:rsidRPr="16CBE89F">
        <w:rPr>
          <w:rFonts w:eastAsia="Garamond" w:cs="Garamond"/>
          <w:i/>
          <w:iCs/>
        </w:rPr>
        <w:t>mémoire</w:t>
      </w:r>
      <w:r w:rsidR="00DE7D5D" w:rsidRPr="16CBE89F">
        <w:rPr>
          <w:rFonts w:eastAsia="Garamond" w:cs="Garamond"/>
        </w:rPr>
        <w:t xml:space="preserve"> SSD, </w:t>
      </w:r>
      <w:r w:rsidR="00433257" w:rsidRPr="16CBE89F">
        <w:rPr>
          <w:rFonts w:eastAsia="Garamond" w:cs="Garamond"/>
          <w:i/>
          <w:iCs/>
        </w:rPr>
        <w:t>disque optique</w:t>
      </w:r>
      <w:r w:rsidRPr="16CBE89F">
        <w:rPr>
          <w:rFonts w:eastAsia="Garamond" w:cs="Garamond"/>
        </w:rPr>
        <w:t xml:space="preserve">, ...) </w:t>
      </w:r>
      <w:r w:rsidRPr="16CBE89F">
        <w:rPr>
          <w:rFonts w:eastAsia="Garamond" w:cs="Garamond"/>
        </w:rPr>
        <w:lastRenderedPageBreak/>
        <w:t>sont aussi des péri</w:t>
      </w:r>
      <w:r w:rsidR="00FD5457" w:rsidRPr="16CBE89F">
        <w:rPr>
          <w:rFonts w:eastAsia="Garamond" w:cs="Garamond"/>
        </w:rPr>
        <w:t>ph</w:t>
      </w:r>
      <w:r w:rsidRPr="16CBE89F">
        <w:rPr>
          <w:rFonts w:eastAsia="Garamond" w:cs="Garamond"/>
        </w:rPr>
        <w:t xml:space="preserve">ériques d'entrée/sortie. </w:t>
      </w:r>
      <w:r w:rsidR="00A2074F" w:rsidRPr="16CBE89F">
        <w:rPr>
          <w:rFonts w:eastAsia="Garamond" w:cs="Garamond"/>
        </w:rPr>
        <w:t>Plusieurs</w:t>
      </w:r>
      <w:r w:rsidRPr="16CBE89F">
        <w:rPr>
          <w:rFonts w:eastAsia="Garamond" w:cs="Garamond"/>
        </w:rPr>
        <w:t xml:space="preserve"> de ces péri</w:t>
      </w:r>
      <w:r w:rsidR="00FD5457" w:rsidRPr="16CBE89F">
        <w:rPr>
          <w:rFonts w:eastAsia="Garamond" w:cs="Garamond"/>
        </w:rPr>
        <w:t>ph</w:t>
      </w:r>
      <w:r w:rsidRPr="16CBE89F">
        <w:rPr>
          <w:rFonts w:eastAsia="Garamond" w:cs="Garamond"/>
        </w:rPr>
        <w:t xml:space="preserve">ériques permettent à la fois les entrées et les sorties. Par exemple, il est possible de lire et d'écrire des informations sur le disque dur. </w:t>
      </w:r>
      <w:r w:rsidR="00F861A9" w:rsidRPr="16CBE89F">
        <w:rPr>
          <w:rFonts w:eastAsia="Garamond" w:cs="Garamond"/>
        </w:rPr>
        <w:t xml:space="preserve">Il est possible d’envoyer et de recevoir des informations par un réseau. </w:t>
      </w:r>
      <w:r w:rsidR="00FD5457" w:rsidRPr="16CBE89F">
        <w:rPr>
          <w:rFonts w:eastAsia="Garamond" w:cs="Garamond"/>
        </w:rPr>
        <w:t>Cependant</w:t>
      </w:r>
      <w:r w:rsidRPr="16CBE89F">
        <w:rPr>
          <w:rFonts w:eastAsia="Garamond" w:cs="Garamond"/>
        </w:rPr>
        <w:t xml:space="preserve">, il est impossible d'écrire sur </w:t>
      </w:r>
      <w:r w:rsidR="004A536F" w:rsidRPr="16CBE89F">
        <w:rPr>
          <w:rFonts w:eastAsia="Garamond" w:cs="Garamond"/>
        </w:rPr>
        <w:t>cert</w:t>
      </w:r>
      <w:r w:rsidR="00E439F3" w:rsidRPr="16CBE89F">
        <w:rPr>
          <w:rFonts w:eastAsia="Garamond" w:cs="Garamond"/>
        </w:rPr>
        <w:t>ains disques optiques</w:t>
      </w:r>
      <w:r w:rsidRPr="16CBE89F">
        <w:rPr>
          <w:rFonts w:eastAsia="Garamond" w:cs="Garamond"/>
        </w:rPr>
        <w:t>.</w:t>
      </w:r>
    </w:p>
    <w:p w14:paraId="6A9D5BD9" w14:textId="0ED0F951" w:rsidR="00DD0863" w:rsidRDefault="00DD0863">
      <w:pPr>
        <w:pStyle w:val="Corpsdetexte"/>
        <w:pBdr>
          <w:top w:val="single" w:sz="4" w:space="1" w:color="auto"/>
          <w:left w:val="single" w:sz="4" w:space="4" w:color="auto"/>
          <w:bottom w:val="single" w:sz="4" w:space="1" w:color="auto"/>
          <w:right w:val="single" w:sz="4" w:space="4" w:color="auto"/>
        </w:pBdr>
        <w:rPr>
          <w:b/>
        </w:rPr>
      </w:pPr>
      <w:r>
        <w:rPr>
          <w:b/>
          <w:i/>
        </w:rPr>
        <w:t>Mémoire secondaire</w:t>
      </w:r>
      <w:r>
        <w:rPr>
          <w:b/>
        </w:rPr>
        <w:t xml:space="preserve"> (</w:t>
      </w:r>
      <w:r>
        <w:rPr>
          <w:b/>
          <w:i/>
        </w:rPr>
        <w:t>secondary storage</w:t>
      </w:r>
      <w:r>
        <w:rPr>
          <w:b/>
        </w:rPr>
        <w:t xml:space="preserve">), </w:t>
      </w:r>
      <w:r>
        <w:rPr>
          <w:b/>
          <w:i/>
          <w:iCs/>
        </w:rPr>
        <w:t>de masse</w:t>
      </w:r>
      <w:r>
        <w:rPr>
          <w:b/>
        </w:rPr>
        <w:t xml:space="preserve">, </w:t>
      </w:r>
      <w:r>
        <w:rPr>
          <w:b/>
          <w:i/>
        </w:rPr>
        <w:t xml:space="preserve">auxiliaire, </w:t>
      </w:r>
      <w:r w:rsidR="00166C6D">
        <w:rPr>
          <w:b/>
          <w:i/>
        </w:rPr>
        <w:t>permanente</w:t>
      </w:r>
      <w:r>
        <w:rPr>
          <w:b/>
          <w:i/>
        </w:rPr>
        <w:t>, externe</w:t>
      </w:r>
      <w:r>
        <w:rPr>
          <w:b/>
        </w:rPr>
        <w:t xml:space="preserve">, </w:t>
      </w:r>
      <w:r>
        <w:rPr>
          <w:b/>
          <w:i/>
        </w:rPr>
        <w:t>stable</w:t>
      </w:r>
      <w:r>
        <w:rPr>
          <w:b/>
        </w:rPr>
        <w:t xml:space="preserve">, </w:t>
      </w:r>
      <w:r>
        <w:rPr>
          <w:b/>
          <w:i/>
        </w:rPr>
        <w:t>non volatile</w:t>
      </w:r>
      <w:r>
        <w:rPr>
          <w:b/>
        </w:rPr>
        <w:t xml:space="preserve"> ou </w:t>
      </w:r>
      <w:r>
        <w:rPr>
          <w:b/>
          <w:i/>
        </w:rPr>
        <w:t>persistante</w:t>
      </w:r>
    </w:p>
    <w:p w14:paraId="31D99576" w14:textId="7623F11A" w:rsidR="00DD0863" w:rsidRDefault="00DD0863">
      <w:pPr>
        <w:pStyle w:val="Corpsdetexte"/>
        <w:pBdr>
          <w:top w:val="single" w:sz="4" w:space="1" w:color="auto"/>
          <w:left w:val="single" w:sz="4" w:space="4" w:color="auto"/>
          <w:bottom w:val="single" w:sz="4" w:space="1" w:color="auto"/>
          <w:right w:val="single" w:sz="4" w:space="4" w:color="auto"/>
        </w:pBdr>
      </w:pPr>
      <w:r>
        <w:t xml:space="preserve">Une </w:t>
      </w:r>
      <w:r>
        <w:rPr>
          <w:i/>
        </w:rPr>
        <w:t>mémoire secondaire</w:t>
      </w:r>
      <w:r>
        <w:t xml:space="preserve"> est une mémoire habituellement plus lente que la mémoire centrale mais qui a la caractéristique d'être permanente. Son contenu ne disparaît pas lorsque le courant électrique est interrompu. Les informations (données et programmes) qui doivent être conservées en permanence </w:t>
      </w:r>
      <w:r w:rsidR="00C55CB0">
        <w:t>sont</w:t>
      </w:r>
      <w:r>
        <w:t xml:space="preserve"> donc placées en mémoire secondaire. Ce type de mémoire est aussi appelé mémoire </w:t>
      </w:r>
      <w:r w:rsidR="00B47E89" w:rsidRPr="00B47E89">
        <w:rPr>
          <w:i/>
        </w:rPr>
        <w:t>de masse</w:t>
      </w:r>
      <w:r w:rsidR="00B47E89">
        <w:t xml:space="preserve">, </w:t>
      </w:r>
      <w:r>
        <w:rPr>
          <w:i/>
        </w:rPr>
        <w:t>auxiliaire</w:t>
      </w:r>
      <w:r>
        <w:t xml:space="preserve">, </w:t>
      </w:r>
      <w:r>
        <w:rPr>
          <w:i/>
        </w:rPr>
        <w:t>permanente, externe</w:t>
      </w:r>
      <w:r>
        <w:t xml:space="preserve">, </w:t>
      </w:r>
      <w:r>
        <w:rPr>
          <w:i/>
        </w:rPr>
        <w:t>stable</w:t>
      </w:r>
      <w:r>
        <w:t xml:space="preserve">, </w:t>
      </w:r>
      <w:r>
        <w:rPr>
          <w:i/>
        </w:rPr>
        <w:t>non volatile</w:t>
      </w:r>
      <w:r>
        <w:t xml:space="preserve"> ou </w:t>
      </w:r>
      <w:r>
        <w:rPr>
          <w:i/>
        </w:rPr>
        <w:t>persistante</w:t>
      </w:r>
      <w:r>
        <w:t>.</w:t>
      </w:r>
    </w:p>
    <w:p w14:paraId="5B2178F3" w14:textId="7600761D" w:rsidR="00DD0863" w:rsidRDefault="00DD0863">
      <w:pPr>
        <w:pStyle w:val="Corpsdetexte"/>
      </w:pPr>
      <w:r>
        <w:t>Il est possible de transférer des informations (données</w:t>
      </w:r>
      <w:r w:rsidR="001709EE">
        <w:t xml:space="preserve"> </w:t>
      </w:r>
      <w:r>
        <w:t xml:space="preserve">ou programmes) entre </w:t>
      </w:r>
      <w:r w:rsidR="00D86B7C">
        <w:t>une</w:t>
      </w:r>
      <w:r>
        <w:t xml:space="preserve"> mémoire secondaire et la mémoire centrale par des instructions d'entrées/sorties prévues à cet effet.</w:t>
      </w:r>
      <w:r w:rsidR="00043DD2">
        <w:t xml:space="preserve"> </w:t>
      </w:r>
      <w:r w:rsidR="1AA25C43">
        <w:t>Historiquement, l</w:t>
      </w:r>
      <w:r>
        <w:t xml:space="preserve">a mémoire secondaire la plus </w:t>
      </w:r>
      <w:r w:rsidR="008C451B">
        <w:t>répandue</w:t>
      </w:r>
      <w:r>
        <w:t xml:space="preserve"> </w:t>
      </w:r>
      <w:r w:rsidR="39ED44F7">
        <w:t>é</w:t>
      </w:r>
      <w:r>
        <w:t>t</w:t>
      </w:r>
      <w:r w:rsidR="39ED44F7">
        <w:t>ait</w:t>
      </w:r>
      <w:r>
        <w:t xml:space="preserve"> l'</w:t>
      </w:r>
      <w:r w:rsidRPr="16CBE89F">
        <w:rPr>
          <w:i/>
          <w:iCs/>
        </w:rPr>
        <w:t>unité de disque magnétique</w:t>
      </w:r>
      <w:r>
        <w:t xml:space="preserve"> (</w:t>
      </w:r>
      <w:r w:rsidRPr="16CBE89F">
        <w:rPr>
          <w:i/>
          <w:iCs/>
        </w:rPr>
        <w:t>disque dur</w:t>
      </w:r>
      <w:r>
        <w:t xml:space="preserve">, </w:t>
      </w:r>
      <w:r w:rsidRPr="16CBE89F">
        <w:rPr>
          <w:i/>
          <w:iCs/>
        </w:rPr>
        <w:t>disque rigide</w:t>
      </w:r>
      <w:r>
        <w:t xml:space="preserve"> ou tout simplement le </w:t>
      </w:r>
      <w:r w:rsidRPr="16CBE89F">
        <w:rPr>
          <w:i/>
          <w:iCs/>
        </w:rPr>
        <w:t>disque</w:t>
      </w:r>
      <w:r>
        <w:t xml:space="preserve">). </w:t>
      </w:r>
      <w:r w:rsidR="008C451B">
        <w:t xml:space="preserve">La </w:t>
      </w:r>
      <w:r w:rsidR="008C451B" w:rsidRPr="16CBE89F">
        <w:rPr>
          <w:i/>
          <w:iCs/>
        </w:rPr>
        <w:t>mémoire</w:t>
      </w:r>
      <w:r w:rsidR="008C451B">
        <w:t xml:space="preserve"> SSD</w:t>
      </w:r>
      <w:r w:rsidR="00294ED2">
        <w:t xml:space="preserve"> (</w:t>
      </w:r>
      <w:r w:rsidR="00294ED2" w:rsidRPr="16CBE89F">
        <w:rPr>
          <w:i/>
          <w:iCs/>
        </w:rPr>
        <w:t>Solid State Drive</w:t>
      </w:r>
      <w:r w:rsidR="00294ED2">
        <w:t xml:space="preserve">), ou </w:t>
      </w:r>
      <w:r w:rsidR="00580552" w:rsidRPr="16CBE89F">
        <w:rPr>
          <w:i/>
          <w:iCs/>
        </w:rPr>
        <w:t>disque</w:t>
      </w:r>
      <w:r w:rsidR="00115F44">
        <w:t xml:space="preserve"> SSD</w:t>
      </w:r>
      <w:r w:rsidR="00580552">
        <w:t xml:space="preserve"> </w:t>
      </w:r>
      <w:r w:rsidR="001F74F2">
        <w:t>est</w:t>
      </w:r>
      <w:r w:rsidR="008C451B">
        <w:t xml:space="preserve"> </w:t>
      </w:r>
      <w:r w:rsidR="150F44E5">
        <w:t>maintenant plus</w:t>
      </w:r>
      <w:r w:rsidR="008C451B">
        <w:t xml:space="preserve"> populaire </w:t>
      </w:r>
      <w:r w:rsidR="001B3B71">
        <w:t xml:space="preserve">à cause de sa rapidité en lecture par rapport au disque. </w:t>
      </w:r>
      <w:r>
        <w:t xml:space="preserve">Les autres types de mémoires secondaires </w:t>
      </w:r>
      <w:r w:rsidR="001B7922">
        <w:t>moins rapides ont d’autres caractéristiques qui les rendent utiles (coût, capacité de stockage, etc.).</w:t>
      </w:r>
      <w:r w:rsidR="0C3E1153">
        <w:t xml:space="preserve"> </w:t>
      </w:r>
    </w:p>
    <w:p w14:paraId="6AE548DC" w14:textId="23C4415B" w:rsidR="00DD0863" w:rsidRDefault="0C3E1153">
      <w:pPr>
        <w:pStyle w:val="Corpsdetexte"/>
      </w:pPr>
      <w:r>
        <w:t xml:space="preserve">Dans certains cas, il est possible d’utiliser une mémoire secondaire distante qui n’est pas à proximité physiquement du processeur. </w:t>
      </w:r>
      <w:r w:rsidR="004C6FB3">
        <w:t>On</w:t>
      </w:r>
      <w:r>
        <w:t xml:space="preserve"> accè</w:t>
      </w:r>
      <w:r w:rsidR="1DE7A404">
        <w:t>de à cette mémoire par l’entremise d’un réseau avec ou sans fil.</w:t>
      </w:r>
    </w:p>
    <w:p w14:paraId="79291BA1" w14:textId="77777777" w:rsidR="00DD0863" w:rsidRDefault="00DD0863" w:rsidP="001D76A6">
      <w:pPr>
        <w:pStyle w:val="Corpsdetexte"/>
        <w:keepLines/>
        <w:pBdr>
          <w:top w:val="single" w:sz="4" w:space="1" w:color="auto" w:shadow="1"/>
          <w:left w:val="single" w:sz="4" w:space="4" w:color="auto" w:shadow="1"/>
          <w:bottom w:val="single" w:sz="4" w:space="1" w:color="auto" w:shadow="1"/>
          <w:right w:val="single" w:sz="4" w:space="4" w:color="auto" w:shadow="1"/>
        </w:pBdr>
        <w:rPr>
          <w:b/>
          <w:i/>
        </w:rPr>
      </w:pPr>
      <w:r>
        <w:rPr>
          <w:b/>
          <w:i/>
        </w:rPr>
        <w:t>Interface réseau</w:t>
      </w:r>
    </w:p>
    <w:p w14:paraId="16A80CEF" w14:textId="0236B082" w:rsidR="00585771" w:rsidRPr="001D76A6" w:rsidRDefault="00DD0863" w:rsidP="001D76A6">
      <w:pPr>
        <w:pStyle w:val="encadr"/>
        <w:keepNext w:val="0"/>
      </w:pPr>
      <w:r w:rsidRPr="001D76A6">
        <w:t>Une interface réseau permet à l'ordinateur de communiquer avec d'autres ordinateurs par l'intermédiaire d'un réseau</w:t>
      </w:r>
      <w:r w:rsidR="00F81898" w:rsidRPr="001D76A6">
        <w:t xml:space="preserve"> d’ordinateurs</w:t>
      </w:r>
      <w:r w:rsidRPr="001D76A6">
        <w:t xml:space="preserve">. </w:t>
      </w:r>
      <w:r w:rsidR="008E4EDF" w:rsidRPr="001D76A6">
        <w:t>Il y a différents types de réseau</w:t>
      </w:r>
      <w:r w:rsidR="0028131C" w:rsidRPr="001D76A6">
        <w:t>x d’ordinateurs</w:t>
      </w:r>
      <w:r w:rsidR="008E4EDF" w:rsidRPr="001D76A6">
        <w:t xml:space="preserve"> et la manière de brancher un ordinateur à un réseau varie d’un type de réseau à un autre.</w:t>
      </w:r>
    </w:p>
    <w:p w14:paraId="4804EC5D" w14:textId="77777777" w:rsidR="00585771" w:rsidRPr="001D3796" w:rsidRDefault="00585771" w:rsidP="001D76A6">
      <w:pPr>
        <w:pStyle w:val="Corpsdetexte"/>
        <w:keepNext/>
        <w:keepLines/>
        <w:pBdr>
          <w:top w:val="single" w:sz="4" w:space="1" w:color="auto"/>
          <w:left w:val="single" w:sz="4" w:space="4" w:color="auto"/>
          <w:bottom w:val="single" w:sz="4" w:space="1" w:color="auto"/>
          <w:right w:val="single" w:sz="4" w:space="4" w:color="auto"/>
        </w:pBdr>
        <w:rPr>
          <w:b/>
        </w:rPr>
      </w:pPr>
      <w:r w:rsidRPr="001D3796">
        <w:rPr>
          <w:b/>
          <w:i/>
        </w:rPr>
        <w:lastRenderedPageBreak/>
        <w:t>Réseau local</w:t>
      </w:r>
      <w:r w:rsidR="00DB1281" w:rsidRPr="001D3796">
        <w:rPr>
          <w:b/>
        </w:rPr>
        <w:t xml:space="preserve"> (</w:t>
      </w:r>
      <w:r w:rsidR="00DB1281" w:rsidRPr="001D3796">
        <w:rPr>
          <w:b/>
          <w:i/>
        </w:rPr>
        <w:t>Local Area Network</w:t>
      </w:r>
      <w:r w:rsidR="001D3796">
        <w:rPr>
          <w:b/>
          <w:i/>
        </w:rPr>
        <w:t xml:space="preserve"> </w:t>
      </w:r>
      <w:r w:rsidR="00DB1281" w:rsidRPr="001D3796">
        <w:rPr>
          <w:b/>
        </w:rPr>
        <w:t>-</w:t>
      </w:r>
      <w:r w:rsidR="001D3796">
        <w:rPr>
          <w:b/>
        </w:rPr>
        <w:t xml:space="preserve"> </w:t>
      </w:r>
      <w:r w:rsidR="00DB1281" w:rsidRPr="001D3796">
        <w:rPr>
          <w:b/>
        </w:rPr>
        <w:t>LAN)</w:t>
      </w:r>
      <w:r w:rsidRPr="001D3796">
        <w:rPr>
          <w:b/>
        </w:rPr>
        <w:t xml:space="preserve">, </w:t>
      </w:r>
      <w:r w:rsidRPr="001D3796">
        <w:rPr>
          <w:b/>
          <w:i/>
        </w:rPr>
        <w:t>domestique</w:t>
      </w:r>
      <w:r w:rsidRPr="001D3796">
        <w:rPr>
          <w:b/>
        </w:rPr>
        <w:t xml:space="preserve">, </w:t>
      </w:r>
      <w:r w:rsidRPr="001D3796">
        <w:rPr>
          <w:b/>
          <w:i/>
        </w:rPr>
        <w:t>d’entreprise</w:t>
      </w:r>
      <w:r w:rsidRPr="001D3796">
        <w:rPr>
          <w:b/>
        </w:rPr>
        <w:t xml:space="preserve">, </w:t>
      </w:r>
      <w:r w:rsidRPr="001D3796">
        <w:rPr>
          <w:b/>
          <w:i/>
        </w:rPr>
        <w:t>Internet</w:t>
      </w:r>
    </w:p>
    <w:p w14:paraId="7FEC86D2" w14:textId="77777777" w:rsidR="00F05D36" w:rsidRDefault="00CE44A8" w:rsidP="001D76A6">
      <w:pPr>
        <w:pStyle w:val="Corpsdetexte"/>
        <w:keepNext/>
        <w:keepLines/>
        <w:pBdr>
          <w:top w:val="single" w:sz="4" w:space="1" w:color="auto"/>
          <w:left w:val="single" w:sz="4" w:space="4" w:color="auto"/>
          <w:bottom w:val="single" w:sz="4" w:space="1" w:color="auto"/>
          <w:right w:val="single" w:sz="4" w:space="4" w:color="auto"/>
        </w:pBdr>
      </w:pPr>
      <w:r>
        <w:t xml:space="preserve">Un réseau dit </w:t>
      </w:r>
      <w:r w:rsidRPr="00650F05">
        <w:rPr>
          <w:i/>
        </w:rPr>
        <w:t>local</w:t>
      </w:r>
      <w:r>
        <w:t xml:space="preserve"> permet la communication entre un ensemble limité d’ordinateurs situés à proximité</w:t>
      </w:r>
      <w:r>
        <w:rPr>
          <w:rStyle w:val="Appelnotedebasdep"/>
        </w:rPr>
        <w:footnoteReference w:id="4"/>
      </w:r>
      <w:r>
        <w:t xml:space="preserve"> les uns des autres. </w:t>
      </w:r>
      <w:r w:rsidR="00417796">
        <w:t xml:space="preserve">Un </w:t>
      </w:r>
      <w:r w:rsidR="00417796" w:rsidRPr="00CE44A8">
        <w:rPr>
          <w:i/>
        </w:rPr>
        <w:t>réseau local domestique</w:t>
      </w:r>
      <w:r w:rsidR="00417796">
        <w:t xml:space="preserve"> permet la communication entre ordinateurs d’une résidence. Un </w:t>
      </w:r>
      <w:r w:rsidR="00417796" w:rsidRPr="00CE44A8">
        <w:rPr>
          <w:i/>
        </w:rPr>
        <w:t>réseau local d’entreprise</w:t>
      </w:r>
      <w:r w:rsidR="00417796">
        <w:t xml:space="preserve"> permet la communication entre les ordinateurs à l’intérieur d’une entreprise. </w:t>
      </w:r>
      <w:r w:rsidR="00853999">
        <w:t xml:space="preserve">Le réseau </w:t>
      </w:r>
      <w:r w:rsidR="00853999" w:rsidRPr="00F906E2">
        <w:rPr>
          <w:i/>
        </w:rPr>
        <w:t>Internet</w:t>
      </w:r>
      <w:r w:rsidR="00853999">
        <w:t xml:space="preserve"> </w:t>
      </w:r>
      <w:r w:rsidR="00F05D36">
        <w:t>est un réseau planétaire</w:t>
      </w:r>
      <w:r w:rsidR="00F906E2">
        <w:t xml:space="preserve"> </w:t>
      </w:r>
      <w:r>
        <w:t xml:space="preserve">qui permet la communication avec des centaines de millions d’ordinateurs répartis autour de la planète. </w:t>
      </w:r>
      <w:r w:rsidR="003D3636">
        <w:t>Pour être plus précis, l</w:t>
      </w:r>
      <w:r w:rsidR="004C7BC3">
        <w:t>e réseau Internet permet la communication entre (</w:t>
      </w:r>
      <w:r w:rsidR="004C7BC3" w:rsidRPr="004C7BC3">
        <w:rPr>
          <w:i/>
        </w:rPr>
        <w:t>inter</w:t>
      </w:r>
      <w:r w:rsidR="004C7BC3">
        <w:t>) les réseaux locaux (</w:t>
      </w:r>
      <w:r w:rsidR="004C7BC3" w:rsidRPr="004C7BC3">
        <w:rPr>
          <w:i/>
        </w:rPr>
        <w:t>net</w:t>
      </w:r>
      <w:r w:rsidR="004C7BC3">
        <w:t>). C’est donc un réseau de réseaux !</w:t>
      </w:r>
      <w:r w:rsidR="00522310">
        <w:t xml:space="preserve"> Ainsi, un ordinateur branché à un réseau local</w:t>
      </w:r>
      <w:r w:rsidR="00205AE1">
        <w:t xml:space="preserve"> peut accéder à Internet lorsque le réseau local est lui-même branché à Internet.</w:t>
      </w:r>
    </w:p>
    <w:p w14:paraId="1BF735E7" w14:textId="73640472" w:rsidR="00DD0863" w:rsidRDefault="005654AC" w:rsidP="00246B87">
      <w:pPr>
        <w:pStyle w:val="Corpsdetexte"/>
      </w:pPr>
      <w:r>
        <w:t xml:space="preserve">Deux interfaces </w:t>
      </w:r>
      <w:r w:rsidR="00555035">
        <w:t>réseau populaires sont l’interface avec fil</w:t>
      </w:r>
      <w:r w:rsidR="00DD0863">
        <w:t xml:space="preserve"> </w:t>
      </w:r>
      <w:r w:rsidR="00DD0863">
        <w:rPr>
          <w:i/>
        </w:rPr>
        <w:t>Ethernet</w:t>
      </w:r>
      <w:r w:rsidR="00DD0863">
        <w:t xml:space="preserve"> </w:t>
      </w:r>
      <w:r w:rsidR="00BE3D46">
        <w:t xml:space="preserve">ou </w:t>
      </w:r>
      <w:r w:rsidR="00555035">
        <w:t xml:space="preserve">l’interface </w:t>
      </w:r>
      <w:r w:rsidR="00BE3D46">
        <w:t xml:space="preserve">sans fils (WIFI) </w:t>
      </w:r>
      <w:r w:rsidR="001000CD">
        <w:t>à un réseau local qui est lui-même relié</w:t>
      </w:r>
      <w:r w:rsidR="00DD0863">
        <w:t xml:space="preserve"> </w:t>
      </w:r>
      <w:r w:rsidR="005F7CDC">
        <w:t>au réseau Internet</w:t>
      </w:r>
      <w:r w:rsidR="00BE3D46">
        <w:t>.</w:t>
      </w:r>
      <w:r w:rsidR="008777AA">
        <w:t xml:space="preserve"> </w:t>
      </w:r>
      <w:r w:rsidR="00AF1FC2">
        <w:t xml:space="preserve">Les appareils mobiles </w:t>
      </w:r>
      <w:r w:rsidR="00023E9A">
        <w:t>peuvent passer par</w:t>
      </w:r>
      <w:r w:rsidR="004F1BB9">
        <w:t xml:space="preserve"> le réseau cellulaire </w:t>
      </w:r>
      <w:r w:rsidR="00023E9A">
        <w:t>pour l’accès à Internet</w:t>
      </w:r>
      <w:r w:rsidR="004F1BB9">
        <w:t xml:space="preserve">. </w:t>
      </w:r>
      <w:r w:rsidR="00764F5D">
        <w:t>Le branchement entre l</w:t>
      </w:r>
      <w:r w:rsidR="00DD0863">
        <w:t>es péri</w:t>
      </w:r>
      <w:r w:rsidR="00166C6D">
        <w:t>ph</w:t>
      </w:r>
      <w:r w:rsidR="00DD0863">
        <w:t xml:space="preserve">ériques </w:t>
      </w:r>
      <w:r w:rsidR="00764F5D">
        <w:t>et le bus</w:t>
      </w:r>
      <w:r w:rsidR="00DD0863">
        <w:t xml:space="preserve"> </w:t>
      </w:r>
      <w:r w:rsidR="00764F5D">
        <w:t>suit</w:t>
      </w:r>
      <w:r w:rsidR="008B7BBF">
        <w:t xml:space="preserve"> </w:t>
      </w:r>
      <w:r w:rsidR="00822637">
        <w:t xml:space="preserve">des conventions basées </w:t>
      </w:r>
      <w:r w:rsidR="00DD0863">
        <w:t xml:space="preserve">des normes bien établies tel que ISA, PCI, PCMCIA, SCSI, etc. La pièce maîtresse de l'ordinateur sur laquelle sont </w:t>
      </w:r>
      <w:r w:rsidR="003C1F56">
        <w:t>installées</w:t>
      </w:r>
      <w:r w:rsidR="00DD0863">
        <w:t xml:space="preserve"> les </w:t>
      </w:r>
      <w:r w:rsidR="008A25DF">
        <w:t xml:space="preserve">différentes </w:t>
      </w:r>
      <w:r w:rsidR="003C1F56">
        <w:t>composantes de l’ordinateur</w:t>
      </w:r>
      <w:r w:rsidR="00DD0863">
        <w:t xml:space="preserve"> est la </w:t>
      </w:r>
      <w:r w:rsidR="00DD0863">
        <w:rPr>
          <w:i/>
        </w:rPr>
        <w:t>carte mère</w:t>
      </w:r>
      <w:r w:rsidR="00DD0863">
        <w:t xml:space="preserve"> (</w:t>
      </w:r>
      <w:r w:rsidR="00DD0863">
        <w:rPr>
          <w:i/>
        </w:rPr>
        <w:t>mother board</w:t>
      </w:r>
      <w:r w:rsidR="00DD0863">
        <w:t>).</w:t>
      </w:r>
    </w:p>
    <w:p w14:paraId="75DB9AB5" w14:textId="77777777" w:rsidR="00DD0863" w:rsidRDefault="00DD0863">
      <w:pPr>
        <w:pStyle w:val="Titre2"/>
      </w:pPr>
      <w:bookmarkStart w:id="9" w:name="_Toc155813870"/>
      <w:r>
        <w:t>Le logiciel</w:t>
      </w:r>
      <w:bookmarkEnd w:id="9"/>
    </w:p>
    <w:p w14:paraId="04CB1003" w14:textId="77777777" w:rsidR="00DD0863" w:rsidRDefault="00DD0863" w:rsidP="00FD3D58">
      <w:pPr>
        <w:pStyle w:val="Corpsdetexte"/>
      </w:pPr>
      <w:r>
        <w:t xml:space="preserve">Un ordinateur fonctionne en exécutant des programmes. On utilise souvent le terme </w:t>
      </w:r>
      <w:r>
        <w:rPr>
          <w:i/>
        </w:rPr>
        <w:t>logiciel</w:t>
      </w:r>
      <w:r>
        <w:t xml:space="preserve"> </w:t>
      </w:r>
      <w:r w:rsidR="00064A95">
        <w:t>(</w:t>
      </w:r>
      <w:r w:rsidR="00064A95" w:rsidRPr="00064A95">
        <w:rPr>
          <w:i/>
        </w:rPr>
        <w:t>software</w:t>
      </w:r>
      <w:r w:rsidR="00064A95">
        <w:t xml:space="preserve">) </w:t>
      </w:r>
      <w:r>
        <w:t>pour désigner les programmes. Lorsqu'on démarre un ordinateur</w:t>
      </w:r>
      <w:r>
        <w:rPr>
          <w:rStyle w:val="Appelnotedebasdep"/>
        </w:rPr>
        <w:footnoteReference w:id="5"/>
      </w:r>
      <w:r>
        <w:t xml:space="preserve">, il y a un premier programme qui est automatiquement exécuté, appelé le </w:t>
      </w:r>
      <w:r>
        <w:rPr>
          <w:i/>
        </w:rPr>
        <w:t xml:space="preserve">programme de démarrage </w:t>
      </w:r>
      <w:r>
        <w:t>(</w:t>
      </w:r>
      <w:r>
        <w:rPr>
          <w:i/>
        </w:rPr>
        <w:t>boot program</w:t>
      </w:r>
      <w:r>
        <w:t>). Ce premier programme est toujours dans la mémoire centrale à une adresse fixe</w:t>
      </w:r>
      <w:r w:rsidR="004F7241">
        <w:t>,</w:t>
      </w:r>
      <w:r>
        <w:t xml:space="preserve"> connue à l'avance. À cet effet, il y a une petite partie de la mémoire centrale qui est permanente, le ROM (</w:t>
      </w:r>
      <w:r>
        <w:rPr>
          <w:i/>
        </w:rPr>
        <w:t>Read Only Memory</w:t>
      </w:r>
      <w:r>
        <w:t xml:space="preserve">), et qui contient le programme de démarrage. Le programme de démarrage a pour rôle essentiel de </w:t>
      </w:r>
      <w:r w:rsidR="00FD3D58">
        <w:t>placer</w:t>
      </w:r>
      <w:r>
        <w:t xml:space="preserve"> en mémoire centrale </w:t>
      </w:r>
      <w:r>
        <w:lastRenderedPageBreak/>
        <w:t xml:space="preserve">un plus gros programme appelé le </w:t>
      </w:r>
      <w:r>
        <w:rPr>
          <w:i/>
        </w:rPr>
        <w:t>système d'exploitation</w:t>
      </w:r>
      <w:r>
        <w:rPr>
          <w:rStyle w:val="Appelnotedebasdep"/>
          <w:i/>
        </w:rPr>
        <w:footnoteReference w:id="6"/>
      </w:r>
      <w:r>
        <w:t xml:space="preserve">, à partir d'une mémoire secondaire, </w:t>
      </w:r>
      <w:r w:rsidR="009E0334">
        <w:t>habituellement</w:t>
      </w:r>
      <w:r>
        <w:t xml:space="preserve"> le disque dur</w:t>
      </w:r>
      <w:r>
        <w:rPr>
          <w:rStyle w:val="Appelnotedebasdep"/>
        </w:rPr>
        <w:footnoteReference w:id="7"/>
      </w:r>
      <w:r>
        <w:t>.</w:t>
      </w:r>
    </w:p>
    <w:p w14:paraId="7D31F91C"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rPr>
      </w:pPr>
      <w:r>
        <w:rPr>
          <w:b/>
          <w:i/>
        </w:rPr>
        <w:t>Système d'exploitation</w:t>
      </w:r>
      <w:r>
        <w:rPr>
          <w:b/>
        </w:rPr>
        <w:t xml:space="preserve"> (</w:t>
      </w:r>
      <w:r>
        <w:rPr>
          <w:b/>
          <w:i/>
        </w:rPr>
        <w:t>operating system</w:t>
      </w:r>
      <w:r>
        <w:rPr>
          <w:b/>
        </w:rPr>
        <w:t xml:space="preserve"> - OS)</w:t>
      </w:r>
    </w:p>
    <w:p w14:paraId="012EA5F4" w14:textId="7FE0EF3C"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pPr>
      <w:r>
        <w:t>Le système d'exploitation est un programme dont le rôle est de faciliter l'utilisation de l'ordinateur et en particulier des péri</w:t>
      </w:r>
      <w:r w:rsidR="00166C6D">
        <w:t>ph</w:t>
      </w:r>
      <w:r>
        <w:t xml:space="preserve">ériques. Windows, Unix et </w:t>
      </w:r>
      <w:r w:rsidR="00D06D27">
        <w:t>m</w:t>
      </w:r>
      <w:r>
        <w:t>acOS sont des exemples de systèmes d'exploitation. Sans système d'exploitation, un ordinateur est aussi utile qu'une aiguille dans une botte de foin.</w:t>
      </w:r>
    </w:p>
    <w:p w14:paraId="75A14200" w14:textId="6F4ACE3A" w:rsidR="00DD0863" w:rsidRDefault="00DD0863">
      <w:pPr>
        <w:pStyle w:val="Corpsdetexte"/>
      </w:pPr>
      <w:r>
        <w:t xml:space="preserve">Le système d'exploitation permet de faciliter l'utilisation de l'ordinateur et d'organiser l'exécution d'autres programmes appelés </w:t>
      </w:r>
      <w:r>
        <w:rPr>
          <w:i/>
        </w:rPr>
        <w:t>programmes d'application</w:t>
      </w:r>
      <w:r>
        <w:t xml:space="preserve"> ou plus simplement </w:t>
      </w:r>
      <w:r>
        <w:rPr>
          <w:i/>
        </w:rPr>
        <w:t>applications</w:t>
      </w:r>
      <w:r>
        <w:t xml:space="preserve">. Après que le système d'exploitation </w:t>
      </w:r>
      <w:r w:rsidR="00BC3F2B">
        <w:t>est</w:t>
      </w:r>
      <w:r>
        <w:t xml:space="preserve"> chargé en mémoire centrale, celui-ci se met en état d'attente d'une commande de l'utilisateur. À ce moment, l'utilisateur va </w:t>
      </w:r>
      <w:r w:rsidR="005A6AB7">
        <w:t>souvent</w:t>
      </w:r>
      <w:r>
        <w:t xml:space="preserve"> commander l'exécution d'un programme d'application. </w:t>
      </w:r>
    </w:p>
    <w:p w14:paraId="1C8C25DB" w14:textId="77777777" w:rsidR="00710436" w:rsidRDefault="00710436" w:rsidP="00710436">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 xml:space="preserve">Interface système </w:t>
      </w:r>
      <w:r w:rsidRPr="00916223">
        <w:rPr>
          <w:b/>
        </w:rPr>
        <w:t>(</w:t>
      </w:r>
      <w:r w:rsidRPr="00916223">
        <w:rPr>
          <w:b/>
          <w:i/>
        </w:rPr>
        <w:t>shell</w:t>
      </w:r>
      <w:r w:rsidRPr="00916223">
        <w:rPr>
          <w:b/>
        </w:rPr>
        <w:t>)</w:t>
      </w:r>
      <w:r>
        <w:rPr>
          <w:b/>
          <w:i/>
        </w:rPr>
        <w:t xml:space="preserve">, interface en ligne de commande </w:t>
      </w:r>
      <w:r w:rsidRPr="00E80DA5">
        <w:rPr>
          <w:b/>
        </w:rPr>
        <w:t>(</w:t>
      </w:r>
      <w:r w:rsidRPr="00E80DA5">
        <w:rPr>
          <w:b/>
          <w:i/>
        </w:rPr>
        <w:t>Command Line Interface</w:t>
      </w:r>
      <w:r w:rsidRPr="00E80DA5">
        <w:rPr>
          <w:b/>
        </w:rPr>
        <w:t>- CLI)</w:t>
      </w:r>
      <w:r>
        <w:rPr>
          <w:b/>
          <w:i/>
        </w:rPr>
        <w:t xml:space="preserve">, interface à l’utilisateur graphique </w:t>
      </w:r>
      <w:r w:rsidRPr="00E80DA5">
        <w:rPr>
          <w:b/>
        </w:rPr>
        <w:t>(</w:t>
      </w:r>
      <w:r>
        <w:rPr>
          <w:b/>
        </w:rPr>
        <w:t>G</w:t>
      </w:r>
      <w:r w:rsidRPr="00E80DA5">
        <w:rPr>
          <w:b/>
        </w:rPr>
        <w:t>raphical User Interface</w:t>
      </w:r>
      <w:r>
        <w:rPr>
          <w:b/>
        </w:rPr>
        <w:t xml:space="preserve"> - GUI</w:t>
      </w:r>
      <w:r w:rsidRPr="00E80DA5">
        <w:rPr>
          <w:b/>
        </w:rPr>
        <w:t>)</w:t>
      </w:r>
    </w:p>
    <w:p w14:paraId="505308F9" w14:textId="6897B71F" w:rsidR="00710436" w:rsidRDefault="00710436">
      <w:pPr>
        <w:pStyle w:val="Corpsdetexte"/>
      </w:pPr>
      <w:r>
        <w:t>Les systèmes d'exploitation offrent habituellement deux types d’interface permettant d’invoquer leurs fonctions. Les interface en ligne de commande (</w:t>
      </w:r>
      <w:r w:rsidRPr="10030626">
        <w:rPr>
          <w:i/>
          <w:iCs/>
        </w:rPr>
        <w:t>Command Line Interface</w:t>
      </w:r>
      <w:r>
        <w:t xml:space="preserve"> – CLI) ou les </w:t>
      </w:r>
      <w:r w:rsidRPr="10030626">
        <w:rPr>
          <w:i/>
          <w:iCs/>
        </w:rPr>
        <w:t>interfaces à l'utilisateur graphiques</w:t>
      </w:r>
      <w:r>
        <w:t xml:space="preserve"> conviviales (</w:t>
      </w:r>
      <w:r w:rsidRPr="10030626">
        <w:rPr>
          <w:i/>
          <w:iCs/>
        </w:rPr>
        <w:t>Graphical User Interface</w:t>
      </w:r>
      <w:r>
        <w:t xml:space="preserve"> - GUI) basées sur l'utilisation des fenêtres, de menus, de boutons, etc. Dans le cas de Windows, l’interface en ligne de commande est aussi appelée </w:t>
      </w:r>
      <w:r w:rsidRPr="10030626">
        <w:rPr>
          <w:i/>
          <w:iCs/>
        </w:rPr>
        <w:t>fenêtre de commande Windows</w:t>
      </w:r>
      <w:r>
        <w:t xml:space="preserve"> (</w:t>
      </w:r>
      <w:r w:rsidRPr="10030626">
        <w:rPr>
          <w:i/>
          <w:iCs/>
        </w:rPr>
        <w:t>Command Prompt</w:t>
      </w:r>
      <w:r>
        <w:t xml:space="preserve">) et Windows est l’interface graphique. Dans les systèmes d’exploitation UNIX, par analogie avec une noix, il est d’usage d’employer le terme </w:t>
      </w:r>
      <w:r w:rsidRPr="10030626">
        <w:rPr>
          <w:i/>
          <w:iCs/>
        </w:rPr>
        <w:t>shell</w:t>
      </w:r>
      <w:r>
        <w:t xml:space="preserve"> (coquille) pour désigner une interface système qui permet de faire exécuter des commandes du </w:t>
      </w:r>
      <w:r w:rsidRPr="10030626">
        <w:rPr>
          <w:i/>
          <w:iCs/>
        </w:rPr>
        <w:t>noyau</w:t>
      </w:r>
      <w:r>
        <w:t xml:space="preserve"> (</w:t>
      </w:r>
      <w:r w:rsidRPr="10030626">
        <w:rPr>
          <w:i/>
          <w:iCs/>
        </w:rPr>
        <w:t>kernel</w:t>
      </w:r>
      <w:r>
        <w:t>) du système d’exploitation.</w:t>
      </w:r>
    </w:p>
    <w:p w14:paraId="466DFB54" w14:textId="77777777" w:rsidR="00DD0863" w:rsidRDefault="00DD0863" w:rsidP="00940C03">
      <w:pPr>
        <w:pStyle w:val="Corpsdetexte"/>
        <w:keepNext/>
        <w:keepLines/>
        <w:pBdr>
          <w:top w:val="single" w:sz="4" w:space="1" w:color="auto" w:shadow="1"/>
          <w:left w:val="single" w:sz="4" w:space="4" w:color="auto" w:shadow="1"/>
          <w:bottom w:val="single" w:sz="4" w:space="1" w:color="auto" w:shadow="1"/>
          <w:right w:val="single" w:sz="4" w:space="4" w:color="auto" w:shadow="1"/>
        </w:pBdr>
        <w:rPr>
          <w:b/>
        </w:rPr>
      </w:pPr>
      <w:r>
        <w:rPr>
          <w:b/>
          <w:i/>
        </w:rPr>
        <w:lastRenderedPageBreak/>
        <w:t>Programme d'application</w:t>
      </w:r>
      <w:r>
        <w:rPr>
          <w:b/>
        </w:rPr>
        <w:t xml:space="preserve"> (ou simplement </w:t>
      </w:r>
      <w:r>
        <w:rPr>
          <w:b/>
          <w:i/>
        </w:rPr>
        <w:t>application</w:t>
      </w:r>
      <w:r>
        <w:rPr>
          <w:b/>
        </w:rPr>
        <w:t>)</w:t>
      </w:r>
    </w:p>
    <w:p w14:paraId="044F982A" w14:textId="7AC7ABBF" w:rsidR="00DD0863" w:rsidRDefault="00756A3F" w:rsidP="00940C03">
      <w:pPr>
        <w:pStyle w:val="Corpsdetexte"/>
        <w:keepNext/>
        <w:keepLines/>
        <w:pBdr>
          <w:top w:val="single" w:sz="4" w:space="1" w:color="auto" w:shadow="1"/>
          <w:left w:val="single" w:sz="4" w:space="4" w:color="auto" w:shadow="1"/>
          <w:bottom w:val="single" w:sz="4" w:space="1" w:color="auto" w:shadow="1"/>
          <w:right w:val="single" w:sz="4" w:space="4" w:color="auto" w:shadow="1"/>
        </w:pBdr>
      </w:pPr>
      <w:r>
        <w:t xml:space="preserve">Les programmes d’applications accomplissent des tâches utiles. Par exemple, parmi les applications d'usage courant, il y a les </w:t>
      </w:r>
      <w:r>
        <w:rPr>
          <w:i/>
        </w:rPr>
        <w:t>programmes de</w:t>
      </w:r>
      <w:r>
        <w:t xml:space="preserve"> </w:t>
      </w:r>
      <w:r>
        <w:rPr>
          <w:i/>
        </w:rPr>
        <w:t>traitement de textes</w:t>
      </w:r>
      <w:r>
        <w:rPr>
          <w:iCs/>
        </w:rPr>
        <w:t xml:space="preserve"> (e.g. Bloc-notes, Wordpad de Windows, Word de Microsoft Office, Emacs de UNIX)</w:t>
      </w:r>
      <w:r>
        <w:t xml:space="preserve">, les </w:t>
      </w:r>
      <w:r>
        <w:rPr>
          <w:i/>
        </w:rPr>
        <w:t>chiffriers électroniques</w:t>
      </w:r>
      <w:r>
        <w:rPr>
          <w:iCs/>
        </w:rPr>
        <w:t xml:space="preserve"> (e.g. Excel de Microsoft Office)</w:t>
      </w:r>
      <w:r>
        <w:t xml:space="preserve">, les </w:t>
      </w:r>
      <w:r>
        <w:rPr>
          <w:i/>
        </w:rPr>
        <w:t>fureteurs WEB</w:t>
      </w:r>
      <w:r>
        <w:rPr>
          <w:iCs/>
        </w:rPr>
        <w:t xml:space="preserve"> (e.g. Google Chrome, Safari, Microsoft Edge)</w:t>
      </w:r>
      <w:r>
        <w:t xml:space="preserve">, les </w:t>
      </w:r>
      <w:r>
        <w:rPr>
          <w:i/>
        </w:rPr>
        <w:t>systèmes de courriel</w:t>
      </w:r>
      <w:r>
        <w:rPr>
          <w:iCs/>
        </w:rPr>
        <w:t xml:space="preserve"> (e.g. Outlook de Microsoft, Google GMail)</w:t>
      </w:r>
      <w:r>
        <w:t xml:space="preserve">, les </w:t>
      </w:r>
      <w:r w:rsidRPr="00A03E02">
        <w:rPr>
          <w:i/>
        </w:rPr>
        <w:t>réseaux sociaux</w:t>
      </w:r>
      <w:r>
        <w:t xml:space="preserve"> (e.g. Facebook, Twitter, Instagram).</w:t>
      </w:r>
    </w:p>
    <w:p w14:paraId="7C8D4424" w14:textId="4F5D85C0" w:rsidR="00DD0863" w:rsidRDefault="004A666C" w:rsidP="00D46BC8">
      <w:pPr>
        <w:pStyle w:val="Corpsdetexte"/>
      </w:pPr>
      <w:r>
        <w:t>Cet ouvrage traite</w:t>
      </w:r>
      <w:r w:rsidR="00DD0863">
        <w:t xml:space="preserve"> </w:t>
      </w:r>
      <w:r>
        <w:t>du</w:t>
      </w:r>
      <w:r w:rsidR="00DD0863">
        <w:t xml:space="preserve"> développement de programmes d’application en Java.</w:t>
      </w:r>
      <w:r w:rsidR="00D46BC8">
        <w:t xml:space="preserve"> </w:t>
      </w:r>
      <w:r w:rsidR="00DD0863">
        <w:t>Concrètement, avant qu'il ne soit chargé en mémoire centrale pour être exécuté, un programme d'application se trouve habituellement en mémoire secondaire, par exemple, sur disque dur. Un des rôles importants du système d'exploitation est de permettre d'organiser les programmes et les données placées en mémoire secondaire afin de pouvoir les retrouver.</w:t>
      </w:r>
    </w:p>
    <w:p w14:paraId="527C24D2" w14:textId="77777777" w:rsidR="00DD0863" w:rsidRDefault="00DD0863">
      <w:pPr>
        <w:pStyle w:val="Corpsdetexte"/>
        <w:pBdr>
          <w:top w:val="single" w:sz="4" w:space="1" w:color="auto" w:shadow="1"/>
          <w:left w:val="single" w:sz="4" w:space="4" w:color="auto" w:shadow="1"/>
          <w:bottom w:val="single" w:sz="4" w:space="2" w:color="auto" w:shadow="1"/>
          <w:right w:val="single" w:sz="4" w:space="4" w:color="auto" w:shadow="1"/>
        </w:pBdr>
        <w:rPr>
          <w:b/>
        </w:rPr>
      </w:pPr>
      <w:r>
        <w:rPr>
          <w:b/>
          <w:i/>
        </w:rPr>
        <w:t>Fichier</w:t>
      </w:r>
      <w:r>
        <w:rPr>
          <w:b/>
        </w:rPr>
        <w:t xml:space="preserve"> (</w:t>
      </w:r>
      <w:r>
        <w:rPr>
          <w:b/>
          <w:i/>
        </w:rPr>
        <w:t>file</w:t>
      </w:r>
      <w:r>
        <w:rPr>
          <w:b/>
        </w:rPr>
        <w:t xml:space="preserve">), </w:t>
      </w:r>
      <w:r>
        <w:rPr>
          <w:b/>
          <w:i/>
        </w:rPr>
        <w:t>système de gestion de fichiers</w:t>
      </w:r>
      <w:r>
        <w:rPr>
          <w:b/>
        </w:rPr>
        <w:t xml:space="preserve"> (</w:t>
      </w:r>
      <w:r>
        <w:rPr>
          <w:b/>
          <w:i/>
        </w:rPr>
        <w:t>file system</w:t>
      </w:r>
      <w:r>
        <w:rPr>
          <w:b/>
        </w:rPr>
        <w:t>)</w:t>
      </w:r>
    </w:p>
    <w:p w14:paraId="7F9D5CFC" w14:textId="77777777" w:rsidR="00DD0863" w:rsidRDefault="00DD0863">
      <w:pPr>
        <w:pStyle w:val="Corpsdetexte"/>
        <w:pBdr>
          <w:top w:val="single" w:sz="4" w:space="1" w:color="auto" w:shadow="1"/>
          <w:left w:val="single" w:sz="4" w:space="4" w:color="auto" w:shadow="1"/>
          <w:bottom w:val="single" w:sz="4" w:space="2" w:color="auto" w:shadow="1"/>
          <w:right w:val="single" w:sz="4" w:space="4" w:color="auto" w:shadow="1"/>
        </w:pBdr>
      </w:pPr>
      <w:r>
        <w:t xml:space="preserve">La partie du système d'exploitation qui s'occupe de l'organisation des données et des programmes en mémoire secondaire est le </w:t>
      </w:r>
      <w:r>
        <w:rPr>
          <w:i/>
        </w:rPr>
        <w:t>système de gestion de fichiers</w:t>
      </w:r>
      <w:r>
        <w:t xml:space="preserve"> (</w:t>
      </w:r>
      <w:r>
        <w:rPr>
          <w:i/>
        </w:rPr>
        <w:t>file system</w:t>
      </w:r>
      <w:r>
        <w:t xml:space="preserve">). Un </w:t>
      </w:r>
      <w:r>
        <w:rPr>
          <w:i/>
        </w:rPr>
        <w:t>fichier</w:t>
      </w:r>
      <w:r>
        <w:t xml:space="preserve"> peut contenir un ou une partie d’un programme ou encore des données pour un programme.</w:t>
      </w:r>
    </w:p>
    <w:p w14:paraId="53052170" w14:textId="77777777" w:rsidR="00DD0863" w:rsidRDefault="00DD0863" w:rsidP="002F06F8">
      <w:pPr>
        <w:pStyle w:val="Corpsdetexte"/>
      </w:pPr>
      <w:r>
        <w:t xml:space="preserve">On utilise souvent le terme </w:t>
      </w:r>
      <w:r>
        <w:rPr>
          <w:i/>
        </w:rPr>
        <w:t>document</w:t>
      </w:r>
      <w:r>
        <w:t xml:space="preserve"> pour désigner un fichier de données. En effet, un fichier peut par exemple contenir un texte produit avec un programme de traitement de texte. Le fichier est alors un document contenant des données du point de vue de l’application de traitement de texte.</w:t>
      </w:r>
      <w:r w:rsidR="007811AB">
        <w:t xml:space="preserve"> </w:t>
      </w:r>
      <w:r>
        <w:t xml:space="preserve">Le système de gestion de fichier permet de regrouper des fichiers dans un </w:t>
      </w:r>
      <w:r>
        <w:rPr>
          <w:i/>
          <w:iCs/>
        </w:rPr>
        <w:t>dossier</w:t>
      </w:r>
      <w:r>
        <w:t xml:space="preserve"> (aussi appelé </w:t>
      </w:r>
      <w:r>
        <w:rPr>
          <w:i/>
          <w:iCs/>
        </w:rPr>
        <w:t>répertoire</w:t>
      </w:r>
      <w:r>
        <w:t xml:space="preserve">). Un dossier peut lui-même regrouper d'autres dossiers, ainsi de suite, résultant en une </w:t>
      </w:r>
      <w:r>
        <w:rPr>
          <w:i/>
        </w:rPr>
        <w:t>hiérarchie de dossiers</w:t>
      </w:r>
      <w:r>
        <w:t>.</w:t>
      </w:r>
    </w:p>
    <w:p w14:paraId="6255EF3C" w14:textId="0F0A08F5" w:rsidR="000F1A64" w:rsidRDefault="00266FF2" w:rsidP="00A74ADF">
      <w:pPr>
        <w:pStyle w:val="Corpsdetexte"/>
      </w:pPr>
      <w:r>
        <w:t xml:space="preserve">Pour identifier un dossier ou un fichier, on peut </w:t>
      </w:r>
      <w:r w:rsidR="00A74ADF">
        <w:t>employer</w:t>
      </w:r>
      <w:r>
        <w:t xml:space="preserve"> son </w:t>
      </w:r>
      <w:r w:rsidRPr="10030626">
        <w:rPr>
          <w:i/>
          <w:iCs/>
        </w:rPr>
        <w:t>chemin</w:t>
      </w:r>
      <w:r>
        <w:t xml:space="preserve"> (</w:t>
      </w:r>
      <w:r w:rsidRPr="10030626">
        <w:rPr>
          <w:i/>
          <w:iCs/>
        </w:rPr>
        <w:t>path</w:t>
      </w:r>
      <w:r>
        <w:t>)</w:t>
      </w:r>
      <w:r w:rsidR="001610C4">
        <w:t xml:space="preserve">. </w:t>
      </w:r>
      <w:r w:rsidR="00800B32">
        <w:t xml:space="preserve">Le chemin indique la séquence des dossiers qui mènent à l’élément </w:t>
      </w:r>
      <w:r w:rsidR="000A1E31">
        <w:t xml:space="preserve">visé. </w:t>
      </w:r>
    </w:p>
    <w:p w14:paraId="06E0A320" w14:textId="60C799E9" w:rsidR="000F1A64" w:rsidRDefault="26B1F35F" w:rsidP="00A74ADF">
      <w:pPr>
        <w:pStyle w:val="Corpsdetexte"/>
      </w:pPr>
      <w:r>
        <w:t>Sous Windows, l</w:t>
      </w:r>
      <w:r w:rsidR="00266FF2">
        <w:t>e chemin</w:t>
      </w:r>
      <w:r w:rsidR="008D2543">
        <w:t xml:space="preserve"> commence tout d’abord par le </w:t>
      </w:r>
      <w:r w:rsidR="00A74ADF">
        <w:t xml:space="preserve">nom de </w:t>
      </w:r>
      <w:r w:rsidR="00A74ADF" w:rsidRPr="10030626">
        <w:rPr>
          <w:i/>
          <w:iCs/>
        </w:rPr>
        <w:t>volume</w:t>
      </w:r>
      <w:r w:rsidR="00A74ADF">
        <w:t xml:space="preserve"> </w:t>
      </w:r>
      <w:r w:rsidR="00D55DA9">
        <w:t>dans lequel</w:t>
      </w:r>
      <w:r w:rsidR="008D2543">
        <w:t xml:space="preserve"> si situe le fichier </w:t>
      </w:r>
      <w:r w:rsidR="00266FF2">
        <w:t xml:space="preserve">ou dossier </w:t>
      </w:r>
      <w:r w:rsidR="008D2543">
        <w:t xml:space="preserve">que l’on recherche, puis </w:t>
      </w:r>
      <w:r w:rsidR="004F7241">
        <w:t xml:space="preserve">vient </w:t>
      </w:r>
      <w:r w:rsidR="008D2543">
        <w:t xml:space="preserve">ensuite l’ordre des dossiers à parcourir (les noms des dossiers </w:t>
      </w:r>
      <w:r w:rsidR="004F7241">
        <w:t>sont</w:t>
      </w:r>
      <w:r w:rsidR="008D2543">
        <w:t xml:space="preserve"> séparés par des «\»). </w:t>
      </w:r>
      <w:r w:rsidR="00A74ADF">
        <w:t xml:space="preserve">Le nom de volume identifie une unité périphérique d’entrée/sortie telle </w:t>
      </w:r>
      <w:r w:rsidR="007811AB">
        <w:lastRenderedPageBreak/>
        <w:t>qu’un disque</w:t>
      </w:r>
      <w:r w:rsidR="0071635C">
        <w:t xml:space="preserve"> dur</w:t>
      </w:r>
      <w:r w:rsidR="007811AB">
        <w:t xml:space="preserve">, </w:t>
      </w:r>
      <w:r w:rsidR="0071635C">
        <w:t xml:space="preserve">un disque </w:t>
      </w:r>
      <w:r w:rsidR="005C62F5">
        <w:t>SSD</w:t>
      </w:r>
      <w:r w:rsidR="00A74ADF">
        <w:t xml:space="preserve">, etc. </w:t>
      </w:r>
      <w:r w:rsidR="008D2543">
        <w:t xml:space="preserve">Ainsi, </w:t>
      </w:r>
      <w:r w:rsidR="005C62F5">
        <w:t xml:space="preserve">dans l’exemple </w:t>
      </w:r>
      <w:r w:rsidR="0089361E">
        <w:t xml:space="preserve">de chemin </w:t>
      </w:r>
      <w:r w:rsidR="005C62F5">
        <w:t>suivant</w:t>
      </w:r>
      <w:r w:rsidR="008D2543">
        <w:t>, il y a un disque dur nommé C.</w:t>
      </w:r>
      <w:r w:rsidR="00FF281E">
        <w:t xml:space="preserve"> Pour arriver au fichier </w:t>
      </w:r>
      <w:r w:rsidR="005C62F5" w:rsidRPr="10030626">
        <w:rPr>
          <w:i/>
          <w:iCs/>
        </w:rPr>
        <w:t>HelloWorld.java</w:t>
      </w:r>
      <w:r w:rsidR="00FF281E">
        <w:t xml:space="preserve">, il faut donc partir du disque C, aller dans le dossier </w:t>
      </w:r>
      <w:r w:rsidR="005C62F5" w:rsidRPr="10030626">
        <w:rPr>
          <w:i/>
          <w:iCs/>
        </w:rPr>
        <w:t>Users</w:t>
      </w:r>
      <w:r w:rsidR="00FF281E">
        <w:t xml:space="preserve">, puis ensuite, </w:t>
      </w:r>
      <w:r w:rsidR="00A74ADF">
        <w:t xml:space="preserve">dans </w:t>
      </w:r>
      <w:r w:rsidR="005C62F5" w:rsidRPr="10030626">
        <w:rPr>
          <w:i/>
          <w:iCs/>
        </w:rPr>
        <w:t>Robert</w:t>
      </w:r>
      <w:r w:rsidR="00FF281E">
        <w:t xml:space="preserve">, </w:t>
      </w:r>
      <w:r w:rsidR="00B21A1C">
        <w:t xml:space="preserve">et </w:t>
      </w:r>
      <w:r w:rsidR="00FF281E">
        <w:t xml:space="preserve">ensuite </w:t>
      </w:r>
      <w:r w:rsidR="00A74ADF">
        <w:t xml:space="preserve">dans </w:t>
      </w:r>
      <w:r w:rsidR="005C62F5" w:rsidRPr="10030626">
        <w:rPr>
          <w:i/>
          <w:iCs/>
        </w:rPr>
        <w:t>Documents</w:t>
      </w:r>
      <w:r w:rsidR="00FF281E">
        <w:t xml:space="preserve"> pour enfin arriver au fichier </w:t>
      </w:r>
      <w:r w:rsidR="005C62F5" w:rsidRPr="10030626">
        <w:rPr>
          <w:i/>
          <w:iCs/>
        </w:rPr>
        <w:t>HelloWorld.java</w:t>
      </w:r>
      <w:r w:rsidR="00FF281E">
        <w:t>.</w:t>
      </w:r>
      <w:r w:rsidR="003971B5">
        <w:t xml:space="preserve"> </w:t>
      </w:r>
      <w:r w:rsidR="00880BF1">
        <w:t>Ce fichier contient un programme en Java comme nous le verrons par la suite.</w:t>
      </w:r>
    </w:p>
    <w:p w14:paraId="72DEC981" w14:textId="392942C5" w:rsidR="000F1A64" w:rsidRPr="005C62F5" w:rsidRDefault="00D66559" w:rsidP="00F3185C">
      <w:pPr>
        <w:pStyle w:val="Corpsdetexte"/>
        <w:ind w:firstLine="720"/>
        <w:rPr>
          <w:lang w:val="fr-CA"/>
        </w:rPr>
      </w:pPr>
      <w:r w:rsidRPr="005C62F5">
        <w:rPr>
          <w:lang w:val="fr-CA"/>
        </w:rPr>
        <w:t>C:\Users\Robert\Documents</w:t>
      </w:r>
      <w:r w:rsidR="005C62F5" w:rsidRPr="005C62F5">
        <w:rPr>
          <w:lang w:val="fr-CA"/>
        </w:rPr>
        <w:t>\HelloWorld.java</w:t>
      </w:r>
    </w:p>
    <w:p w14:paraId="63C5DB0B" w14:textId="1DE55F5F" w:rsidR="002E62C0" w:rsidRDefault="00E11B04" w:rsidP="00A74ADF">
      <w:pPr>
        <w:pStyle w:val="Corpsdetexte"/>
      </w:pPr>
      <w:r>
        <w:t xml:space="preserve">Il est à noter qu’après le nom </w:t>
      </w:r>
      <w:r w:rsidR="00A74ADF">
        <w:t>de volume</w:t>
      </w:r>
      <w:r>
        <w:t>, il faut mettre un</w:t>
      </w:r>
      <w:r w:rsidR="36BAC9EA">
        <w:t xml:space="preserve"> </w:t>
      </w:r>
      <w:r>
        <w:t>« : » avant le « \ ».</w:t>
      </w:r>
    </w:p>
    <w:p w14:paraId="0F20D0EB" w14:textId="3BA3C6CD" w:rsidR="48F03007" w:rsidRDefault="48F03007" w:rsidP="10030626">
      <w:pPr>
        <w:pStyle w:val="Corpsdetexte"/>
      </w:pPr>
      <w:r>
        <w:t xml:space="preserve">D’autres systèmes d’exploitation comme Linux, FreeBSD ou macOS utilisent des chemins qui </w:t>
      </w:r>
      <w:r w:rsidR="3E323264">
        <w:t>débutant toujours par la racine («/») et omettant le nom du volume.</w:t>
      </w:r>
    </w:p>
    <w:p w14:paraId="4A97CA8F" w14:textId="6795F931" w:rsidR="3E323264" w:rsidRDefault="3E323264" w:rsidP="10030626">
      <w:pPr>
        <w:pStyle w:val="Corpsdetexte"/>
        <w:ind w:firstLine="720"/>
        <w:rPr>
          <w:lang w:val="fr-CA"/>
        </w:rPr>
      </w:pPr>
      <w:r w:rsidRPr="10030626">
        <w:rPr>
          <w:lang w:val="fr-CA"/>
        </w:rPr>
        <w:t>/users/lemire/Documents/HelloWord.java</w:t>
      </w:r>
    </w:p>
    <w:p w14:paraId="38711E7F" w14:textId="035EC455" w:rsidR="002E62C0" w:rsidRPr="00D14641" w:rsidRDefault="00206B55" w:rsidP="00B12EED">
      <w:pPr>
        <w:pStyle w:val="Corpsdetexte"/>
      </w:pPr>
      <w:r>
        <w:t xml:space="preserve">Les systèmes de gestion de fichier modernes permettent le stockage dans des serveurs distants en donnant l’impression d’une unité de stockage locale. De plus en plus, le stockage est effectué dans le </w:t>
      </w:r>
      <w:r w:rsidRPr="00563ED1">
        <w:rPr>
          <w:i/>
          <w:iCs/>
        </w:rPr>
        <w:t>nuage informatique</w:t>
      </w:r>
      <w:r>
        <w:t xml:space="preserve"> (</w:t>
      </w:r>
      <w:r w:rsidR="00B36181" w:rsidRPr="00B36181">
        <w:rPr>
          <w:i/>
          <w:iCs/>
        </w:rPr>
        <w:t>infonuagique</w:t>
      </w:r>
      <w:r w:rsidR="00B36181">
        <w:t xml:space="preserve">, </w:t>
      </w:r>
      <w:r w:rsidRPr="00563ED1">
        <w:rPr>
          <w:i/>
          <w:iCs/>
        </w:rPr>
        <w:t>cloud computing</w:t>
      </w:r>
      <w:r>
        <w:t xml:space="preserve">). Les grandes entreprises offrent des services de stockage </w:t>
      </w:r>
      <w:r w:rsidR="00B36181">
        <w:t>dans le nuage</w:t>
      </w:r>
      <w:r>
        <w:t xml:space="preserve"> qui incorporent des mécanismes de sécurité, de fiabilité et de partage plus élaborés que le stockage sur des unités locales.</w:t>
      </w:r>
    </w:p>
    <w:p w14:paraId="66ABBE62"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Parallélisme simulé : pseudo-parallélisme</w:t>
      </w:r>
    </w:p>
    <w:p w14:paraId="0C28600D" w14:textId="7AAE6D57" w:rsidR="002E474F" w:rsidRDefault="002E474F">
      <w:pPr>
        <w:pStyle w:val="Corpsdetexte"/>
        <w:pBdr>
          <w:top w:val="single" w:sz="4" w:space="1" w:color="auto" w:shadow="1"/>
          <w:left w:val="single" w:sz="4" w:space="4" w:color="auto" w:shadow="1"/>
          <w:bottom w:val="single" w:sz="4" w:space="1" w:color="auto" w:shadow="1"/>
          <w:right w:val="single" w:sz="4" w:space="4" w:color="auto" w:shadow="1"/>
        </w:pBdr>
      </w:pPr>
      <w:r>
        <w:t xml:space="preserve">Les ordinateurs permettent aussi de faire exécuter plusieurs programmes en même temps. Mais comment ceci est-il possible </w:t>
      </w:r>
      <w:r w:rsidR="40285C04">
        <w:t>même quand il n’y a qu’</w:t>
      </w:r>
      <w:r>
        <w:t>un seul processeur ! En réalité, dans un système monoprocesseur (à un seul processeur), il n'y a effectivement qu'un seul programme à la fois qui est exécuté. Le système d'exploitation fournit l'illusion d'une exécution simultanée de plusieurs programmes en allouant à chacun des programmes à tour de rôle une petite partie du temps du processeur central. Mais ceci se fait tellement rapidement que l'utilisateur ne peut le percevoir même s'il est un «</w:t>
      </w:r>
      <w:r w:rsidR="5E11EAA0">
        <w:t xml:space="preserve"> </w:t>
      </w:r>
      <w:r>
        <w:t>petit vite</w:t>
      </w:r>
      <w:r w:rsidR="30649E22">
        <w:t xml:space="preserve"> </w:t>
      </w:r>
      <w:r>
        <w:t xml:space="preserve">». Le terme </w:t>
      </w:r>
      <w:r w:rsidRPr="10030626">
        <w:rPr>
          <w:i/>
          <w:iCs/>
        </w:rPr>
        <w:t>pseudo-parallélisme</w:t>
      </w:r>
      <w:r>
        <w:t xml:space="preserve"> désigne cette illusion. Au-delà du pseudo-parallélisme, les ordinateurs modernes sont souvent pourvus de plusieurs processeurs qui permettent donc l’exécution en parallélisme réel de plusieurs traitements. </w:t>
      </w:r>
    </w:p>
    <w:p w14:paraId="37A93029" w14:textId="6887608B" w:rsidR="00DD0863" w:rsidRDefault="002E474F" w:rsidP="001D76A6">
      <w:pPr>
        <w:pStyle w:val="Corpsdetexte"/>
        <w:pBdr>
          <w:top w:val="single" w:sz="4" w:space="1" w:color="auto" w:shadow="1"/>
          <w:left w:val="single" w:sz="4" w:space="4" w:color="auto" w:shadow="1"/>
          <w:bottom w:val="single" w:sz="4" w:space="1" w:color="auto" w:shadow="1"/>
          <w:right w:val="single" w:sz="4" w:space="4" w:color="auto" w:shadow="1"/>
        </w:pBdr>
      </w:pPr>
      <w:r>
        <w:lastRenderedPageBreak/>
        <w:t>Les unités périphériques sont aussi souvent pourvues de processeurs simples qui peuvent exécuter des opérations d’entrée/sortie en parallèle avec le traitement du processeur central. Pour coordonner les différents traitements entre tous ces processeurs, des mécanismes d’interruption sont prévus afin qu’un processeur puisse signaler à un autre processeur qu’une tâche est terminée, et que ce dernier puisse réagir à cet évènement. Ceci entraîne une interruption du cours normal d’exécution de la boucle de traitement de base. La synchronisation et coordination des différentes tâches parallèles d’un ordinateur peut devenir très complexe et c’est le rôle du système d’exploitation de fournir des services à cet effet.</w:t>
      </w:r>
    </w:p>
    <w:p w14:paraId="70A95987" w14:textId="77777777" w:rsidR="00DD0863" w:rsidRDefault="00DD0863">
      <w:pPr>
        <w:pStyle w:val="Titre3"/>
      </w:pPr>
      <w:bookmarkStart w:id="10" w:name="_Toc155813871"/>
      <w:r>
        <w:t>Le binaire, le langage machine et la compilation</w:t>
      </w:r>
      <w:bookmarkEnd w:id="10"/>
    </w:p>
    <w:p w14:paraId="290B7CF6" w14:textId="52BC498A" w:rsidR="00F203AD" w:rsidRDefault="00F203AD" w:rsidP="00F203AD">
      <w:pPr>
        <w:pStyle w:val="Corpsdetexte"/>
      </w:pPr>
      <w:r>
        <w:t xml:space="preserve">Les instructions qui composent un programme en mémoire centrale sont exprimées sous forme d'un code appelé le </w:t>
      </w:r>
      <w:r>
        <w:rPr>
          <w:i/>
          <w:iCs/>
        </w:rPr>
        <w:t>langage machine</w:t>
      </w:r>
      <w:r>
        <w:t xml:space="preserve">. Ce langage varie en fonction du type de processeur visé. Une instruction en langage machine est composée d'une suite de symboles binaires. Un symbole binaire est soit un « 0 » ou un « 1 ». On désigne par </w:t>
      </w:r>
      <w:r>
        <w:rPr>
          <w:i/>
          <w:iCs/>
        </w:rPr>
        <w:t>langage binaire</w:t>
      </w:r>
      <w:r>
        <w:t xml:space="preserve">, un langage qui se limite à l'utilisation de deux symboles. Chacun des symboles d’une séquence de symboles binaires (0 ou 1) est appelé un </w:t>
      </w:r>
      <w:r>
        <w:rPr>
          <w:i/>
        </w:rPr>
        <w:t>bit</w:t>
      </w:r>
      <w:r>
        <w:t xml:space="preserve">. Une séquence de 8 bits est appelée un </w:t>
      </w:r>
      <w:r>
        <w:rPr>
          <w:i/>
        </w:rPr>
        <w:t>octet</w:t>
      </w:r>
      <w:r w:rsidR="0024311C">
        <w:rPr>
          <w:rStyle w:val="Appelnotedebasdep"/>
          <w:i/>
        </w:rPr>
        <w:footnoteReference w:id="8"/>
      </w:r>
      <w:r>
        <w:t xml:space="preserve"> (</w:t>
      </w:r>
      <w:r>
        <w:rPr>
          <w:i/>
        </w:rPr>
        <w:t>byte</w:t>
      </w:r>
      <w:r>
        <w:t>). Chacune des cases de la mémoire peut contenir un nombre fixe de bits, habituellement, 8 bits (1 octet). La taille d'une instruction est un multiple de la taille d'une case mémoire. Il peut même y avoir des tailles d’instruction variables pour un même processeur.</w:t>
      </w:r>
      <w:r w:rsidR="009B2616">
        <w:rPr>
          <w:rStyle w:val="Appelnotedebasdep"/>
        </w:rPr>
        <w:footnoteReference w:id="9"/>
      </w:r>
    </w:p>
    <w:p w14:paraId="38C5BFFC" w14:textId="41D69DC3" w:rsidR="00F203AD" w:rsidRDefault="00F203AD" w:rsidP="00F203AD">
      <w:pPr>
        <w:pStyle w:val="Corpsdetexte"/>
      </w:pPr>
      <w:r>
        <w:t xml:space="preserve">Les données manipulées par un programme sont aussi codées en mémoire sous forme binaire. Par exemple, un nombre entier est souvent représenté par une séquence de 32 bits (4 octets). Le nombre entier est codé selon un système de numération </w:t>
      </w:r>
      <w:r w:rsidRPr="007A12F6">
        <w:t>binaire</w:t>
      </w:r>
      <w:r>
        <w:t xml:space="preserve"> (base 2). Par exemple, l’entier 25 en décimal est représenté sur huit bits (un octet) </w:t>
      </w:r>
      <w:r w:rsidR="007A12F6">
        <w:t>par :</w:t>
      </w:r>
    </w:p>
    <w:p w14:paraId="5291AE56" w14:textId="77777777" w:rsidR="00B242BE" w:rsidRPr="00B242BE" w:rsidRDefault="00000000" w:rsidP="00F203AD">
      <w:pPr>
        <w:pStyle w:val="Corpsdetexte"/>
        <w:jc w:val="left"/>
        <w:rPr>
          <w:lang w:val="en-CA"/>
        </w:rPr>
      </w:pPr>
      <m:oMathPara>
        <m:oMath>
          <m:sSub>
            <m:sSubPr>
              <m:ctrlPr>
                <w:ins w:id="11" w:author="Lemire, Daniel" w:date="2023-12-28T10:28:00Z">
                  <w:rPr>
                    <w:rFonts w:ascii="Cambria Math" w:hAnsi="Cambria Math"/>
                    <w:i/>
                    <w:lang w:val="en-CA"/>
                  </w:rPr>
                </w:ins>
              </m:ctrlPr>
            </m:sSubPr>
            <m:e>
              <m:r>
                <w:rPr>
                  <w:rFonts w:ascii="Cambria Math" w:hAnsi="Cambria Math"/>
                  <w:lang w:val="en-CA"/>
                </w:rPr>
                <m:t>00011001</m:t>
              </m:r>
            </m:e>
            <m:sub>
              <m:r>
                <w:rPr>
                  <w:rFonts w:ascii="Cambria Math" w:hAnsi="Cambria Math"/>
                  <w:lang w:val="en-CA"/>
                </w:rPr>
                <m:t>2</m:t>
              </m:r>
            </m:sub>
          </m:sSub>
          <m:r>
            <w:rPr>
              <w:rFonts w:ascii="Cambria Math" w:hAnsi="Cambria Math"/>
              <w:lang w:val="en-CA"/>
            </w:rPr>
            <m:t>=0×</m:t>
          </m:r>
          <m:sSup>
            <m:sSupPr>
              <m:ctrlPr>
                <w:ins w:id="12"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7</m:t>
              </m:r>
            </m:sup>
          </m:sSup>
          <m:r>
            <w:rPr>
              <w:rFonts w:ascii="Cambria Math" w:hAnsi="Cambria Math"/>
              <w:lang w:val="en-CA"/>
            </w:rPr>
            <m:t>+ 0×</m:t>
          </m:r>
          <m:sSup>
            <m:sSupPr>
              <m:ctrlPr>
                <w:ins w:id="13"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6</m:t>
              </m:r>
            </m:sup>
          </m:sSup>
          <m:r>
            <w:rPr>
              <w:rFonts w:ascii="Cambria Math" w:hAnsi="Cambria Math"/>
              <w:lang w:val="en-CA"/>
            </w:rPr>
            <m:t>+0×</m:t>
          </m:r>
          <m:sSup>
            <m:sSupPr>
              <m:ctrlPr>
                <w:ins w:id="14"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5</m:t>
              </m:r>
            </m:sup>
          </m:sSup>
        </m:oMath>
      </m:oMathPara>
    </w:p>
    <w:p w14:paraId="51A1A569" w14:textId="77777777" w:rsidR="00B242BE" w:rsidRPr="00B242BE" w:rsidRDefault="00000000" w:rsidP="00F203AD">
      <w:pPr>
        <w:pStyle w:val="Corpsdetexte"/>
        <w:jc w:val="left"/>
        <w:rPr>
          <w:lang w:val="en-CA"/>
        </w:rPr>
      </w:pPr>
      <m:oMathPara>
        <m:oMath>
          <m:r>
            <w:rPr>
              <w:rFonts w:ascii="Cambria Math" w:hAnsi="Cambria Math"/>
              <w:lang w:val="en-CA"/>
            </w:rPr>
            <m:t>+1×</m:t>
          </m:r>
          <m:sSup>
            <m:sSupPr>
              <m:ctrlPr>
                <w:ins w:id="15"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4</m:t>
              </m:r>
            </m:sup>
          </m:sSup>
          <m:r>
            <w:rPr>
              <w:rFonts w:ascii="Cambria Math" w:hAnsi="Cambria Math"/>
              <w:lang w:val="en-CA"/>
            </w:rPr>
            <m:t>+1×</m:t>
          </m:r>
          <m:sSup>
            <m:sSupPr>
              <m:ctrlPr>
                <w:ins w:id="16"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3</m:t>
              </m:r>
            </m:sup>
          </m:sSup>
        </m:oMath>
      </m:oMathPara>
    </w:p>
    <w:p w14:paraId="27F4C205" w14:textId="7586DB8D" w:rsidR="00B242BE" w:rsidRPr="00B242BE" w:rsidRDefault="00000000" w:rsidP="00F203AD">
      <w:pPr>
        <w:pStyle w:val="Corpsdetexte"/>
        <w:jc w:val="left"/>
        <w:rPr>
          <w:lang w:val="en-CA"/>
        </w:rPr>
      </w:pPr>
      <m:oMathPara>
        <m:oMath>
          <m:r>
            <w:rPr>
              <w:rFonts w:ascii="Cambria Math" w:hAnsi="Cambria Math"/>
              <w:lang w:val="en-CA"/>
            </w:rPr>
            <m:t>+0×</m:t>
          </m:r>
          <m:sSup>
            <m:sSupPr>
              <m:ctrlPr>
                <w:ins w:id="17"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2</m:t>
              </m:r>
            </m:sup>
          </m:sSup>
          <m:r>
            <w:rPr>
              <w:rFonts w:ascii="Cambria Math" w:hAnsi="Cambria Math"/>
              <w:lang w:val="en-CA"/>
            </w:rPr>
            <m:t>+0×</m:t>
          </m:r>
          <m:sSup>
            <m:sSupPr>
              <m:ctrlPr>
                <w:ins w:id="18"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1</m:t>
              </m:r>
            </m:sup>
          </m:sSup>
          <m:r>
            <w:rPr>
              <w:rFonts w:ascii="Cambria Math" w:hAnsi="Cambria Math"/>
              <w:lang w:val="en-CA"/>
            </w:rPr>
            <m:t>+1×</m:t>
          </m:r>
          <m:sSup>
            <m:sSupPr>
              <m:ctrlPr>
                <w:ins w:id="19" w:author="Lemire, Daniel" w:date="2023-12-28T10:28:00Z">
                  <w:rPr>
                    <w:rFonts w:ascii="Cambria Math" w:hAnsi="Cambria Math"/>
                    <w:i/>
                    <w:lang w:val="en-CA"/>
                  </w:rPr>
                </w:ins>
              </m:ctrlPr>
            </m:sSupPr>
            <m:e>
              <m:r>
                <w:rPr>
                  <w:rFonts w:ascii="Cambria Math" w:hAnsi="Cambria Math"/>
                  <w:lang w:val="en-CA"/>
                </w:rPr>
                <m:t>2</m:t>
              </m:r>
            </m:e>
            <m:sup>
              <m:r>
                <w:rPr>
                  <w:rFonts w:ascii="Cambria Math" w:hAnsi="Cambria Math"/>
                  <w:lang w:val="en-CA"/>
                </w:rPr>
                <m:t>0</m:t>
              </m:r>
            </m:sup>
          </m:sSup>
        </m:oMath>
      </m:oMathPara>
    </w:p>
    <w:p w14:paraId="1562FF7D" w14:textId="7402BC0A" w:rsidR="00F203AD" w:rsidRPr="00880D57" w:rsidRDefault="00000000" w:rsidP="00F203AD">
      <w:pPr>
        <w:pStyle w:val="Corpsdetexte"/>
        <w:jc w:val="left"/>
        <w:rPr>
          <w:lang w:val="fr-CA"/>
        </w:rPr>
      </w:pPr>
      <m:oMathPara>
        <m:oMath>
          <m:r>
            <w:rPr>
              <w:rFonts w:ascii="Cambria Math" w:hAnsi="Cambria Math"/>
              <w:lang w:val="en-CA"/>
            </w:rPr>
            <w:lastRenderedPageBreak/>
            <m:t>=</m:t>
          </m:r>
          <m:sSub>
            <m:sSubPr>
              <m:ctrlPr>
                <w:ins w:id="20" w:author="Lemire, Daniel" w:date="2023-12-28T10:28:00Z">
                  <w:rPr>
                    <w:rFonts w:ascii="Cambria Math" w:hAnsi="Cambria Math"/>
                    <w:i/>
                    <w:lang w:val="en-CA"/>
                  </w:rPr>
                </w:ins>
              </m:ctrlPr>
            </m:sSubPr>
            <m:e>
              <m:r>
                <w:rPr>
                  <w:rFonts w:ascii="Cambria Math" w:hAnsi="Cambria Math"/>
                  <w:lang w:val="en-CA"/>
                </w:rPr>
                <m:t>25</m:t>
              </m:r>
            </m:e>
            <m:sub>
              <m:r>
                <w:rPr>
                  <w:rFonts w:ascii="Cambria Math" w:hAnsi="Cambria Math"/>
                  <w:lang w:val="en-CA"/>
                </w:rPr>
                <m:t>10</m:t>
              </m:r>
            </m:sub>
          </m:sSub>
        </m:oMath>
      </m:oMathPara>
    </w:p>
    <w:p w14:paraId="11F02931" w14:textId="0E329E6B" w:rsidR="00F203AD" w:rsidRPr="00D4759E" w:rsidRDefault="00F203AD" w:rsidP="00F203AD">
      <w:pPr>
        <w:pStyle w:val="Corpsdetexte"/>
        <w:jc w:val="left"/>
        <w:rPr>
          <w:lang w:val="fr-CA"/>
        </w:rPr>
      </w:pPr>
      <w:r w:rsidRPr="00C71C8E">
        <w:rPr>
          <w:lang w:val="fr-CA"/>
        </w:rPr>
        <w:t>Chacun des bit</w:t>
      </w:r>
      <w:r w:rsidR="0016079C">
        <w:rPr>
          <w:lang w:val="fr-CA"/>
        </w:rPr>
        <w:t>s</w:t>
      </w:r>
      <w:r w:rsidRPr="00C71C8E">
        <w:rPr>
          <w:lang w:val="fr-CA"/>
        </w:rPr>
        <w:t xml:space="preserve"> correspond à</w:t>
      </w:r>
      <w:r>
        <w:rPr>
          <w:lang w:val="fr-CA"/>
        </w:rPr>
        <w:t xml:space="preserve"> un exposant en base 2.</w:t>
      </w:r>
    </w:p>
    <w:p w14:paraId="4568FAEB" w14:textId="00D5D93F" w:rsidR="00F203AD" w:rsidRDefault="00F203AD" w:rsidP="00F203AD">
      <w:pPr>
        <w:pStyle w:val="Corpsdetexte"/>
      </w:pPr>
      <w:r>
        <w:t xml:space="preserve">Les mémoires modernes ont des tailles impressionnantes. Les unités de mesure suivantes sont employées pour les tailles des mémoires et données. Elles sont basées sur le </w:t>
      </w:r>
      <w:r w:rsidRPr="007A12F6">
        <w:t>système international</w:t>
      </w:r>
      <w:r>
        <w:t xml:space="preserve"> qui repose sur la base 10.</w:t>
      </w:r>
    </w:p>
    <w:tbl>
      <w:tblPr>
        <w:tblW w:w="3204"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1049"/>
        <w:gridCol w:w="1043"/>
      </w:tblGrid>
      <w:tr w:rsidR="00F203AD" w:rsidRPr="00FA1BCD" w14:paraId="05448010" w14:textId="77777777" w:rsidTr="10030626">
        <w:tc>
          <w:tcPr>
            <w:tcW w:w="1500" w:type="dxa"/>
          </w:tcPr>
          <w:p w14:paraId="676ED319" w14:textId="77777777" w:rsidR="00F203AD" w:rsidRPr="00875898"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b/>
              </w:rPr>
            </w:pPr>
            <w:r w:rsidRPr="00875898">
              <w:rPr>
                <w:b/>
              </w:rPr>
              <w:t>Nom</w:t>
            </w:r>
          </w:p>
        </w:tc>
        <w:tc>
          <w:tcPr>
            <w:tcW w:w="659" w:type="dxa"/>
          </w:tcPr>
          <w:p w14:paraId="21A55C19" w14:textId="77777777" w:rsidR="00F203AD" w:rsidRPr="00875898"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b/>
              </w:rPr>
            </w:pPr>
            <w:r w:rsidRPr="00875898">
              <w:rPr>
                <w:b/>
              </w:rPr>
              <w:t>Symbole</w:t>
            </w:r>
          </w:p>
        </w:tc>
        <w:tc>
          <w:tcPr>
            <w:tcW w:w="1045" w:type="dxa"/>
          </w:tcPr>
          <w:p w14:paraId="5FCAE1C7" w14:textId="77777777" w:rsidR="00F203AD" w:rsidRPr="00875898"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b/>
              </w:rPr>
            </w:pPr>
            <w:r w:rsidRPr="00875898">
              <w:rPr>
                <w:b/>
              </w:rPr>
              <w:t>Nombre d’octets</w:t>
            </w:r>
          </w:p>
        </w:tc>
      </w:tr>
      <w:tr w:rsidR="00F203AD" w:rsidRPr="00FA1BCD" w14:paraId="44FC405E" w14:textId="77777777" w:rsidTr="10030626">
        <w:tc>
          <w:tcPr>
            <w:tcW w:w="1500" w:type="dxa"/>
          </w:tcPr>
          <w:p w14:paraId="2FF1A773" w14:textId="2A86333A" w:rsidR="00F203AD" w:rsidRPr="00FA1BCD" w:rsidRDefault="3081DB88" w:rsidP="00940C03">
            <w:pPr>
              <w:pStyle w:val="Cencadr"/>
              <w:keepNext/>
              <w:keepLines/>
              <w:pBdr>
                <w:top w:val="none" w:sz="0" w:space="0" w:color="auto"/>
                <w:left w:val="none" w:sz="0" w:space="0" w:color="auto"/>
                <w:bottom w:val="none" w:sz="0" w:space="0" w:color="auto"/>
                <w:right w:val="none" w:sz="0" w:space="0" w:color="auto"/>
              </w:pBdr>
              <w:ind w:left="0" w:right="142"/>
            </w:pPr>
            <w:r>
              <w:t>K</w:t>
            </w:r>
            <w:r w:rsidR="00F203AD">
              <w:t>ilo</w:t>
            </w:r>
            <w:r>
              <w:t>-</w:t>
            </w:r>
            <w:r w:rsidR="00F203AD">
              <w:t>octet</w:t>
            </w:r>
          </w:p>
        </w:tc>
        <w:tc>
          <w:tcPr>
            <w:tcW w:w="659" w:type="dxa"/>
          </w:tcPr>
          <w:p w14:paraId="64B1C51C"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Ko</w:t>
            </w:r>
          </w:p>
        </w:tc>
        <w:tc>
          <w:tcPr>
            <w:tcW w:w="1045" w:type="dxa"/>
          </w:tcPr>
          <w:p w14:paraId="12E3B750"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10</w:t>
            </w:r>
            <w:r w:rsidRPr="009B3095">
              <w:rPr>
                <w:vertAlign w:val="superscript"/>
              </w:rPr>
              <w:t>3</w:t>
            </w:r>
          </w:p>
        </w:tc>
      </w:tr>
      <w:tr w:rsidR="00F203AD" w:rsidRPr="009B3095" w14:paraId="40A240F1" w14:textId="77777777" w:rsidTr="10030626">
        <w:tc>
          <w:tcPr>
            <w:tcW w:w="1500" w:type="dxa"/>
          </w:tcPr>
          <w:p w14:paraId="1C3E3ADB"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mégaoctet</w:t>
            </w:r>
          </w:p>
        </w:tc>
        <w:tc>
          <w:tcPr>
            <w:tcW w:w="659" w:type="dxa"/>
          </w:tcPr>
          <w:p w14:paraId="1A649BD5"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Mo</w:t>
            </w:r>
          </w:p>
        </w:tc>
        <w:tc>
          <w:tcPr>
            <w:tcW w:w="1045" w:type="dxa"/>
          </w:tcPr>
          <w:p w14:paraId="20BAFDAB"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6</w:t>
            </w:r>
          </w:p>
        </w:tc>
      </w:tr>
      <w:tr w:rsidR="00F203AD" w:rsidRPr="009B3095" w14:paraId="633A2202" w14:textId="77777777" w:rsidTr="10030626">
        <w:tc>
          <w:tcPr>
            <w:tcW w:w="1500" w:type="dxa"/>
          </w:tcPr>
          <w:p w14:paraId="2BA243C1"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gigaoctet</w:t>
            </w:r>
          </w:p>
        </w:tc>
        <w:tc>
          <w:tcPr>
            <w:tcW w:w="659" w:type="dxa"/>
          </w:tcPr>
          <w:p w14:paraId="0B0E13AA"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Go</w:t>
            </w:r>
          </w:p>
        </w:tc>
        <w:tc>
          <w:tcPr>
            <w:tcW w:w="1045" w:type="dxa"/>
          </w:tcPr>
          <w:p w14:paraId="36151E5A"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9</w:t>
            </w:r>
          </w:p>
        </w:tc>
      </w:tr>
      <w:tr w:rsidR="00F203AD" w:rsidRPr="009B3095" w14:paraId="147108ED" w14:textId="77777777" w:rsidTr="10030626">
        <w:tc>
          <w:tcPr>
            <w:tcW w:w="1500" w:type="dxa"/>
          </w:tcPr>
          <w:p w14:paraId="48379339"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téraoctet</w:t>
            </w:r>
          </w:p>
        </w:tc>
        <w:tc>
          <w:tcPr>
            <w:tcW w:w="659" w:type="dxa"/>
          </w:tcPr>
          <w:p w14:paraId="1717CC26"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To</w:t>
            </w:r>
          </w:p>
        </w:tc>
        <w:tc>
          <w:tcPr>
            <w:tcW w:w="1045" w:type="dxa"/>
          </w:tcPr>
          <w:p w14:paraId="06FF8A80"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12</w:t>
            </w:r>
          </w:p>
        </w:tc>
      </w:tr>
      <w:tr w:rsidR="00F203AD" w:rsidRPr="009B3095" w14:paraId="6AE9AA27" w14:textId="77777777" w:rsidTr="10030626">
        <w:tc>
          <w:tcPr>
            <w:tcW w:w="1500" w:type="dxa"/>
          </w:tcPr>
          <w:p w14:paraId="4F7016F5"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pétaoctet</w:t>
            </w:r>
          </w:p>
        </w:tc>
        <w:tc>
          <w:tcPr>
            <w:tcW w:w="659" w:type="dxa"/>
          </w:tcPr>
          <w:p w14:paraId="1A2D8AF3"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Po</w:t>
            </w:r>
          </w:p>
        </w:tc>
        <w:tc>
          <w:tcPr>
            <w:tcW w:w="1045" w:type="dxa"/>
          </w:tcPr>
          <w:p w14:paraId="60384CDD"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15</w:t>
            </w:r>
          </w:p>
        </w:tc>
      </w:tr>
      <w:tr w:rsidR="00F203AD" w:rsidRPr="009B3095" w14:paraId="14567350" w14:textId="77777777" w:rsidTr="10030626">
        <w:tc>
          <w:tcPr>
            <w:tcW w:w="1500" w:type="dxa"/>
          </w:tcPr>
          <w:p w14:paraId="21317B47"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exaoctet</w:t>
            </w:r>
          </w:p>
        </w:tc>
        <w:tc>
          <w:tcPr>
            <w:tcW w:w="659" w:type="dxa"/>
          </w:tcPr>
          <w:p w14:paraId="025315DC"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Eo</w:t>
            </w:r>
          </w:p>
        </w:tc>
        <w:tc>
          <w:tcPr>
            <w:tcW w:w="1045" w:type="dxa"/>
          </w:tcPr>
          <w:p w14:paraId="487A3BD7"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18</w:t>
            </w:r>
          </w:p>
        </w:tc>
      </w:tr>
      <w:tr w:rsidR="00F203AD" w:rsidRPr="009B3095" w14:paraId="0E40035D" w14:textId="77777777" w:rsidTr="10030626">
        <w:tc>
          <w:tcPr>
            <w:tcW w:w="1500" w:type="dxa"/>
          </w:tcPr>
          <w:p w14:paraId="53928420"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zettaoctet</w:t>
            </w:r>
          </w:p>
        </w:tc>
        <w:tc>
          <w:tcPr>
            <w:tcW w:w="659" w:type="dxa"/>
          </w:tcPr>
          <w:p w14:paraId="36E3A514"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Zo</w:t>
            </w:r>
          </w:p>
        </w:tc>
        <w:tc>
          <w:tcPr>
            <w:tcW w:w="1045" w:type="dxa"/>
          </w:tcPr>
          <w:p w14:paraId="5640C7DB"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21</w:t>
            </w:r>
          </w:p>
        </w:tc>
      </w:tr>
      <w:tr w:rsidR="00F203AD" w:rsidRPr="009B3095" w14:paraId="09210CD0" w14:textId="77777777" w:rsidTr="10030626">
        <w:tc>
          <w:tcPr>
            <w:tcW w:w="1500" w:type="dxa"/>
          </w:tcPr>
          <w:p w14:paraId="48CDC25A"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yottaoctet</w:t>
            </w:r>
          </w:p>
        </w:tc>
        <w:tc>
          <w:tcPr>
            <w:tcW w:w="659" w:type="dxa"/>
          </w:tcPr>
          <w:p w14:paraId="18A5E00C"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Yo</w:t>
            </w:r>
          </w:p>
        </w:tc>
        <w:tc>
          <w:tcPr>
            <w:tcW w:w="1045" w:type="dxa"/>
          </w:tcPr>
          <w:p w14:paraId="2E90EEAC"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10</w:t>
            </w:r>
            <w:r w:rsidRPr="009B3095">
              <w:rPr>
                <w:vertAlign w:val="superscript"/>
              </w:rPr>
              <w:t>24</w:t>
            </w:r>
          </w:p>
        </w:tc>
      </w:tr>
    </w:tbl>
    <w:p w14:paraId="53F5303F" w14:textId="77777777" w:rsidR="00F203AD" w:rsidRDefault="00F203AD" w:rsidP="00F203AD">
      <w:pPr>
        <w:pStyle w:val="Corpsdetexte"/>
      </w:pPr>
    </w:p>
    <w:p w14:paraId="0048D2EF" w14:textId="66A4F6A5" w:rsidR="00F203AD" w:rsidRDefault="00F203AD" w:rsidP="00F203AD">
      <w:pPr>
        <w:pStyle w:val="Corpsdetexte"/>
      </w:pPr>
      <w:r>
        <w:t xml:space="preserve">En anglais, on emploi les acronymes KB, MB, GB, TB, PB où B correspond à </w:t>
      </w:r>
      <w:r w:rsidRPr="0097273F">
        <w:rPr>
          <w:i/>
        </w:rPr>
        <w:t>Byte</w:t>
      </w:r>
      <w:r>
        <w:t>.</w:t>
      </w:r>
      <w:r w:rsidR="00334F28">
        <w:rPr>
          <w:rStyle w:val="Appelnotedebasdep"/>
        </w:rPr>
        <w:footnoteReference w:id="10"/>
      </w:r>
      <w:r>
        <w:t xml:space="preserve"> À cause de l’emploi des nombres binaires en informatique, on a traditionnellement employé le préfixe </w:t>
      </w:r>
      <w:r w:rsidRPr="00D3406E">
        <w:rPr>
          <w:i/>
        </w:rPr>
        <w:t>kilo</w:t>
      </w:r>
      <w:r>
        <w:t xml:space="preserve"> pour désigner 2</w:t>
      </w:r>
      <w:r w:rsidRPr="00C54803">
        <w:rPr>
          <w:vertAlign w:val="superscript"/>
        </w:rPr>
        <w:t>10</w:t>
      </w:r>
      <w:r>
        <w:t xml:space="preserve">, </w:t>
      </w:r>
      <w:r w:rsidRPr="00D3406E">
        <w:rPr>
          <w:i/>
        </w:rPr>
        <w:t>méga</w:t>
      </w:r>
      <w:r>
        <w:t xml:space="preserve"> pour 2</w:t>
      </w:r>
      <w:r w:rsidRPr="00C54803">
        <w:rPr>
          <w:vertAlign w:val="superscript"/>
        </w:rPr>
        <w:t>20</w:t>
      </w:r>
      <w:r>
        <w:t xml:space="preserve"> et </w:t>
      </w:r>
      <w:r w:rsidRPr="00D3406E">
        <w:rPr>
          <w:i/>
        </w:rPr>
        <w:t>giga</w:t>
      </w:r>
      <w:r>
        <w:t xml:space="preserve"> pour 2</w:t>
      </w:r>
      <w:r w:rsidRPr="00CF3E2A">
        <w:rPr>
          <w:vertAlign w:val="superscript"/>
        </w:rPr>
        <w:t>30</w:t>
      </w:r>
      <w:r>
        <w:t xml:space="preserve">. Depuis 1998, la norme CEI 60027-2 propose plutôt les préfixes du tableau suivant pour les nombres en base 2. Cependant, ces conventions sont plus ou moins respectées en pratique. </w:t>
      </w:r>
    </w:p>
    <w:tbl>
      <w:tblPr>
        <w:tblW w:w="6032"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050"/>
        <w:gridCol w:w="3581"/>
      </w:tblGrid>
      <w:tr w:rsidR="00F203AD" w:rsidRPr="00FA1BCD" w14:paraId="222CAFF7" w14:textId="77777777" w:rsidTr="10030626">
        <w:tc>
          <w:tcPr>
            <w:tcW w:w="1440" w:type="dxa"/>
          </w:tcPr>
          <w:p w14:paraId="04D0B979" w14:textId="77777777" w:rsidR="00F203AD" w:rsidRPr="00875898" w:rsidRDefault="00F203AD" w:rsidP="00682029">
            <w:pPr>
              <w:pStyle w:val="Cencadr"/>
              <w:pBdr>
                <w:top w:val="none" w:sz="0" w:space="0" w:color="auto"/>
                <w:left w:val="none" w:sz="0" w:space="0" w:color="auto"/>
                <w:bottom w:val="none" w:sz="0" w:space="0" w:color="auto"/>
                <w:right w:val="none" w:sz="0" w:space="0" w:color="auto"/>
              </w:pBdr>
              <w:ind w:left="0"/>
              <w:rPr>
                <w:b/>
              </w:rPr>
            </w:pPr>
            <w:r w:rsidRPr="00875898">
              <w:rPr>
                <w:b/>
              </w:rPr>
              <w:t xml:space="preserve">Nom </w:t>
            </w:r>
          </w:p>
        </w:tc>
        <w:tc>
          <w:tcPr>
            <w:tcW w:w="696" w:type="dxa"/>
          </w:tcPr>
          <w:p w14:paraId="56681599" w14:textId="77777777" w:rsidR="00F203AD" w:rsidRPr="00875898" w:rsidRDefault="00F203AD" w:rsidP="00682029">
            <w:pPr>
              <w:pStyle w:val="Cencadr"/>
              <w:pBdr>
                <w:top w:val="none" w:sz="0" w:space="0" w:color="auto"/>
                <w:left w:val="none" w:sz="0" w:space="0" w:color="auto"/>
                <w:bottom w:val="none" w:sz="0" w:space="0" w:color="auto"/>
                <w:right w:val="none" w:sz="0" w:space="0" w:color="auto"/>
              </w:pBdr>
              <w:ind w:left="0"/>
              <w:rPr>
                <w:b/>
              </w:rPr>
            </w:pPr>
            <w:r w:rsidRPr="00875898">
              <w:rPr>
                <w:b/>
              </w:rPr>
              <w:t xml:space="preserve">Symbole  </w:t>
            </w:r>
          </w:p>
        </w:tc>
        <w:tc>
          <w:tcPr>
            <w:tcW w:w="3896" w:type="dxa"/>
          </w:tcPr>
          <w:p w14:paraId="72117119" w14:textId="77777777" w:rsidR="00F203AD" w:rsidRPr="00875898" w:rsidRDefault="00F203AD" w:rsidP="00682029">
            <w:pPr>
              <w:pStyle w:val="Cencadr"/>
              <w:pBdr>
                <w:top w:val="none" w:sz="0" w:space="0" w:color="auto"/>
                <w:left w:val="none" w:sz="0" w:space="0" w:color="auto"/>
                <w:bottom w:val="none" w:sz="0" w:space="0" w:color="auto"/>
                <w:right w:val="none" w:sz="0" w:space="0" w:color="auto"/>
              </w:pBdr>
              <w:ind w:left="0"/>
              <w:rPr>
                <w:b/>
              </w:rPr>
            </w:pPr>
            <w:r w:rsidRPr="00875898">
              <w:rPr>
                <w:b/>
              </w:rPr>
              <w:t>Nombre d’octets</w:t>
            </w:r>
          </w:p>
        </w:tc>
      </w:tr>
      <w:tr w:rsidR="00F203AD" w:rsidRPr="00FA1BCD" w14:paraId="4C86C404" w14:textId="77777777" w:rsidTr="10030626">
        <w:tc>
          <w:tcPr>
            <w:tcW w:w="1440" w:type="dxa"/>
          </w:tcPr>
          <w:p w14:paraId="27674F2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kibioctet </w:t>
            </w:r>
          </w:p>
        </w:tc>
        <w:tc>
          <w:tcPr>
            <w:tcW w:w="696" w:type="dxa"/>
          </w:tcPr>
          <w:p w14:paraId="41545C64"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Kio </w:t>
            </w:r>
          </w:p>
        </w:tc>
        <w:tc>
          <w:tcPr>
            <w:tcW w:w="3896" w:type="dxa"/>
          </w:tcPr>
          <w:p w14:paraId="5C693E45"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10</w:t>
            </w:r>
            <w:r w:rsidRPr="00FA1BCD">
              <w:t xml:space="preserve"> = 1 024 </w:t>
            </w:r>
          </w:p>
        </w:tc>
      </w:tr>
      <w:tr w:rsidR="00F203AD" w:rsidRPr="00FA1BCD" w14:paraId="66DA33AD" w14:textId="77777777" w:rsidTr="10030626">
        <w:tc>
          <w:tcPr>
            <w:tcW w:w="1440" w:type="dxa"/>
          </w:tcPr>
          <w:p w14:paraId="691ABD5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mébioctet </w:t>
            </w:r>
          </w:p>
        </w:tc>
        <w:tc>
          <w:tcPr>
            <w:tcW w:w="696" w:type="dxa"/>
          </w:tcPr>
          <w:p w14:paraId="41DDD3E5"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Mio </w:t>
            </w:r>
          </w:p>
        </w:tc>
        <w:tc>
          <w:tcPr>
            <w:tcW w:w="3896" w:type="dxa"/>
          </w:tcPr>
          <w:p w14:paraId="7616E19D"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20</w:t>
            </w:r>
            <w:r w:rsidRPr="00FA1BCD">
              <w:t xml:space="preserve"> = 1 048 576 </w:t>
            </w:r>
          </w:p>
        </w:tc>
      </w:tr>
      <w:tr w:rsidR="00F203AD" w:rsidRPr="00FA1BCD" w14:paraId="15D9435C" w14:textId="77777777" w:rsidTr="10030626">
        <w:tc>
          <w:tcPr>
            <w:tcW w:w="1440" w:type="dxa"/>
          </w:tcPr>
          <w:p w14:paraId="5BFD6690"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gibioctet </w:t>
            </w:r>
          </w:p>
        </w:tc>
        <w:tc>
          <w:tcPr>
            <w:tcW w:w="696" w:type="dxa"/>
          </w:tcPr>
          <w:p w14:paraId="23547FAD"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Gio </w:t>
            </w:r>
          </w:p>
        </w:tc>
        <w:tc>
          <w:tcPr>
            <w:tcW w:w="3896" w:type="dxa"/>
          </w:tcPr>
          <w:p w14:paraId="7BB2CFC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30</w:t>
            </w:r>
            <w:r w:rsidRPr="00FA1BCD">
              <w:t xml:space="preserve"> = 1 073 741 824 </w:t>
            </w:r>
          </w:p>
        </w:tc>
      </w:tr>
      <w:tr w:rsidR="00F203AD" w:rsidRPr="00FA1BCD" w14:paraId="71051F63" w14:textId="77777777" w:rsidTr="10030626">
        <w:tc>
          <w:tcPr>
            <w:tcW w:w="1440" w:type="dxa"/>
          </w:tcPr>
          <w:p w14:paraId="4AF9D9E4"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tébioctet </w:t>
            </w:r>
          </w:p>
        </w:tc>
        <w:tc>
          <w:tcPr>
            <w:tcW w:w="696" w:type="dxa"/>
          </w:tcPr>
          <w:p w14:paraId="6E28E5E1"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Tio </w:t>
            </w:r>
          </w:p>
        </w:tc>
        <w:tc>
          <w:tcPr>
            <w:tcW w:w="3896" w:type="dxa"/>
          </w:tcPr>
          <w:p w14:paraId="3207D1B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40</w:t>
            </w:r>
            <w:r w:rsidRPr="00FA1BCD">
              <w:t xml:space="preserve"> = 1 099 511 627 776 </w:t>
            </w:r>
          </w:p>
        </w:tc>
      </w:tr>
      <w:tr w:rsidR="00F203AD" w:rsidRPr="00FA1BCD" w14:paraId="5D5C4A5C" w14:textId="77777777" w:rsidTr="10030626">
        <w:tc>
          <w:tcPr>
            <w:tcW w:w="1440" w:type="dxa"/>
          </w:tcPr>
          <w:p w14:paraId="6C9204DC"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pébioctet </w:t>
            </w:r>
          </w:p>
        </w:tc>
        <w:tc>
          <w:tcPr>
            <w:tcW w:w="696" w:type="dxa"/>
          </w:tcPr>
          <w:p w14:paraId="38D15B5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Pio </w:t>
            </w:r>
          </w:p>
        </w:tc>
        <w:tc>
          <w:tcPr>
            <w:tcW w:w="3896" w:type="dxa"/>
          </w:tcPr>
          <w:p w14:paraId="52A9F65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50</w:t>
            </w:r>
            <w:r w:rsidRPr="00FA1BCD">
              <w:t xml:space="preserve"> = 1 125 899 906 842 624 </w:t>
            </w:r>
          </w:p>
        </w:tc>
      </w:tr>
      <w:tr w:rsidR="00F203AD" w:rsidRPr="00FA1BCD" w14:paraId="22FEB7AE" w14:textId="77777777" w:rsidTr="10030626">
        <w:tc>
          <w:tcPr>
            <w:tcW w:w="1440" w:type="dxa"/>
          </w:tcPr>
          <w:p w14:paraId="389D94B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exbioctet </w:t>
            </w:r>
          </w:p>
        </w:tc>
        <w:tc>
          <w:tcPr>
            <w:tcW w:w="696" w:type="dxa"/>
          </w:tcPr>
          <w:p w14:paraId="105E5260"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Ei </w:t>
            </w:r>
          </w:p>
        </w:tc>
        <w:tc>
          <w:tcPr>
            <w:tcW w:w="3896" w:type="dxa"/>
          </w:tcPr>
          <w:p w14:paraId="0D8ADAF6"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CB7F3F">
              <w:rPr>
                <w:vertAlign w:val="superscript"/>
              </w:rPr>
              <w:t>60</w:t>
            </w:r>
            <w:r w:rsidRPr="00FA1BCD">
              <w:t xml:space="preserve"> = 1 152 921 504 606 846 976 </w:t>
            </w:r>
          </w:p>
        </w:tc>
      </w:tr>
      <w:tr w:rsidR="00F203AD" w:rsidRPr="00FA1BCD" w14:paraId="5E18EF0F" w14:textId="77777777" w:rsidTr="10030626">
        <w:tc>
          <w:tcPr>
            <w:tcW w:w="1440" w:type="dxa"/>
          </w:tcPr>
          <w:p w14:paraId="20D95D6A"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zébioctet </w:t>
            </w:r>
          </w:p>
        </w:tc>
        <w:tc>
          <w:tcPr>
            <w:tcW w:w="696" w:type="dxa"/>
          </w:tcPr>
          <w:p w14:paraId="4DE15EC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Zi </w:t>
            </w:r>
          </w:p>
        </w:tc>
        <w:tc>
          <w:tcPr>
            <w:tcW w:w="3896" w:type="dxa"/>
          </w:tcPr>
          <w:p w14:paraId="59FD1B9B"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CB7F3F">
              <w:rPr>
                <w:vertAlign w:val="superscript"/>
              </w:rPr>
              <w:t>70</w:t>
            </w:r>
            <w:r w:rsidRPr="00FA1BCD">
              <w:t xml:space="preserve"> = 1 180 591 620 717 411 303 424 </w:t>
            </w:r>
          </w:p>
        </w:tc>
      </w:tr>
      <w:tr w:rsidR="00F203AD" w:rsidRPr="00FA1BCD" w14:paraId="1BAFCE65" w14:textId="77777777" w:rsidTr="10030626">
        <w:tc>
          <w:tcPr>
            <w:tcW w:w="1440" w:type="dxa"/>
          </w:tcPr>
          <w:p w14:paraId="7D9805E9"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yobioctet </w:t>
            </w:r>
          </w:p>
        </w:tc>
        <w:tc>
          <w:tcPr>
            <w:tcW w:w="696" w:type="dxa"/>
          </w:tcPr>
          <w:p w14:paraId="4C27B853"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Yi </w:t>
            </w:r>
          </w:p>
        </w:tc>
        <w:tc>
          <w:tcPr>
            <w:tcW w:w="3896" w:type="dxa"/>
          </w:tcPr>
          <w:p w14:paraId="2AD72B95"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CB7F3F">
              <w:rPr>
                <w:vertAlign w:val="superscript"/>
              </w:rPr>
              <w:t>80</w:t>
            </w:r>
            <w:r w:rsidRPr="00FA1BCD">
              <w:t xml:space="preserve"> = 1 208 925 819 614 629 174 706 176</w:t>
            </w:r>
          </w:p>
        </w:tc>
      </w:tr>
    </w:tbl>
    <w:p w14:paraId="428DB54F" w14:textId="77777777" w:rsidR="00F203AD" w:rsidRDefault="00F203AD" w:rsidP="00F203AD">
      <w:pPr>
        <w:pStyle w:val="Corpsdetexte"/>
      </w:pPr>
    </w:p>
    <w:p w14:paraId="51716F84" w14:textId="3ADA96A1" w:rsidR="00F203AD" w:rsidRPr="00DF6672" w:rsidRDefault="00F203AD" w:rsidP="00F203AD">
      <w:pPr>
        <w:pStyle w:val="Corpsdetexte"/>
      </w:pPr>
      <w:r>
        <w:t xml:space="preserve">Une chaîne de caractère est typiquement représentée en utilisant une séquence d'octets. Chacun des caractères est codé en suivant une norme de codage. Le code ASCII est une </w:t>
      </w:r>
      <w:r w:rsidR="00BC3F2B">
        <w:t>des premières normes employées</w:t>
      </w:r>
      <w:r>
        <w:t xml:space="preserve"> pour représenter les caractères par des codes de la taille d'un octet. L’exemple suivant montre le codage pour une suite d’octets. La première ligne montre le code binaire. La deuxième ligne indique les caractères correspondants.</w:t>
      </w:r>
    </w:p>
    <w:p w14:paraId="07CFF04D" w14:textId="77777777" w:rsidR="00F203AD" w:rsidRPr="00F94CA9" w:rsidRDefault="00F203AD" w:rsidP="00F203AD">
      <w:pPr>
        <w:pStyle w:val="Corpsdetexte"/>
        <w:rPr>
          <w:rFonts w:ascii="Courier New" w:hAnsi="Courier New"/>
          <w:sz w:val="18"/>
          <w:szCs w:val="18"/>
        </w:rPr>
      </w:pPr>
      <w:r w:rsidRPr="00F94CA9">
        <w:rPr>
          <w:rFonts w:ascii="Courier New" w:hAnsi="Courier New"/>
          <w:sz w:val="18"/>
          <w:szCs w:val="18"/>
        </w:rPr>
        <w:t>01100001 01100010 01100011 00001101 00001010 00110001 00110010 00001101 00001010</w:t>
      </w:r>
    </w:p>
    <w:p w14:paraId="4F42692D" w14:textId="77777777" w:rsidR="00F203AD" w:rsidRPr="00C7604E" w:rsidRDefault="00F203AD" w:rsidP="00F203AD">
      <w:pPr>
        <w:pStyle w:val="Corpsdetexte"/>
        <w:rPr>
          <w:rFonts w:ascii="Courier New" w:hAnsi="Courier New"/>
          <w:sz w:val="18"/>
          <w:szCs w:val="18"/>
          <w:lang w:val="fr-CA"/>
        </w:rPr>
      </w:pPr>
      <w:r w:rsidRPr="00C7604E">
        <w:rPr>
          <w:rFonts w:ascii="Courier New" w:hAnsi="Courier New"/>
          <w:sz w:val="18"/>
          <w:szCs w:val="18"/>
          <w:lang w:val="fr-CA"/>
        </w:rPr>
        <w:t>a        b        c        \r       \n       1        2        \r       \n</w:t>
      </w:r>
    </w:p>
    <w:p w14:paraId="41C9CDD2" w14:textId="3A5CB49D" w:rsidR="00F203AD" w:rsidRDefault="00F203AD" w:rsidP="00F203AD">
      <w:pPr>
        <w:pStyle w:val="Corpsdetexte"/>
      </w:pPr>
      <w:r>
        <w:t xml:space="preserve">Sous Windows, la fin de ligne est représentée par la séquence des caractères spéciaux ASCII, </w:t>
      </w:r>
      <w:r w:rsidRPr="10030626">
        <w:rPr>
          <w:i/>
          <w:iCs/>
        </w:rPr>
        <w:t>retour de chariot</w:t>
      </w:r>
      <w:r>
        <w:t xml:space="preserve"> ('\r') et </w:t>
      </w:r>
      <w:r w:rsidRPr="10030626">
        <w:rPr>
          <w:i/>
          <w:iCs/>
        </w:rPr>
        <w:t>saut de ligne</w:t>
      </w:r>
      <w:r>
        <w:t xml:space="preserve"> ('\n')</w:t>
      </w:r>
      <w:r>
        <w:rPr>
          <w:rStyle w:val="Appelnotedebasdep"/>
        </w:rPr>
        <w:footnoteReference w:id="11"/>
      </w:r>
      <w:r>
        <w:t xml:space="preserve">. Le code ASCII ne permet pas de traiter les caractères de toutes les langues. La norme </w:t>
      </w:r>
      <w:r w:rsidRPr="10030626">
        <w:rPr>
          <w:i/>
          <w:iCs/>
        </w:rPr>
        <w:t>Unicode</w:t>
      </w:r>
      <w:r>
        <w:t xml:space="preserve"> (</w:t>
      </w:r>
      <w:hyperlink r:id="rId16" w:history="1">
        <w:r>
          <w:rPr>
            <w:rStyle w:val="Hyperlien"/>
          </w:rPr>
          <w:t>www.unicode.org</w:t>
        </w:r>
      </w:hyperlink>
      <w:r>
        <w:t>) est une norme plus générale qui permet d’encoder les caractères d’un grand nombre de langues.</w:t>
      </w:r>
      <w:r w:rsidR="034B456E">
        <w:t xml:space="preserve"> Sur Internet, on représente souvent Unicode en utilisant le code UTF-8. Le code ASCII est un cas particulier du code </w:t>
      </w:r>
      <w:r w:rsidR="250A68CB">
        <w:t>UTF-8. Le code UTF-8 permet de représenter une gamme plus riche de caractères (appelés parfois graphèmes) en utilisant des séquences de 2, 3 ou 4 octets. On distingue les octets ASCII</w:t>
      </w:r>
      <w:r w:rsidR="4F2DA832">
        <w:t xml:space="preserve"> des autres au sein d’un séquence UTF-8 par le fait que leur bit de poids fort est 0. Unicode permet aussi de combiner plusieurs graphèmes pour faire un même caractère.</w:t>
      </w:r>
      <w:r w:rsidR="4F18673F">
        <w:t xml:space="preserve"> Le Java utilise le code UTF-16 qui représente chaque graphème en utilisant 2 ou 4 </w:t>
      </w:r>
      <w:r w:rsidR="007A12F6">
        <w:t>octets ;</w:t>
      </w:r>
      <w:r w:rsidR="4F18673F">
        <w:t xml:space="preserve"> le code UTF-16 est incompatible avec ASCII.</w:t>
      </w:r>
      <w:r w:rsidR="0AD20B70">
        <w:t xml:space="preserve"> Le code UTF-8 e</w:t>
      </w:r>
      <w:r w:rsidR="00A64698">
        <w:t>s</w:t>
      </w:r>
      <w:r w:rsidR="0AD20B70">
        <w:t>t plus concis que le code UTF-16</w:t>
      </w:r>
      <w:r w:rsidR="00A64698">
        <w:t>, sauf lors que le texte comporte beaucoup de caractères asiatiques</w:t>
      </w:r>
      <w:r w:rsidR="0AD20B70">
        <w:t xml:space="preserve">. En pratique, il est souvent nécessaire de faire une conversion entre UTF-16 et UTF-8 lorsqu’on programme en Java, en particulier quand on doit communiquer avec le web. </w:t>
      </w:r>
    </w:p>
    <w:p w14:paraId="75E9CF65" w14:textId="27D0B2A4" w:rsidR="00F203AD" w:rsidRDefault="00F203AD" w:rsidP="00F203AD">
      <w:pPr>
        <w:pStyle w:val="Corpsdetexte"/>
      </w:pPr>
      <w:r>
        <w:t>Une image est représentée par un quadrillage de pixels (</w:t>
      </w:r>
      <w:r w:rsidRPr="00E50082">
        <w:rPr>
          <w:i/>
          <w:iCs/>
        </w:rPr>
        <w:t>picture element</w:t>
      </w:r>
      <w:r>
        <w:t xml:space="preserve">). Pour une image en noir et blanc, chacun des pixels est représenté par un bit qui correspond à la couleur noir ou blanc (0 ou 1). Pour une image en couleur, le système </w:t>
      </w:r>
      <w:r w:rsidRPr="007A12F6">
        <w:t>RVB</w:t>
      </w:r>
      <w:r>
        <w:t xml:space="preserve"> (RGB) encode chacun des pixels par trois entiers entre 0 et </w:t>
      </w:r>
      <w:r>
        <w:lastRenderedPageBreak/>
        <w:t>255 qui correspondent aux trois couleurs, rouge (</w:t>
      </w:r>
      <w:r w:rsidRPr="00246189">
        <w:rPr>
          <w:i/>
          <w:iCs/>
        </w:rPr>
        <w:t>Red</w:t>
      </w:r>
      <w:r>
        <w:t>), vert (</w:t>
      </w:r>
      <w:r w:rsidRPr="00246189">
        <w:rPr>
          <w:i/>
          <w:iCs/>
        </w:rPr>
        <w:t>Green</w:t>
      </w:r>
      <w:r>
        <w:t>) et bleu (</w:t>
      </w:r>
      <w:r w:rsidRPr="00246189">
        <w:rPr>
          <w:i/>
          <w:iCs/>
        </w:rPr>
        <w:t>Bleu</w:t>
      </w:r>
      <w:r>
        <w:t>).</w:t>
      </w:r>
    </w:p>
    <w:p w14:paraId="57997BC2" w14:textId="2EF3D3E8" w:rsidR="00DD0863" w:rsidRDefault="00DD0863" w:rsidP="00E760A2">
      <w:pPr>
        <w:pStyle w:val="Corpsdetexte"/>
      </w:pPr>
      <w:r>
        <w:t xml:space="preserve">Dans </w:t>
      </w:r>
      <w:r w:rsidR="008919BE">
        <w:t>le cas des premiers</w:t>
      </w:r>
      <w:r>
        <w:t xml:space="preserve"> ordinateur</w:t>
      </w:r>
      <w:r w:rsidR="008919BE">
        <w:t>s</w:t>
      </w:r>
      <w:r>
        <w:t>, il fallait le</w:t>
      </w:r>
      <w:r w:rsidR="008919BE">
        <w:t>s</w:t>
      </w:r>
      <w:r>
        <w:t xml:space="preserve"> programmer directement </w:t>
      </w:r>
      <w:r w:rsidR="00B415E4">
        <w:t>en</w:t>
      </w:r>
      <w:r>
        <w:t xml:space="preserve"> langage machine, ce qui était très fastidieux et peu productif. Aujourd'hui, les humains programment à l'aide de langages de programmation dits évolués, tel que Java. Les langages </w:t>
      </w:r>
      <w:r w:rsidR="00292700">
        <w:t xml:space="preserve">évolués </w:t>
      </w:r>
      <w:r>
        <w:t xml:space="preserve">cachent </w:t>
      </w:r>
      <w:r w:rsidR="004E288C">
        <w:t>le</w:t>
      </w:r>
      <w:r>
        <w:t xml:space="preserve"> codage </w:t>
      </w:r>
      <w:r w:rsidR="004E288C">
        <w:t xml:space="preserve">binaire </w:t>
      </w:r>
      <w:r>
        <w:t>employé pour les données.</w:t>
      </w:r>
      <w:r w:rsidR="004E288C">
        <w:t xml:space="preserve"> </w:t>
      </w:r>
      <w:r w:rsidR="00196422">
        <w:t>Les données sont représentées dans une forme interprétable par l’humain. Par exemple, les nombres entiers sont représentés en décimal dans les programmes Java.</w:t>
      </w:r>
    </w:p>
    <w:p w14:paraId="362DAEA6" w14:textId="2574026E" w:rsidR="00DD0863" w:rsidRDefault="00DD0863">
      <w:pPr>
        <w:pStyle w:val="Corpsdetexte"/>
      </w:pPr>
      <w:r>
        <w:t>Cependant, comme l'ordinateu</w:t>
      </w:r>
      <w:r w:rsidR="00842224">
        <w:t>r ne comprend pas directement le</w:t>
      </w:r>
      <w:r>
        <w:t xml:space="preserve"> Java, </w:t>
      </w:r>
      <w:r w:rsidR="009F2DA7">
        <w:t xml:space="preserve">il faut un </w:t>
      </w:r>
      <w:r w:rsidR="00607A9D">
        <w:t xml:space="preserve">moyen </w:t>
      </w:r>
      <w:r w:rsidR="003F36FF">
        <w:t>intermédiaire qui permet d’exécuter le programme</w:t>
      </w:r>
      <w:r w:rsidR="001F3FC8">
        <w:t xml:space="preserve"> Java sur une machine</w:t>
      </w:r>
      <w:r>
        <w:t xml:space="preserve">. </w:t>
      </w:r>
      <w:r w:rsidR="000C6122">
        <w:t xml:space="preserve">Deux approches </w:t>
      </w:r>
      <w:r w:rsidR="003479A6">
        <w:t>sont possibles, la compilation et l’interprétation</w:t>
      </w:r>
      <w:r>
        <w:t xml:space="preserve">. Le processus de compilation et d'exécution d'un programme Java est illustré à la </w:t>
      </w:r>
      <w:r>
        <w:fldChar w:fldCharType="begin"/>
      </w:r>
      <w:r>
        <w:instrText xml:space="preserve"> REF _Ref493428450 \h </w:instrText>
      </w:r>
      <w:r>
        <w:fldChar w:fldCharType="separate"/>
      </w:r>
      <w:r w:rsidR="00AB64FB">
        <w:t xml:space="preserve">Figure </w:t>
      </w:r>
      <w:r w:rsidR="00AB64FB">
        <w:rPr>
          <w:noProof/>
        </w:rPr>
        <w:t>5</w:t>
      </w:r>
      <w:r>
        <w:fldChar w:fldCharType="end"/>
      </w:r>
      <w:r>
        <w:t>.</w:t>
      </w:r>
    </w:p>
    <w:p w14:paraId="1191E2BC"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Compilateur</w:t>
      </w:r>
    </w:p>
    <w:p w14:paraId="24B40444" w14:textId="2451A0F0"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pPr>
      <w:r>
        <w:t xml:space="preserve">Un </w:t>
      </w:r>
      <w:r>
        <w:rPr>
          <w:i/>
        </w:rPr>
        <w:t>compilateur</w:t>
      </w:r>
      <w:r>
        <w:t xml:space="preserve"> est un programme qui traduit un programme, écrit en un langage évolué, en un programme </w:t>
      </w:r>
      <w:r w:rsidR="009E47B8">
        <w:t xml:space="preserve">en langage </w:t>
      </w:r>
      <w:r>
        <w:t xml:space="preserve">machine. Le programme en langage évolué est appelé le </w:t>
      </w:r>
      <w:r>
        <w:rPr>
          <w:i/>
        </w:rPr>
        <w:t>programme source</w:t>
      </w:r>
      <w:r>
        <w:t xml:space="preserve"> ou encore </w:t>
      </w:r>
      <w:r>
        <w:rPr>
          <w:i/>
        </w:rPr>
        <w:t>code source</w:t>
      </w:r>
      <w:r>
        <w:t xml:space="preserve">. Et le programme en </w:t>
      </w:r>
      <w:r>
        <w:rPr>
          <w:i/>
        </w:rPr>
        <w:t>langage machine</w:t>
      </w:r>
      <w:r>
        <w:t xml:space="preserve"> résultant de la traduction est appelé le </w:t>
      </w:r>
      <w:r>
        <w:rPr>
          <w:i/>
        </w:rPr>
        <w:t>programme objet</w:t>
      </w:r>
      <w:r>
        <w:t xml:space="preserve"> ou encore le </w:t>
      </w:r>
      <w:r>
        <w:rPr>
          <w:i/>
        </w:rPr>
        <w:t>code</w:t>
      </w:r>
      <w:r>
        <w:t xml:space="preserve"> </w:t>
      </w:r>
      <w:r>
        <w:rPr>
          <w:i/>
        </w:rPr>
        <w:t>objet</w:t>
      </w:r>
      <w:r>
        <w:t>.</w:t>
      </w:r>
      <w:r w:rsidR="0085165B">
        <w:t xml:space="preserve"> Les lang</w:t>
      </w:r>
      <w:r w:rsidR="00915536">
        <w:t>ages C, C++, Rust, Swift et Fortran s’exécutent normalement par l’entremise d’un compilateur.</w:t>
      </w:r>
      <w:r w:rsidR="008A642C">
        <w:rPr>
          <w:rStyle w:val="Appelnotedebasdep"/>
        </w:rPr>
        <w:footnoteReference w:id="12"/>
      </w:r>
    </w:p>
    <w:p w14:paraId="2914607F" w14:textId="77A1E358"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Code-octet Java, machine virtuelle Java</w:t>
      </w:r>
      <w:r w:rsidR="00FE18E0">
        <w:rPr>
          <w:rStyle w:val="Appelnotedebasdep"/>
          <w:b/>
          <w:i/>
        </w:rPr>
        <w:footnoteReference w:id="13"/>
      </w:r>
    </w:p>
    <w:p w14:paraId="0DC6C008" w14:textId="37E93F64"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pPr>
      <w:r>
        <w:t xml:space="preserve">Le cas de Java est un peu plus compliqué parce que le compilateur Java traduit le programme source en un programme objet intermédiaire, correspondant au langage machine de la </w:t>
      </w:r>
      <w:r>
        <w:rPr>
          <w:i/>
        </w:rPr>
        <w:t>machine virtuelle Java</w:t>
      </w:r>
      <w:r>
        <w:t xml:space="preserve"> (</w:t>
      </w:r>
      <w:r>
        <w:rPr>
          <w:i/>
        </w:rPr>
        <w:t xml:space="preserve">Java </w:t>
      </w:r>
      <w:r w:rsidR="00C335A2">
        <w:rPr>
          <w:i/>
        </w:rPr>
        <w:t>V</w:t>
      </w:r>
      <w:r>
        <w:rPr>
          <w:i/>
        </w:rPr>
        <w:t xml:space="preserve">irtual </w:t>
      </w:r>
      <w:r w:rsidR="00C335A2">
        <w:rPr>
          <w:i/>
        </w:rPr>
        <w:t>M</w:t>
      </w:r>
      <w:r>
        <w:rPr>
          <w:i/>
        </w:rPr>
        <w:t>achine</w:t>
      </w:r>
      <w:r>
        <w:t xml:space="preserve"> -JVM). Le langage machine de la machine virtuelle Java est appelé </w:t>
      </w:r>
      <w:r>
        <w:rPr>
          <w:i/>
        </w:rPr>
        <w:t>code-octet</w:t>
      </w:r>
      <w:r>
        <w:t xml:space="preserve"> (</w:t>
      </w:r>
      <w:r>
        <w:rPr>
          <w:i/>
        </w:rPr>
        <w:t>byte-code</w:t>
      </w:r>
      <w:r>
        <w:t>)</w:t>
      </w:r>
      <w:r>
        <w:rPr>
          <w:i/>
        </w:rPr>
        <w:t xml:space="preserve"> Java </w:t>
      </w:r>
      <w:r>
        <w:t xml:space="preserve">(ou simplement </w:t>
      </w:r>
      <w:r>
        <w:rPr>
          <w:i/>
        </w:rPr>
        <w:t>code-octet</w:t>
      </w:r>
      <w:r>
        <w:t xml:space="preserve">). La machine virtuelle Java est une machine théorique qui n'existe pas vraiment, du moins pour l'instant. Il manque donc quelque chose pour faire exécuter le programme objet en </w:t>
      </w:r>
      <w:r>
        <w:rPr>
          <w:i/>
        </w:rPr>
        <w:t>code-octet</w:t>
      </w:r>
      <w:r>
        <w:t xml:space="preserve"> sur une machine réelle ! Cependant, comme le langage code-octet est </w:t>
      </w:r>
      <w:r>
        <w:lastRenderedPageBreak/>
        <w:t xml:space="preserve">proche du langage machine des machines réelles, le processus de traduction restant est assez facile à réaliser. Il y a trois manières d'exécuter les programmes en </w:t>
      </w:r>
      <w:r>
        <w:rPr>
          <w:i/>
        </w:rPr>
        <w:t>code-octet Java</w:t>
      </w:r>
      <w:r>
        <w:t xml:space="preserve"> sur la machine réelle visée :</w:t>
      </w:r>
    </w:p>
    <w:p w14:paraId="1CC1A8DB" w14:textId="77777777" w:rsidR="00DD0863" w:rsidRDefault="00DD0863">
      <w:pPr>
        <w:pStyle w:val="Corpsdetexte"/>
        <w:numPr>
          <w:ilvl w:val="0"/>
          <w:numId w:val="5"/>
        </w:numPr>
        <w:pBdr>
          <w:top w:val="single" w:sz="4" w:space="1" w:color="auto" w:shadow="1"/>
          <w:left w:val="single" w:sz="4" w:space="4" w:color="auto" w:shadow="1"/>
          <w:bottom w:val="single" w:sz="4" w:space="1" w:color="auto" w:shadow="1"/>
          <w:right w:val="single" w:sz="4" w:space="4" w:color="auto" w:shadow="1"/>
        </w:pBdr>
      </w:pPr>
      <w:r>
        <w:rPr>
          <w:i/>
        </w:rPr>
        <w:t>Interprète de code-octet</w:t>
      </w:r>
      <w:r>
        <w:t xml:space="preserve">. Un petit programme spécial, appelé </w:t>
      </w:r>
      <w:r>
        <w:rPr>
          <w:i/>
        </w:rPr>
        <w:t>interprète de code-octet</w:t>
      </w:r>
      <w:r>
        <w:t xml:space="preserve">, simule une machine Java. Comme la machine n'existe pas réellement mais qu'elle est simulée, elle est dite </w:t>
      </w:r>
      <w:r>
        <w:rPr>
          <w:i/>
        </w:rPr>
        <w:t>virtuelle</w:t>
      </w:r>
      <w:r>
        <w:t xml:space="preserve">. En d'autres mots ce petit programme donne l'illusion d'une machine dont le langage est le </w:t>
      </w:r>
      <w:r>
        <w:rPr>
          <w:i/>
        </w:rPr>
        <w:t>code-octet</w:t>
      </w:r>
      <w:r>
        <w:t xml:space="preserve">. </w:t>
      </w:r>
      <w:r w:rsidR="00AD391C">
        <w:t>L’interprète de code-octet</w:t>
      </w:r>
      <w:r>
        <w:t xml:space="preserve"> est </w:t>
      </w:r>
      <w:r w:rsidR="00AD391C">
        <w:t>un programme en</w:t>
      </w:r>
      <w:r>
        <w:t xml:space="preserve"> langage machine de la machine réelle.</w:t>
      </w:r>
    </w:p>
    <w:p w14:paraId="4C77AB01" w14:textId="77777777" w:rsidR="00DD0863" w:rsidRDefault="00DD0863">
      <w:pPr>
        <w:pStyle w:val="Corpsdetexte"/>
        <w:numPr>
          <w:ilvl w:val="0"/>
          <w:numId w:val="5"/>
        </w:numPr>
        <w:pBdr>
          <w:top w:val="single" w:sz="4" w:space="1" w:color="auto" w:shadow="1"/>
          <w:left w:val="single" w:sz="4" w:space="4" w:color="auto" w:shadow="1"/>
          <w:bottom w:val="single" w:sz="4" w:space="1" w:color="auto" w:shadow="1"/>
          <w:right w:val="single" w:sz="4" w:space="4" w:color="auto" w:shadow="1"/>
        </w:pBdr>
      </w:pPr>
      <w:r>
        <w:rPr>
          <w:i/>
        </w:rPr>
        <w:t>Compilateur de code-octet</w:t>
      </w:r>
      <w:r>
        <w:t xml:space="preserve">. Un second niveau de compilation traduit les instructions code-octet en instructions du langage machine de la machine réelle. </w:t>
      </w:r>
      <w:r w:rsidR="00E055CB">
        <w:t>Un compilateur</w:t>
      </w:r>
      <w:r>
        <w:t xml:space="preserve"> </w:t>
      </w:r>
      <w:r w:rsidR="00E055CB">
        <w:t>JIT</w:t>
      </w:r>
      <w:r>
        <w:t xml:space="preserve"> (</w:t>
      </w:r>
      <w:r>
        <w:rPr>
          <w:i/>
        </w:rPr>
        <w:t>Just-In-Time</w:t>
      </w:r>
      <w:r>
        <w:t>)</w:t>
      </w:r>
      <w:r w:rsidR="00E055CB">
        <w:t xml:space="preserve"> effectue la traduction au moment d’exécuter le code-octet</w:t>
      </w:r>
      <w:r>
        <w:t>.</w:t>
      </w:r>
    </w:p>
    <w:p w14:paraId="25E83037" w14:textId="77777777" w:rsidR="00DD0863" w:rsidRDefault="00DD0863">
      <w:pPr>
        <w:pStyle w:val="Corpsdetexte"/>
        <w:numPr>
          <w:ilvl w:val="0"/>
          <w:numId w:val="5"/>
        </w:numPr>
        <w:pBdr>
          <w:top w:val="single" w:sz="4" w:space="1" w:color="auto" w:shadow="1"/>
          <w:left w:val="single" w:sz="4" w:space="4" w:color="auto" w:shadow="1"/>
          <w:bottom w:val="single" w:sz="4" w:space="1" w:color="auto" w:shadow="1"/>
          <w:right w:val="single" w:sz="4" w:space="4" w:color="auto" w:shadow="1"/>
        </w:pBdr>
      </w:pPr>
      <w:r>
        <w:rPr>
          <w:i/>
        </w:rPr>
        <w:t>Processeur Java</w:t>
      </w:r>
      <w:r>
        <w:t xml:space="preserve">. La troisième approche consisterait à construire un processeur dont le langage est le </w:t>
      </w:r>
      <w:r>
        <w:rPr>
          <w:i/>
        </w:rPr>
        <w:t>code-octet</w:t>
      </w:r>
      <w:r>
        <w:t xml:space="preserve"> (</w:t>
      </w:r>
      <w:r>
        <w:rPr>
          <w:i/>
        </w:rPr>
        <w:t>code-octet</w:t>
      </w:r>
      <w:r w:rsidR="003A1E1C">
        <w:t>) Java.</w:t>
      </w:r>
    </w:p>
    <w:p w14:paraId="578E6234" w14:textId="3E76DA83"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pPr>
      <w:r>
        <w:t xml:space="preserve">L'avantage d'utiliser un langage intermédiaire, le code-octet, dans le processus de traduction est l'indépendance du code objet vis-à-vis la machine réelle utilisée. Le même programme objet en code-octet Java peut être exécuté sur n'importe quelle machine </w:t>
      </w:r>
      <w:r w:rsidR="00A12B0C">
        <w:t>pourvu qu’</w:t>
      </w:r>
      <w:r>
        <w:t xml:space="preserve">une machine virtuelle Java </w:t>
      </w:r>
      <w:r w:rsidR="00A12B0C">
        <w:t>soit</w:t>
      </w:r>
      <w:r>
        <w:t xml:space="preserve"> disponible sur </w:t>
      </w:r>
      <w:r w:rsidR="00C8046A">
        <w:t>celle-ci</w:t>
      </w:r>
      <w:r>
        <w:t xml:space="preserve">. L'indépendance de la plate-forme </w:t>
      </w:r>
      <w:r w:rsidR="0013761C">
        <w:t xml:space="preserve">d’exécution </w:t>
      </w:r>
      <w:r>
        <w:t xml:space="preserve">est une considération importante à l'origine de Java qui vise à être utilisé dans des contextes variés. </w:t>
      </w:r>
      <w:r w:rsidR="00F61A1E">
        <w:t xml:space="preserve">D’autres langages de programmation </w:t>
      </w:r>
      <w:r w:rsidR="00264BAE">
        <w:t>comme Kotlin peuvent utiliser le même code-o</w:t>
      </w:r>
      <w:r w:rsidR="00F82FE9">
        <w:t>ctet que Java.</w:t>
      </w:r>
    </w:p>
    <w:p w14:paraId="0C5A55E3" w14:textId="660F094D" w:rsidR="00DD0863" w:rsidRDefault="00320B71">
      <w:pPr>
        <w:pStyle w:val="Corpsdetexte"/>
        <w:jc w:val="center"/>
      </w:pPr>
      <w:r>
        <w:rPr>
          <w:noProof/>
        </w:rPr>
        <w:object w:dxaOrig="8069" w:dyaOrig="9162" w14:anchorId="00AEE664">
          <v:shape id="_x0000_i1081" type="#_x0000_t75" alt="" style="width:321.65pt;height:5in;mso-width-percent:0;mso-height-percent:0;mso-width-percent:0;mso-height-percent:0" o:ole="" fillcolor="window">
            <v:imagedata r:id="rId17" o:title=""/>
          </v:shape>
          <o:OLEObject Type="Embed" ProgID="Visio.Drawing.11" ShapeID="_x0000_i1081" DrawAspect="Content" ObjectID="_1766443800" r:id="rId18"/>
        </w:object>
      </w:r>
    </w:p>
    <w:p w14:paraId="009D95A6" w14:textId="126C6C41" w:rsidR="00DD0863" w:rsidRDefault="00DD0863">
      <w:pPr>
        <w:pStyle w:val="Lgende"/>
        <w:jc w:val="center"/>
      </w:pPr>
      <w:bookmarkStart w:id="21" w:name="_Ref493428450"/>
      <w:r>
        <w:t xml:space="preserve">Figure </w:t>
      </w:r>
      <w:r>
        <w:fldChar w:fldCharType="begin"/>
      </w:r>
      <w:r>
        <w:instrText xml:space="preserve"> SEQ Figure \* ARABIC </w:instrText>
      </w:r>
      <w:r>
        <w:fldChar w:fldCharType="separate"/>
      </w:r>
      <w:r w:rsidR="00AB64FB">
        <w:rPr>
          <w:noProof/>
        </w:rPr>
        <w:t>5</w:t>
      </w:r>
      <w:r>
        <w:fldChar w:fldCharType="end"/>
      </w:r>
      <w:bookmarkEnd w:id="21"/>
      <w:r>
        <w:t>. Compilation et exécution d'un programme Java.</w:t>
      </w:r>
    </w:p>
    <w:p w14:paraId="3882ACEA" w14:textId="77777777" w:rsidR="008001AA" w:rsidRDefault="008001AA" w:rsidP="008001AA">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Interprète</w:t>
      </w:r>
    </w:p>
    <w:p w14:paraId="08305BEA" w14:textId="2D8B00A6" w:rsidR="008A7AB3" w:rsidRDefault="008001AA" w:rsidP="009F6604">
      <w:pPr>
        <w:pStyle w:val="Corpsdetexte"/>
        <w:pBdr>
          <w:top w:val="single" w:sz="4" w:space="1" w:color="auto" w:shadow="1"/>
          <w:left w:val="single" w:sz="4" w:space="4" w:color="auto" w:shadow="1"/>
          <w:bottom w:val="single" w:sz="4" w:space="1" w:color="auto" w:shadow="1"/>
          <w:right w:val="single" w:sz="4" w:space="4" w:color="auto" w:shadow="1"/>
        </w:pBdr>
      </w:pPr>
      <w:r>
        <w:t>Un interprète est un programme qui exécute les instructions du langage une à la fois au fur et à mesure qu’elles sont lues.</w:t>
      </w:r>
      <w:r w:rsidR="00570B38">
        <w:t xml:space="preserve"> Cette approche permet de simplifier le processus d’exécution d’un programme en évitant l’étape intermédiaire de compilation. L’inconv</w:t>
      </w:r>
      <w:r w:rsidR="00014881">
        <w:t>én</w:t>
      </w:r>
      <w:r w:rsidR="00570B38">
        <w:t>ient est une exécution moins rapide que dans l’approche avec compilation qui permet d’optimiser l’exécution du code d’une manière plus globale.</w:t>
      </w:r>
      <w:r w:rsidR="009F6604">
        <w:t xml:space="preserve"> Certains langages de programmation </w:t>
      </w:r>
      <w:r w:rsidR="008E2640">
        <w:t>sont plus appropriés à l’interprétation que</w:t>
      </w:r>
      <w:r w:rsidR="009F6604">
        <w:t xml:space="preserve"> </w:t>
      </w:r>
      <w:r w:rsidR="008E2640">
        <w:t>la compilation</w:t>
      </w:r>
      <w:r w:rsidR="009F6604">
        <w:t>, tel que Python, Javascript, etc.</w:t>
      </w:r>
      <w:r w:rsidR="00F82FE9">
        <w:t xml:space="preserve"> Certains langages normalement interprétés (Python, </w:t>
      </w:r>
      <w:r w:rsidR="00F82FE9">
        <w:lastRenderedPageBreak/>
        <w:t>JavaScript) bénéficient aussi d’un compilateur qui</w:t>
      </w:r>
      <w:r w:rsidR="00B2181D">
        <w:t xml:space="preserve"> </w:t>
      </w:r>
      <w:r w:rsidR="00223F14">
        <w:t xml:space="preserve">permet d’accélérer une partie du code. Dans la pratique, il </w:t>
      </w:r>
      <w:r w:rsidR="00AB2499">
        <w:t xml:space="preserve">y a donc souvent des modèles hybrides, utilisant à la fois </w:t>
      </w:r>
      <w:r w:rsidR="007A12F6">
        <w:t>des interprètes</w:t>
      </w:r>
      <w:r w:rsidR="00AB2499">
        <w:t xml:space="preserve"> et des compilateurs.</w:t>
      </w:r>
    </w:p>
    <w:p w14:paraId="4242C2DA" w14:textId="77777777" w:rsidR="00DD0863" w:rsidRDefault="00DD0863">
      <w:pPr>
        <w:pStyle w:val="Titre3"/>
      </w:pPr>
      <w:bookmarkStart w:id="22" w:name="_Toc155813872"/>
      <w:r>
        <w:t>Étapes de création et d’exécution d’un progra</w:t>
      </w:r>
      <w:r w:rsidR="00B1070C">
        <w:t>mme Java avec l'environnement J</w:t>
      </w:r>
      <w:r>
        <w:t>SE sous Windows</w:t>
      </w:r>
      <w:bookmarkEnd w:id="22"/>
    </w:p>
    <w:p w14:paraId="1639EA6F" w14:textId="5C525DF9" w:rsidR="00B1070C" w:rsidRDefault="008117CC" w:rsidP="00F77761">
      <w:pPr>
        <w:pStyle w:val="Corpsdetexte"/>
        <w:spacing w:before="240"/>
      </w:pPr>
      <w:r>
        <w:t xml:space="preserve">Pour illustrer </w:t>
      </w:r>
      <w:r w:rsidR="00DD0863">
        <w:t xml:space="preserve">les concepts précédents de manière concrète, cette section montre comment écrire, compiler et faire exécuter un petit programme Java très simple sous le système d’exploitation Windows. À cet effet, les outils de base offerts </w:t>
      </w:r>
      <w:r w:rsidR="00B1070C">
        <w:t xml:space="preserve">de Java (le </w:t>
      </w:r>
      <w:r w:rsidR="00B1070C">
        <w:rPr>
          <w:i/>
        </w:rPr>
        <w:t>Java</w:t>
      </w:r>
      <w:r w:rsidR="00B1070C">
        <w:rPr>
          <w:rFonts w:ascii="Symbol" w:eastAsia="Symbol" w:hAnsi="Symbol" w:cs="Symbol"/>
          <w:i/>
        </w:rPr>
        <w:t></w:t>
      </w:r>
      <w:r w:rsidR="00B1070C">
        <w:rPr>
          <w:i/>
        </w:rPr>
        <w:t xml:space="preserve"> Platform Standard Edition (JSE)</w:t>
      </w:r>
      <w:r w:rsidR="00B1070C">
        <w:t xml:space="preserve">.) offerts </w:t>
      </w:r>
      <w:r w:rsidR="00CE760E">
        <w:t xml:space="preserve">gratuitement sur le site </w:t>
      </w:r>
      <w:r w:rsidR="00AB3C67">
        <w:t xml:space="preserve">AdoptOpenJDK </w:t>
      </w:r>
      <w:r w:rsidR="00CE760E">
        <w:t>s</w:t>
      </w:r>
      <w:r w:rsidR="00B1070C">
        <w:t>ont ins</w:t>
      </w:r>
      <w:r w:rsidR="00CE760E">
        <w:t>t</w:t>
      </w:r>
      <w:r w:rsidR="00B1070C">
        <w:t>allés.</w:t>
      </w:r>
      <w:r w:rsidR="00467207">
        <w:rPr>
          <w:rStyle w:val="Appelnotedebasdep"/>
        </w:rPr>
        <w:footnoteReference w:id="14"/>
      </w:r>
      <w:r w:rsidR="00B1070C">
        <w:t xml:space="preserve"> Le lien actuel est à l’adresse suivante :</w:t>
      </w:r>
    </w:p>
    <w:p w14:paraId="14DB228B" w14:textId="2ED32161" w:rsidR="009152CF" w:rsidRDefault="00000000" w:rsidP="00AB3C67">
      <w:pPr>
        <w:pStyle w:val="Corpsdetexte"/>
        <w:spacing w:before="240"/>
      </w:pPr>
      <w:hyperlink r:id="rId19" w:history="1">
        <w:r w:rsidR="009152CF" w:rsidRPr="00C876F2">
          <w:rPr>
            <w:rStyle w:val="Hyperlien"/>
          </w:rPr>
          <w:t>https://adoptium.net/</w:t>
        </w:r>
      </w:hyperlink>
    </w:p>
    <w:p w14:paraId="5A2F55F6" w14:textId="39EEAFCD" w:rsidR="00AB3C67" w:rsidRDefault="00AB3C67" w:rsidP="00AB3C67">
      <w:pPr>
        <w:pStyle w:val="Corpsdetexte"/>
        <w:spacing w:before="240"/>
      </w:pPr>
      <w:r>
        <w:t>Pour une démonstration d’installation, vous pouvez vous rendre sur le site YouTube suivant :</w:t>
      </w:r>
    </w:p>
    <w:p w14:paraId="5A2F1776" w14:textId="43083CC7" w:rsidR="009152CF" w:rsidRDefault="00000000" w:rsidP="00F77761">
      <w:pPr>
        <w:pStyle w:val="Corpsdetexte"/>
        <w:spacing w:before="240"/>
      </w:pPr>
      <w:hyperlink r:id="rId20" w:history="1">
        <w:r w:rsidR="009152CF" w:rsidRPr="00C876F2">
          <w:rPr>
            <w:rStyle w:val="Hyperlien"/>
          </w:rPr>
          <w:t>https://www.youtube.com/watch?v=Tk6u3Wm___s</w:t>
        </w:r>
      </w:hyperlink>
    </w:p>
    <w:p w14:paraId="5469814F" w14:textId="289ECB81" w:rsidR="009152CF" w:rsidRDefault="009152CF" w:rsidP="00F77761">
      <w:pPr>
        <w:pStyle w:val="Corpsdetexte"/>
        <w:spacing w:before="240"/>
      </w:pPr>
      <w:r>
        <w:t xml:space="preserve">Quand vous consultez une vidéo, prenez en compte que l’apparence du site, du système et d’autres éléments peuvent varier dans le temps. Une vidéo </w:t>
      </w:r>
      <w:r w:rsidR="00D02EB9">
        <w:t>n’est pas un guide mais une illustration.</w:t>
      </w:r>
    </w:p>
    <w:p w14:paraId="08843AF4" w14:textId="60F28F1F" w:rsidR="00AB3C67" w:rsidRDefault="00AB3C67" w:rsidP="00F77761">
      <w:pPr>
        <w:pStyle w:val="Corpsdetexte"/>
        <w:spacing w:before="240"/>
      </w:pPr>
      <w:r>
        <w:t>Il est aussi parfaitement possible de passer par le site d’Oracle :</w:t>
      </w:r>
    </w:p>
    <w:p w14:paraId="46E35182" w14:textId="4B336720" w:rsidR="00081EA6" w:rsidRDefault="00000000" w:rsidP="00F77761">
      <w:pPr>
        <w:pStyle w:val="Corpsdetexte"/>
        <w:spacing w:before="240"/>
      </w:pPr>
      <w:hyperlink r:id="rId21" w:history="1">
        <w:r w:rsidR="00AB3C67" w:rsidRPr="007F0E6E">
          <w:rPr>
            <w:rStyle w:val="Hyperlien"/>
          </w:rPr>
          <w:t>http://www.oracle.com/technetwork/java/javase/downloads/index.html</w:t>
        </w:r>
      </w:hyperlink>
    </w:p>
    <w:p w14:paraId="2DA08BB7" w14:textId="55E40395" w:rsidR="00452667" w:rsidRDefault="00452667" w:rsidP="00F77761">
      <w:pPr>
        <w:pStyle w:val="Corpsdetexte"/>
        <w:spacing w:before="240"/>
      </w:pPr>
      <w:r>
        <w:t>Bien que le logiciel d’Oracle soit un excellent choix, plusieurs trouveront préférable de passer par Adopt</w:t>
      </w:r>
      <w:r w:rsidR="00AB3C67">
        <w:t>OpenJDK.</w:t>
      </w:r>
    </w:p>
    <w:p w14:paraId="19BAB003" w14:textId="6AE6A3B4" w:rsidR="00DD0863" w:rsidRDefault="00DD0863" w:rsidP="00F77761">
      <w:pPr>
        <w:pStyle w:val="Corpsdetexte"/>
        <w:spacing w:before="240"/>
      </w:pPr>
      <w:r>
        <w:t xml:space="preserve">Voici un exemple </w:t>
      </w:r>
      <w:r w:rsidR="00B1070C">
        <w:t xml:space="preserve">de scénario </w:t>
      </w:r>
      <w:r>
        <w:t>d’installat</w:t>
      </w:r>
      <w:r w:rsidR="002D0387">
        <w:t>ion de la version de J</w:t>
      </w:r>
      <w:r>
        <w:t>SE pour le s</w:t>
      </w:r>
      <w:r w:rsidR="00B1070C">
        <w:t>ystème d’exploitation Windows 10</w:t>
      </w:r>
      <w:r w:rsidR="0014093B">
        <w:t xml:space="preserve"> et mac</w:t>
      </w:r>
      <w:r w:rsidR="00DB4B8F">
        <w:t>OS</w:t>
      </w:r>
      <w:r w:rsidR="00AB3C67">
        <w:t xml:space="preserve">, en utilisant le logiciel d’Oracle. </w:t>
      </w:r>
      <w:r>
        <w:t>Si vous employez un autre système d’exploit</w:t>
      </w:r>
      <w:r w:rsidR="002D0387">
        <w:t>ation ou une autre version du J</w:t>
      </w:r>
      <w:r>
        <w:t>SE, les détails des manipulations peuvent varier</w:t>
      </w:r>
      <w:r w:rsidR="00F77761">
        <w:t>.</w:t>
      </w:r>
      <w:r w:rsidR="0014093B">
        <w:t xml:space="preserve"> Par exemple, sous Linux</w:t>
      </w:r>
      <w:r w:rsidR="00DE55EF">
        <w:t xml:space="preserve"> on peut installer le JSE avec une commande telle que </w:t>
      </w:r>
      <w:r w:rsidR="00DE55EF" w:rsidRPr="00DE55EF">
        <w:rPr>
          <w:rFonts w:ascii="Courier" w:hAnsi="Courier"/>
          <w:sz w:val="20"/>
          <w:szCs w:val="20"/>
        </w:rPr>
        <w:t>apt-get install default-jdk</w:t>
      </w:r>
      <w:r w:rsidR="00DE55EF">
        <w:t xml:space="preserve"> (ubuntu).</w:t>
      </w:r>
      <w:r w:rsidR="00F77761">
        <w:t xml:space="preserve"> Les instructions d'installation sont parfois </w:t>
      </w:r>
      <w:r w:rsidR="00F77761">
        <w:lastRenderedPageBreak/>
        <w:t>un peu mystérieuses pour un débutant. Si c'est votre cas, il peut être nécessaire de recourir aux services</w:t>
      </w:r>
      <w:r w:rsidR="00B1070C">
        <w:t xml:space="preserve"> d’un informaticien expérimenté.</w:t>
      </w:r>
      <w:bookmarkStart w:id="23" w:name="OLE_LINK45"/>
    </w:p>
    <w:p w14:paraId="29FF1704" w14:textId="63431770" w:rsidR="00DD0863" w:rsidRDefault="002D0387" w:rsidP="00323332">
      <w:pPr>
        <w:pStyle w:val="Corpsdetexte"/>
        <w:numPr>
          <w:ilvl w:val="0"/>
          <w:numId w:val="9"/>
        </w:numPr>
        <w:spacing w:before="240"/>
        <w:rPr>
          <w:b/>
          <w:bCs/>
        </w:rPr>
      </w:pPr>
      <w:r>
        <w:rPr>
          <w:b/>
          <w:bCs/>
        </w:rPr>
        <w:t>Exemple d’installation de J</w:t>
      </w:r>
      <w:r w:rsidR="00DD0863">
        <w:rPr>
          <w:b/>
          <w:bCs/>
        </w:rPr>
        <w:t>SE</w:t>
      </w:r>
      <w:r>
        <w:rPr>
          <w:b/>
          <w:bCs/>
        </w:rPr>
        <w:t xml:space="preserve"> </w:t>
      </w:r>
      <w:r w:rsidR="00BA2FC1">
        <w:rPr>
          <w:b/>
          <w:bCs/>
        </w:rPr>
        <w:t xml:space="preserve">avec </w:t>
      </w:r>
      <w:r w:rsidR="00DD0863">
        <w:rPr>
          <w:b/>
          <w:bCs/>
        </w:rPr>
        <w:t>Windows</w:t>
      </w:r>
    </w:p>
    <w:p w14:paraId="3A22C993" w14:textId="4A104DA1" w:rsidR="00DD0863" w:rsidRDefault="00DD0863">
      <w:pPr>
        <w:pStyle w:val="Corpsdetexte"/>
        <w:numPr>
          <w:ilvl w:val="0"/>
          <w:numId w:val="7"/>
        </w:numPr>
        <w:spacing w:before="240"/>
      </w:pPr>
      <w:r>
        <w:t xml:space="preserve">Télécharger le </w:t>
      </w:r>
      <w:r w:rsidR="00C25446">
        <w:t>programme</w:t>
      </w:r>
      <w:r>
        <w:t xml:space="preserve"> d’installation</w:t>
      </w:r>
      <w:r w:rsidR="00452667">
        <w:t xml:space="preserve"> Oracle</w:t>
      </w:r>
    </w:p>
    <w:p w14:paraId="639BCD10" w14:textId="77777777" w:rsidR="00DD0863" w:rsidRDefault="00DD0863">
      <w:pPr>
        <w:pStyle w:val="Corpsdetexte"/>
        <w:numPr>
          <w:ilvl w:val="0"/>
          <w:numId w:val="7"/>
        </w:numPr>
        <w:spacing w:before="240"/>
      </w:pPr>
      <w:r>
        <w:t>Exécu</w:t>
      </w:r>
      <w:r w:rsidR="0089346A">
        <w:t>ter le programme d’installation. Une fenêtre indique que le programme d’installation s’exécute.</w:t>
      </w:r>
    </w:p>
    <w:p w14:paraId="6B16D5A5" w14:textId="10D25EBC" w:rsidR="0089346A" w:rsidRDefault="004B7EE2" w:rsidP="009D7BE4">
      <w:pPr>
        <w:pStyle w:val="Corpsdetexte"/>
        <w:spacing w:before="240"/>
        <w:jc w:val="center"/>
      </w:pPr>
      <w:r>
        <w:rPr>
          <w:noProof/>
          <w:lang w:val="en-US" w:eastAsia="en-US"/>
        </w:rPr>
        <w:drawing>
          <wp:inline distT="0" distB="0" distL="0" distR="0" wp14:anchorId="685175C1" wp14:editId="69A7D012">
            <wp:extent cx="2293620" cy="1736090"/>
            <wp:effectExtent l="0" t="0" r="0" b="0"/>
            <wp:docPr id="21323118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22">
                      <a:extLst>
                        <a:ext uri="{28A0092B-C50C-407E-A947-70E740481C1C}">
                          <a14:useLocalDpi xmlns:a14="http://schemas.microsoft.com/office/drawing/2010/main" val="0"/>
                        </a:ext>
                      </a:extLst>
                    </a:blip>
                    <a:stretch>
                      <a:fillRect/>
                    </a:stretch>
                  </pic:blipFill>
                  <pic:spPr>
                    <a:xfrm>
                      <a:off x="0" y="0"/>
                      <a:ext cx="2293620" cy="1736090"/>
                    </a:xfrm>
                    <a:prstGeom prst="rect">
                      <a:avLst/>
                    </a:prstGeom>
                  </pic:spPr>
                </pic:pic>
              </a:graphicData>
            </a:graphic>
          </wp:inline>
        </w:drawing>
      </w:r>
    </w:p>
    <w:p w14:paraId="660F1E4A" w14:textId="77777777" w:rsidR="00DD0863" w:rsidRDefault="00B1070C" w:rsidP="009032D7">
      <w:pPr>
        <w:pStyle w:val="Corpsdetexte"/>
        <w:numPr>
          <w:ilvl w:val="0"/>
          <w:numId w:val="7"/>
        </w:numPr>
        <w:spacing w:before="240"/>
      </w:pPr>
      <w:r>
        <w:t>Répondre</w:t>
      </w:r>
      <w:r w:rsidR="00DD0863">
        <w:t xml:space="preserve"> aux questions du programme d’installation</w:t>
      </w:r>
      <w:r w:rsidR="002C1EEC">
        <w:t xml:space="preserve">. Vous pouvez accepter les options </w:t>
      </w:r>
      <w:r w:rsidR="009032D7">
        <w:t>définies par</w:t>
      </w:r>
      <w:r w:rsidR="002C1EEC">
        <w:t xml:space="preserve"> défaut en cliquant sur le bouton </w:t>
      </w:r>
      <w:r w:rsidR="002C1EEC" w:rsidRPr="009032D7">
        <w:rPr>
          <w:i/>
          <w:iCs/>
        </w:rPr>
        <w:t>Next</w:t>
      </w:r>
      <w:r>
        <w:t xml:space="preserve"> à chacun</w:t>
      </w:r>
      <w:r w:rsidR="002C1EEC">
        <w:t xml:space="preserve"> des dialogues proposés.</w:t>
      </w:r>
    </w:p>
    <w:p w14:paraId="6D09E6C1" w14:textId="77777777" w:rsidR="00DD0863" w:rsidRDefault="00DD0863">
      <w:pPr>
        <w:pStyle w:val="Corpsdetexte"/>
        <w:spacing w:before="240"/>
      </w:pPr>
      <w:r>
        <w:t>Le dialogue suivant permet de spécifier le dossier</w:t>
      </w:r>
      <w:r w:rsidR="00B1070C">
        <w:t xml:space="preserve"> de base de l’installation du J</w:t>
      </w:r>
      <w:r>
        <w:t xml:space="preserve">SE. Dans </w:t>
      </w:r>
      <w:r w:rsidR="00B1070C">
        <w:t>cet</w:t>
      </w:r>
      <w:r>
        <w:t xml:space="preserve"> exemple, </w:t>
      </w:r>
      <w:r w:rsidR="00B1070C">
        <w:t>la valeur de défaut a été acceptée</w:t>
      </w:r>
      <w:r>
        <w:t xml:space="preserve">. Il est </w:t>
      </w:r>
      <w:r w:rsidR="00B1070C">
        <w:t>habituellement préférable de ne pas la</w:t>
      </w:r>
      <w:r>
        <w:t xml:space="preserve"> changer parce que le</w:t>
      </w:r>
      <w:r w:rsidR="00C25446">
        <w:t>s programmes qui utilisent le J</w:t>
      </w:r>
      <w:r w:rsidR="00B1070C">
        <w:t>SE peuvent la</w:t>
      </w:r>
      <w:r>
        <w:t xml:space="preserve"> retrouver plus facilement.</w:t>
      </w:r>
    </w:p>
    <w:p w14:paraId="2FE66D34" w14:textId="770FD81A" w:rsidR="0089346A" w:rsidRDefault="004B7EE2" w:rsidP="009D7BE4">
      <w:pPr>
        <w:pStyle w:val="Corpsdetexte"/>
        <w:spacing w:before="240"/>
        <w:jc w:val="center"/>
        <w:rPr>
          <w:noProof/>
        </w:rPr>
      </w:pPr>
      <w:r>
        <w:rPr>
          <w:noProof/>
          <w:lang w:val="en-US" w:eastAsia="en-US"/>
        </w:rPr>
        <w:drawing>
          <wp:inline distT="0" distB="0" distL="0" distR="0" wp14:anchorId="181F598A" wp14:editId="26190F4C">
            <wp:extent cx="2159000" cy="1635760"/>
            <wp:effectExtent l="0" t="0" r="0" b="0"/>
            <wp:docPr id="174542388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23">
                      <a:extLst>
                        <a:ext uri="{28A0092B-C50C-407E-A947-70E740481C1C}">
                          <a14:useLocalDpi xmlns:a14="http://schemas.microsoft.com/office/drawing/2010/main" val="0"/>
                        </a:ext>
                      </a:extLst>
                    </a:blip>
                    <a:stretch>
                      <a:fillRect/>
                    </a:stretch>
                  </pic:blipFill>
                  <pic:spPr>
                    <a:xfrm>
                      <a:off x="0" y="0"/>
                      <a:ext cx="2159000" cy="1635760"/>
                    </a:xfrm>
                    <a:prstGeom prst="rect">
                      <a:avLst/>
                    </a:prstGeom>
                  </pic:spPr>
                </pic:pic>
              </a:graphicData>
            </a:graphic>
          </wp:inline>
        </w:drawing>
      </w:r>
    </w:p>
    <w:p w14:paraId="35F83DBB" w14:textId="77777777" w:rsidR="00B1070C" w:rsidRDefault="00B1070C">
      <w:pPr>
        <w:pStyle w:val="Corpsdetexte"/>
        <w:spacing w:before="240"/>
      </w:pPr>
      <w:r>
        <w:rPr>
          <w:noProof/>
        </w:rPr>
        <w:lastRenderedPageBreak/>
        <w:t>La fenêtre de dialogue suivante indique que le processus s’est déroulé correctement.</w:t>
      </w:r>
    </w:p>
    <w:p w14:paraId="0F65009C" w14:textId="41C4FCBF" w:rsidR="00DD0863" w:rsidRDefault="004B7EE2" w:rsidP="009D7BE4">
      <w:pPr>
        <w:pStyle w:val="Corpsdetexte"/>
        <w:spacing w:before="240"/>
        <w:jc w:val="center"/>
        <w:rPr>
          <w:noProof/>
        </w:rPr>
      </w:pPr>
      <w:r>
        <w:rPr>
          <w:noProof/>
          <w:lang w:val="en-US" w:eastAsia="en-US"/>
        </w:rPr>
        <w:drawing>
          <wp:inline distT="0" distB="0" distL="0" distR="0" wp14:anchorId="05BAB03E" wp14:editId="1147F839">
            <wp:extent cx="2246630" cy="1701800"/>
            <wp:effectExtent l="0" t="0" r="0" b="0"/>
            <wp:docPr id="154442674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pic:nvPicPr>
                  <pic:blipFill>
                    <a:blip r:embed="rId24">
                      <a:extLst>
                        <a:ext uri="{28A0092B-C50C-407E-A947-70E740481C1C}">
                          <a14:useLocalDpi xmlns:a14="http://schemas.microsoft.com/office/drawing/2010/main" val="0"/>
                        </a:ext>
                      </a:extLst>
                    </a:blip>
                    <a:stretch>
                      <a:fillRect/>
                    </a:stretch>
                  </pic:blipFill>
                  <pic:spPr>
                    <a:xfrm>
                      <a:off x="0" y="0"/>
                      <a:ext cx="2246630" cy="1701800"/>
                    </a:xfrm>
                    <a:prstGeom prst="rect">
                      <a:avLst/>
                    </a:prstGeom>
                  </pic:spPr>
                </pic:pic>
              </a:graphicData>
            </a:graphic>
          </wp:inline>
        </w:drawing>
      </w:r>
    </w:p>
    <w:p w14:paraId="39497F69" w14:textId="77777777" w:rsidR="0014093B" w:rsidRDefault="0014093B" w:rsidP="0014093B">
      <w:pPr>
        <w:pStyle w:val="Corpsdetexte"/>
        <w:spacing w:before="240"/>
      </w:pPr>
    </w:p>
    <w:p w14:paraId="53A9AB59" w14:textId="3EAAAA76" w:rsidR="0014093B" w:rsidRDefault="0014093B" w:rsidP="0014093B">
      <w:pPr>
        <w:pStyle w:val="Corpsdetexte"/>
        <w:numPr>
          <w:ilvl w:val="0"/>
          <w:numId w:val="9"/>
        </w:numPr>
        <w:spacing w:before="240"/>
        <w:rPr>
          <w:b/>
          <w:bCs/>
        </w:rPr>
      </w:pPr>
      <w:r>
        <w:rPr>
          <w:b/>
          <w:bCs/>
        </w:rPr>
        <w:t>Exemple d’installation de JSE avec mac</w:t>
      </w:r>
      <w:r w:rsidR="00DB4B8F">
        <w:rPr>
          <w:b/>
          <w:bCs/>
        </w:rPr>
        <w:t>OS</w:t>
      </w:r>
    </w:p>
    <w:p w14:paraId="2F1F44C2" w14:textId="77777777" w:rsidR="0014093B" w:rsidRDefault="0014093B" w:rsidP="0014093B">
      <w:pPr>
        <w:pStyle w:val="Corpsdetexte"/>
        <w:numPr>
          <w:ilvl w:val="0"/>
          <w:numId w:val="7"/>
        </w:numPr>
        <w:spacing w:before="240"/>
      </w:pPr>
      <w:r>
        <w:t>Télécharger le programme d’installation</w:t>
      </w:r>
    </w:p>
    <w:p w14:paraId="5D9D8EA2" w14:textId="77777777" w:rsidR="0014093B" w:rsidRDefault="0014093B" w:rsidP="0014093B">
      <w:pPr>
        <w:pStyle w:val="Corpsdetexte"/>
        <w:numPr>
          <w:ilvl w:val="0"/>
          <w:numId w:val="7"/>
        </w:numPr>
        <w:spacing w:before="240"/>
      </w:pPr>
      <w:r>
        <w:t>Exécuter le programme d’installation. Une fenêtre indique que le programme d’installation s’exécute.</w:t>
      </w:r>
    </w:p>
    <w:p w14:paraId="0075B39F" w14:textId="07CBA487" w:rsidR="0014093B" w:rsidRDefault="0014093B" w:rsidP="009D7BE4">
      <w:pPr>
        <w:pStyle w:val="Corpsdetexte"/>
        <w:spacing w:before="240"/>
        <w:jc w:val="center"/>
      </w:pPr>
      <w:r>
        <w:rPr>
          <w:noProof/>
          <w:lang w:val="en-US" w:eastAsia="en-US"/>
        </w:rPr>
        <w:drawing>
          <wp:inline distT="0" distB="0" distL="0" distR="0" wp14:anchorId="1EB0C823" wp14:editId="67B65717">
            <wp:extent cx="2876400" cy="2160000"/>
            <wp:effectExtent l="0" t="0" r="0" b="0"/>
            <wp:docPr id="4" name="Picture 4" descr="../../Desktop/Screen%20Shot%202020-08-07%20at%203.15.02%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20-08-07%20at%203.15.02%20P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76400" cy="2160000"/>
                    </a:xfrm>
                    <a:prstGeom prst="rect">
                      <a:avLst/>
                    </a:prstGeom>
                    <a:noFill/>
                    <a:ln>
                      <a:noFill/>
                    </a:ln>
                  </pic:spPr>
                </pic:pic>
              </a:graphicData>
            </a:graphic>
          </wp:inline>
        </w:drawing>
      </w:r>
    </w:p>
    <w:p w14:paraId="27DE4836" w14:textId="45356927" w:rsidR="0014093B" w:rsidRDefault="0014093B" w:rsidP="0014093B">
      <w:pPr>
        <w:pStyle w:val="Corpsdetexte"/>
        <w:numPr>
          <w:ilvl w:val="0"/>
          <w:numId w:val="7"/>
        </w:numPr>
        <w:spacing w:before="240"/>
        <w:rPr>
          <w:noProof/>
        </w:rPr>
      </w:pPr>
      <w:r>
        <w:t xml:space="preserve">Répondre aux questions du programme d’installation. Vous pouvez accepter les options définies par défaut en cliquant sur le bouton </w:t>
      </w:r>
      <w:r>
        <w:rPr>
          <w:i/>
          <w:iCs/>
        </w:rPr>
        <w:t>Continue</w:t>
      </w:r>
      <w:r>
        <w:t xml:space="preserve"> à chacun des dialogues proposés.</w:t>
      </w:r>
      <w:r>
        <w:rPr>
          <w:noProof/>
        </w:rPr>
        <w:t xml:space="preserve"> </w:t>
      </w:r>
    </w:p>
    <w:p w14:paraId="1584FA4A" w14:textId="77777777" w:rsidR="0014093B" w:rsidRDefault="0014093B" w:rsidP="0014093B">
      <w:pPr>
        <w:pStyle w:val="Corpsdetexte"/>
        <w:spacing w:before="240"/>
      </w:pPr>
      <w:r>
        <w:rPr>
          <w:noProof/>
        </w:rPr>
        <w:lastRenderedPageBreak/>
        <w:t>La fenêtre de dialogue suivante indique que le processus s’est déroulé correctement.</w:t>
      </w:r>
    </w:p>
    <w:p w14:paraId="2982A4FA" w14:textId="093FC518" w:rsidR="0014093B" w:rsidRDefault="0014093B" w:rsidP="009D7BE4">
      <w:pPr>
        <w:pStyle w:val="Corpsdetexte"/>
        <w:spacing w:before="240"/>
        <w:jc w:val="center"/>
        <w:rPr>
          <w:noProof/>
        </w:rPr>
      </w:pPr>
      <w:r>
        <w:rPr>
          <w:noProof/>
          <w:lang w:val="en-US" w:eastAsia="en-US"/>
        </w:rPr>
        <w:drawing>
          <wp:inline distT="0" distB="0" distL="0" distR="0" wp14:anchorId="271F8CA8" wp14:editId="6E78CFC8">
            <wp:extent cx="2876400" cy="2160000"/>
            <wp:effectExtent l="0" t="0" r="0" b="0"/>
            <wp:docPr id="5" name="Picture 5" descr="../../Desktop/Screen%20Shot%202020-08-07%20at%203.15.2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20-08-07%20at%203.15.29%20P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6400" cy="2160000"/>
                    </a:xfrm>
                    <a:prstGeom prst="rect">
                      <a:avLst/>
                    </a:prstGeom>
                    <a:noFill/>
                    <a:ln>
                      <a:noFill/>
                    </a:ln>
                  </pic:spPr>
                </pic:pic>
              </a:graphicData>
            </a:graphic>
          </wp:inline>
        </w:drawing>
      </w:r>
    </w:p>
    <w:p w14:paraId="4C9DC157" w14:textId="77777777" w:rsidR="0014093B" w:rsidRDefault="0014093B">
      <w:pPr>
        <w:pStyle w:val="Corpsdetexte"/>
        <w:spacing w:before="240"/>
        <w:rPr>
          <w:noProof/>
        </w:rPr>
      </w:pPr>
    </w:p>
    <w:bookmarkEnd w:id="23"/>
    <w:p w14:paraId="30D513B3" w14:textId="1AF02243" w:rsidR="00B2220A" w:rsidRDefault="00B2220A" w:rsidP="00B2220A">
      <w:pPr>
        <w:pStyle w:val="Corpsdetexte"/>
      </w:pPr>
      <w:r>
        <w:t xml:space="preserve">Parmi les outils inclus dans JSE, il y a un </w:t>
      </w:r>
      <w:r>
        <w:rPr>
          <w:i/>
        </w:rPr>
        <w:t>compilateur Java</w:t>
      </w:r>
      <w:r>
        <w:t xml:space="preserve"> et un environnement d’exécution Java (</w:t>
      </w:r>
      <w:r>
        <w:rPr>
          <w:i/>
          <w:iCs/>
        </w:rPr>
        <w:t>Java Run-time Environment</w:t>
      </w:r>
      <w:r>
        <w:t xml:space="preserve"> – JRE) incluant une </w:t>
      </w:r>
      <w:r>
        <w:rPr>
          <w:i/>
        </w:rPr>
        <w:t>machine virtuelle Java</w:t>
      </w:r>
      <w:r>
        <w:t xml:space="preserve"> (</w:t>
      </w:r>
      <w:r>
        <w:rPr>
          <w:i/>
          <w:iCs/>
        </w:rPr>
        <w:t>Java Virtual Machine</w:t>
      </w:r>
      <w:r>
        <w:t xml:space="preserve"> – JVM) qui peut exécuter le code-octet produit par le compilateur Java. Le JRE contient aussi d’autres éléments nécessaires à l’exécution des programmes Java dont des </w:t>
      </w:r>
      <w:r w:rsidRPr="00754A71">
        <w:rPr>
          <w:i/>
          <w:iCs/>
        </w:rPr>
        <w:t>librairies de classes réutilisables</w:t>
      </w:r>
      <w:r>
        <w:t xml:space="preserve"> (cette notion sera expliquée par la suite). Cet ensemble d'outil est rudimentaire d’un point de vue convivialité et il existe des environnements de développement Java intégrés (</w:t>
      </w:r>
      <w:r>
        <w:rPr>
          <w:i/>
        </w:rPr>
        <w:t>Integrated Development Environment</w:t>
      </w:r>
      <w:r>
        <w:t xml:space="preserve"> - IDE) plus élaborés tel que </w:t>
      </w:r>
      <w:r w:rsidRPr="007811AB">
        <w:rPr>
          <w:i/>
        </w:rPr>
        <w:t>Eclipse</w:t>
      </w:r>
      <w:r>
        <w:t xml:space="preserve"> (</w:t>
      </w:r>
      <w:r w:rsidRPr="00BE3B66">
        <w:t>www.eclipse.org</w:t>
      </w:r>
      <w:r>
        <w:t xml:space="preserve">), </w:t>
      </w:r>
      <w:r>
        <w:rPr>
          <w:i/>
        </w:rPr>
        <w:t>Netbeans</w:t>
      </w:r>
      <w:r w:rsidR="007811AB">
        <w:t xml:space="preserve"> (www.netbeans.org)</w:t>
      </w:r>
      <w:r>
        <w:t xml:space="preserve">, </w:t>
      </w:r>
      <w:r>
        <w:rPr>
          <w:i/>
          <w:iCs/>
        </w:rPr>
        <w:t>JDevelopper</w:t>
      </w:r>
      <w:r>
        <w:t xml:space="preserve"> d’Oracle (www.oracle.com), etc. Ces environnements facilitent la tâche du programmeur en simplifian</w:t>
      </w:r>
      <w:r w:rsidR="002F7BA5">
        <w:t>t l’utilisation des outils du J</w:t>
      </w:r>
      <w:r>
        <w:t xml:space="preserve">SE. Ces IDE </w:t>
      </w:r>
      <w:r w:rsidR="00653223">
        <w:t>facilitent</w:t>
      </w:r>
      <w:r>
        <w:t xml:space="preserve"> le processus d'édition, de compilation, de déploiement et d'exécution des programmes Java. </w:t>
      </w:r>
    </w:p>
    <w:p w14:paraId="79618840" w14:textId="33B8B14C" w:rsidR="00B2220A" w:rsidRDefault="00B2220A" w:rsidP="00B2220A">
      <w:pPr>
        <w:pStyle w:val="Corpsdetexte"/>
      </w:pPr>
      <w:r>
        <w:t xml:space="preserve">Le scénario qui suit est un exemple du processus de création et d’exécution d’un petit programme Java à l’aide des outils de base de </w:t>
      </w:r>
      <w:r w:rsidRPr="00976742">
        <w:t>J</w:t>
      </w:r>
      <w:r w:rsidR="00976742" w:rsidRPr="00976742">
        <w:t>S</w:t>
      </w:r>
      <w:r w:rsidRPr="00976742">
        <w:t>E</w:t>
      </w:r>
      <w:r w:rsidR="00976742">
        <w:rPr>
          <w:i/>
        </w:rPr>
        <w:t xml:space="preserve"> </w:t>
      </w:r>
      <w:r w:rsidR="00976742">
        <w:t>(le compilateur Java et la JVM Java)</w:t>
      </w:r>
      <w:r w:rsidR="00D54557">
        <w:t xml:space="preserve"> sous Windows</w:t>
      </w:r>
      <w:r w:rsidR="00C95606">
        <w:t xml:space="preserve">. </w:t>
      </w:r>
      <w:r>
        <w:t xml:space="preserve">Il </w:t>
      </w:r>
      <w:r w:rsidR="00A46636">
        <w:t>peut être</w:t>
      </w:r>
      <w:r>
        <w:t xml:space="preserve"> </w:t>
      </w:r>
      <w:r w:rsidR="00D54557">
        <w:t>utile</w:t>
      </w:r>
      <w:r w:rsidR="00976742">
        <w:t xml:space="preserve"> </w:t>
      </w:r>
      <w:r>
        <w:t xml:space="preserve">d’invoquer ces outils directement au moins une fois afin de se </w:t>
      </w:r>
      <w:r w:rsidR="00CB63F2">
        <w:t>familiariser avec le mécanisme.</w:t>
      </w:r>
      <w:r w:rsidR="004E5549">
        <w:t xml:space="preserve"> Une approche similaire est possible sous macOS et Linux.</w:t>
      </w:r>
    </w:p>
    <w:p w14:paraId="2DB4F15E" w14:textId="149F1E53" w:rsidR="00B2220A" w:rsidRDefault="00B2220A" w:rsidP="00B2220A">
      <w:pPr>
        <w:pStyle w:val="Corpsdetexte"/>
        <w:numPr>
          <w:ilvl w:val="0"/>
          <w:numId w:val="6"/>
        </w:numPr>
        <w:rPr>
          <w:b/>
          <w:bCs/>
        </w:rPr>
      </w:pPr>
      <w:r>
        <w:rPr>
          <w:b/>
          <w:bCs/>
        </w:rPr>
        <w:lastRenderedPageBreak/>
        <w:t>Étape 1 : édition du texte du programme source Java</w:t>
      </w:r>
      <w:r w:rsidR="00B71F59">
        <w:rPr>
          <w:b/>
          <w:bCs/>
        </w:rPr>
        <w:t xml:space="preserve"> </w:t>
      </w:r>
      <w:r w:rsidR="00052084">
        <w:rPr>
          <w:b/>
          <w:bCs/>
        </w:rPr>
        <w:t>avec Bloc-notes (Windows)</w:t>
      </w:r>
    </w:p>
    <w:p w14:paraId="119C6F34" w14:textId="22920AFC" w:rsidR="002F7BA5" w:rsidRPr="00976742" w:rsidRDefault="00976742" w:rsidP="00B2220A">
      <w:pPr>
        <w:pStyle w:val="Corpsdetexte"/>
        <w:rPr>
          <w:lang w:val="fr-CA"/>
        </w:rPr>
      </w:pPr>
      <w:r>
        <w:t>L</w:t>
      </w:r>
      <w:r w:rsidR="002F7BA5">
        <w:t>e texte d’un</w:t>
      </w:r>
      <w:r w:rsidR="00B2220A">
        <w:t xml:space="preserve"> programme Java</w:t>
      </w:r>
      <w:r>
        <w:t xml:space="preserve"> est produit avec</w:t>
      </w:r>
      <w:r w:rsidR="00B2220A">
        <w:t xml:space="preserve"> un éditeur de texte. </w:t>
      </w:r>
      <w:r w:rsidR="002F7BA5" w:rsidRPr="00976742">
        <w:rPr>
          <w:lang w:val="fr-CA"/>
        </w:rPr>
        <w:t>Voici le texte du programme de notre exemple</w:t>
      </w:r>
      <w:r w:rsidR="00456222">
        <w:rPr>
          <w:lang w:val="fr-CA"/>
        </w:rPr>
        <w:t> </w:t>
      </w:r>
      <w:r w:rsidR="002F7BA5" w:rsidRPr="00976742">
        <w:rPr>
          <w:lang w:val="fr-CA"/>
        </w:rPr>
        <w:t>:</w:t>
      </w:r>
    </w:p>
    <w:p w14:paraId="68BDEB67" w14:textId="77777777" w:rsidR="00DE55EF" w:rsidRPr="009152CF" w:rsidRDefault="00DE55EF" w:rsidP="00DE55EF">
      <w:pPr>
        <w:pStyle w:val="Code"/>
      </w:pPr>
      <w:r w:rsidRPr="009152CF">
        <w:rPr>
          <w:b/>
          <w:bCs/>
          <w:color w:val="800000"/>
        </w:rPr>
        <w:t>public</w:t>
      </w:r>
      <w:r w:rsidRPr="009152CF">
        <w:t xml:space="preserve"> </w:t>
      </w:r>
      <w:r w:rsidRPr="009152CF">
        <w:rPr>
          <w:b/>
          <w:bCs/>
          <w:color w:val="800000"/>
        </w:rPr>
        <w:t>class</w:t>
      </w:r>
      <w:r w:rsidRPr="009152CF">
        <w:t xml:space="preserve"> HelloWorld </w:t>
      </w:r>
      <w:r w:rsidRPr="009152CF">
        <w:rPr>
          <w:color w:val="800080"/>
        </w:rPr>
        <w:t>{</w:t>
      </w:r>
    </w:p>
    <w:p w14:paraId="58FCC627" w14:textId="77777777" w:rsidR="00DE55EF" w:rsidRPr="00C14FD5" w:rsidRDefault="00DE55EF" w:rsidP="00DE55EF">
      <w:pPr>
        <w:pStyle w:val="Code"/>
        <w:rPr>
          <w:lang w:val="en-CA"/>
        </w:rPr>
      </w:pPr>
      <w:r w:rsidRPr="009152CF">
        <w:t xml:space="preserve">   </w:t>
      </w:r>
      <w:r w:rsidRPr="00C14FD5">
        <w:rPr>
          <w:b/>
          <w:bCs/>
          <w:color w:val="800000"/>
          <w:lang w:val="en-CA"/>
        </w:rPr>
        <w:t>public</w:t>
      </w:r>
      <w:r w:rsidRPr="00C14FD5">
        <w:rPr>
          <w:lang w:val="en-CA"/>
        </w:rPr>
        <w:t xml:space="preserve"> </w:t>
      </w:r>
      <w:r w:rsidRPr="00C14FD5">
        <w:rPr>
          <w:b/>
          <w:bCs/>
          <w:color w:val="800000"/>
          <w:lang w:val="en-CA"/>
        </w:rPr>
        <w:t>static</w:t>
      </w:r>
      <w:r w:rsidRPr="00C14FD5">
        <w:rPr>
          <w:lang w:val="en-CA"/>
        </w:rPr>
        <w:t xml:space="preserve"> </w:t>
      </w:r>
      <w:r w:rsidRPr="00C14FD5">
        <w:rPr>
          <w:color w:val="BB7977"/>
          <w:lang w:val="en-CA"/>
        </w:rPr>
        <w:t>void</w:t>
      </w:r>
      <w:r w:rsidRPr="00C14FD5">
        <w:rPr>
          <w:lang w:val="en-CA"/>
        </w:rPr>
        <w:t xml:space="preserve"> main</w:t>
      </w:r>
      <w:r w:rsidRPr="00C14FD5">
        <w:rPr>
          <w:color w:val="808030"/>
          <w:lang w:val="en-CA"/>
        </w:rPr>
        <w:t>(</w:t>
      </w:r>
      <w:r w:rsidRPr="00C14FD5">
        <w:rPr>
          <w:b/>
          <w:bCs/>
          <w:color w:val="BB7977"/>
          <w:lang w:val="en-CA"/>
        </w:rPr>
        <w:t>String</w:t>
      </w:r>
      <w:r w:rsidRPr="00C14FD5">
        <w:rPr>
          <w:color w:val="808030"/>
          <w:lang w:val="en-CA"/>
        </w:rPr>
        <w:t>[]</w:t>
      </w:r>
      <w:r w:rsidRPr="00C14FD5">
        <w:rPr>
          <w:lang w:val="en-CA"/>
        </w:rPr>
        <w:t xml:space="preserve"> args</w:t>
      </w:r>
      <w:r w:rsidRPr="00C14FD5">
        <w:rPr>
          <w:color w:val="808030"/>
          <w:lang w:val="en-CA"/>
        </w:rPr>
        <w:t>)</w:t>
      </w:r>
      <w:r w:rsidRPr="00C14FD5">
        <w:rPr>
          <w:lang w:val="en-CA"/>
        </w:rPr>
        <w:t xml:space="preserve"> </w:t>
      </w:r>
      <w:r w:rsidRPr="00C14FD5">
        <w:rPr>
          <w:color w:val="800080"/>
          <w:lang w:val="en-CA"/>
        </w:rPr>
        <w:t>{</w:t>
      </w:r>
    </w:p>
    <w:p w14:paraId="744AAA0B" w14:textId="77777777" w:rsidR="00DE55EF" w:rsidRPr="00C14FD5" w:rsidRDefault="00DE55EF" w:rsidP="00DE55EF">
      <w:pPr>
        <w:pStyle w:val="Code"/>
        <w:rPr>
          <w:lang w:val="en-CA"/>
        </w:rPr>
      </w:pPr>
      <w:r w:rsidRPr="00C14FD5">
        <w:rPr>
          <w:lang w:val="en-CA"/>
        </w:rPr>
        <w:t xml:space="preserve">      </w:t>
      </w:r>
      <w:r w:rsidRPr="00C14FD5">
        <w:rPr>
          <w:b/>
          <w:bCs/>
          <w:color w:val="BB7977"/>
          <w:lang w:val="en-CA"/>
        </w:rPr>
        <w:t>System</w:t>
      </w:r>
      <w:r w:rsidRPr="00C14FD5">
        <w:rPr>
          <w:color w:val="808030"/>
          <w:lang w:val="en-CA"/>
        </w:rPr>
        <w:t>.</w:t>
      </w:r>
      <w:r w:rsidRPr="00C14FD5">
        <w:rPr>
          <w:lang w:val="en-CA"/>
        </w:rPr>
        <w:t>out</w:t>
      </w:r>
      <w:r w:rsidRPr="00C14FD5">
        <w:rPr>
          <w:color w:val="808030"/>
          <w:lang w:val="en-CA"/>
        </w:rPr>
        <w:t>.</w:t>
      </w:r>
      <w:r w:rsidRPr="00C14FD5">
        <w:rPr>
          <w:lang w:val="en-CA"/>
        </w:rPr>
        <w:t>println</w:t>
      </w:r>
      <w:r w:rsidRPr="00C14FD5">
        <w:rPr>
          <w:color w:val="808030"/>
          <w:lang w:val="en-CA"/>
        </w:rPr>
        <w:t>(</w:t>
      </w:r>
      <w:r w:rsidRPr="00C14FD5">
        <w:rPr>
          <w:color w:val="0000E6"/>
          <w:lang w:val="en-CA"/>
        </w:rPr>
        <w:t>"Hello, World"</w:t>
      </w:r>
      <w:r w:rsidRPr="00C14FD5">
        <w:rPr>
          <w:color w:val="808030"/>
          <w:lang w:val="en-CA"/>
        </w:rPr>
        <w:t>)</w:t>
      </w:r>
      <w:r w:rsidRPr="00C14FD5">
        <w:rPr>
          <w:color w:val="800080"/>
          <w:lang w:val="en-CA"/>
        </w:rPr>
        <w:t>;</w:t>
      </w:r>
    </w:p>
    <w:p w14:paraId="6F6A6D11" w14:textId="77777777" w:rsidR="00DE55EF" w:rsidRDefault="00DE55EF" w:rsidP="00DE55EF">
      <w:pPr>
        <w:pStyle w:val="Code"/>
      </w:pPr>
      <w:r w:rsidRPr="00C14FD5">
        <w:rPr>
          <w:lang w:val="en-CA"/>
        </w:rPr>
        <w:t xml:space="preserve">   </w:t>
      </w:r>
      <w:r>
        <w:rPr>
          <w:color w:val="800080"/>
        </w:rPr>
        <w:t>}</w:t>
      </w:r>
    </w:p>
    <w:p w14:paraId="60E715CB" w14:textId="08D3362F" w:rsidR="00DE55EF" w:rsidRDefault="00DE55EF" w:rsidP="00DE55EF">
      <w:pPr>
        <w:pStyle w:val="Code"/>
        <w:rPr>
          <w:color w:val="800080"/>
        </w:rPr>
      </w:pPr>
      <w:r>
        <w:rPr>
          <w:color w:val="800080"/>
        </w:rPr>
        <w:t>}</w:t>
      </w:r>
    </w:p>
    <w:p w14:paraId="29D25DFA" w14:textId="77777777" w:rsidR="00117845" w:rsidRPr="00C14FD5" w:rsidRDefault="00117845" w:rsidP="00DE55EF">
      <w:pPr>
        <w:pStyle w:val="Code"/>
        <w:rPr>
          <w:rFonts w:ascii="Courier New" w:hAnsi="Courier New"/>
          <w:lang w:eastAsia="en-US"/>
        </w:rPr>
      </w:pPr>
    </w:p>
    <w:p w14:paraId="1E329068" w14:textId="77777777" w:rsidR="002F7BA5" w:rsidRDefault="002F7BA5" w:rsidP="00B2220A">
      <w:pPr>
        <w:pStyle w:val="Corpsdetexte"/>
      </w:pPr>
    </w:p>
    <w:p w14:paraId="14DAA134" w14:textId="7213826C" w:rsidR="005737AA" w:rsidRDefault="00345085" w:rsidP="00345085">
      <w:pPr>
        <w:pStyle w:val="Corpsdetexte"/>
      </w:pPr>
      <w:r>
        <w:t xml:space="preserve">Ce </w:t>
      </w:r>
      <w:r w:rsidR="001C7C91">
        <w:t xml:space="preserve">genre de </w:t>
      </w:r>
      <w:r>
        <w:t xml:space="preserve">programme </w:t>
      </w:r>
      <w:r w:rsidR="001C7C91">
        <w:t xml:space="preserve">est une tradition typique dans l’apprentissage d’un nouveau langage de programmation. Il </w:t>
      </w:r>
      <w:r w:rsidR="00976742">
        <w:t>ne fait qu'afficher la phrase</w:t>
      </w:r>
      <w:r w:rsidR="00FD1979">
        <w:t xml:space="preserve"> </w:t>
      </w:r>
      <w:r>
        <w:t>« Hello, World » sur l'unité péri</w:t>
      </w:r>
      <w:r w:rsidR="00014881">
        <w:t>ph</w:t>
      </w:r>
      <w:r>
        <w:t xml:space="preserve">érique de sortie standard qui est habituellement une fenêtre à l'écran de l'ordinateur. </w:t>
      </w:r>
      <w:r w:rsidR="00B2220A">
        <w:t xml:space="preserve">Dans la figure suivante, l'éditeur de texte </w:t>
      </w:r>
      <w:r w:rsidR="00B2220A">
        <w:rPr>
          <w:i/>
        </w:rPr>
        <w:t>Bloc-notes</w:t>
      </w:r>
      <w:r w:rsidR="00B2220A">
        <w:t xml:space="preserve"> de Windows est util</w:t>
      </w:r>
      <w:r w:rsidR="002F7BA5">
        <w:t>i</w:t>
      </w:r>
      <w:r w:rsidR="00B2220A">
        <w:t>sé</w:t>
      </w:r>
      <w:r w:rsidR="001C7C91">
        <w:t xml:space="preserve"> pour éditer le texte</w:t>
      </w:r>
      <w:r w:rsidR="00B2220A">
        <w:t xml:space="preserve">. </w:t>
      </w:r>
    </w:p>
    <w:p w14:paraId="2266FCF1" w14:textId="293CC47D" w:rsidR="005737AA" w:rsidRDefault="004B7EE2" w:rsidP="00B2220A">
      <w:pPr>
        <w:pStyle w:val="Corpsdetexte"/>
      </w:pPr>
      <w:r>
        <w:rPr>
          <w:noProof/>
          <w:lang w:val="en-US" w:eastAsia="en-US"/>
        </w:rPr>
        <w:drawing>
          <wp:inline distT="0" distB="0" distL="0" distR="0" wp14:anchorId="6607FB56" wp14:editId="3706EF2D">
            <wp:extent cx="3099974" cy="1086876"/>
            <wp:effectExtent l="0" t="0" r="5715" b="0"/>
            <wp:docPr id="203863702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99974" cy="1086876"/>
                    </a:xfrm>
                    <a:prstGeom prst="rect">
                      <a:avLst/>
                    </a:prstGeom>
                  </pic:spPr>
                </pic:pic>
              </a:graphicData>
            </a:graphic>
          </wp:inline>
        </w:drawing>
      </w:r>
    </w:p>
    <w:p w14:paraId="6402741A" w14:textId="77777777" w:rsidR="005737AA" w:rsidRDefault="005737AA" w:rsidP="00B2220A">
      <w:pPr>
        <w:pStyle w:val="Corpsdetexte"/>
      </w:pPr>
    </w:p>
    <w:p w14:paraId="4D2CFF62" w14:textId="77777777" w:rsidR="00345085" w:rsidRDefault="00CF35C9" w:rsidP="00B2220A">
      <w:pPr>
        <w:pStyle w:val="Corpsdetexte"/>
      </w:pPr>
      <w:r>
        <w:t>L</w:t>
      </w:r>
      <w:r w:rsidR="00CA5710">
        <w:t xml:space="preserve">e fichier est sauvegardé sous le nom </w:t>
      </w:r>
      <w:r w:rsidR="00CA5710" w:rsidRPr="00CA5710">
        <w:rPr>
          <w:i/>
        </w:rPr>
        <w:t>HelloWorld.java</w:t>
      </w:r>
      <w:r w:rsidR="002F7BA5">
        <w:t xml:space="preserve"> dans le dossier</w:t>
      </w:r>
      <w:r w:rsidR="00345085">
        <w:t> </w:t>
      </w:r>
      <w:r>
        <w:t xml:space="preserve">dont le chemin est </w:t>
      </w:r>
      <w:r w:rsidR="00345085">
        <w:t>:</w:t>
      </w:r>
    </w:p>
    <w:p w14:paraId="524E28B2" w14:textId="77777777" w:rsidR="00B2220A" w:rsidRDefault="00CA5710" w:rsidP="00CF35C9">
      <w:pPr>
        <w:pStyle w:val="Corpsdetexte"/>
        <w:ind w:firstLine="720"/>
      </w:pPr>
      <w:r w:rsidRPr="00CA5710">
        <w:t>C:\Users\Robert\Documents</w:t>
      </w:r>
    </w:p>
    <w:p w14:paraId="1B7C0331" w14:textId="77777777" w:rsidR="00B2220A" w:rsidRDefault="00B2220A" w:rsidP="00B2220A">
      <w:pPr>
        <w:pStyle w:val="Corpsdetexte"/>
      </w:pPr>
      <w:r>
        <w:t xml:space="preserve">Par convention, un programme source Java </w:t>
      </w:r>
      <w:r w:rsidR="002C1A9C">
        <w:t>a</w:t>
      </w:r>
      <w:r>
        <w:t xml:space="preserve"> l'extension « .</w:t>
      </w:r>
      <w:r w:rsidRPr="00CF35C9">
        <w:rPr>
          <w:i/>
        </w:rPr>
        <w:t>java</w:t>
      </w:r>
      <w:r>
        <w:t xml:space="preserve"> ». </w:t>
      </w:r>
    </w:p>
    <w:p w14:paraId="7F93300F" w14:textId="45D1F803" w:rsidR="00B2220A" w:rsidRDefault="00B2220A" w:rsidP="00B2220A">
      <w:pPr>
        <w:pStyle w:val="Corpsdetexte"/>
        <w:numPr>
          <w:ilvl w:val="0"/>
          <w:numId w:val="6"/>
        </w:numPr>
        <w:rPr>
          <w:b/>
          <w:bCs/>
        </w:rPr>
      </w:pPr>
      <w:r>
        <w:rPr>
          <w:b/>
          <w:bCs/>
        </w:rPr>
        <w:t>Invocation d’une fenêtre de commande Windows</w:t>
      </w:r>
    </w:p>
    <w:p w14:paraId="4CA7B7AB" w14:textId="77777777" w:rsidR="00B2220A" w:rsidRDefault="00B2220A" w:rsidP="00B2220A">
      <w:pPr>
        <w:pStyle w:val="Corpsdetexte"/>
      </w:pPr>
      <w:r>
        <w:t xml:space="preserve">Pour compiler le programme source Java, il faut d’abord invoquer une fenêtre de commande Windows </w:t>
      </w:r>
      <w:r w:rsidR="00CA5710">
        <w:t>(</w:t>
      </w:r>
      <w:r w:rsidR="00CA5710" w:rsidRPr="00CF35C9">
        <w:rPr>
          <w:i/>
        </w:rPr>
        <w:t>Command Prompt</w:t>
      </w:r>
      <w:r w:rsidR="00CA5710">
        <w:t xml:space="preserve">). </w:t>
      </w:r>
    </w:p>
    <w:p w14:paraId="593DFDA7" w14:textId="495E1D7B" w:rsidR="00CA5710" w:rsidRDefault="004B7EE2" w:rsidP="00B2220A">
      <w:pPr>
        <w:pStyle w:val="Corpsdetexte"/>
        <w:rPr>
          <w:noProof/>
        </w:rPr>
      </w:pPr>
      <w:r>
        <w:rPr>
          <w:noProof/>
          <w:lang w:val="en-US" w:eastAsia="en-US"/>
        </w:rPr>
        <w:lastRenderedPageBreak/>
        <w:drawing>
          <wp:inline distT="0" distB="0" distL="0" distR="0" wp14:anchorId="5B41F0A7" wp14:editId="546132A3">
            <wp:extent cx="4424045" cy="967105"/>
            <wp:effectExtent l="0" t="0" r="0" b="0"/>
            <wp:docPr id="201457482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pic:nvPicPr>
                  <pic:blipFill>
                    <a:blip r:embed="rId28">
                      <a:extLst>
                        <a:ext uri="{28A0092B-C50C-407E-A947-70E740481C1C}">
                          <a14:useLocalDpi xmlns:a14="http://schemas.microsoft.com/office/drawing/2010/main" val="0"/>
                        </a:ext>
                      </a:extLst>
                    </a:blip>
                    <a:stretch>
                      <a:fillRect/>
                    </a:stretch>
                  </pic:blipFill>
                  <pic:spPr>
                    <a:xfrm>
                      <a:off x="0" y="0"/>
                      <a:ext cx="4424045" cy="967105"/>
                    </a:xfrm>
                    <a:prstGeom prst="rect">
                      <a:avLst/>
                    </a:prstGeom>
                  </pic:spPr>
                </pic:pic>
              </a:graphicData>
            </a:graphic>
          </wp:inline>
        </w:drawing>
      </w:r>
    </w:p>
    <w:p w14:paraId="3A38C40A" w14:textId="77777777" w:rsidR="004A1508" w:rsidRDefault="004A1508" w:rsidP="00B2220A">
      <w:pPr>
        <w:pStyle w:val="Corpsdetexte"/>
      </w:pPr>
      <w:r>
        <w:t xml:space="preserve">Il y a différentes manières d’invoquer cette fenêtre, </w:t>
      </w:r>
      <w:r w:rsidR="002C1A9C">
        <w:t>dont</w:t>
      </w:r>
      <w:r>
        <w:t xml:space="preserve"> le menu des programmes Windows dans le coin inférieur gauche de l’écran.</w:t>
      </w:r>
    </w:p>
    <w:p w14:paraId="2EC57B57" w14:textId="792BDB89" w:rsidR="00B2220A" w:rsidRDefault="00B2220A" w:rsidP="00B2220A">
      <w:pPr>
        <w:pStyle w:val="Corpsdetexte"/>
        <w:numPr>
          <w:ilvl w:val="0"/>
          <w:numId w:val="6"/>
        </w:numPr>
        <w:rPr>
          <w:b/>
          <w:bCs/>
        </w:rPr>
      </w:pPr>
      <w:r>
        <w:rPr>
          <w:b/>
          <w:bCs/>
        </w:rPr>
        <w:t>Compilation et exécution du programme source Java</w:t>
      </w:r>
      <w:r w:rsidR="00456222">
        <w:rPr>
          <w:b/>
          <w:bCs/>
        </w:rPr>
        <w:t xml:space="preserve"> en fenêtre de commande</w:t>
      </w:r>
    </w:p>
    <w:p w14:paraId="69198BEC" w14:textId="77777777" w:rsidR="00B2220A" w:rsidRDefault="001C7C91" w:rsidP="00B2220A">
      <w:pPr>
        <w:pStyle w:val="Corpsdetexte"/>
      </w:pPr>
      <w:r>
        <w:t xml:space="preserve">La commande </w:t>
      </w:r>
      <w:r w:rsidR="00C372E7">
        <w:t>« </w:t>
      </w:r>
      <w:r w:rsidR="004A1508">
        <w:t>CD</w:t>
      </w:r>
      <w:r>
        <w:t xml:space="preserve"> </w:t>
      </w:r>
      <w:r w:rsidR="00C372E7">
        <w:t xml:space="preserve">Documents » </w:t>
      </w:r>
      <w:r>
        <w:t>est donnée pour naviguer dans le répertoire du</w:t>
      </w:r>
      <w:r w:rsidR="00B2220A">
        <w:t xml:space="preserve"> programme source Java :</w:t>
      </w:r>
    </w:p>
    <w:p w14:paraId="1419DC57" w14:textId="082C4BF1" w:rsidR="001C7C91" w:rsidRDefault="004B7EE2" w:rsidP="00B2220A">
      <w:pPr>
        <w:pStyle w:val="Corpsdetexte"/>
      </w:pPr>
      <w:r>
        <w:rPr>
          <w:noProof/>
          <w:lang w:val="en-US" w:eastAsia="en-US"/>
        </w:rPr>
        <w:drawing>
          <wp:inline distT="0" distB="0" distL="0" distR="0" wp14:anchorId="0BBA0B6A" wp14:editId="0D55620B">
            <wp:extent cx="4384675" cy="1115060"/>
            <wp:effectExtent l="0" t="0" r="0" b="0"/>
            <wp:docPr id="84875812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a:blip r:embed="rId29">
                      <a:extLst>
                        <a:ext uri="{28A0092B-C50C-407E-A947-70E740481C1C}">
                          <a14:useLocalDpi xmlns:a14="http://schemas.microsoft.com/office/drawing/2010/main" val="0"/>
                        </a:ext>
                      </a:extLst>
                    </a:blip>
                    <a:stretch>
                      <a:fillRect/>
                    </a:stretch>
                  </pic:blipFill>
                  <pic:spPr>
                    <a:xfrm>
                      <a:off x="0" y="0"/>
                      <a:ext cx="4384675" cy="1115060"/>
                    </a:xfrm>
                    <a:prstGeom prst="rect">
                      <a:avLst/>
                    </a:prstGeom>
                  </pic:spPr>
                </pic:pic>
              </a:graphicData>
            </a:graphic>
          </wp:inline>
        </w:drawing>
      </w:r>
    </w:p>
    <w:p w14:paraId="3F26B5E5" w14:textId="5691F915" w:rsidR="00B2220A" w:rsidRDefault="00B2220A" w:rsidP="00B2220A">
      <w:pPr>
        <w:pStyle w:val="Corpsdetexte"/>
      </w:pPr>
      <w:r>
        <w:t xml:space="preserve">Ensuite, le programme source </w:t>
      </w:r>
      <w:r w:rsidR="001C7C91">
        <w:t xml:space="preserve">est compilé </w:t>
      </w:r>
      <w:r>
        <w:t xml:space="preserve">en </w:t>
      </w:r>
      <w:r w:rsidR="00014881">
        <w:t>tapant</w:t>
      </w:r>
      <w:r>
        <w:t xml:space="preserve"> </w:t>
      </w:r>
      <w:r w:rsidR="001D72C8">
        <w:t>le chemin qui mène au compilateur Java</w:t>
      </w:r>
      <w:r w:rsidR="00C80105">
        <w:t xml:space="preserve"> (programme </w:t>
      </w:r>
      <w:r w:rsidR="00C80105" w:rsidRPr="00C80105">
        <w:rPr>
          <w:i/>
        </w:rPr>
        <w:t>javac.exe</w:t>
      </w:r>
      <w:r w:rsidR="00C80105">
        <w:t xml:space="preserve">) </w:t>
      </w:r>
      <w:r w:rsidR="001D72C8">
        <w:t>suivi du nom du fichier</w:t>
      </w:r>
      <w:r w:rsidR="008074D5">
        <w:rPr>
          <w:rStyle w:val="Appelnotedebasdep"/>
        </w:rPr>
        <w:footnoteReference w:id="15"/>
      </w:r>
      <w:r w:rsidR="001D72C8">
        <w:t xml:space="preserve"> </w:t>
      </w:r>
      <w:r>
        <w:t>:</w:t>
      </w:r>
    </w:p>
    <w:p w14:paraId="4B1CE630" w14:textId="25DD0F49" w:rsidR="00B2220A" w:rsidRPr="009D7BE4" w:rsidRDefault="00C96DDC" w:rsidP="00B2220A">
      <w:pPr>
        <w:pStyle w:val="codeCompact"/>
        <w:rPr>
          <w:sz w:val="18"/>
          <w:szCs w:val="18"/>
          <w:lang w:val="en-US"/>
        </w:rPr>
      </w:pPr>
      <w:r w:rsidRPr="009D7BE4">
        <w:rPr>
          <w:color w:val="0000E6"/>
          <w:sz w:val="18"/>
          <w:szCs w:val="18"/>
          <w:lang w:val="en-US"/>
        </w:rPr>
        <w:t>"</w:t>
      </w:r>
      <w:r w:rsidR="00C372E7" w:rsidRPr="009D7BE4">
        <w:rPr>
          <w:sz w:val="18"/>
          <w:szCs w:val="18"/>
          <w:lang w:val="en-US"/>
        </w:rPr>
        <w:t>C:\</w:t>
      </w:r>
      <w:r w:rsidR="001D72C8" w:rsidRPr="009D7BE4">
        <w:rPr>
          <w:sz w:val="18"/>
          <w:szCs w:val="18"/>
          <w:lang w:val="en-US"/>
        </w:rPr>
        <w:t>Program</w:t>
      </w:r>
      <w:r w:rsidR="009D7BE4" w:rsidRPr="009D7BE4">
        <w:rPr>
          <w:sz w:val="18"/>
          <w:szCs w:val="18"/>
          <w:lang w:val="en-US"/>
        </w:rPr>
        <w:t xml:space="preserve"> </w:t>
      </w:r>
      <w:r w:rsidR="001D72C8" w:rsidRPr="009D7BE4">
        <w:rPr>
          <w:sz w:val="18"/>
          <w:szCs w:val="18"/>
          <w:lang w:val="en-US"/>
        </w:rPr>
        <w:t>Files\Java\jdk-9.0.1\bin\</w:t>
      </w:r>
      <w:r w:rsidR="00B2220A" w:rsidRPr="009D7BE4">
        <w:rPr>
          <w:sz w:val="18"/>
          <w:szCs w:val="18"/>
          <w:lang w:val="en-US"/>
        </w:rPr>
        <w:t>javac</w:t>
      </w:r>
      <w:r w:rsidRPr="009D7BE4">
        <w:rPr>
          <w:color w:val="0000E6"/>
          <w:sz w:val="18"/>
          <w:szCs w:val="18"/>
          <w:lang w:val="en-US"/>
        </w:rPr>
        <w:t>"</w:t>
      </w:r>
      <w:r w:rsidR="00B2220A" w:rsidRPr="009D7BE4">
        <w:rPr>
          <w:sz w:val="18"/>
          <w:szCs w:val="18"/>
          <w:lang w:val="en-US"/>
        </w:rPr>
        <w:t xml:space="preserve"> </w:t>
      </w:r>
      <w:r w:rsidR="001D72C8" w:rsidRPr="009D7BE4">
        <w:rPr>
          <w:sz w:val="18"/>
          <w:szCs w:val="18"/>
          <w:lang w:val="en-US"/>
        </w:rPr>
        <w:t>HelloWorld</w:t>
      </w:r>
      <w:r w:rsidR="00B2220A" w:rsidRPr="009D7BE4">
        <w:rPr>
          <w:sz w:val="18"/>
          <w:szCs w:val="18"/>
          <w:lang w:val="en-US"/>
        </w:rPr>
        <w:t>.java</w:t>
      </w:r>
    </w:p>
    <w:p w14:paraId="2EB78AAB" w14:textId="77777777" w:rsidR="00B2220A" w:rsidRPr="007616BC" w:rsidRDefault="00B2220A" w:rsidP="00B2220A">
      <w:pPr>
        <w:pStyle w:val="Corpsdetexte"/>
        <w:rPr>
          <w:lang w:val="en-US"/>
        </w:rPr>
      </w:pPr>
    </w:p>
    <w:p w14:paraId="524F83AF" w14:textId="77777777" w:rsidR="004A1508" w:rsidRDefault="004A1508" w:rsidP="00B2220A">
      <w:pPr>
        <w:pStyle w:val="Corpsdetexte"/>
      </w:pPr>
      <w:r>
        <w:t>Dans cet exemple, le chemin est encadré par des guillemets parce qu’il contient un espace. L’extension « .java » est optionnelle.</w:t>
      </w:r>
    </w:p>
    <w:p w14:paraId="4F7BA7F1" w14:textId="752587CC" w:rsidR="00B2220A" w:rsidRDefault="004B7EE2" w:rsidP="00B2220A">
      <w:pPr>
        <w:pStyle w:val="Corpsdetexte"/>
      </w:pPr>
      <w:r>
        <w:rPr>
          <w:noProof/>
          <w:lang w:val="en-US" w:eastAsia="en-US"/>
        </w:rPr>
        <w:drawing>
          <wp:inline distT="0" distB="0" distL="0" distR="0" wp14:anchorId="7B54A5B0" wp14:editId="14EF2FBC">
            <wp:extent cx="4417853" cy="535497"/>
            <wp:effectExtent l="0" t="0" r="1905" b="0"/>
            <wp:docPr id="126026503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83688" cy="555598"/>
                    </a:xfrm>
                    <a:prstGeom prst="rect">
                      <a:avLst/>
                    </a:prstGeom>
                  </pic:spPr>
                </pic:pic>
              </a:graphicData>
            </a:graphic>
          </wp:inline>
        </w:drawing>
      </w:r>
    </w:p>
    <w:p w14:paraId="55E69A72" w14:textId="77777777" w:rsidR="00B2220A" w:rsidRDefault="00C80105" w:rsidP="00B2220A">
      <w:pPr>
        <w:pStyle w:val="Corpsdetexte"/>
      </w:pPr>
      <w:r>
        <w:t xml:space="preserve">La commande </w:t>
      </w:r>
      <w:r>
        <w:rPr>
          <w:i/>
        </w:rPr>
        <w:t>javac</w:t>
      </w:r>
      <w:r>
        <w:t xml:space="preserve"> invoque le compilateur Java (programme nommé </w:t>
      </w:r>
      <w:r>
        <w:rPr>
          <w:i/>
          <w:iCs/>
        </w:rPr>
        <w:t>javac.exe</w:t>
      </w:r>
      <w:r>
        <w:t xml:space="preserve">) qui produit le code-octet dans un fichier nommé </w:t>
      </w:r>
      <w:r>
        <w:rPr>
          <w:i/>
        </w:rPr>
        <w:t>HelloWorld.class</w:t>
      </w:r>
      <w:r>
        <w:t xml:space="preserve">. </w:t>
      </w:r>
      <w:r>
        <w:lastRenderedPageBreak/>
        <w:t xml:space="preserve">Par </w:t>
      </w:r>
      <w:r w:rsidR="004A1508">
        <w:t>défaut</w:t>
      </w:r>
      <w:r>
        <w:t>, le programme objet compilé en code-octet possède le même préfixe que le programme source auquel le compilateur ajoute l'extension « .class ».</w:t>
      </w:r>
    </w:p>
    <w:p w14:paraId="0ABFF5B6" w14:textId="77777777" w:rsidR="00485E91" w:rsidRPr="00C50E94" w:rsidRDefault="00485E91" w:rsidP="00485E91">
      <w:pPr>
        <w:pStyle w:val="Corpsdetexte"/>
        <w:pBdr>
          <w:top w:val="single" w:sz="4" w:space="1" w:color="auto"/>
          <w:left w:val="single" w:sz="4" w:space="4" w:color="auto"/>
          <w:bottom w:val="single" w:sz="4" w:space="1" w:color="auto"/>
          <w:right w:val="single" w:sz="4" w:space="4" w:color="auto"/>
        </w:pBdr>
        <w:rPr>
          <w:b/>
          <w:bCs/>
          <w:i/>
          <w:iCs/>
        </w:rPr>
      </w:pPr>
      <w:r>
        <w:rPr>
          <w:b/>
          <w:bCs/>
          <w:i/>
          <w:iCs/>
        </w:rPr>
        <w:t xml:space="preserve">Erreur </w:t>
      </w:r>
      <w:r w:rsidRPr="00C50E94">
        <w:rPr>
          <w:b/>
          <w:bCs/>
          <w:i/>
          <w:iCs/>
        </w:rPr>
        <w:t>de compilation, erreur de syntaxe</w:t>
      </w:r>
    </w:p>
    <w:p w14:paraId="014208FC" w14:textId="77777777" w:rsidR="00485E91" w:rsidRDefault="00485E91" w:rsidP="00485E91">
      <w:pPr>
        <w:pStyle w:val="Corpsdetexte"/>
        <w:pBdr>
          <w:top w:val="single" w:sz="4" w:space="1" w:color="auto"/>
          <w:left w:val="single" w:sz="4" w:space="4" w:color="auto"/>
          <w:bottom w:val="single" w:sz="4" w:space="1" w:color="auto"/>
          <w:right w:val="single" w:sz="4" w:space="4" w:color="auto"/>
        </w:pBdr>
      </w:pPr>
      <w:r>
        <w:t>Si le programme source est incorrect selon les règles de syntaxe du langage Java, des messages d’erreur sont affichés afin de faciliter le repérage des erreurs. Ce sont des erreurs parfois appelées erreurs de compilation ou erreurs de syntaxe.</w:t>
      </w:r>
    </w:p>
    <w:p w14:paraId="5D5F520F" w14:textId="77777777" w:rsidR="00485E91" w:rsidRDefault="00485E91" w:rsidP="00485E91">
      <w:pPr>
        <w:pStyle w:val="Corpsdetexte"/>
        <w:pBdr>
          <w:top w:val="single" w:sz="4" w:space="1" w:color="auto"/>
          <w:left w:val="single" w:sz="4" w:space="4" w:color="auto"/>
          <w:bottom w:val="single" w:sz="4" w:space="1" w:color="auto"/>
          <w:right w:val="single" w:sz="4" w:space="4" w:color="auto"/>
        </w:pBdr>
      </w:pPr>
      <w:r>
        <w:t xml:space="preserve">Attention ! </w:t>
      </w:r>
    </w:p>
    <w:p w14:paraId="2CDBF13A" w14:textId="73AE712F" w:rsidR="00485E91" w:rsidRDefault="00485E91" w:rsidP="0009546D">
      <w:pPr>
        <w:pStyle w:val="Corpsdetexte"/>
        <w:pBdr>
          <w:top w:val="single" w:sz="4" w:space="1" w:color="auto"/>
          <w:left w:val="single" w:sz="4" w:space="4" w:color="auto"/>
          <w:bottom w:val="single" w:sz="4" w:space="1" w:color="auto"/>
          <w:right w:val="single" w:sz="4" w:space="4" w:color="auto"/>
        </w:pBdr>
      </w:pPr>
      <w:r>
        <w:t xml:space="preserve">Les messages d’erreur des compilateurs ne sont pas toujours faciles à </w:t>
      </w:r>
      <w:r w:rsidR="00C678B9">
        <w:t>déchiffrer</w:t>
      </w:r>
      <w:r>
        <w:t xml:space="preserve"> … S’il y a des erreurs, il faut les corriger dans le programme source à l’aide de l’éditeur de texte et tenter de compiler le programme à nouveau. En pratique, il y a habituellement plusieurs cycles d’édition/compilation avant qu’un programme ne soit correct d’un point de vue de la compilation.</w:t>
      </w:r>
      <w:r w:rsidR="0009546D">
        <w:t xml:space="preserve"> </w:t>
      </w:r>
    </w:p>
    <w:p w14:paraId="0CC212F8" w14:textId="535A5C19" w:rsidR="00B2220A" w:rsidRDefault="00C80105" w:rsidP="00B2220A">
      <w:pPr>
        <w:pStyle w:val="Corpsdetexte"/>
      </w:pPr>
      <w:r>
        <w:t xml:space="preserve">Le programme est exécuté </w:t>
      </w:r>
      <w:r w:rsidR="002C1A9C">
        <w:t>avec</w:t>
      </w:r>
      <w:r>
        <w:t xml:space="preserve"> la machine virtuelle Java en </w:t>
      </w:r>
      <w:r w:rsidR="00C678B9">
        <w:t>tapant</w:t>
      </w:r>
      <w:r>
        <w:t xml:space="preserve"> le chemin</w:t>
      </w:r>
      <w:r w:rsidR="00485E91">
        <w:t xml:space="preserve"> de</w:t>
      </w:r>
      <w:r w:rsidR="0009546D">
        <w:t xml:space="preserve"> </w:t>
      </w:r>
      <w:r w:rsidR="00485E91">
        <w:t>la machine virtuelle</w:t>
      </w:r>
      <w:r>
        <w:t xml:space="preserve"> </w:t>
      </w:r>
      <w:r w:rsidR="0009546D">
        <w:t xml:space="preserve">(programme </w:t>
      </w:r>
      <w:r w:rsidR="0009546D" w:rsidRPr="00C80105">
        <w:rPr>
          <w:i/>
        </w:rPr>
        <w:t>java.exe</w:t>
      </w:r>
      <w:r w:rsidR="0009546D">
        <w:t xml:space="preserve">) </w:t>
      </w:r>
      <w:r>
        <w:t>suivi du no</w:t>
      </w:r>
      <w:r w:rsidR="00485E91">
        <w:t>m du fichier du code octet (</w:t>
      </w:r>
      <w:r w:rsidR="00485E91" w:rsidRPr="0009546D">
        <w:rPr>
          <w:i/>
        </w:rPr>
        <w:t>HelloWorld.class</w:t>
      </w:r>
      <w:r w:rsidR="00485E91">
        <w:t xml:space="preserve">) mais en omettant l’extension </w:t>
      </w:r>
      <w:r w:rsidR="0009546D">
        <w:t>« </w:t>
      </w:r>
      <w:r w:rsidR="00485E91">
        <w:t>.class</w:t>
      </w:r>
      <w:r w:rsidR="0009546D">
        <w:t> ».</w:t>
      </w:r>
    </w:p>
    <w:p w14:paraId="0C5E5FDB" w14:textId="505FF694" w:rsidR="00B2220A" w:rsidRDefault="004B7EE2" w:rsidP="00B2220A">
      <w:pPr>
        <w:pStyle w:val="Corpsdetexte"/>
      </w:pPr>
      <w:r>
        <w:rPr>
          <w:noProof/>
          <w:lang w:val="en-US" w:eastAsia="en-US"/>
        </w:rPr>
        <w:drawing>
          <wp:inline distT="0" distB="0" distL="0" distR="0" wp14:anchorId="79655C60" wp14:editId="54247025">
            <wp:extent cx="4363086" cy="528859"/>
            <wp:effectExtent l="0" t="0" r="0" b="5080"/>
            <wp:docPr id="68995201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5816" cy="546160"/>
                    </a:xfrm>
                    <a:prstGeom prst="rect">
                      <a:avLst/>
                    </a:prstGeom>
                  </pic:spPr>
                </pic:pic>
              </a:graphicData>
            </a:graphic>
          </wp:inline>
        </w:drawing>
      </w:r>
    </w:p>
    <w:p w14:paraId="1B900B09" w14:textId="77777777" w:rsidR="00230BC8" w:rsidRDefault="00485E91" w:rsidP="00230BC8">
      <w:pPr>
        <w:pStyle w:val="Corpsdetexte"/>
      </w:pPr>
      <w:r>
        <w:t>Le texte « Hello, World » est affiché !</w:t>
      </w:r>
      <w:r w:rsidR="002B77F8">
        <w:t xml:space="preserve"> </w:t>
      </w:r>
      <w:r w:rsidR="00230BC8">
        <w:t>L’exécution du programme Java comme telle est précédée de deux étapes :</w:t>
      </w:r>
    </w:p>
    <w:p w14:paraId="00040DC6" w14:textId="77777777" w:rsidR="00230BC8" w:rsidRDefault="00230BC8" w:rsidP="00230BC8">
      <w:pPr>
        <w:pStyle w:val="Corpsdetexte"/>
      </w:pPr>
      <w:r w:rsidRPr="0036044D">
        <w:rPr>
          <w:i/>
        </w:rPr>
        <w:t>Chargement</w:t>
      </w:r>
      <w:r>
        <w:t xml:space="preserve"> (</w:t>
      </w:r>
      <w:r w:rsidRPr="0036044D">
        <w:rPr>
          <w:i/>
        </w:rPr>
        <w:t>load</w:t>
      </w:r>
      <w:r>
        <w:t>). Avant d’être exécuté le code-octet du programme doit d’abord être chargé en mémoire principale à partir du fichier d’extension .</w:t>
      </w:r>
      <w:r w:rsidRPr="00940A10">
        <w:rPr>
          <w:i/>
        </w:rPr>
        <w:t>class</w:t>
      </w:r>
      <w:r>
        <w:t xml:space="preserve"> en mémoire secondaire.</w:t>
      </w:r>
    </w:p>
    <w:p w14:paraId="36910C91" w14:textId="7818AC03" w:rsidR="00230BC8" w:rsidRDefault="00230BC8" w:rsidP="00230BC8">
      <w:pPr>
        <w:pStyle w:val="Corpsdetexte"/>
      </w:pPr>
      <w:r w:rsidRPr="0036044D">
        <w:rPr>
          <w:i/>
        </w:rPr>
        <w:t>Vérification</w:t>
      </w:r>
      <w:r>
        <w:t xml:space="preserve">. Ensuite, le code-octet est </w:t>
      </w:r>
      <w:r w:rsidR="00C678B9">
        <w:t>vérifié</w:t>
      </w:r>
      <w:r>
        <w:t xml:space="preserve"> afin de déterminer s’il respecte </w:t>
      </w:r>
      <w:r w:rsidR="00CE0184">
        <w:t>certaines</w:t>
      </w:r>
      <w:r>
        <w:t xml:space="preserve"> contraintes, en particulier, concernant la sécurité. Java inclut des mécanismes sophistiqués de sécurité. Ces mécanismes permettent d’empêcher qu’un programme Java ne produise des effets indésirables.</w:t>
      </w:r>
    </w:p>
    <w:p w14:paraId="759BF3E3" w14:textId="77777777" w:rsidR="002B77F8" w:rsidRDefault="00230BC8" w:rsidP="00230BC8">
      <w:pPr>
        <w:pStyle w:val="Corpsdetexte"/>
      </w:pPr>
      <w:r>
        <w:lastRenderedPageBreak/>
        <w:t xml:space="preserve">C’est seulement après la vérification que le programme est effectivement exécuté. </w:t>
      </w:r>
    </w:p>
    <w:p w14:paraId="7AE831AA" w14:textId="77777777" w:rsidR="002B77F8" w:rsidRPr="00C50E94" w:rsidRDefault="002B77F8" w:rsidP="00940C03">
      <w:pPr>
        <w:pStyle w:val="Corpsdetexte"/>
        <w:keepNext/>
        <w:keepLines/>
        <w:pBdr>
          <w:top w:val="single" w:sz="4" w:space="1" w:color="auto"/>
          <w:left w:val="single" w:sz="4" w:space="4" w:color="auto"/>
          <w:bottom w:val="single" w:sz="4" w:space="1" w:color="auto"/>
          <w:right w:val="single" w:sz="4" w:space="4" w:color="auto"/>
        </w:pBdr>
        <w:rPr>
          <w:b/>
          <w:bCs/>
          <w:i/>
          <w:iCs/>
        </w:rPr>
      </w:pPr>
      <w:r>
        <w:rPr>
          <w:b/>
          <w:bCs/>
          <w:i/>
          <w:iCs/>
        </w:rPr>
        <w:t xml:space="preserve">Erreur </w:t>
      </w:r>
      <w:r w:rsidR="00A152C0">
        <w:rPr>
          <w:b/>
          <w:bCs/>
          <w:i/>
          <w:iCs/>
        </w:rPr>
        <w:t>d’exécution</w:t>
      </w:r>
    </w:p>
    <w:p w14:paraId="38C63DAB" w14:textId="613F4EDE" w:rsidR="00903936" w:rsidRDefault="00A152C0" w:rsidP="0064196C">
      <w:pPr>
        <w:pStyle w:val="Corpsdetexte"/>
        <w:pBdr>
          <w:top w:val="single" w:sz="4" w:space="1" w:color="auto"/>
          <w:left w:val="single" w:sz="4" w:space="4" w:color="auto"/>
          <w:bottom w:val="single" w:sz="4" w:space="1" w:color="auto"/>
          <w:right w:val="single" w:sz="4" w:space="4" w:color="auto"/>
        </w:pBdr>
      </w:pPr>
      <w:r>
        <w:t xml:space="preserve">Dans un scénario typique de développement d’un programme, il y souvent des erreurs d’exécution qui peuvent conduire à l’interruption du programme ou à la production d’un résultat incorrect. Il faut alors corriger les erreurs dans le code source et </w:t>
      </w:r>
      <w:r w:rsidR="00C678B9">
        <w:t>recommencer</w:t>
      </w:r>
      <w:r>
        <w:t>.</w:t>
      </w:r>
      <w:r w:rsidR="00940C03">
        <w:t xml:space="preserve"> On distingue deux types d’erreurs. Il y a des erreurs à la compilation (par ex., lors de la production du code-objet), et il y a des erreurs à l’exécution. Les erreurs ayant lieu lors de l’exécution du programme sont parfois plus difficiles à régler et elles peuvent occasionner plus de désagréments. </w:t>
      </w:r>
    </w:p>
    <w:p w14:paraId="2838AD27" w14:textId="0F687D09" w:rsidR="00DD0863" w:rsidRDefault="00DD0863" w:rsidP="0064196C">
      <w:pPr>
        <w:pStyle w:val="Corpsdetexte"/>
        <w:keepNext/>
        <w:numPr>
          <w:ilvl w:val="0"/>
          <w:numId w:val="8"/>
        </w:numPr>
        <w:spacing w:before="240"/>
        <w:rPr>
          <w:b/>
          <w:bCs/>
        </w:rPr>
      </w:pPr>
      <w:r>
        <w:rPr>
          <w:b/>
          <w:bCs/>
        </w:rPr>
        <w:t xml:space="preserve">Mettre à jour les variables d’environnement </w:t>
      </w:r>
      <w:r w:rsidRPr="007E12B0">
        <w:rPr>
          <w:b/>
          <w:bCs/>
          <w:i/>
        </w:rPr>
        <w:t>P</w:t>
      </w:r>
      <w:r w:rsidR="007F3AEA" w:rsidRPr="007E12B0">
        <w:rPr>
          <w:b/>
          <w:bCs/>
          <w:i/>
        </w:rPr>
        <w:t>ath</w:t>
      </w:r>
      <w:r w:rsidR="007F3AEA">
        <w:rPr>
          <w:b/>
          <w:bCs/>
        </w:rPr>
        <w:t xml:space="preserve"> et </w:t>
      </w:r>
      <w:r w:rsidR="007F3AEA" w:rsidRPr="007E12B0">
        <w:rPr>
          <w:b/>
          <w:bCs/>
          <w:i/>
        </w:rPr>
        <w:t>Classpath</w:t>
      </w:r>
      <w:r w:rsidR="007F3AEA">
        <w:rPr>
          <w:b/>
          <w:bCs/>
        </w:rPr>
        <w:t xml:space="preserve"> de Windows</w:t>
      </w:r>
    </w:p>
    <w:p w14:paraId="52971E6A" w14:textId="7A765BED" w:rsidR="00452667" w:rsidRDefault="00452667" w:rsidP="0064196C">
      <w:pPr>
        <w:pStyle w:val="Corpsdetexte"/>
        <w:keepNext/>
        <w:spacing w:before="240"/>
      </w:pPr>
      <w:r>
        <w:t>Notez que si vous avez installé Java à partir du site d’</w:t>
      </w:r>
      <w:r w:rsidRPr="00452667">
        <w:t>AdoptOpenJDK</w:t>
      </w:r>
      <w:r>
        <w:t>, alors vos variables d’environnement ont été modifiée lors de l’installation par défault. Vous pouvez donc sauter cette étape.</w:t>
      </w:r>
    </w:p>
    <w:p w14:paraId="21577774" w14:textId="2C1F94AB" w:rsidR="00B13BA4" w:rsidRDefault="00DD0863" w:rsidP="00B13BA4">
      <w:pPr>
        <w:pStyle w:val="Corpsdetexte"/>
        <w:spacing w:before="240"/>
      </w:pPr>
      <w:r>
        <w:t>Cette étape n’est pas nécessaire mais elle facilit</w:t>
      </w:r>
      <w:r w:rsidR="00016873">
        <w:t>e l’utilisation des outils du J</w:t>
      </w:r>
      <w:r>
        <w:t xml:space="preserve">SE en </w:t>
      </w:r>
      <w:r w:rsidR="00016873">
        <w:t>évitant de devoir spécifier l</w:t>
      </w:r>
      <w:r>
        <w:t xml:space="preserve">es chemins </w:t>
      </w:r>
      <w:r w:rsidR="00016873">
        <w:t>complets</w:t>
      </w:r>
      <w:r>
        <w:t xml:space="preserve"> pour retrouve</w:t>
      </w:r>
      <w:r w:rsidR="00016873">
        <w:t>r les outils et les programmes.</w:t>
      </w:r>
      <w:r w:rsidR="00B13BA4">
        <w:t xml:space="preserve"> </w:t>
      </w:r>
      <w:r w:rsidR="00877E41">
        <w:t xml:space="preserve">La variable d’environnement </w:t>
      </w:r>
      <w:r w:rsidR="00877E41">
        <w:rPr>
          <w:i/>
          <w:iCs/>
        </w:rPr>
        <w:t>Path</w:t>
      </w:r>
      <w:r w:rsidR="00877E41">
        <w:t xml:space="preserve"> identifie des chemins</w:t>
      </w:r>
      <w:r w:rsidR="0001107B">
        <w:t xml:space="preserve"> (de dossiers)</w:t>
      </w:r>
      <w:r w:rsidR="00877E41">
        <w:t xml:space="preserve"> que </w:t>
      </w:r>
      <w:r w:rsidR="00705C9E">
        <w:t xml:space="preserve">le système d’exploitation </w:t>
      </w:r>
      <w:r w:rsidR="00877E41">
        <w:t xml:space="preserve">Windows parcoure afin de retrouver les programmes à exécuter. </w:t>
      </w:r>
      <w:r w:rsidR="00475442">
        <w:t xml:space="preserve">Dans la variable </w:t>
      </w:r>
      <w:r w:rsidR="00475442" w:rsidRPr="00326AEC">
        <w:rPr>
          <w:i/>
        </w:rPr>
        <w:t>Path</w:t>
      </w:r>
      <w:r w:rsidR="00475442">
        <w:t>, l</w:t>
      </w:r>
      <w:r w:rsidR="00CA0B4A">
        <w:t>e « ; » sépare les chemins</w:t>
      </w:r>
      <w:r w:rsidR="00475442">
        <w:t xml:space="preserve"> les uns des autres</w:t>
      </w:r>
      <w:r w:rsidR="005045DD">
        <w:t>.</w:t>
      </w:r>
      <w:r w:rsidR="00CA0B4A">
        <w:t xml:space="preserve"> </w:t>
      </w:r>
      <w:r w:rsidR="00877E41">
        <w:t xml:space="preserve">En ajoutant à la variable </w:t>
      </w:r>
      <w:r w:rsidR="00877E41">
        <w:rPr>
          <w:i/>
          <w:iCs/>
        </w:rPr>
        <w:t>Path</w:t>
      </w:r>
      <w:r w:rsidR="00877E41">
        <w:t xml:space="preserve"> le chemin </w:t>
      </w:r>
      <w:r w:rsidR="00AE327B">
        <w:t>«</w:t>
      </w:r>
      <w:r w:rsidR="00FC1580">
        <w:t> </w:t>
      </w:r>
      <w:r w:rsidR="002C1A9C" w:rsidRPr="002C1A9C">
        <w:rPr>
          <w:lang w:val="fr-CA"/>
        </w:rPr>
        <w:t xml:space="preserve">C:\Program Files\Java\jdk-9.0.1\bin </w:t>
      </w:r>
      <w:r w:rsidR="00AE327B">
        <w:t>»</w:t>
      </w:r>
      <w:r w:rsidR="00847B83">
        <w:t xml:space="preserve"> qui contient les outils de J</w:t>
      </w:r>
      <w:r w:rsidR="00877E41">
        <w:t>SE (</w:t>
      </w:r>
      <w:r w:rsidR="00F72FD4">
        <w:t xml:space="preserve">le compilateur </w:t>
      </w:r>
      <w:r w:rsidR="00877E41" w:rsidRPr="00E930DD">
        <w:rPr>
          <w:i/>
          <w:iCs/>
        </w:rPr>
        <w:t>javac.exe</w:t>
      </w:r>
      <w:r w:rsidR="00877E41">
        <w:t xml:space="preserve">, </w:t>
      </w:r>
      <w:r w:rsidR="00F72FD4">
        <w:t xml:space="preserve">la machine virtuelle </w:t>
      </w:r>
      <w:r w:rsidR="00877E41" w:rsidRPr="00E930DD">
        <w:rPr>
          <w:i/>
          <w:iCs/>
        </w:rPr>
        <w:t>java.exe</w:t>
      </w:r>
      <w:r w:rsidR="00877E41">
        <w:t>, etc.), il n’est pas nécessaire de spécifier ce chemin à chaque fois que</w:t>
      </w:r>
      <w:r w:rsidR="00E930DD">
        <w:t xml:space="preserve"> l’on veut invoquer ces outils.</w:t>
      </w:r>
      <w:r w:rsidR="00B13BA4">
        <w:t xml:space="preserve"> </w:t>
      </w:r>
    </w:p>
    <w:p w14:paraId="338E5F27" w14:textId="77777777" w:rsidR="007E12B0" w:rsidRDefault="00B13BA4" w:rsidP="007E12B0">
      <w:pPr>
        <w:pStyle w:val="Corpsdetexte"/>
        <w:spacing w:before="240"/>
      </w:pPr>
      <w:r>
        <w:t xml:space="preserve">La variable d’environnement </w:t>
      </w:r>
      <w:r w:rsidRPr="00B13BA4">
        <w:rPr>
          <w:i/>
        </w:rPr>
        <w:t>Classpath</w:t>
      </w:r>
      <w:r>
        <w:t xml:space="preserve"> contient par défaut le chemin « . » qui représente le </w:t>
      </w:r>
      <w:r w:rsidRPr="007F05F6">
        <w:rPr>
          <w:i/>
          <w:iCs/>
        </w:rPr>
        <w:t>dossier courant</w:t>
      </w:r>
      <w:r>
        <w:t xml:space="preserve">. La notion de dossier courant sera développée par la suite. Le </w:t>
      </w:r>
      <w:r w:rsidRPr="00B13BA4">
        <w:rPr>
          <w:i/>
        </w:rPr>
        <w:t>Classpath</w:t>
      </w:r>
      <w:r>
        <w:t xml:space="preserve"> indique à la JVM (</w:t>
      </w:r>
      <w:r w:rsidRPr="001B3304">
        <w:rPr>
          <w:i/>
          <w:iCs/>
        </w:rPr>
        <w:t>Java Virtual Machine</w:t>
      </w:r>
      <w:r>
        <w:t>) où trouver les programmes Java lorsque le chemin n’est pas spécifié. Si le dossier courant apparaît en premier, la JVM va toujours chercher dans le dossier courant en premier afin de retrouver les programmes Java.</w:t>
      </w:r>
      <w:r w:rsidR="007E12B0">
        <w:t xml:space="preserve"> On peut ajouter d’autres chemins pour simplifier l’invocation des outils.</w:t>
      </w:r>
    </w:p>
    <w:p w14:paraId="77E535FA" w14:textId="5F841032" w:rsidR="00B13BA4" w:rsidRDefault="00B13BA4" w:rsidP="007E12B0">
      <w:pPr>
        <w:pStyle w:val="Corpsdetexte"/>
        <w:spacing w:before="240"/>
      </w:pPr>
      <w:r>
        <w:lastRenderedPageBreak/>
        <w:t xml:space="preserve">Une autre possibilité </w:t>
      </w:r>
      <w:r w:rsidR="007E12B0">
        <w:t>consiste</w:t>
      </w:r>
      <w:r>
        <w:t xml:space="preserve"> </w:t>
      </w:r>
      <w:r w:rsidR="007E12B0">
        <w:t>à spécifier</w:t>
      </w:r>
      <w:r>
        <w:t xml:space="preserve"> les options -sourcepath ou -classpath en invoquant les outils Java. Référez-vous à la documentation du JSE pour plus de détails. Ceci illustre la complexité de l’utilisation de ces outils. Comme nous le verrons par la suite, la situation devient encore plus compliquée lorsque les programmes sont composés de plusieurs fichiers et de packages. Un avantage important de l’utilisation d’un IDE est d’éviter d’avoir à spécifier tous ces paramètres.</w:t>
      </w:r>
    </w:p>
    <w:p w14:paraId="66015486" w14:textId="7EF9D446" w:rsidR="001D28E8" w:rsidRDefault="001D28E8" w:rsidP="001D28E8">
      <w:pPr>
        <w:pStyle w:val="Corpsdetexte"/>
        <w:numPr>
          <w:ilvl w:val="0"/>
          <w:numId w:val="8"/>
        </w:numPr>
        <w:spacing w:before="240"/>
        <w:rPr>
          <w:b/>
          <w:bCs/>
        </w:rPr>
      </w:pPr>
      <w:r>
        <w:rPr>
          <w:b/>
          <w:bCs/>
        </w:rPr>
        <w:t xml:space="preserve">Mettre à jour les variables d’environnement </w:t>
      </w:r>
      <w:r w:rsidRPr="007E12B0">
        <w:rPr>
          <w:b/>
          <w:bCs/>
          <w:i/>
        </w:rPr>
        <w:t>Path</w:t>
      </w:r>
      <w:r>
        <w:rPr>
          <w:b/>
          <w:bCs/>
        </w:rPr>
        <w:t xml:space="preserve"> et </w:t>
      </w:r>
      <w:r w:rsidRPr="007E12B0">
        <w:rPr>
          <w:b/>
          <w:bCs/>
          <w:i/>
        </w:rPr>
        <w:t>Classpath</w:t>
      </w:r>
      <w:r>
        <w:rPr>
          <w:b/>
          <w:bCs/>
        </w:rPr>
        <w:t xml:space="preserve"> sous macOS et Linux</w:t>
      </w:r>
    </w:p>
    <w:p w14:paraId="7C4792AC" w14:textId="6BD43CDD" w:rsidR="001D28E8" w:rsidRDefault="00825D9F" w:rsidP="00341947">
      <w:pPr>
        <w:pStyle w:val="Corpsdetexte"/>
        <w:spacing w:before="240"/>
        <w:rPr>
          <w:b/>
          <w:bCs/>
        </w:rPr>
      </w:pPr>
      <w:r>
        <w:t>Sous macOS et Linux, on peut aussi modifier les variables d’environnement</w:t>
      </w:r>
      <w:r w:rsidR="00715B91">
        <w:t xml:space="preserve"> au besoin</w:t>
      </w:r>
      <w:r>
        <w:t xml:space="preserve">. Pour modifier la variable PATH, il suffit généralement d’éditer le fichier texte </w:t>
      </w:r>
      <w:r w:rsidR="004E0978">
        <w:t xml:space="preserve">« .profile » (en le créant au besoin) dans le répertoire de l’utilisateur comme /home/monnom ou </w:t>
      </w:r>
      <w:r w:rsidR="00F27484">
        <w:t xml:space="preserve">/Users/monnom. </w:t>
      </w:r>
      <w:r w:rsidR="00AA6387">
        <w:t xml:space="preserve">Il suffit d’y ajouter la ligne « </w:t>
      </w:r>
      <w:r w:rsidR="00B32EE8">
        <w:t xml:space="preserve">export </w:t>
      </w:r>
      <w:r w:rsidR="00AA6387">
        <w:t>PATH=</w:t>
      </w:r>
      <w:r w:rsidR="00312102">
        <w:t>/</w:t>
      </w:r>
      <w:r w:rsidR="00715B91">
        <w:t>chemin/vers/java:</w:t>
      </w:r>
      <w:r w:rsidR="00B32EE8">
        <w:t>$PATH</w:t>
      </w:r>
      <w:r w:rsidR="00312102">
        <w:t> »</w:t>
      </w:r>
      <w:r w:rsidR="00341947">
        <w:t>. La modification de la variable CLASSPATH est similaire.</w:t>
      </w:r>
      <w:r w:rsidR="00452667">
        <w:t xml:space="preserve"> L’installation de Java par l’entremise d’</w:t>
      </w:r>
      <w:r w:rsidR="00452667" w:rsidRPr="00452667">
        <w:t>AdoptOpenJDK</w:t>
      </w:r>
      <w:r w:rsidR="00452667">
        <w:t xml:space="preserve"> vous dispense, par défaut, d’ajuster les variables d’environnement.</w:t>
      </w:r>
    </w:p>
    <w:p w14:paraId="686E2EAB" w14:textId="77777777" w:rsidR="001D28E8" w:rsidRDefault="001D28E8" w:rsidP="007E12B0">
      <w:pPr>
        <w:pStyle w:val="Corpsdetexte"/>
        <w:spacing w:before="240"/>
      </w:pPr>
    </w:p>
    <w:p w14:paraId="2F54BDB8" w14:textId="77777777" w:rsidR="00E60D6B" w:rsidRPr="00E60D6B" w:rsidRDefault="00877E41" w:rsidP="007E12B0">
      <w:pPr>
        <w:pStyle w:val="Corpsdetexte"/>
        <w:pBdr>
          <w:top w:val="single" w:sz="4" w:space="1" w:color="auto"/>
          <w:left w:val="single" w:sz="4" w:space="4" w:color="auto"/>
          <w:bottom w:val="single" w:sz="4" w:space="1" w:color="auto"/>
          <w:right w:val="single" w:sz="4" w:space="4" w:color="auto"/>
        </w:pBdr>
        <w:spacing w:before="240"/>
        <w:rPr>
          <w:b/>
        </w:rPr>
      </w:pPr>
      <w:r w:rsidRPr="00E60D6B">
        <w:rPr>
          <w:b/>
        </w:rPr>
        <w:t>Attention</w:t>
      </w:r>
      <w:r w:rsidR="00E60D6B" w:rsidRPr="00E60D6B">
        <w:rPr>
          <w:b/>
        </w:rPr>
        <w:t> au conflit entre plusieurs installations</w:t>
      </w:r>
      <w:r w:rsidR="003357B8">
        <w:rPr>
          <w:b/>
        </w:rPr>
        <w:t xml:space="preserve"> de JSE</w:t>
      </w:r>
    </w:p>
    <w:p w14:paraId="701DB492" w14:textId="5FFE57D7" w:rsidR="001B402F" w:rsidRDefault="00DD0863" w:rsidP="007E12B0">
      <w:pPr>
        <w:pStyle w:val="Corpsdetexte"/>
        <w:pBdr>
          <w:top w:val="single" w:sz="4" w:space="1" w:color="auto"/>
          <w:left w:val="single" w:sz="4" w:space="4" w:color="auto"/>
          <w:bottom w:val="single" w:sz="4" w:space="1" w:color="auto"/>
          <w:right w:val="single" w:sz="4" w:space="4" w:color="auto"/>
        </w:pBdr>
        <w:spacing w:before="240"/>
      </w:pPr>
      <w:r>
        <w:t xml:space="preserve">S’il y a plusieurs </w:t>
      </w:r>
      <w:r w:rsidR="002A5C55">
        <w:t xml:space="preserve">installations </w:t>
      </w:r>
      <w:r w:rsidR="00847B83">
        <w:t>de J</w:t>
      </w:r>
      <w:r>
        <w:t xml:space="preserve">SE sur votre système, les chemins des différentes </w:t>
      </w:r>
      <w:r w:rsidR="002A5C55">
        <w:t xml:space="preserve">installations </w:t>
      </w:r>
      <w:r>
        <w:t xml:space="preserve">peuvent entrer en conflit. </w:t>
      </w:r>
      <w:r w:rsidR="002A5C55">
        <w:t>En effet, l</w:t>
      </w:r>
      <w:r>
        <w:t>es chemins sont parcourus en séquence par Windows lors de la recherche d’un programme. C’est le premier rencontré qui sera choisi. Il faut donc placer le chemin voulu en premier pour qu’il soit sélectionné. Ceci peut entraîner des conflits ennuyeux lorsque le chemin prioritaire doit varier selon le contexte</w:t>
      </w:r>
      <w:r w:rsidR="00B8530D">
        <w:t>.</w:t>
      </w:r>
      <w:r w:rsidR="00C5720A">
        <w:t xml:space="preserve"> Si vous êtes débutant avec Windo</w:t>
      </w:r>
      <w:r w:rsidR="00847B83">
        <w:t>ws, n’installez pas plusieurs J</w:t>
      </w:r>
      <w:r w:rsidR="00C5720A">
        <w:t>SE !</w:t>
      </w:r>
    </w:p>
    <w:p w14:paraId="3D0384C1" w14:textId="77777777" w:rsidR="001B402F" w:rsidRDefault="001B402F" w:rsidP="001B402F">
      <w:pPr>
        <w:pStyle w:val="Corpsdetexte"/>
        <w:rPr>
          <w:i/>
        </w:rPr>
      </w:pPr>
    </w:p>
    <w:p w14:paraId="27852651" w14:textId="77777777" w:rsidR="001B402F" w:rsidRDefault="001B402F" w:rsidP="001B402F">
      <w:pPr>
        <w:pStyle w:val="Corpsdetexte"/>
        <w:rPr>
          <w:i/>
        </w:rPr>
      </w:pPr>
    </w:p>
    <w:p w14:paraId="542725D8" w14:textId="06E46BF9" w:rsidR="001B402F" w:rsidRDefault="006041FF" w:rsidP="001B402F">
      <w:pPr>
        <w:pStyle w:val="Corpsdetexte"/>
        <w:rPr>
          <w:i/>
        </w:rPr>
      </w:pPr>
      <w:r>
        <w:rPr>
          <w:i/>
        </w:rPr>
        <w:br w:type="page"/>
      </w:r>
    </w:p>
    <w:p w14:paraId="6029360A" w14:textId="77777777" w:rsidR="001238C4" w:rsidRDefault="001238C4" w:rsidP="001238C4">
      <w:pPr>
        <w:pStyle w:val="Titre1"/>
      </w:pPr>
      <w:bookmarkStart w:id="24" w:name="_Toc508790365"/>
      <w:bookmarkStart w:id="25" w:name="_Toc155813873"/>
      <w:r>
        <w:lastRenderedPageBreak/>
        <w:t>Introduction à la programmation Java</w:t>
      </w:r>
      <w:bookmarkEnd w:id="24"/>
      <w:bookmarkEnd w:id="25"/>
    </w:p>
    <w:p w14:paraId="280B070F" w14:textId="258BC547" w:rsidR="001238C4" w:rsidRDefault="001238C4" w:rsidP="001238C4">
      <w:pPr>
        <w:pStyle w:val="Corpsdetexte"/>
      </w:pPr>
      <w:r>
        <w:t xml:space="preserve">Ce chapitre introduit les principes de base de la programmation avec le langage Java. Le programme suivant est utilisé pour introduire quelques concepts fondamentaux. Dans un premier </w:t>
      </w:r>
      <w:r w:rsidR="009D7BE4">
        <w:t>temps, chacune</w:t>
      </w:r>
      <w:r>
        <w:t xml:space="preserve"> des lignes du programme sera examinée l’une après l’autre.</w:t>
      </w:r>
    </w:p>
    <w:p w14:paraId="4A1A93BB" w14:textId="64614E70" w:rsidR="001238C4" w:rsidRDefault="001238C4" w:rsidP="001238C4">
      <w:pPr>
        <w:pStyle w:val="Corpsdetexte"/>
      </w:pPr>
      <w:r w:rsidRPr="00210933">
        <w:rPr>
          <w:b/>
          <w:bCs/>
        </w:rPr>
        <w:t>Exemple</w:t>
      </w:r>
      <w:r>
        <w:t xml:space="preserve">. </w:t>
      </w:r>
      <w:hyperlink r:id="rId32" w:history="1">
        <w:r w:rsidRPr="00A549CF">
          <w:rPr>
            <w:rFonts w:ascii="Segoe UI" w:hAnsi="Segoe UI" w:cs="Segoe UI"/>
            <w:color w:val="0366D6"/>
            <w:lang w:val="fr-CA"/>
          </w:rPr>
          <w:t>JavaPasAPas</w:t>
        </w:r>
      </w:hyperlink>
      <w:r w:rsidRPr="00A549CF">
        <w:rPr>
          <w:rFonts w:ascii="Segoe UI" w:hAnsi="Segoe UI" w:cs="Segoe UI"/>
          <w:color w:val="586069"/>
          <w:lang w:val="fr-CA"/>
        </w:rPr>
        <w:t>/</w:t>
      </w:r>
      <w:r w:rsidR="009672DF" w:rsidRPr="00D35A89">
        <w:rPr>
          <w:rFonts w:ascii="Segoe UI" w:hAnsi="Segoe UI" w:cs="Segoe UI"/>
          <w:b/>
          <w:bCs/>
          <w:color w:val="586069"/>
          <w:lang w:val="fr-CA"/>
        </w:rPr>
        <w:t>chapitre_2</w:t>
      </w:r>
      <w:r w:rsidR="009672DF">
        <w:rPr>
          <w:rFonts w:ascii="Segoe UI" w:hAnsi="Segoe UI" w:cs="Segoe UI"/>
          <w:color w:val="586069"/>
          <w:lang w:val="fr-CA"/>
        </w:rPr>
        <w:t>/</w:t>
      </w:r>
      <w:r w:rsidRPr="00A549CF">
        <w:rPr>
          <w:rFonts w:ascii="Segoe UI" w:hAnsi="Segoe UI" w:cs="Segoe UI"/>
          <w:b/>
          <w:bCs/>
          <w:color w:val="586069"/>
          <w:lang w:val="fr-CA"/>
        </w:rPr>
        <w:t>Exemple1.java</w:t>
      </w:r>
      <w:r>
        <w:rPr>
          <w:rStyle w:val="Appelnotedebasdep"/>
          <w:rFonts w:ascii="Segoe UI" w:hAnsi="Segoe UI" w:cs="Segoe UI"/>
          <w:b/>
          <w:bCs/>
          <w:color w:val="586069"/>
          <w:lang w:val="fr-CA"/>
        </w:rPr>
        <w:footnoteReference w:id="16"/>
      </w:r>
    </w:p>
    <w:p w14:paraId="78A23922" w14:textId="268268D9" w:rsidR="001238C4" w:rsidRDefault="001238C4" w:rsidP="001238C4">
      <w:pPr>
        <w:pStyle w:val="Corpsdetexte"/>
      </w:pPr>
      <w:r>
        <w:t>Ce programme permet de saisir deux nombres entiers par le clavier de l’ordinateur dans des fenêtres de dialogue et d'en afficher la somme dans une autre fenêtre.</w:t>
      </w:r>
    </w:p>
    <w:p w14:paraId="3E346D4B" w14:textId="77777777" w:rsidR="007858A7" w:rsidRPr="007858A7" w:rsidRDefault="007858A7" w:rsidP="00DE55EF">
      <w:pPr>
        <w:pStyle w:val="Code"/>
        <w:rPr>
          <w:color w:val="000000"/>
          <w:lang w:eastAsia="en-US"/>
        </w:rPr>
      </w:pPr>
      <w:r w:rsidRPr="007858A7">
        <w:rPr>
          <w:lang w:eastAsia="en-US"/>
        </w:rPr>
        <w:t>/**</w:t>
      </w:r>
    </w:p>
    <w:p w14:paraId="7C51B45A" w14:textId="77777777" w:rsidR="007858A7" w:rsidRPr="007858A7" w:rsidRDefault="007858A7" w:rsidP="00DE55EF">
      <w:pPr>
        <w:pStyle w:val="Code"/>
        <w:rPr>
          <w:color w:val="000000"/>
          <w:lang w:eastAsia="en-US"/>
        </w:rPr>
      </w:pPr>
      <w:r w:rsidRPr="007858A7">
        <w:rPr>
          <w:lang w:eastAsia="en-US"/>
        </w:rPr>
        <w:t>  </w:t>
      </w:r>
      <w:r w:rsidRPr="007858A7">
        <w:rPr>
          <w:b/>
          <w:bCs/>
          <w:color w:val="7F9FBF"/>
          <w:lang w:eastAsia="en-US"/>
        </w:rPr>
        <w:t>*</w:t>
      </w:r>
      <w:r w:rsidRPr="007858A7">
        <w:rPr>
          <w:lang w:eastAsia="en-US"/>
        </w:rPr>
        <w:t xml:space="preserve"> Exemple1</w:t>
      </w:r>
      <w:r w:rsidRPr="007858A7">
        <w:rPr>
          <w:color w:val="008C00"/>
          <w:lang w:eastAsia="en-US"/>
        </w:rPr>
        <w:t>.</w:t>
      </w:r>
      <w:r w:rsidRPr="007858A7">
        <w:rPr>
          <w:lang w:eastAsia="en-US"/>
        </w:rPr>
        <w:t>java</w:t>
      </w:r>
    </w:p>
    <w:p w14:paraId="6580E64A" w14:textId="77777777" w:rsidR="007858A7" w:rsidRPr="007858A7" w:rsidRDefault="007858A7" w:rsidP="00DE55EF">
      <w:pPr>
        <w:pStyle w:val="Code"/>
        <w:rPr>
          <w:color w:val="000000"/>
          <w:lang w:eastAsia="en-US"/>
        </w:rPr>
      </w:pPr>
      <w:r w:rsidRPr="007858A7">
        <w:rPr>
          <w:lang w:eastAsia="en-US"/>
        </w:rPr>
        <w:t>  </w:t>
      </w:r>
      <w:r w:rsidRPr="007858A7">
        <w:rPr>
          <w:b/>
          <w:bCs/>
          <w:color w:val="7F9FBF"/>
          <w:lang w:eastAsia="en-US"/>
        </w:rPr>
        <w:t>*</w:t>
      </w:r>
      <w:r w:rsidRPr="007858A7">
        <w:rPr>
          <w:lang w:eastAsia="en-US"/>
        </w:rPr>
        <w:t xml:space="preserve"> Ce programme saisit deux entiers et en affiche la somme</w:t>
      </w:r>
    </w:p>
    <w:p w14:paraId="1D0F9FFE" w14:textId="77777777" w:rsidR="007858A7" w:rsidRPr="007858A7" w:rsidRDefault="007858A7" w:rsidP="00DE55EF">
      <w:pPr>
        <w:pStyle w:val="Code"/>
        <w:rPr>
          <w:color w:val="000000"/>
          <w:lang w:eastAsia="en-US"/>
        </w:rPr>
      </w:pPr>
      <w:r w:rsidRPr="007858A7">
        <w:rPr>
          <w:lang w:eastAsia="en-US"/>
        </w:rPr>
        <w:t>  */</w:t>
      </w:r>
    </w:p>
    <w:p w14:paraId="368B7762" w14:textId="77777777" w:rsidR="001D76A6" w:rsidRDefault="007858A7" w:rsidP="00DE55EF">
      <w:pPr>
        <w:pStyle w:val="Code"/>
        <w:rPr>
          <w:color w:val="696969"/>
          <w:lang w:eastAsia="en-US"/>
        </w:rPr>
      </w:pPr>
      <w:r w:rsidRPr="007858A7">
        <w:rPr>
          <w:b/>
          <w:bCs/>
          <w:color w:val="800000"/>
          <w:lang w:eastAsia="en-US"/>
        </w:rPr>
        <w:t>import</w:t>
      </w:r>
      <w:r w:rsidRPr="007858A7">
        <w:rPr>
          <w:color w:val="004A43"/>
          <w:lang w:eastAsia="en-US"/>
        </w:rPr>
        <w:t xml:space="preserve"> javax</w:t>
      </w:r>
      <w:r w:rsidRPr="007858A7">
        <w:rPr>
          <w:color w:val="808030"/>
          <w:lang w:eastAsia="en-US"/>
        </w:rPr>
        <w:t>.</w:t>
      </w:r>
      <w:r w:rsidRPr="007858A7">
        <w:rPr>
          <w:color w:val="004A43"/>
          <w:lang w:eastAsia="en-US"/>
        </w:rPr>
        <w:t>swing</w:t>
      </w:r>
      <w:r w:rsidRPr="007858A7">
        <w:rPr>
          <w:color w:val="808030"/>
          <w:lang w:eastAsia="en-US"/>
        </w:rPr>
        <w:t>.</w:t>
      </w:r>
      <w:r w:rsidRPr="007858A7">
        <w:rPr>
          <w:color w:val="004A43"/>
          <w:lang w:eastAsia="en-US"/>
        </w:rPr>
        <w:t>JOptionPane</w:t>
      </w:r>
      <w:r w:rsidRPr="007858A7">
        <w:rPr>
          <w:color w:val="800080"/>
          <w:lang w:eastAsia="en-US"/>
        </w:rPr>
        <w:t>;</w:t>
      </w:r>
      <w:r w:rsidRPr="007858A7">
        <w:rPr>
          <w:color w:val="000000"/>
          <w:lang w:eastAsia="en-US"/>
        </w:rPr>
        <w:t xml:space="preserve"> </w:t>
      </w:r>
      <w:r w:rsidRPr="007858A7">
        <w:rPr>
          <w:color w:val="696969"/>
          <w:lang w:eastAsia="en-US"/>
        </w:rPr>
        <w:t xml:space="preserve">// Importe la </w:t>
      </w:r>
    </w:p>
    <w:p w14:paraId="7B799774" w14:textId="1EB02AA3" w:rsidR="007858A7" w:rsidRPr="00B242BE" w:rsidRDefault="001D76A6" w:rsidP="00DE55EF">
      <w:pPr>
        <w:pStyle w:val="Code"/>
        <w:rPr>
          <w:color w:val="000000"/>
          <w:lang w:val="en-US" w:eastAsia="en-US"/>
        </w:rPr>
      </w:pPr>
      <w:r>
        <w:rPr>
          <w:color w:val="696969"/>
          <w:lang w:eastAsia="en-US"/>
        </w:rPr>
        <w:t xml:space="preserve">  </w:t>
      </w:r>
      <w:r w:rsidR="007858A7" w:rsidRPr="00B242BE">
        <w:rPr>
          <w:color w:val="696969"/>
          <w:lang w:val="en-US" w:eastAsia="en-US"/>
        </w:rPr>
        <w:t>classe javax.swing.JOptionPane</w:t>
      </w:r>
    </w:p>
    <w:p w14:paraId="59515751" w14:textId="3726A265" w:rsidR="007858A7" w:rsidRPr="00C14FD5" w:rsidRDefault="007858A7" w:rsidP="00DE55EF">
      <w:pPr>
        <w:pStyle w:val="Code"/>
        <w:rPr>
          <w:color w:val="000000"/>
          <w:lang w:val="en-CA" w:eastAsia="en-US"/>
        </w:rPr>
      </w:pP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class</w:t>
      </w:r>
      <w:r w:rsidRPr="00C14FD5">
        <w:rPr>
          <w:color w:val="000000"/>
          <w:lang w:val="en-CA" w:eastAsia="en-US"/>
        </w:rPr>
        <w:t xml:space="preserve"> Exemple1</w:t>
      </w:r>
      <w:r w:rsidRPr="00C14FD5">
        <w:rPr>
          <w:color w:val="800080"/>
          <w:lang w:val="en-CA" w:eastAsia="en-US"/>
        </w:rPr>
        <w:t>{</w:t>
      </w:r>
    </w:p>
    <w:p w14:paraId="4024ADA1" w14:textId="39D4D377" w:rsidR="007858A7" w:rsidRPr="00C14FD5" w:rsidRDefault="007858A7" w:rsidP="00DE55EF">
      <w:pPr>
        <w:pStyle w:val="Code"/>
        <w:rPr>
          <w:color w:val="000000"/>
          <w:lang w:val="en-CA" w:eastAsia="en-US"/>
        </w:rPr>
      </w:pPr>
      <w:r w:rsidRPr="00C14FD5">
        <w:rPr>
          <w:color w:val="000000"/>
          <w:lang w:val="en-CA"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5A25C564" w14:textId="77777777" w:rsidR="007858A7" w:rsidRPr="007858A7" w:rsidRDefault="007858A7" w:rsidP="00DE55EF">
      <w:pPr>
        <w:pStyle w:val="Code"/>
        <w:rPr>
          <w:color w:val="000000"/>
          <w:lang w:eastAsia="en-US"/>
        </w:rPr>
      </w:pPr>
      <w:r w:rsidRPr="00C14FD5">
        <w:rPr>
          <w:color w:val="000000"/>
          <w:lang w:val="en-CA" w:eastAsia="en-US"/>
        </w:rPr>
        <w:t xml:space="preserve">        </w:t>
      </w:r>
      <w:r w:rsidRPr="007858A7">
        <w:rPr>
          <w:color w:val="696969"/>
          <w:lang w:eastAsia="en-US"/>
        </w:rPr>
        <w:t>// Déclaration de variables</w:t>
      </w:r>
    </w:p>
    <w:p w14:paraId="21D16536" w14:textId="77777777" w:rsidR="001D76A6" w:rsidRDefault="007858A7" w:rsidP="00DE55EF">
      <w:pPr>
        <w:pStyle w:val="Code"/>
        <w:rPr>
          <w:color w:val="696969"/>
          <w:lang w:eastAsia="en-US"/>
        </w:rPr>
      </w:pPr>
      <w:r w:rsidRPr="007858A7">
        <w:rPr>
          <w:color w:val="000000"/>
          <w:lang w:eastAsia="en-US"/>
        </w:rPr>
        <w:t xml:space="preserve">        </w:t>
      </w:r>
      <w:r w:rsidRPr="007858A7">
        <w:rPr>
          <w:b/>
          <w:bCs/>
          <w:color w:val="BB7977"/>
          <w:lang w:eastAsia="en-US"/>
        </w:rPr>
        <w:t>String</w:t>
      </w:r>
      <w:r w:rsidRPr="007858A7">
        <w:rPr>
          <w:color w:val="000000"/>
          <w:lang w:eastAsia="en-US"/>
        </w:rPr>
        <w:t xml:space="preserve"> chaine1</w:t>
      </w:r>
      <w:r w:rsidRPr="007858A7">
        <w:rPr>
          <w:color w:val="808030"/>
          <w:lang w:eastAsia="en-US"/>
        </w:rPr>
        <w:t>,</w:t>
      </w:r>
      <w:r w:rsidRPr="007858A7">
        <w:rPr>
          <w:color w:val="000000"/>
          <w:lang w:eastAsia="en-US"/>
        </w:rPr>
        <w:t xml:space="preserve"> chaine2</w:t>
      </w:r>
      <w:r w:rsidRPr="007858A7">
        <w:rPr>
          <w:color w:val="800080"/>
          <w:lang w:eastAsia="en-US"/>
        </w:rPr>
        <w:t>;</w:t>
      </w:r>
      <w:r w:rsidRPr="007858A7">
        <w:rPr>
          <w:color w:val="000000"/>
          <w:lang w:eastAsia="en-US"/>
        </w:rPr>
        <w:t xml:space="preserve">      </w:t>
      </w:r>
      <w:r w:rsidRPr="007858A7">
        <w:rPr>
          <w:color w:val="696969"/>
          <w:lang w:eastAsia="en-US"/>
        </w:rPr>
        <w:t xml:space="preserve">// Les entiers lus </w:t>
      </w:r>
    </w:p>
    <w:p w14:paraId="7612673D" w14:textId="1532B3F6" w:rsidR="007858A7" w:rsidRPr="007858A7" w:rsidRDefault="001D76A6" w:rsidP="00DE55EF">
      <w:pPr>
        <w:pStyle w:val="Code"/>
        <w:rPr>
          <w:color w:val="000000"/>
          <w:lang w:eastAsia="en-US"/>
        </w:rPr>
      </w:pPr>
      <w:r>
        <w:rPr>
          <w:color w:val="696969"/>
          <w:lang w:eastAsia="en-US"/>
        </w:rPr>
        <w:t xml:space="preserve">        //  </w:t>
      </w:r>
      <w:r w:rsidR="007858A7" w:rsidRPr="007858A7">
        <w:rPr>
          <w:color w:val="696969"/>
          <w:lang w:eastAsia="en-US"/>
        </w:rPr>
        <w:t>sous forme de String</w:t>
      </w:r>
    </w:p>
    <w:p w14:paraId="0B597246" w14:textId="77777777" w:rsidR="001D76A6" w:rsidRDefault="007858A7" w:rsidP="00DE55EF">
      <w:pPr>
        <w:pStyle w:val="Code"/>
        <w:rPr>
          <w:color w:val="696969"/>
          <w:lang w:eastAsia="en-US"/>
        </w:rPr>
      </w:pPr>
      <w:r w:rsidRPr="007858A7">
        <w:rPr>
          <w:color w:val="000000"/>
          <w:lang w:eastAsia="en-US"/>
        </w:rPr>
        <w:t xml:space="preserve">        </w:t>
      </w:r>
      <w:r w:rsidRPr="007858A7">
        <w:rPr>
          <w:color w:val="BB7977"/>
          <w:lang w:eastAsia="en-US"/>
        </w:rPr>
        <w:t>int</w:t>
      </w:r>
      <w:r w:rsidRPr="007858A7">
        <w:rPr>
          <w:color w:val="000000"/>
          <w:lang w:eastAsia="en-US"/>
        </w:rPr>
        <w:t xml:space="preserve"> entier1</w:t>
      </w:r>
      <w:r w:rsidRPr="007858A7">
        <w:rPr>
          <w:color w:val="808030"/>
          <w:lang w:eastAsia="en-US"/>
        </w:rPr>
        <w:t>,</w:t>
      </w:r>
      <w:r w:rsidRPr="007858A7">
        <w:rPr>
          <w:color w:val="000000"/>
          <w:lang w:eastAsia="en-US"/>
        </w:rPr>
        <w:t xml:space="preserve"> entier2</w:t>
      </w:r>
      <w:r w:rsidRPr="007858A7">
        <w:rPr>
          <w:color w:val="808030"/>
          <w:lang w:eastAsia="en-US"/>
        </w:rPr>
        <w:t>,</w:t>
      </w:r>
      <w:r w:rsidRPr="007858A7">
        <w:rPr>
          <w:color w:val="000000"/>
          <w:lang w:eastAsia="en-US"/>
        </w:rPr>
        <w:t xml:space="preserve"> somme</w:t>
      </w:r>
      <w:r w:rsidRPr="007858A7">
        <w:rPr>
          <w:color w:val="800080"/>
          <w:lang w:eastAsia="en-US"/>
        </w:rPr>
        <w:t>;</w:t>
      </w:r>
      <w:r w:rsidRPr="007858A7">
        <w:rPr>
          <w:color w:val="000000"/>
          <w:lang w:eastAsia="en-US"/>
        </w:rPr>
        <w:t xml:space="preserve">  </w:t>
      </w:r>
      <w:r w:rsidRPr="007858A7">
        <w:rPr>
          <w:color w:val="696969"/>
          <w:lang w:eastAsia="en-US"/>
        </w:rPr>
        <w:t xml:space="preserve">// Les entiers à </w:t>
      </w:r>
    </w:p>
    <w:p w14:paraId="5ECDB699" w14:textId="7C746B14" w:rsidR="007858A7" w:rsidRPr="007858A7" w:rsidRDefault="001D76A6" w:rsidP="00DE55EF">
      <w:pPr>
        <w:pStyle w:val="Code"/>
        <w:rPr>
          <w:color w:val="000000"/>
          <w:lang w:eastAsia="en-US"/>
        </w:rPr>
      </w:pPr>
      <w:r>
        <w:rPr>
          <w:color w:val="696969"/>
          <w:lang w:eastAsia="en-US"/>
        </w:rPr>
        <w:t xml:space="preserve">          </w:t>
      </w:r>
      <w:r w:rsidR="007858A7" w:rsidRPr="007858A7">
        <w:rPr>
          <w:color w:val="696969"/>
          <w:lang w:eastAsia="en-US"/>
        </w:rPr>
        <w:t>additionner et la somme</w:t>
      </w:r>
    </w:p>
    <w:p w14:paraId="4D2A0A9E" w14:textId="77777777" w:rsidR="001D76A6" w:rsidRDefault="007858A7" w:rsidP="00DE55EF">
      <w:pPr>
        <w:pStyle w:val="Code"/>
        <w:rPr>
          <w:color w:val="696969"/>
          <w:lang w:eastAsia="en-US"/>
        </w:rPr>
      </w:pPr>
      <w:r w:rsidRPr="007858A7">
        <w:rPr>
          <w:color w:val="000000"/>
          <w:lang w:eastAsia="en-US"/>
        </w:rPr>
        <w:t xml:space="preserve">        </w:t>
      </w:r>
      <w:r w:rsidRPr="007858A7">
        <w:rPr>
          <w:color w:val="696969"/>
          <w:lang w:eastAsia="en-US"/>
        </w:rPr>
        <w:t xml:space="preserve">// Saisir les deux chaînes de caractères qui </w:t>
      </w:r>
    </w:p>
    <w:p w14:paraId="14E30784" w14:textId="457DAD51" w:rsidR="007858A7" w:rsidRPr="007858A7" w:rsidRDefault="001D76A6" w:rsidP="00DE55EF">
      <w:pPr>
        <w:pStyle w:val="Code"/>
        <w:rPr>
          <w:color w:val="000000"/>
          <w:lang w:eastAsia="en-US"/>
        </w:rPr>
      </w:pPr>
      <w:r>
        <w:rPr>
          <w:color w:val="696969"/>
          <w:lang w:eastAsia="en-US"/>
        </w:rPr>
        <w:t xml:space="preserve">        // </w:t>
      </w:r>
      <w:r w:rsidR="007858A7" w:rsidRPr="007858A7">
        <w:rPr>
          <w:color w:val="696969"/>
          <w:lang w:eastAsia="en-US"/>
        </w:rPr>
        <w:t>représentent des nombres entiers</w:t>
      </w:r>
    </w:p>
    <w:p w14:paraId="46AC1D60" w14:textId="77777777" w:rsidR="001D76A6" w:rsidRDefault="007858A7" w:rsidP="00DE55EF">
      <w:pPr>
        <w:pStyle w:val="Code"/>
        <w:rPr>
          <w:color w:val="808030"/>
          <w:lang w:eastAsia="en-US"/>
        </w:rPr>
      </w:pPr>
      <w:r w:rsidRPr="007858A7">
        <w:rPr>
          <w:color w:val="000000"/>
          <w:lang w:eastAsia="en-US"/>
        </w:rPr>
        <w:t xml:space="preserve">        chaine1 </w:t>
      </w:r>
      <w:r w:rsidRPr="007858A7">
        <w:rPr>
          <w:color w:val="808030"/>
          <w:lang w:eastAsia="en-US"/>
        </w:rPr>
        <w:t>=</w:t>
      </w:r>
      <w:r w:rsidRPr="007858A7">
        <w:rPr>
          <w:color w:val="000000"/>
          <w:lang w:eastAsia="en-US"/>
        </w:rPr>
        <w:t xml:space="preserve"> JOptionPane</w:t>
      </w:r>
      <w:r w:rsidRPr="007858A7">
        <w:rPr>
          <w:color w:val="808030"/>
          <w:lang w:eastAsia="en-US"/>
        </w:rPr>
        <w:t>.</w:t>
      </w:r>
      <w:r w:rsidRPr="007858A7">
        <w:rPr>
          <w:color w:val="000000"/>
          <w:lang w:eastAsia="en-US"/>
        </w:rPr>
        <w:t>showInputDialog</w:t>
      </w:r>
      <w:r w:rsidRPr="007858A7">
        <w:rPr>
          <w:color w:val="808030"/>
          <w:lang w:eastAsia="en-US"/>
        </w:rPr>
        <w:t>(</w:t>
      </w:r>
    </w:p>
    <w:p w14:paraId="64A41710" w14:textId="37F19C3A" w:rsidR="007858A7" w:rsidRPr="007858A7" w:rsidRDefault="001D76A6" w:rsidP="00DE55EF">
      <w:pPr>
        <w:pStyle w:val="Code"/>
        <w:rPr>
          <w:color w:val="000000"/>
          <w:lang w:eastAsia="en-US"/>
        </w:rPr>
      </w:pPr>
      <w:r>
        <w:rPr>
          <w:color w:val="808030"/>
          <w:lang w:eastAsia="en-US"/>
        </w:rPr>
        <w:t xml:space="preserve">          </w:t>
      </w:r>
      <w:r w:rsidR="007858A7" w:rsidRPr="007858A7">
        <w:rPr>
          <w:color w:val="0000E6"/>
          <w:lang w:eastAsia="en-US"/>
        </w:rPr>
        <w:t>"Entrez un premier nombre entier"</w:t>
      </w:r>
      <w:r w:rsidR="007858A7" w:rsidRPr="007858A7">
        <w:rPr>
          <w:color w:val="808030"/>
          <w:lang w:eastAsia="en-US"/>
        </w:rPr>
        <w:t>)</w:t>
      </w:r>
      <w:r w:rsidR="007858A7" w:rsidRPr="007858A7">
        <w:rPr>
          <w:color w:val="800080"/>
          <w:lang w:eastAsia="en-US"/>
        </w:rPr>
        <w:t>;</w:t>
      </w:r>
    </w:p>
    <w:p w14:paraId="557B1906" w14:textId="77777777" w:rsidR="001D76A6" w:rsidRDefault="007858A7" w:rsidP="00DE55EF">
      <w:pPr>
        <w:pStyle w:val="Code"/>
        <w:rPr>
          <w:color w:val="808030"/>
          <w:lang w:eastAsia="en-US"/>
        </w:rPr>
      </w:pPr>
      <w:r w:rsidRPr="007858A7">
        <w:rPr>
          <w:color w:val="000000"/>
          <w:lang w:eastAsia="en-US"/>
        </w:rPr>
        <w:t xml:space="preserve">        chaine2 </w:t>
      </w:r>
      <w:r w:rsidRPr="007858A7">
        <w:rPr>
          <w:color w:val="808030"/>
          <w:lang w:eastAsia="en-US"/>
        </w:rPr>
        <w:t>=</w:t>
      </w:r>
      <w:r w:rsidRPr="007858A7">
        <w:rPr>
          <w:color w:val="000000"/>
          <w:lang w:eastAsia="en-US"/>
        </w:rPr>
        <w:t xml:space="preserve"> JOptionPane</w:t>
      </w:r>
      <w:r w:rsidRPr="007858A7">
        <w:rPr>
          <w:color w:val="808030"/>
          <w:lang w:eastAsia="en-US"/>
        </w:rPr>
        <w:t>.</w:t>
      </w:r>
      <w:r w:rsidRPr="007858A7">
        <w:rPr>
          <w:color w:val="000000"/>
          <w:lang w:eastAsia="en-US"/>
        </w:rPr>
        <w:t>showInputDialog</w:t>
      </w:r>
      <w:r w:rsidRPr="007858A7">
        <w:rPr>
          <w:color w:val="808030"/>
          <w:lang w:eastAsia="en-US"/>
        </w:rPr>
        <w:t>(</w:t>
      </w:r>
    </w:p>
    <w:p w14:paraId="067EA2F9" w14:textId="0BE10292" w:rsidR="007858A7" w:rsidRPr="007858A7" w:rsidRDefault="001D76A6" w:rsidP="00DE55EF">
      <w:pPr>
        <w:pStyle w:val="Code"/>
        <w:rPr>
          <w:color w:val="000000"/>
          <w:lang w:eastAsia="en-US"/>
        </w:rPr>
      </w:pPr>
      <w:r>
        <w:rPr>
          <w:color w:val="808030"/>
          <w:lang w:eastAsia="en-US"/>
        </w:rPr>
        <w:t xml:space="preserve">          </w:t>
      </w:r>
      <w:r w:rsidR="007858A7" w:rsidRPr="007858A7">
        <w:rPr>
          <w:color w:val="0000E6"/>
          <w:lang w:eastAsia="en-US"/>
        </w:rPr>
        <w:t>"Entrez un second nombre entier"</w:t>
      </w:r>
      <w:r w:rsidR="007858A7" w:rsidRPr="007858A7">
        <w:rPr>
          <w:color w:val="808030"/>
          <w:lang w:eastAsia="en-US"/>
        </w:rPr>
        <w:t>)</w:t>
      </w:r>
      <w:r w:rsidR="007858A7" w:rsidRPr="007858A7">
        <w:rPr>
          <w:color w:val="800080"/>
          <w:lang w:eastAsia="en-US"/>
        </w:rPr>
        <w:t>;</w:t>
      </w:r>
    </w:p>
    <w:p w14:paraId="433ED8C3"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Convertir les deux chaînes de caractères en entiers</w:t>
      </w:r>
    </w:p>
    <w:p w14:paraId="5D0E946B" w14:textId="77777777" w:rsidR="007858A7" w:rsidRPr="007858A7" w:rsidRDefault="007858A7" w:rsidP="00DE55EF">
      <w:pPr>
        <w:pStyle w:val="Code"/>
        <w:rPr>
          <w:color w:val="000000"/>
          <w:lang w:eastAsia="en-US"/>
        </w:rPr>
      </w:pPr>
      <w:r w:rsidRPr="007858A7">
        <w:rPr>
          <w:color w:val="000000"/>
          <w:lang w:eastAsia="en-US"/>
        </w:rPr>
        <w:t xml:space="preserve">        entier1 </w:t>
      </w:r>
      <w:r w:rsidRPr="007858A7">
        <w:rPr>
          <w:color w:val="808030"/>
          <w:lang w:eastAsia="en-US"/>
        </w:rPr>
        <w:t>=</w:t>
      </w:r>
      <w:r w:rsidRPr="007858A7">
        <w:rPr>
          <w:color w:val="000000"/>
          <w:lang w:eastAsia="en-US"/>
        </w:rPr>
        <w:t xml:space="preserve"> </w:t>
      </w:r>
      <w:r w:rsidRPr="007858A7">
        <w:rPr>
          <w:b/>
          <w:bCs/>
          <w:color w:val="BB7977"/>
          <w:lang w:eastAsia="en-US"/>
        </w:rPr>
        <w:t>Integer</w:t>
      </w:r>
      <w:r w:rsidRPr="007858A7">
        <w:rPr>
          <w:color w:val="808030"/>
          <w:lang w:eastAsia="en-US"/>
        </w:rPr>
        <w:t>.</w:t>
      </w:r>
      <w:r w:rsidRPr="007858A7">
        <w:rPr>
          <w:color w:val="000000"/>
          <w:lang w:eastAsia="en-US"/>
        </w:rPr>
        <w:t>parseInt</w:t>
      </w:r>
      <w:r w:rsidRPr="007858A7">
        <w:rPr>
          <w:color w:val="808030"/>
          <w:lang w:eastAsia="en-US"/>
        </w:rPr>
        <w:t>(</w:t>
      </w:r>
      <w:r w:rsidRPr="007858A7">
        <w:rPr>
          <w:color w:val="000000"/>
          <w:lang w:eastAsia="en-US"/>
        </w:rPr>
        <w:t>chaine1</w:t>
      </w:r>
      <w:r w:rsidRPr="007858A7">
        <w:rPr>
          <w:color w:val="808030"/>
          <w:lang w:eastAsia="en-US"/>
        </w:rPr>
        <w:t>)</w:t>
      </w:r>
      <w:r w:rsidRPr="007858A7">
        <w:rPr>
          <w:color w:val="800080"/>
          <w:lang w:eastAsia="en-US"/>
        </w:rPr>
        <w:t>;</w:t>
      </w:r>
    </w:p>
    <w:p w14:paraId="0035AB48" w14:textId="18E79123" w:rsidR="007858A7" w:rsidRPr="007858A7" w:rsidRDefault="007858A7" w:rsidP="00DE55EF">
      <w:pPr>
        <w:pStyle w:val="Code"/>
        <w:rPr>
          <w:color w:val="000000"/>
          <w:lang w:eastAsia="en-US"/>
        </w:rPr>
      </w:pPr>
      <w:r w:rsidRPr="007858A7">
        <w:rPr>
          <w:color w:val="000000"/>
          <w:lang w:eastAsia="en-US"/>
        </w:rPr>
        <w:t xml:space="preserve">        entier2 </w:t>
      </w:r>
      <w:r w:rsidRPr="007858A7">
        <w:rPr>
          <w:color w:val="808030"/>
          <w:lang w:eastAsia="en-US"/>
        </w:rPr>
        <w:t>=</w:t>
      </w:r>
      <w:r w:rsidRPr="007858A7">
        <w:rPr>
          <w:color w:val="000000"/>
          <w:lang w:eastAsia="en-US"/>
        </w:rPr>
        <w:t xml:space="preserve"> </w:t>
      </w:r>
      <w:r w:rsidRPr="007858A7">
        <w:rPr>
          <w:b/>
          <w:bCs/>
          <w:color w:val="BB7977"/>
          <w:lang w:eastAsia="en-US"/>
        </w:rPr>
        <w:t>Integer</w:t>
      </w:r>
      <w:r w:rsidRPr="007858A7">
        <w:rPr>
          <w:color w:val="808030"/>
          <w:lang w:eastAsia="en-US"/>
        </w:rPr>
        <w:t>.</w:t>
      </w:r>
      <w:r w:rsidRPr="007858A7">
        <w:rPr>
          <w:color w:val="000000"/>
          <w:lang w:eastAsia="en-US"/>
        </w:rPr>
        <w:t>parseInt</w:t>
      </w:r>
      <w:r w:rsidRPr="007858A7">
        <w:rPr>
          <w:color w:val="808030"/>
          <w:lang w:eastAsia="en-US"/>
        </w:rPr>
        <w:t>(</w:t>
      </w:r>
      <w:r w:rsidRPr="007858A7">
        <w:rPr>
          <w:color w:val="000000"/>
          <w:lang w:eastAsia="en-US"/>
        </w:rPr>
        <w:t>chaine2</w:t>
      </w:r>
      <w:r w:rsidRPr="007858A7">
        <w:rPr>
          <w:color w:val="808030"/>
          <w:lang w:eastAsia="en-US"/>
        </w:rPr>
        <w:t>)</w:t>
      </w:r>
      <w:r w:rsidRPr="007858A7">
        <w:rPr>
          <w:color w:val="800080"/>
          <w:lang w:eastAsia="en-US"/>
        </w:rPr>
        <w:t>;</w:t>
      </w:r>
    </w:p>
    <w:p w14:paraId="25F89B5C"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Calculer la somme des deux entiers</w:t>
      </w:r>
    </w:p>
    <w:p w14:paraId="65DC2850" w14:textId="4F44AE82" w:rsidR="007858A7" w:rsidRPr="007858A7" w:rsidRDefault="007858A7" w:rsidP="00DE55EF">
      <w:pPr>
        <w:pStyle w:val="Code"/>
        <w:rPr>
          <w:color w:val="000000"/>
          <w:lang w:eastAsia="en-US"/>
        </w:rPr>
      </w:pPr>
      <w:r w:rsidRPr="007858A7">
        <w:rPr>
          <w:color w:val="000000"/>
          <w:lang w:eastAsia="en-US"/>
        </w:rPr>
        <w:t xml:space="preserve">        somme </w:t>
      </w:r>
      <w:r w:rsidRPr="007858A7">
        <w:rPr>
          <w:color w:val="808030"/>
          <w:lang w:eastAsia="en-US"/>
        </w:rPr>
        <w:t>=</w:t>
      </w:r>
      <w:r w:rsidRPr="007858A7">
        <w:rPr>
          <w:color w:val="000000"/>
          <w:lang w:eastAsia="en-US"/>
        </w:rPr>
        <w:t xml:space="preserve"> entier1 </w:t>
      </w:r>
      <w:r w:rsidRPr="007858A7">
        <w:rPr>
          <w:color w:val="808030"/>
          <w:lang w:eastAsia="en-US"/>
        </w:rPr>
        <w:t>+</w:t>
      </w:r>
      <w:r w:rsidRPr="007858A7">
        <w:rPr>
          <w:color w:val="000000"/>
          <w:lang w:eastAsia="en-US"/>
        </w:rPr>
        <w:t xml:space="preserve"> entier2</w:t>
      </w:r>
      <w:r w:rsidRPr="007858A7">
        <w:rPr>
          <w:color w:val="800080"/>
          <w:lang w:eastAsia="en-US"/>
        </w:rPr>
        <w:t>;</w:t>
      </w:r>
    </w:p>
    <w:p w14:paraId="4A036E7C"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Afficher la somme avec JOptionPane.showMessageDialog</w:t>
      </w:r>
    </w:p>
    <w:p w14:paraId="5A19A480" w14:textId="06B7B260" w:rsidR="007858A7" w:rsidRPr="007858A7" w:rsidRDefault="007858A7" w:rsidP="00DE55EF">
      <w:pPr>
        <w:pStyle w:val="Code"/>
        <w:rPr>
          <w:color w:val="000000"/>
          <w:lang w:eastAsia="en-US"/>
        </w:rPr>
      </w:pPr>
      <w:r w:rsidRPr="007858A7">
        <w:rPr>
          <w:color w:val="000000"/>
          <w:lang w:eastAsia="en-US"/>
        </w:rPr>
        <w:t xml:space="preserve">        JOptionPane</w:t>
      </w:r>
      <w:r w:rsidRPr="007858A7">
        <w:rPr>
          <w:color w:val="808030"/>
          <w:lang w:eastAsia="en-US"/>
        </w:rPr>
        <w:t>.</w:t>
      </w:r>
      <w:r w:rsidRPr="007858A7">
        <w:rPr>
          <w:color w:val="000000"/>
          <w:lang w:eastAsia="en-US"/>
        </w:rPr>
        <w:t>showMessageDialog</w:t>
      </w:r>
      <w:r w:rsidRPr="007858A7">
        <w:rPr>
          <w:color w:val="808030"/>
          <w:lang w:eastAsia="en-US"/>
        </w:rPr>
        <w:t>(</w:t>
      </w:r>
      <w:r w:rsidRPr="007858A7">
        <w:rPr>
          <w:b/>
          <w:bCs/>
          <w:color w:val="800000"/>
          <w:lang w:eastAsia="en-US"/>
        </w:rPr>
        <w:t>null</w:t>
      </w:r>
      <w:r w:rsidRPr="007858A7">
        <w:rPr>
          <w:color w:val="808030"/>
          <w:lang w:eastAsia="en-US"/>
        </w:rPr>
        <w:t>,</w:t>
      </w:r>
      <w:r w:rsidRPr="007858A7">
        <w:rPr>
          <w:color w:val="0000E6"/>
          <w:lang w:eastAsia="en-US"/>
        </w:rPr>
        <w:t>"La somme des deux entiers est "</w:t>
      </w:r>
      <w:r w:rsidRPr="007858A7">
        <w:rPr>
          <w:color w:val="000000"/>
          <w:lang w:eastAsia="en-US"/>
        </w:rPr>
        <w:t xml:space="preserve"> </w:t>
      </w:r>
      <w:r w:rsidRPr="007858A7">
        <w:rPr>
          <w:color w:val="808030"/>
          <w:lang w:eastAsia="en-US"/>
        </w:rPr>
        <w:t>+</w:t>
      </w:r>
      <w:r w:rsidRPr="007858A7">
        <w:rPr>
          <w:color w:val="000000"/>
          <w:lang w:eastAsia="en-US"/>
        </w:rPr>
        <w:t xml:space="preserve"> somme</w:t>
      </w:r>
      <w:r w:rsidRPr="007858A7">
        <w:rPr>
          <w:color w:val="808030"/>
          <w:lang w:eastAsia="en-US"/>
        </w:rPr>
        <w:t>)</w:t>
      </w:r>
      <w:r w:rsidRPr="007858A7">
        <w:rPr>
          <w:color w:val="800080"/>
          <w:lang w:eastAsia="en-US"/>
        </w:rPr>
        <w:t>;</w:t>
      </w:r>
    </w:p>
    <w:p w14:paraId="24C8B84A"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Appel de System.exit(0) nécessaire à cause des appels à</w:t>
      </w:r>
    </w:p>
    <w:p w14:paraId="7B37C99F" w14:textId="77777777" w:rsidR="001D76A6" w:rsidRDefault="007858A7" w:rsidP="00DE55EF">
      <w:pPr>
        <w:pStyle w:val="Code"/>
        <w:rPr>
          <w:color w:val="696969"/>
          <w:lang w:eastAsia="en-US"/>
        </w:rPr>
      </w:pPr>
      <w:r w:rsidRPr="007858A7">
        <w:rPr>
          <w:color w:val="000000"/>
          <w:lang w:eastAsia="en-US"/>
        </w:rPr>
        <w:t xml:space="preserve">        </w:t>
      </w:r>
      <w:r w:rsidRPr="007858A7">
        <w:rPr>
          <w:color w:val="696969"/>
          <w:lang w:eastAsia="en-US"/>
        </w:rPr>
        <w:t xml:space="preserve">// JOptionPane.showInputDialog </w:t>
      </w:r>
    </w:p>
    <w:p w14:paraId="4352C281" w14:textId="121EA6B5" w:rsidR="007858A7" w:rsidRPr="007858A7" w:rsidRDefault="001D76A6" w:rsidP="00DE55EF">
      <w:pPr>
        <w:pStyle w:val="Code"/>
        <w:rPr>
          <w:color w:val="000000"/>
          <w:lang w:eastAsia="en-US"/>
        </w:rPr>
      </w:pPr>
      <w:r>
        <w:rPr>
          <w:color w:val="696969"/>
          <w:lang w:eastAsia="en-US"/>
        </w:rPr>
        <w:t xml:space="preserve">        // </w:t>
      </w:r>
      <w:r w:rsidR="007858A7" w:rsidRPr="007858A7">
        <w:rPr>
          <w:color w:val="696969"/>
          <w:lang w:eastAsia="en-US"/>
        </w:rPr>
        <w:t>et JOptionPane.showMessageDialog</w:t>
      </w:r>
    </w:p>
    <w:p w14:paraId="58FC9D9D"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b/>
          <w:bCs/>
          <w:color w:val="BB7977"/>
          <w:lang w:eastAsia="en-US"/>
        </w:rPr>
        <w:t>System</w:t>
      </w:r>
      <w:r w:rsidRPr="007858A7">
        <w:rPr>
          <w:color w:val="808030"/>
          <w:lang w:eastAsia="en-US"/>
        </w:rPr>
        <w:t>.</w:t>
      </w:r>
      <w:r w:rsidRPr="007858A7">
        <w:rPr>
          <w:color w:val="000000"/>
          <w:lang w:eastAsia="en-US"/>
        </w:rPr>
        <w:t>exit</w:t>
      </w:r>
      <w:r w:rsidRPr="007858A7">
        <w:rPr>
          <w:color w:val="808030"/>
          <w:lang w:eastAsia="en-US"/>
        </w:rPr>
        <w:t>(</w:t>
      </w:r>
      <w:r w:rsidRPr="007858A7">
        <w:rPr>
          <w:color w:val="008C00"/>
          <w:lang w:eastAsia="en-US"/>
        </w:rPr>
        <w:t>0</w:t>
      </w:r>
      <w:r w:rsidRPr="007858A7">
        <w:rPr>
          <w:color w:val="808030"/>
          <w:lang w:eastAsia="en-US"/>
        </w:rPr>
        <w:t>)</w:t>
      </w:r>
      <w:r w:rsidRPr="007858A7">
        <w:rPr>
          <w:color w:val="800080"/>
          <w:lang w:eastAsia="en-US"/>
        </w:rPr>
        <w:t>;</w:t>
      </w:r>
    </w:p>
    <w:p w14:paraId="6E376633"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800080"/>
          <w:lang w:eastAsia="en-US"/>
        </w:rPr>
        <w:t>}</w:t>
      </w:r>
    </w:p>
    <w:p w14:paraId="755A7C79" w14:textId="066BFC71" w:rsidR="001238C4" w:rsidRDefault="007858A7" w:rsidP="00DE55EF">
      <w:pPr>
        <w:pStyle w:val="Code"/>
        <w:rPr>
          <w:color w:val="800080"/>
          <w:lang w:eastAsia="en-US"/>
        </w:rPr>
      </w:pPr>
      <w:r w:rsidRPr="007858A7">
        <w:rPr>
          <w:color w:val="800080"/>
          <w:lang w:eastAsia="en-US"/>
        </w:rPr>
        <w:t>}</w:t>
      </w:r>
    </w:p>
    <w:p w14:paraId="77C02C80" w14:textId="77777777" w:rsidR="00117845" w:rsidRDefault="00117845" w:rsidP="00DE55EF">
      <w:pPr>
        <w:pStyle w:val="Code"/>
        <w:rPr>
          <w:color w:val="800080"/>
          <w:lang w:eastAsia="en-US"/>
        </w:rPr>
      </w:pPr>
    </w:p>
    <w:p w14:paraId="6A00D2E8" w14:textId="77777777" w:rsidR="007858A7" w:rsidRPr="00C14FD5" w:rsidRDefault="007858A7" w:rsidP="007858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fr-CA" w:eastAsia="en-US"/>
        </w:rPr>
      </w:pPr>
    </w:p>
    <w:p w14:paraId="2B661BF4" w14:textId="77777777" w:rsidR="001238C4" w:rsidRDefault="001238C4" w:rsidP="001238C4">
      <w:pPr>
        <w:pStyle w:val="Corpsdetexte"/>
      </w:pPr>
      <w:r w:rsidRPr="00A549CF">
        <w:rPr>
          <w:b/>
        </w:rPr>
        <w:lastRenderedPageBreak/>
        <w:t>Exercice</w:t>
      </w:r>
      <w:r>
        <w:t xml:space="preserve">. Éditer, compiler et faire exécuter ce programme. </w:t>
      </w:r>
    </w:p>
    <w:p w14:paraId="074B2BFF" w14:textId="27AFEAFB" w:rsidR="001238C4" w:rsidRDefault="001238C4" w:rsidP="001238C4">
      <w:pPr>
        <w:pStyle w:val="Corpsdetexte"/>
      </w:pPr>
      <w:r>
        <w:t xml:space="preserve">Le scénario suivant illustre le résultat de cette exécution. D'abord la fenêtre de dialogue suivante est affichée. Elle vous permet d'entrer un nombre entier dans la </w:t>
      </w:r>
      <w:r w:rsidR="00FD3A1F">
        <w:t>zone</w:t>
      </w:r>
      <w:r>
        <w:t xml:space="preserve"> d'édition. Lorsque le nombre est entré, il faut cliquer sur le bouton OK pour poursuivre.</w:t>
      </w:r>
    </w:p>
    <w:p w14:paraId="69E38CA2" w14:textId="342E2FDD" w:rsidR="001238C4" w:rsidRDefault="004B7EE2" w:rsidP="001238C4">
      <w:pPr>
        <w:pStyle w:val="Corpsdetexte"/>
        <w:rPr>
          <w:noProof/>
        </w:rPr>
      </w:pPr>
      <w:r>
        <w:rPr>
          <w:noProof/>
          <w:lang w:val="en-US" w:eastAsia="en-US"/>
        </w:rPr>
        <w:drawing>
          <wp:inline distT="0" distB="0" distL="0" distR="0" wp14:anchorId="2D845752" wp14:editId="29DBA174">
            <wp:extent cx="2159000" cy="673100"/>
            <wp:effectExtent l="0" t="0" r="0" b="0"/>
            <wp:docPr id="11182438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rotWithShape="1">
                    <a:blip r:embed="rId33">
                      <a:extLst>
                        <a:ext uri="{28A0092B-C50C-407E-A947-70E740481C1C}">
                          <a14:useLocalDpi xmlns:a14="http://schemas.microsoft.com/office/drawing/2010/main" val="0"/>
                        </a:ext>
                      </a:extLst>
                    </a:blip>
                    <a:srcRect l="4364" t="26628" r="2891" b="9220"/>
                    <a:stretch/>
                  </pic:blipFill>
                  <pic:spPr bwMode="auto">
                    <a:xfrm>
                      <a:off x="0" y="0"/>
                      <a:ext cx="2159808" cy="673352"/>
                    </a:xfrm>
                    <a:prstGeom prst="rect">
                      <a:avLst/>
                    </a:prstGeom>
                    <a:ln>
                      <a:noFill/>
                    </a:ln>
                    <a:extLst>
                      <a:ext uri="{53640926-AAD7-44D8-BBD7-CCE9431645EC}">
                        <a14:shadowObscured xmlns:a14="http://schemas.microsoft.com/office/drawing/2010/main"/>
                      </a:ext>
                    </a:extLst>
                  </pic:spPr>
                </pic:pic>
              </a:graphicData>
            </a:graphic>
          </wp:inline>
        </w:drawing>
      </w:r>
    </w:p>
    <w:p w14:paraId="59970921" w14:textId="77777777" w:rsidR="001238C4" w:rsidRDefault="001238C4" w:rsidP="001238C4">
      <w:pPr>
        <w:pStyle w:val="Corpsdetexte"/>
      </w:pPr>
      <w:r>
        <w:t>Ensuite, la fenêtre de dialogue suivante est affichée et permet de saisir un second nombre entier.</w:t>
      </w:r>
    </w:p>
    <w:p w14:paraId="12460E82" w14:textId="39297273" w:rsidR="001238C4" w:rsidRDefault="004B7EE2" w:rsidP="001238C4">
      <w:pPr>
        <w:pStyle w:val="Corpsdetexte"/>
        <w:rPr>
          <w:noProof/>
        </w:rPr>
      </w:pPr>
      <w:r>
        <w:rPr>
          <w:noProof/>
          <w:lang w:val="en-US" w:eastAsia="en-US"/>
        </w:rPr>
        <w:drawing>
          <wp:inline distT="0" distB="0" distL="0" distR="0" wp14:anchorId="4916A2AE" wp14:editId="30A59A47">
            <wp:extent cx="2158999" cy="685800"/>
            <wp:effectExtent l="0" t="0" r="635" b="0"/>
            <wp:docPr id="65123997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pic:nvPicPr>
                  <pic:blipFill rotWithShape="1">
                    <a:blip r:embed="rId34">
                      <a:extLst>
                        <a:ext uri="{28A0092B-C50C-407E-A947-70E740481C1C}">
                          <a14:useLocalDpi xmlns:a14="http://schemas.microsoft.com/office/drawing/2010/main" val="0"/>
                        </a:ext>
                      </a:extLst>
                    </a:blip>
                    <a:srcRect l="2753" t="24436" r="3633" b="9590"/>
                    <a:stretch/>
                  </pic:blipFill>
                  <pic:spPr bwMode="auto">
                    <a:xfrm>
                      <a:off x="0" y="0"/>
                      <a:ext cx="2159805" cy="686056"/>
                    </a:xfrm>
                    <a:prstGeom prst="rect">
                      <a:avLst/>
                    </a:prstGeom>
                    <a:ln>
                      <a:noFill/>
                    </a:ln>
                    <a:extLst>
                      <a:ext uri="{53640926-AAD7-44D8-BBD7-CCE9431645EC}">
                        <a14:shadowObscured xmlns:a14="http://schemas.microsoft.com/office/drawing/2010/main"/>
                      </a:ext>
                    </a:extLst>
                  </pic:spPr>
                </pic:pic>
              </a:graphicData>
            </a:graphic>
          </wp:inline>
        </w:drawing>
      </w:r>
    </w:p>
    <w:p w14:paraId="24A74AB3" w14:textId="77777777" w:rsidR="001238C4" w:rsidRDefault="001238C4" w:rsidP="001238C4">
      <w:pPr>
        <w:pStyle w:val="Corpsdetexte"/>
      </w:pPr>
      <w:r>
        <w:t>Enfin, la fenêtre suivante affiche la somme des deux entiers lus. Il faut cliquer sur le bouton OK pour terminer le programme.</w:t>
      </w:r>
    </w:p>
    <w:p w14:paraId="40E974B7" w14:textId="6B3A8C1F" w:rsidR="001238C4" w:rsidRDefault="004B7EE2" w:rsidP="001238C4">
      <w:pPr>
        <w:pStyle w:val="Corpsdetexte"/>
      </w:pPr>
      <w:r>
        <w:rPr>
          <w:noProof/>
          <w:lang w:val="en-US" w:eastAsia="en-US"/>
        </w:rPr>
        <w:drawing>
          <wp:inline distT="0" distB="0" distL="0" distR="0" wp14:anchorId="046BC867" wp14:editId="47124F6E">
            <wp:extent cx="2146299" cy="698500"/>
            <wp:effectExtent l="0" t="0" r="635" b="0"/>
            <wp:docPr id="177863932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pic:nvPicPr>
                  <pic:blipFill rotWithShape="1">
                    <a:blip r:embed="rId35">
                      <a:extLst>
                        <a:ext uri="{28A0092B-C50C-407E-A947-70E740481C1C}">
                          <a14:useLocalDpi xmlns:a14="http://schemas.microsoft.com/office/drawing/2010/main" val="0"/>
                        </a:ext>
                      </a:extLst>
                    </a:blip>
                    <a:srcRect l="3327" t="24243" r="2965" b="9091"/>
                    <a:stretch/>
                  </pic:blipFill>
                  <pic:spPr bwMode="auto">
                    <a:xfrm>
                      <a:off x="0" y="0"/>
                      <a:ext cx="2147126" cy="698769"/>
                    </a:xfrm>
                    <a:prstGeom prst="rect">
                      <a:avLst/>
                    </a:prstGeom>
                    <a:ln>
                      <a:noFill/>
                    </a:ln>
                    <a:extLst>
                      <a:ext uri="{53640926-AAD7-44D8-BBD7-CCE9431645EC}">
                        <a14:shadowObscured xmlns:a14="http://schemas.microsoft.com/office/drawing/2010/main"/>
                      </a:ext>
                    </a:extLst>
                  </pic:spPr>
                </pic:pic>
              </a:graphicData>
            </a:graphic>
          </wp:inline>
        </w:drawing>
      </w:r>
    </w:p>
    <w:p w14:paraId="572F7974" w14:textId="77777777" w:rsidR="001238C4" w:rsidRDefault="001238C4" w:rsidP="001238C4">
      <w:pPr>
        <w:pStyle w:val="Corpsdetexte"/>
      </w:pPr>
      <w:r>
        <w:t>Examinons maintenant les détails du code du programme.</w:t>
      </w:r>
    </w:p>
    <w:p w14:paraId="53534356" w14:textId="77777777" w:rsidR="001238C4" w:rsidRDefault="001238C4" w:rsidP="001238C4">
      <w:pPr>
        <w:pStyle w:val="Titre2"/>
      </w:pPr>
      <w:bookmarkStart w:id="26" w:name="_Toc508790366"/>
      <w:bookmarkStart w:id="27" w:name="_Toc155813874"/>
      <w:r>
        <w:t>Commentaire Java</w:t>
      </w:r>
      <w:bookmarkEnd w:id="26"/>
      <w:bookmarkEnd w:id="27"/>
    </w:p>
    <w:p w14:paraId="3C4B1F2C" w14:textId="77777777" w:rsidR="001238C4" w:rsidRDefault="001238C4" w:rsidP="001238C4">
      <w:pPr>
        <w:pStyle w:val="Corpsdetexte"/>
      </w:pPr>
      <w:r>
        <w:t xml:space="preserve">Le programme </w:t>
      </w:r>
      <w:r w:rsidRPr="00B6043B">
        <w:rPr>
          <w:i/>
          <w:iCs/>
        </w:rPr>
        <w:t>Exemple1</w:t>
      </w:r>
      <w:r>
        <w:t xml:space="preserve"> débute par un commentaire :</w:t>
      </w:r>
    </w:p>
    <w:p w14:paraId="28F7A82A" w14:textId="736544A8" w:rsidR="001238C4" w:rsidRPr="008C0F8E" w:rsidRDefault="001238C4" w:rsidP="001238C4">
      <w:pPr>
        <w:pStyle w:val="SQL"/>
        <w:ind w:firstLine="142"/>
        <w:rPr>
          <w:sz w:val="18"/>
        </w:rPr>
      </w:pPr>
      <w:r w:rsidRPr="008C0F8E">
        <w:rPr>
          <w:sz w:val="18"/>
        </w:rPr>
        <w:t>/*</w:t>
      </w:r>
      <w:r w:rsidR="005976DE">
        <w:rPr>
          <w:sz w:val="18"/>
        </w:rPr>
        <w:t>*</w:t>
      </w:r>
    </w:p>
    <w:p w14:paraId="3FFB0A2E" w14:textId="77777777" w:rsidR="001238C4" w:rsidRPr="008C0F8E" w:rsidRDefault="001238C4" w:rsidP="001238C4">
      <w:pPr>
        <w:pStyle w:val="SQL"/>
        <w:ind w:firstLine="142"/>
        <w:rPr>
          <w:sz w:val="18"/>
        </w:rPr>
      </w:pPr>
      <w:r w:rsidRPr="008C0F8E">
        <w:rPr>
          <w:sz w:val="18"/>
        </w:rPr>
        <w:t xml:space="preserve"> * Exemple1.java</w:t>
      </w:r>
    </w:p>
    <w:p w14:paraId="1CC26606" w14:textId="77777777" w:rsidR="001238C4" w:rsidRPr="008C0F8E" w:rsidRDefault="001238C4" w:rsidP="001238C4">
      <w:pPr>
        <w:pStyle w:val="SQL"/>
        <w:ind w:firstLine="142"/>
        <w:rPr>
          <w:sz w:val="18"/>
        </w:rPr>
      </w:pPr>
      <w:r w:rsidRPr="008C0F8E">
        <w:rPr>
          <w:sz w:val="18"/>
        </w:rPr>
        <w:t xml:space="preserve"> * Ce programme saisit deux entiers et en affiche la somme</w:t>
      </w:r>
    </w:p>
    <w:p w14:paraId="2801A69A" w14:textId="37E8DE14" w:rsidR="001238C4" w:rsidRPr="00D91E33" w:rsidRDefault="001238C4" w:rsidP="00D91E33">
      <w:pPr>
        <w:pStyle w:val="SQL"/>
        <w:ind w:firstLine="142"/>
        <w:rPr>
          <w:sz w:val="18"/>
        </w:rPr>
      </w:pPr>
      <w:r w:rsidRPr="008C0F8E">
        <w:rPr>
          <w:sz w:val="18"/>
        </w:rPr>
        <w:t xml:space="preserve"> */</w:t>
      </w:r>
    </w:p>
    <w:p w14:paraId="62612527" w14:textId="4DA0D902" w:rsidR="001238C4" w:rsidRDefault="001238C4" w:rsidP="001238C4">
      <w:pPr>
        <w:pStyle w:val="Corpsdetexte"/>
      </w:pPr>
      <w:r>
        <w:t xml:space="preserve">Toute portion du texte source qui débute par /* et se termine par */ est considérée comme un commentaire en Java et n'a aucun effet du point de vue de l’exécution du programme.  En d’autres termes, on peut enlever tous les commentaires sans changer le fonctionnement du programme. L'objectif </w:t>
      </w:r>
      <w:r>
        <w:lastRenderedPageBreak/>
        <w:t>d'un commentaire est de faciliter la compréhension du programme par les humains (programmeurs). Un commentaire de ce type peut s'étend</w:t>
      </w:r>
      <w:r w:rsidR="005976DE">
        <w:t>re sur une ou plusieurs lignes.</w:t>
      </w:r>
    </w:p>
    <w:p w14:paraId="3BEB5175" w14:textId="6B38D545" w:rsidR="005976DE" w:rsidRDefault="005976DE" w:rsidP="001238C4">
      <w:pPr>
        <w:pStyle w:val="Corpsdetexte"/>
      </w:pPr>
      <w:r>
        <w:t>Souvent, par souci d’élégance, on débute un tel commentaire par deux astérisque (/**), suivi de lignes qui débutent par un espace suivi d’un astérisque, celui-ci étant aligné avec le second astérisque de la première ligne. On termine le commentaire avec une ligne distincte contenant un seul astérisque aligné sur les autres.</w:t>
      </w:r>
    </w:p>
    <w:p w14:paraId="43DB46BF" w14:textId="77777777" w:rsidR="001238C4" w:rsidRDefault="001238C4" w:rsidP="001238C4">
      <w:pPr>
        <w:pStyle w:val="Corpsdetexte"/>
      </w:pPr>
      <w:r>
        <w:t>Une autre façon de spécifier un commentaire consiste à le débuter par //  comme dans :</w:t>
      </w:r>
    </w:p>
    <w:p w14:paraId="076CD14B" w14:textId="7B9C7EE0" w:rsidR="001238C4" w:rsidRPr="00D91E33" w:rsidRDefault="001238C4" w:rsidP="00D91E33">
      <w:pPr>
        <w:pStyle w:val="SQL"/>
        <w:ind w:firstLine="142"/>
        <w:rPr>
          <w:sz w:val="18"/>
        </w:rPr>
      </w:pPr>
      <w:r w:rsidRPr="008C0F8E">
        <w:rPr>
          <w:sz w:val="18"/>
        </w:rPr>
        <w:t>import javax.swing.JOptionPane; // Importe la classe javax.swing.JOptionPane</w:t>
      </w:r>
    </w:p>
    <w:p w14:paraId="7EDD0A79" w14:textId="77777777" w:rsidR="00D91E33" w:rsidRDefault="00D91E33" w:rsidP="001238C4">
      <w:pPr>
        <w:pStyle w:val="Corpsdetexte"/>
      </w:pPr>
    </w:p>
    <w:p w14:paraId="74A5EB5B" w14:textId="3DBC60DE" w:rsidR="001238C4" w:rsidRDefault="001238C4" w:rsidP="001238C4">
      <w:pPr>
        <w:pStyle w:val="Corpsdetexte"/>
      </w:pPr>
      <w:r>
        <w:t xml:space="preserve">Le texte qui suit le // est considéré comme un commentaire. Un tel commentaire se termine automatiquement à la fin de la ligne courante et ne peut donc pas chevaucher plusieurs lignes. </w:t>
      </w:r>
    </w:p>
    <w:p w14:paraId="1C42FC58" w14:textId="77777777" w:rsidR="001238C4" w:rsidRPr="000A287F" w:rsidRDefault="001238C4" w:rsidP="00241467">
      <w:pPr>
        <w:pStyle w:val="Corpsdetexte"/>
        <w:keepNext/>
        <w:keepLines/>
        <w:pBdr>
          <w:top w:val="single" w:sz="4" w:space="1" w:color="auto"/>
          <w:left w:val="single" w:sz="4" w:space="4" w:color="auto"/>
          <w:bottom w:val="single" w:sz="4" w:space="1" w:color="auto"/>
          <w:right w:val="single" w:sz="4" w:space="4" w:color="auto"/>
        </w:pBdr>
        <w:rPr>
          <w:b/>
          <w:i/>
        </w:rPr>
      </w:pPr>
      <w:r>
        <w:rPr>
          <w:b/>
          <w:i/>
        </w:rPr>
        <w:t xml:space="preserve">Notation </w:t>
      </w:r>
      <w:r w:rsidRPr="00A549CF">
        <w:rPr>
          <w:b/>
        </w:rPr>
        <w:t>&lt;fin de ligne&gt;</w:t>
      </w:r>
    </w:p>
    <w:p w14:paraId="50D7803A" w14:textId="77777777" w:rsidR="001238C4" w:rsidRDefault="001238C4" w:rsidP="00241467">
      <w:pPr>
        <w:pStyle w:val="Corpsdetexte"/>
        <w:keepNext/>
        <w:keepLines/>
        <w:pBdr>
          <w:top w:val="single" w:sz="4" w:space="1" w:color="auto"/>
          <w:left w:val="single" w:sz="4" w:space="4" w:color="auto"/>
          <w:bottom w:val="single" w:sz="4" w:space="1" w:color="auto"/>
          <w:right w:val="single" w:sz="4" w:space="4" w:color="auto"/>
        </w:pBdr>
      </w:pPr>
      <w:r>
        <w:t xml:space="preserve">La notation &lt;fin de ligne&gt; est employée pour représenter la fin de ligne dans le texte de cet ouvrage. La représentation exacte de la fin de ligne peut différer selon le codage employé pour les caractères. </w:t>
      </w:r>
    </w:p>
    <w:p w14:paraId="765F1D1D" w14:textId="77777777" w:rsidR="001238C4" w:rsidRDefault="001238C4" w:rsidP="001238C4">
      <w:pPr>
        <w:pStyle w:val="Corpsdetexte"/>
      </w:pPr>
      <w:r>
        <w:t xml:space="preserve">Le </w:t>
      </w:r>
      <w:r w:rsidRPr="008F667A">
        <w:rPr>
          <w:i/>
          <w:iCs/>
        </w:rPr>
        <w:t>diagramme syntaxique</w:t>
      </w:r>
      <w:r>
        <w:t xml:space="preserve"> suivant montre la forme générale d’un commentaire Java. </w:t>
      </w:r>
    </w:p>
    <w:p w14:paraId="39ECDEE4" w14:textId="77777777" w:rsidR="001238C4" w:rsidRPr="000A287F" w:rsidRDefault="001238C4" w:rsidP="004E6F3F">
      <w:pPr>
        <w:pStyle w:val="Corpsdetexte"/>
        <w:keepNext/>
        <w:keepLines/>
        <w:pBdr>
          <w:top w:val="single" w:sz="4" w:space="1" w:color="auto"/>
          <w:left w:val="single" w:sz="4" w:space="4" w:color="auto"/>
          <w:bottom w:val="single" w:sz="4" w:space="1" w:color="auto"/>
          <w:right w:val="single" w:sz="4" w:space="4" w:color="auto"/>
        </w:pBdr>
        <w:rPr>
          <w:b/>
          <w:i/>
        </w:rPr>
      </w:pPr>
      <w:r w:rsidRPr="000A287F">
        <w:rPr>
          <w:b/>
          <w:i/>
        </w:rPr>
        <w:t>Diagramme syntaxique</w:t>
      </w:r>
    </w:p>
    <w:p w14:paraId="4F2FA652" w14:textId="77777777" w:rsidR="001238C4" w:rsidRDefault="001238C4" w:rsidP="004E6F3F">
      <w:pPr>
        <w:pStyle w:val="Corpsdetexte"/>
        <w:keepNext/>
        <w:keepLines/>
        <w:pBdr>
          <w:top w:val="single" w:sz="4" w:space="1" w:color="auto"/>
          <w:left w:val="single" w:sz="4" w:space="4" w:color="auto"/>
          <w:bottom w:val="single" w:sz="4" w:space="1" w:color="auto"/>
          <w:right w:val="single" w:sz="4" w:space="4" w:color="auto"/>
        </w:pBdr>
      </w:pPr>
      <w:r>
        <w:t xml:space="preserve">Un diagramme syntaxique est un graphe qui permet de représenter les règles de syntaxe d’un langage de programmation. Le sens des flèches indique comment enchaîner les différents éléments. Un ovale contient des caractères spécifiques. Un rectangle fait référence à une autre règle de syntaxe. </w:t>
      </w:r>
    </w:p>
    <w:p w14:paraId="720C7B4B" w14:textId="152F582E" w:rsidR="001238C4" w:rsidRDefault="001238C4" w:rsidP="001238C4">
      <w:pPr>
        <w:pStyle w:val="Corpsdetexte"/>
      </w:pPr>
      <w:r>
        <w:t xml:space="preserve">Dans le diagramme suivant, le rectangle contenant le titre « texte quelconque sans */ </w:t>
      </w:r>
      <w:r w:rsidR="009D7BE4">
        <w:t>» représente</w:t>
      </w:r>
      <w:r>
        <w:t xml:space="preserve"> une séquence de caractères quelconque qui ne peut contenir la suite des deux caractères */. La règle représentée par le rectangle </w:t>
      </w:r>
      <w:r>
        <w:lastRenderedPageBreak/>
        <w:t>devrait être détaillée dans un autre diagramme syntaxique. Comme le sens de la règle est facile à comprendre, la règle détaillée est omise ici.</w:t>
      </w:r>
    </w:p>
    <w:p w14:paraId="63E2CE7A" w14:textId="48498479" w:rsidR="001238C4" w:rsidRDefault="00320B71" w:rsidP="001238C4">
      <w:pPr>
        <w:pStyle w:val="Corpsdetexte"/>
      </w:pPr>
      <w:r>
        <w:rPr>
          <w:noProof/>
        </w:rPr>
        <w:object w:dxaOrig="10110" w:dyaOrig="1678" w14:anchorId="31C75B0F">
          <v:shape id="_x0000_i1080" type="#_x0000_t75" alt="" style="width:321.65pt;height:52.05pt;mso-width-percent:0;mso-height-percent:0;mso-width-percent:0;mso-height-percent:0" o:ole="">
            <v:imagedata r:id="rId36" o:title=""/>
          </v:shape>
          <o:OLEObject Type="Embed" ProgID="Visio.Drawing.11" ShapeID="_x0000_i1080" DrawAspect="Content" ObjectID="_1766443801" r:id="rId37"/>
        </w:object>
      </w:r>
    </w:p>
    <w:p w14:paraId="0F17FD42" w14:textId="77777777" w:rsidR="001238C4" w:rsidRPr="0000754E" w:rsidRDefault="001238C4" w:rsidP="001238C4">
      <w:pPr>
        <w:pStyle w:val="Titre2"/>
      </w:pPr>
      <w:bookmarkStart w:id="28" w:name="_Toc508790367"/>
      <w:bookmarkStart w:id="29" w:name="_Toc155813875"/>
      <w:r>
        <w:t>Importation de classes</w:t>
      </w:r>
      <w:bookmarkEnd w:id="28"/>
      <w:bookmarkEnd w:id="29"/>
    </w:p>
    <w:p w14:paraId="265B85C6" w14:textId="2AA95655" w:rsidR="001238C4" w:rsidRDefault="00D20EF5" w:rsidP="001238C4">
      <w:pPr>
        <w:pStyle w:val="Corpsdetexte"/>
      </w:pPr>
      <w:r>
        <w:t>Il ne serait pas très pratique devoir écrire entièrement un programme logiciel en utilisant un seul fichier. Les languages de programmation permettent donc de</w:t>
      </w:r>
      <w:r w:rsidR="00377BB8">
        <w:t xml:space="preserve"> répartir le code en plusieurs fichiers.</w:t>
      </w:r>
      <w:r w:rsidR="008A7AC2">
        <w:t xml:space="preserve"> Et, en particulier, le langage Java vient avec une librairie de </w:t>
      </w:r>
      <w:r w:rsidR="00C718EA">
        <w:t>code (appelée parfois la librairie standard)</w:t>
      </w:r>
      <w:r w:rsidR="00FE76EC">
        <w:t xml:space="preserve"> très riche que nous pouvons utiliser dans tous les programmes Java. Cette librairie est organisée en « classes »</w:t>
      </w:r>
      <w:r w:rsidR="00C75097">
        <w:t>, un concept sur leque</w:t>
      </w:r>
      <w:r w:rsidR="002D3AE5">
        <w:t>l</w:t>
      </w:r>
      <w:r w:rsidR="00C75097">
        <w:t xml:space="preserve"> nous reviendrons sous peu. </w:t>
      </w:r>
      <w:r w:rsidR="001238C4">
        <w:t xml:space="preserve">La ligne </w:t>
      </w:r>
    </w:p>
    <w:p w14:paraId="31956A31" w14:textId="529096AF" w:rsidR="001238C4" w:rsidRPr="00FA1545" w:rsidRDefault="001238C4" w:rsidP="00FA1545">
      <w:pPr>
        <w:pStyle w:val="SQL"/>
        <w:ind w:firstLine="142"/>
        <w:rPr>
          <w:sz w:val="18"/>
        </w:rPr>
      </w:pPr>
      <w:r w:rsidRPr="008C0F8E">
        <w:rPr>
          <w:sz w:val="18"/>
        </w:rPr>
        <w:t>import javax.swing.JOptionPane; // Importe la classe javax.swing.JOptionPane</w:t>
      </w:r>
    </w:p>
    <w:p w14:paraId="699B3182" w14:textId="570F528C" w:rsidR="002D3AE5" w:rsidRDefault="001238C4" w:rsidP="001238C4">
      <w:pPr>
        <w:pStyle w:val="Corpsdetexte"/>
      </w:pPr>
      <w:r>
        <w:t xml:space="preserve">indique que notre programme utilise par la suite un « bout de programme » qui est défini ailleurs. Le bout de programme est une </w:t>
      </w:r>
      <w:r w:rsidRPr="00B75DBC">
        <w:rPr>
          <w:i/>
          <w:iCs/>
        </w:rPr>
        <w:t>classe</w:t>
      </w:r>
      <w:r>
        <w:t xml:space="preserve"> au sens de Jav</w:t>
      </w:r>
      <w:r w:rsidR="00390393">
        <w:t>a</w:t>
      </w:r>
      <w:r>
        <w:t xml:space="preserve">. Le nom complet de la classe est </w:t>
      </w:r>
      <w:r w:rsidRPr="00507223">
        <w:rPr>
          <w:i/>
          <w:iCs/>
        </w:rPr>
        <w:t>javax.swing.JOptionPane</w:t>
      </w:r>
      <w:r>
        <w:t xml:space="preserve">. Le </w:t>
      </w:r>
      <w:r w:rsidRPr="005F3EE1">
        <w:rPr>
          <w:i/>
          <w:iCs/>
        </w:rPr>
        <w:t>import</w:t>
      </w:r>
      <w:r>
        <w:t xml:space="preserve"> a pour effet de simplifier l’écriture du programme car il est suffisant d’utiliser le nom de classe </w:t>
      </w:r>
      <w:r w:rsidRPr="00BD5638">
        <w:rPr>
          <w:i/>
          <w:iCs/>
        </w:rPr>
        <w:t>JOptionPane</w:t>
      </w:r>
      <w:r>
        <w:t xml:space="preserve"> par la suite pour identifier la classe plutôt que d’écrire son nom complet. </w:t>
      </w:r>
      <w:r w:rsidR="00121420">
        <w:t xml:space="preserve">Techniquement, donc, cette ligne débutant par « import » n’est pas nécessaire : </w:t>
      </w:r>
      <w:r w:rsidR="00776D47">
        <w:t xml:space="preserve">elle équivaut à dire que partout où nous rencontrons </w:t>
      </w:r>
      <w:r w:rsidR="00776D47" w:rsidRPr="00776D47">
        <w:rPr>
          <w:i/>
          <w:iCs/>
        </w:rPr>
        <w:t>JOptionPane</w:t>
      </w:r>
      <w:r w:rsidR="00776D47">
        <w:t xml:space="preserve">, on fait référence à </w:t>
      </w:r>
      <w:r w:rsidR="00776D47" w:rsidRPr="00776D47">
        <w:rPr>
          <w:i/>
          <w:iCs/>
        </w:rPr>
        <w:t>javax.swing.JOptionPane</w:t>
      </w:r>
      <w:r w:rsidR="00776D47">
        <w:t>.</w:t>
      </w:r>
    </w:p>
    <w:p w14:paraId="40D2949A" w14:textId="77777777" w:rsidR="001238C4" w:rsidRPr="0000754E" w:rsidRDefault="001238C4" w:rsidP="001238C4">
      <w:pPr>
        <w:pStyle w:val="Titre2"/>
      </w:pPr>
      <w:bookmarkStart w:id="30" w:name="_Toc508790368"/>
      <w:bookmarkStart w:id="31" w:name="_Toc155813876"/>
      <w:r>
        <w:t>Packages</w:t>
      </w:r>
      <w:bookmarkEnd w:id="30"/>
      <w:bookmarkEnd w:id="31"/>
    </w:p>
    <w:p w14:paraId="699B9EC0" w14:textId="6924D733" w:rsidR="001238C4" w:rsidRDefault="001238C4" w:rsidP="001238C4">
      <w:pPr>
        <w:pStyle w:val="Corpsdetexte"/>
      </w:pPr>
      <w:r>
        <w:t>Le préfixe « </w:t>
      </w:r>
      <w:r w:rsidRPr="00507223">
        <w:rPr>
          <w:i/>
          <w:iCs/>
        </w:rPr>
        <w:t>javax.swing</w:t>
      </w:r>
      <w:r>
        <w:t xml:space="preserve"> » du nom complet de classe </w:t>
      </w:r>
      <w:r w:rsidRPr="00FD6E00">
        <w:rPr>
          <w:i/>
          <w:iCs/>
        </w:rPr>
        <w:t>javax.swing.JOptionPane</w:t>
      </w:r>
      <w:r>
        <w:t xml:space="preserve"> représente un nom de </w:t>
      </w:r>
      <w:r w:rsidRPr="009648DC">
        <w:rPr>
          <w:i/>
          <w:iCs/>
        </w:rPr>
        <w:t>package</w:t>
      </w:r>
      <w:r>
        <w:t xml:space="preserve">. Un </w:t>
      </w:r>
      <w:r w:rsidRPr="009648DC">
        <w:rPr>
          <w:i/>
          <w:iCs/>
        </w:rPr>
        <w:t>package</w:t>
      </w:r>
      <w:r>
        <w:t xml:space="preserve"> au sens de Java est tout simplement un regroupement de classes.</w:t>
      </w:r>
      <w:r w:rsidR="0032371A">
        <w:rPr>
          <w:rStyle w:val="Appelnotedebasdep"/>
        </w:rPr>
        <w:footnoteReference w:id="17"/>
      </w:r>
      <w:r>
        <w:t xml:space="preserve"> Ce regroupement de classes en </w:t>
      </w:r>
      <w:r w:rsidRPr="00104D29">
        <w:rPr>
          <w:i/>
          <w:iCs/>
        </w:rPr>
        <w:t>packages</w:t>
      </w:r>
      <w:r>
        <w:t xml:space="preserve"> permet d’organiser les classes afin de les retrouver plus facilement. Le rôle des </w:t>
      </w:r>
      <w:r w:rsidRPr="00353336">
        <w:rPr>
          <w:i/>
          <w:iCs/>
        </w:rPr>
        <w:t>packages</w:t>
      </w:r>
      <w:r>
        <w:t xml:space="preserve"> est analogue aux dossiers (</w:t>
      </w:r>
      <w:r w:rsidRPr="000B0F84">
        <w:rPr>
          <w:i/>
          <w:iCs/>
        </w:rPr>
        <w:t>répertoires</w:t>
      </w:r>
      <w:r>
        <w:t>) d</w:t>
      </w:r>
      <w:r w:rsidR="00602762">
        <w:t>es</w:t>
      </w:r>
      <w:r>
        <w:t xml:space="preserve"> système</w:t>
      </w:r>
      <w:r w:rsidR="00602762">
        <w:t>s</w:t>
      </w:r>
      <w:r>
        <w:t xml:space="preserve"> de gestion de fichiers. Un </w:t>
      </w:r>
      <w:r w:rsidRPr="00353336">
        <w:rPr>
          <w:i/>
          <w:iCs/>
        </w:rPr>
        <w:t>package</w:t>
      </w:r>
      <w:r>
        <w:t xml:space="preserve"> peut contenir des classes ainsi que des </w:t>
      </w:r>
      <w:r w:rsidRPr="00353336">
        <w:rPr>
          <w:i/>
          <w:iCs/>
        </w:rPr>
        <w:t>packages</w:t>
      </w:r>
      <w:r>
        <w:t xml:space="preserve">. Dans notre exemple, le </w:t>
      </w:r>
      <w:r w:rsidRPr="008D6149">
        <w:rPr>
          <w:i/>
          <w:iCs/>
        </w:rPr>
        <w:t>package</w:t>
      </w:r>
      <w:r>
        <w:t xml:space="preserve"> </w:t>
      </w:r>
      <w:r w:rsidRPr="0028600A">
        <w:rPr>
          <w:i/>
          <w:iCs/>
        </w:rPr>
        <w:t>swing</w:t>
      </w:r>
      <w:r>
        <w:t xml:space="preserve"> fait partie du </w:t>
      </w:r>
      <w:r w:rsidRPr="008D6149">
        <w:rPr>
          <w:i/>
          <w:iCs/>
        </w:rPr>
        <w:t>package</w:t>
      </w:r>
      <w:r>
        <w:t xml:space="preserve"> </w:t>
      </w:r>
      <w:r w:rsidRPr="0028600A">
        <w:rPr>
          <w:i/>
          <w:iCs/>
        </w:rPr>
        <w:t>javax</w:t>
      </w:r>
      <w:r>
        <w:t xml:space="preserve">. Le nom complet </w:t>
      </w:r>
      <w:r>
        <w:lastRenderedPageBreak/>
        <w:t xml:space="preserve">d’une classe doit ainsi contenir la liste des </w:t>
      </w:r>
      <w:r w:rsidRPr="00EE7639">
        <w:rPr>
          <w:i/>
          <w:iCs/>
        </w:rPr>
        <w:t>packages</w:t>
      </w:r>
      <w:r>
        <w:t xml:space="preserve"> séparés par des points (.). L’ordre des </w:t>
      </w:r>
      <w:r w:rsidRPr="00655A19">
        <w:rPr>
          <w:i/>
          <w:iCs/>
        </w:rPr>
        <w:t>packages</w:t>
      </w:r>
      <w:r>
        <w:t xml:space="preserve"> doit respecter l’ordre de la hiérarchie des contenus.</w:t>
      </w:r>
    </w:p>
    <w:p w14:paraId="12261E8B" w14:textId="37068106" w:rsidR="001238C4" w:rsidRDefault="001238C4" w:rsidP="001238C4">
      <w:pPr>
        <w:pStyle w:val="Corpsdetexte"/>
      </w:pPr>
      <w:r>
        <w:t xml:space="preserve">La figure suivante montre les trois </w:t>
      </w:r>
      <w:r w:rsidRPr="00353336">
        <w:rPr>
          <w:i/>
          <w:iCs/>
        </w:rPr>
        <w:t>packages</w:t>
      </w:r>
      <w:r>
        <w:t xml:space="preserve"> principaux de Java avec la notation UML. UML (</w:t>
      </w:r>
      <w:hyperlink r:id="rId38" w:history="1">
        <w:r w:rsidRPr="007F67CC">
          <w:rPr>
            <w:rStyle w:val="Hyperlien"/>
            <w:i/>
            <w:iCs/>
          </w:rPr>
          <w:t>Unified Modeling Language</w:t>
        </w:r>
      </w:hyperlink>
      <w:r>
        <w:t xml:space="preserve">) est une notation graphique </w:t>
      </w:r>
      <w:r w:rsidR="002E3F26">
        <w:t>normalisée</w:t>
      </w:r>
      <w:r>
        <w:t xml:space="preserve"> qui permet de représenter divers aspects des </w:t>
      </w:r>
      <w:r w:rsidR="002E3F26">
        <w:t>logiciels</w:t>
      </w:r>
      <w:r>
        <w:t>.</w:t>
      </w:r>
      <w:r w:rsidR="00841EF9">
        <w:rPr>
          <w:rStyle w:val="Appelnotedebasdep"/>
        </w:rPr>
        <w:footnoteReference w:id="18"/>
      </w:r>
    </w:p>
    <w:p w14:paraId="5B6E7876" w14:textId="1D87E32D" w:rsidR="001238C4" w:rsidRDefault="004B7EE2" w:rsidP="001238C4">
      <w:pPr>
        <w:pStyle w:val="Corpsdetexte"/>
        <w:jc w:val="center"/>
      </w:pPr>
      <w:r>
        <w:rPr>
          <w:noProof/>
          <w:lang w:val="en-US" w:eastAsia="en-US"/>
        </w:rPr>
        <w:drawing>
          <wp:inline distT="0" distB="0" distL="0" distR="0" wp14:anchorId="650EE11C" wp14:editId="76FB30B1">
            <wp:extent cx="4006215" cy="7797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6215" cy="779780"/>
                    </a:xfrm>
                    <a:prstGeom prst="rect">
                      <a:avLst/>
                    </a:prstGeom>
                    <a:noFill/>
                    <a:ln>
                      <a:noFill/>
                    </a:ln>
                  </pic:spPr>
                </pic:pic>
              </a:graphicData>
            </a:graphic>
          </wp:inline>
        </w:drawing>
      </w:r>
    </w:p>
    <w:p w14:paraId="38102906" w14:textId="6B095029" w:rsidR="001238C4" w:rsidRDefault="001238C4" w:rsidP="001238C4">
      <w:pPr>
        <w:pStyle w:val="Lgende"/>
        <w:jc w:val="center"/>
      </w:pPr>
      <w:r>
        <w:t xml:space="preserve">Figure </w:t>
      </w:r>
      <w:r>
        <w:fldChar w:fldCharType="begin"/>
      </w:r>
      <w:r>
        <w:instrText xml:space="preserve"> SEQ Figure \* ARABIC </w:instrText>
      </w:r>
      <w:r>
        <w:fldChar w:fldCharType="separate"/>
      </w:r>
      <w:r w:rsidR="00AB64FB">
        <w:rPr>
          <w:noProof/>
        </w:rPr>
        <w:t>6</w:t>
      </w:r>
      <w:r>
        <w:fldChar w:fldCharType="end"/>
      </w:r>
      <w:r>
        <w:t>. Principaux packages de Java.</w:t>
      </w:r>
    </w:p>
    <w:p w14:paraId="5F02A312" w14:textId="77777777" w:rsidR="001238C4" w:rsidRDefault="001238C4" w:rsidP="001238C4">
      <w:pPr>
        <w:pStyle w:val="Corpsdetexte"/>
      </w:pPr>
      <w:r>
        <w:t xml:space="preserve">Le </w:t>
      </w:r>
      <w:r w:rsidRPr="00DB4063">
        <w:rPr>
          <w:i/>
          <w:iCs/>
        </w:rPr>
        <w:t>package</w:t>
      </w:r>
      <w:r>
        <w:t xml:space="preserve"> </w:t>
      </w:r>
      <w:r w:rsidRPr="00750EFA">
        <w:rPr>
          <w:i/>
          <w:iCs/>
        </w:rPr>
        <w:t>javax</w:t>
      </w:r>
      <w:r>
        <w:t xml:space="preserve"> contient le </w:t>
      </w:r>
      <w:r w:rsidRPr="00742100">
        <w:rPr>
          <w:i/>
          <w:iCs/>
        </w:rPr>
        <w:t>package</w:t>
      </w:r>
      <w:r>
        <w:t xml:space="preserve"> </w:t>
      </w:r>
      <w:r w:rsidRPr="00750EFA">
        <w:rPr>
          <w:i/>
          <w:iCs/>
        </w:rPr>
        <w:t>swing</w:t>
      </w:r>
      <w:r>
        <w:t xml:space="preserve"> ainsi que d’autres </w:t>
      </w:r>
      <w:r w:rsidRPr="005C0AA0">
        <w:rPr>
          <w:i/>
          <w:iCs/>
        </w:rPr>
        <w:t>packages</w:t>
      </w:r>
      <w:r>
        <w:t xml:space="preserve"> illustrés à la figure suivante.</w:t>
      </w:r>
    </w:p>
    <w:p w14:paraId="0336C5DB" w14:textId="2B4A7613" w:rsidR="001238C4" w:rsidRDefault="004B7EE2" w:rsidP="001238C4">
      <w:pPr>
        <w:pStyle w:val="Corpsdetexte"/>
        <w:jc w:val="center"/>
      </w:pPr>
      <w:r>
        <w:rPr>
          <w:noProof/>
          <w:lang w:val="en-US" w:eastAsia="en-US"/>
        </w:rPr>
        <w:drawing>
          <wp:inline distT="0" distB="0" distL="0" distR="0" wp14:anchorId="06DEEA82" wp14:editId="3AB0CA37">
            <wp:extent cx="4006215" cy="17970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6215" cy="1797050"/>
                    </a:xfrm>
                    <a:prstGeom prst="rect">
                      <a:avLst/>
                    </a:prstGeom>
                    <a:noFill/>
                    <a:ln>
                      <a:noFill/>
                    </a:ln>
                  </pic:spPr>
                </pic:pic>
              </a:graphicData>
            </a:graphic>
          </wp:inline>
        </w:drawing>
      </w:r>
    </w:p>
    <w:p w14:paraId="67510DA4" w14:textId="6455B3B2" w:rsidR="001238C4" w:rsidRDefault="001238C4" w:rsidP="001238C4">
      <w:pPr>
        <w:pStyle w:val="Lgende"/>
        <w:jc w:val="center"/>
      </w:pPr>
      <w:r>
        <w:t xml:space="preserve">Figure </w:t>
      </w:r>
      <w:r>
        <w:fldChar w:fldCharType="begin"/>
      </w:r>
      <w:r>
        <w:instrText xml:space="preserve"> SEQ Figure \* ARABIC </w:instrText>
      </w:r>
      <w:r>
        <w:fldChar w:fldCharType="separate"/>
      </w:r>
      <w:r w:rsidR="00AB64FB">
        <w:rPr>
          <w:noProof/>
        </w:rPr>
        <w:t>7</w:t>
      </w:r>
      <w:r>
        <w:fldChar w:fldCharType="end"/>
      </w:r>
      <w:r>
        <w:t xml:space="preserve">. Sous-packages de </w:t>
      </w:r>
      <w:r w:rsidRPr="00FD6E00">
        <w:rPr>
          <w:i/>
          <w:iCs/>
        </w:rPr>
        <w:t>javax</w:t>
      </w:r>
      <w:r>
        <w:t>.</w:t>
      </w:r>
    </w:p>
    <w:p w14:paraId="2B85376E" w14:textId="77777777" w:rsidR="001238C4" w:rsidRDefault="001238C4" w:rsidP="001238C4">
      <w:pPr>
        <w:pStyle w:val="Corpsdetexte"/>
      </w:pPr>
      <w:r>
        <w:t xml:space="preserve">Enfin, le package </w:t>
      </w:r>
      <w:r w:rsidRPr="00373F5F">
        <w:rPr>
          <w:i/>
          <w:iCs/>
        </w:rPr>
        <w:t>swing</w:t>
      </w:r>
      <w:r>
        <w:t xml:space="preserve"> contient la classe </w:t>
      </w:r>
      <w:r w:rsidRPr="00373F5F">
        <w:rPr>
          <w:i/>
          <w:iCs/>
        </w:rPr>
        <w:t>JOptionPane</w:t>
      </w:r>
      <w:r>
        <w:t xml:space="preserve"> ainsi que d’autres packages et classes visant le développement d’interfaces à l’utilisateur graphiques. Une classe est représentée par un rectangle en UML. Le rectangle contient le nom de la classe.</w:t>
      </w:r>
    </w:p>
    <w:p w14:paraId="30AC4231" w14:textId="4C51AD40" w:rsidR="001238C4" w:rsidRDefault="004B7EE2" w:rsidP="001238C4">
      <w:pPr>
        <w:pStyle w:val="Corpsdetexte"/>
        <w:jc w:val="center"/>
      </w:pPr>
      <w:r>
        <w:rPr>
          <w:noProof/>
          <w:lang w:val="en-US" w:eastAsia="en-US"/>
        </w:rPr>
        <w:lastRenderedPageBreak/>
        <w:drawing>
          <wp:inline distT="0" distB="0" distL="0" distR="0" wp14:anchorId="30D72FF4" wp14:editId="76464AB1">
            <wp:extent cx="4267835" cy="1208108"/>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6448" cy="1227530"/>
                    </a:xfrm>
                    <a:prstGeom prst="rect">
                      <a:avLst/>
                    </a:prstGeom>
                    <a:noFill/>
                    <a:ln>
                      <a:noFill/>
                    </a:ln>
                  </pic:spPr>
                </pic:pic>
              </a:graphicData>
            </a:graphic>
          </wp:inline>
        </w:drawing>
      </w:r>
    </w:p>
    <w:p w14:paraId="5B74135D" w14:textId="7B3D76FD" w:rsidR="001238C4" w:rsidRDefault="001238C4" w:rsidP="001238C4">
      <w:pPr>
        <w:pStyle w:val="Lgende"/>
        <w:jc w:val="center"/>
      </w:pPr>
      <w:r>
        <w:t xml:space="preserve">Figure </w:t>
      </w:r>
      <w:r>
        <w:fldChar w:fldCharType="begin"/>
      </w:r>
      <w:r>
        <w:instrText xml:space="preserve"> SEQ Figure \* ARABIC </w:instrText>
      </w:r>
      <w:r>
        <w:fldChar w:fldCharType="separate"/>
      </w:r>
      <w:r w:rsidR="00AB64FB">
        <w:rPr>
          <w:noProof/>
        </w:rPr>
        <w:t>8</w:t>
      </w:r>
      <w:r>
        <w:fldChar w:fldCharType="end"/>
      </w:r>
      <w:r>
        <w:t xml:space="preserve">. Partie du contenu du package </w:t>
      </w:r>
      <w:r w:rsidRPr="00FD6E00">
        <w:rPr>
          <w:i/>
          <w:iCs/>
        </w:rPr>
        <w:t>swing</w:t>
      </w:r>
      <w:r>
        <w:t>.</w:t>
      </w:r>
    </w:p>
    <w:p w14:paraId="0F17AE28" w14:textId="77777777" w:rsidR="001238C4" w:rsidRPr="00752B2B" w:rsidRDefault="001238C4" w:rsidP="001238C4">
      <w:pPr>
        <w:pStyle w:val="Corpsdetexte"/>
      </w:pPr>
      <w:r>
        <w:t xml:space="preserve">Ainsi, le nom complet de la classe </w:t>
      </w:r>
      <w:r w:rsidRPr="00752B2B">
        <w:rPr>
          <w:i/>
          <w:iCs/>
        </w:rPr>
        <w:t>JOptionPane</w:t>
      </w:r>
      <w:r>
        <w:t xml:space="preserve"> est </w:t>
      </w:r>
      <w:r w:rsidRPr="00752B2B">
        <w:rPr>
          <w:i/>
          <w:iCs/>
        </w:rPr>
        <w:t>javax.swing.JOptionPane</w:t>
      </w:r>
      <w:r>
        <w:t xml:space="preserve"> parce que la classe </w:t>
      </w:r>
      <w:r w:rsidRPr="00752B2B">
        <w:rPr>
          <w:i/>
          <w:iCs/>
        </w:rPr>
        <w:t>JOptionPane</w:t>
      </w:r>
      <w:r>
        <w:t xml:space="preserve"> fait partie du package </w:t>
      </w:r>
      <w:r w:rsidRPr="00752B2B">
        <w:rPr>
          <w:i/>
          <w:iCs/>
        </w:rPr>
        <w:t>swing</w:t>
      </w:r>
      <w:r>
        <w:t xml:space="preserve"> qui lui-même fait partie du package </w:t>
      </w:r>
      <w:r w:rsidRPr="00752B2B">
        <w:rPr>
          <w:i/>
          <w:iCs/>
        </w:rPr>
        <w:t>javax</w:t>
      </w:r>
      <w:r>
        <w:t>.</w:t>
      </w:r>
    </w:p>
    <w:p w14:paraId="1A80E011" w14:textId="77777777" w:rsidR="001238C4" w:rsidRPr="000943B4" w:rsidRDefault="001238C4" w:rsidP="001238C4">
      <w:pPr>
        <w:pStyle w:val="Titre2"/>
      </w:pPr>
      <w:bookmarkStart w:id="32" w:name="_Toc508790369"/>
      <w:bookmarkStart w:id="33" w:name="_Toc155813877"/>
      <w:r>
        <w:t>Notion de classe et de méthode</w:t>
      </w:r>
      <w:bookmarkEnd w:id="32"/>
      <w:bookmarkEnd w:id="33"/>
    </w:p>
    <w:p w14:paraId="5D20B41B" w14:textId="1CBF68A5" w:rsidR="001238C4" w:rsidRDefault="001238C4" w:rsidP="00790DA8">
      <w:pPr>
        <w:pStyle w:val="Corpsdetexte"/>
      </w:pPr>
      <w:r>
        <w:t>Qu'est-ce qu'une classe ? Pour l'instant, il serait périlleux de tenter de décrire tous les détails de ce concept. En première approximation, un programme Java est composé d’un ensemble de classes.</w:t>
      </w:r>
      <w:r w:rsidR="00355E22">
        <w:rPr>
          <w:rStyle w:val="Appelnotedebasdep"/>
        </w:rPr>
        <w:footnoteReference w:id="19"/>
      </w:r>
      <w:r>
        <w:t xml:space="preserve"> Une classe est donc en quelque sorte un morceau d’un programme Java. Une classe regroupe des </w:t>
      </w:r>
      <w:r>
        <w:rPr>
          <w:i/>
        </w:rPr>
        <w:t>méthodes</w:t>
      </w:r>
      <w:r w:rsidR="00363339">
        <w:rPr>
          <w:i/>
        </w:rPr>
        <w:t> </w:t>
      </w:r>
      <w:r w:rsidR="00363339">
        <w:t>;</w:t>
      </w:r>
      <w:r>
        <w:t xml:space="preserve"> une </w:t>
      </w:r>
      <w:r>
        <w:rPr>
          <w:i/>
        </w:rPr>
        <w:t>méthode</w:t>
      </w:r>
      <w:r>
        <w:t xml:space="preserve"> représente une </w:t>
      </w:r>
      <w:r w:rsidRPr="00856B47">
        <w:rPr>
          <w:i/>
          <w:iCs/>
        </w:rPr>
        <w:t>action</w:t>
      </w:r>
      <w:r>
        <w:t xml:space="preserve"> (</w:t>
      </w:r>
      <w:r w:rsidRPr="0002285E">
        <w:rPr>
          <w:i/>
          <w:iCs/>
        </w:rPr>
        <w:t>instruction</w:t>
      </w:r>
      <w:r>
        <w:t xml:space="preserve">, </w:t>
      </w:r>
      <w:r w:rsidRPr="0002285E">
        <w:rPr>
          <w:i/>
          <w:iCs/>
        </w:rPr>
        <w:t>opération</w:t>
      </w:r>
      <w:r>
        <w:t xml:space="preserve">) qui porte un nom et que l'on peut appeler (invoquer) pour effectuer une tâche particulière. Une méthode peut elle-même appeler d’autres méthodes. </w:t>
      </w:r>
    </w:p>
    <w:p w14:paraId="4AAA5809" w14:textId="21B6DE88" w:rsidR="001238C4" w:rsidRDefault="008558DC" w:rsidP="001238C4">
      <w:pPr>
        <w:pStyle w:val="Corpsdetexte"/>
      </w:pPr>
      <w:r>
        <w:t>N</w:t>
      </w:r>
      <w:r w:rsidR="001238C4">
        <w:t xml:space="preserve">otre programme appelle la méthode </w:t>
      </w:r>
      <w:r w:rsidR="001238C4">
        <w:rPr>
          <w:i/>
        </w:rPr>
        <w:t>showInputDialog</w:t>
      </w:r>
      <w:r w:rsidR="001238C4">
        <w:rPr>
          <w:iCs/>
        </w:rPr>
        <w:t xml:space="preserve">() </w:t>
      </w:r>
      <w:r w:rsidR="001238C4">
        <w:t xml:space="preserve">de la classe </w:t>
      </w:r>
      <w:r w:rsidR="001238C4" w:rsidRPr="00F4017E">
        <w:rPr>
          <w:i/>
          <w:iCs/>
        </w:rPr>
        <w:t>javax.swing.JOptionPane</w:t>
      </w:r>
      <w:r w:rsidR="001238C4" w:rsidRPr="00F4017E">
        <w:t xml:space="preserve"> qui est une classe </w:t>
      </w:r>
      <w:r w:rsidR="00F94BEA" w:rsidRPr="00F4017E">
        <w:t>prédéfinie</w:t>
      </w:r>
      <w:r w:rsidR="001238C4" w:rsidRPr="00F4017E">
        <w:t xml:space="preserve"> en Java. </w:t>
      </w:r>
      <w:r w:rsidR="001238C4">
        <w:t xml:space="preserve">Le JSE contient un grand nombre de classes </w:t>
      </w:r>
      <w:r w:rsidR="00F94BEA">
        <w:t>prédéfinies</w:t>
      </w:r>
      <w:r w:rsidR="001238C4">
        <w:t xml:space="preserve"> que tout programme Java peut utiliser. Ces classes </w:t>
      </w:r>
      <w:r w:rsidR="00F94BEA">
        <w:t>prédéfinies</w:t>
      </w:r>
      <w:r w:rsidR="001238C4">
        <w:t xml:space="preserve"> fournissent toutes sortes de méthodes que l’on peut appeler pour effectuer diverses tâches sans avoir à les programmer à chacune des utilisations. </w:t>
      </w:r>
    </w:p>
    <w:p w14:paraId="04001E26" w14:textId="5A44599B" w:rsidR="001238C4" w:rsidRDefault="001238C4" w:rsidP="001238C4">
      <w:pPr>
        <w:pStyle w:val="Corpsdetexte"/>
      </w:pPr>
      <w:r>
        <w:t xml:space="preserve">Il ne faut pas oublier d’indiquer par des directives </w:t>
      </w:r>
      <w:r w:rsidRPr="00997E3D">
        <w:rPr>
          <w:i/>
          <w:iCs/>
        </w:rPr>
        <w:t>import</w:t>
      </w:r>
      <w:r>
        <w:t xml:space="preserve"> les classes </w:t>
      </w:r>
      <w:r w:rsidR="00F94BEA">
        <w:t>prédéfinies</w:t>
      </w:r>
      <w:r>
        <w:t xml:space="preserve"> nécessaires à notre programme à moins de préciser le nom complet à chacune des utilisations. Sinon, une erreur sera soulevée à la compilation du programme.</w:t>
      </w:r>
    </w:p>
    <w:p w14:paraId="13915938" w14:textId="77777777" w:rsidR="001238C4" w:rsidRPr="00933808" w:rsidRDefault="001238C4" w:rsidP="001238C4">
      <w:pPr>
        <w:pStyle w:val="Titre2"/>
      </w:pPr>
      <w:bookmarkStart w:id="34" w:name="_Toc508790370"/>
      <w:bookmarkStart w:id="35" w:name="_Toc155813878"/>
      <w:r>
        <w:lastRenderedPageBreak/>
        <w:t>Le nom d’une classe</w:t>
      </w:r>
      <w:bookmarkEnd w:id="34"/>
      <w:bookmarkEnd w:id="35"/>
    </w:p>
    <w:p w14:paraId="4A1882C6" w14:textId="77777777" w:rsidR="001238C4" w:rsidRDefault="001238C4" w:rsidP="001238C4">
      <w:pPr>
        <w:pStyle w:val="Corpsdetexte"/>
      </w:pPr>
      <w:r>
        <w:t xml:space="preserve">Notre petit exemple de programme est formé d’une seule classe. Le nom de classe (ici </w:t>
      </w:r>
      <w:r>
        <w:rPr>
          <w:i/>
        </w:rPr>
        <w:t>Exemple1</w:t>
      </w:r>
      <w:r>
        <w:t>) est défini à la ligne suivante :</w:t>
      </w:r>
    </w:p>
    <w:p w14:paraId="0C9E39B9" w14:textId="2891F312" w:rsidR="001238C4" w:rsidRPr="009D7BE4" w:rsidRDefault="001238C4" w:rsidP="009D7BE4">
      <w:pPr>
        <w:pStyle w:val="SQL"/>
        <w:rPr>
          <w:sz w:val="20"/>
        </w:rPr>
      </w:pPr>
      <w:r>
        <w:rPr>
          <w:sz w:val="20"/>
        </w:rPr>
        <w:t>public class Exemple1{</w:t>
      </w:r>
    </w:p>
    <w:p w14:paraId="2D19371D" w14:textId="77777777" w:rsidR="001238C4" w:rsidRDefault="001238C4" w:rsidP="001238C4">
      <w:pPr>
        <w:pStyle w:val="Corpsdetexte"/>
      </w:pPr>
      <w:r>
        <w:t xml:space="preserve">Le contenu de la classe, incluant ses méthodes, vient après son nom et il est placé entre une accolade ouvrante et une accolade fermante. Chacune des classes possède un nom permettant aux autres classes d’y faire référence. Le mot réservé </w:t>
      </w:r>
      <w:r>
        <w:rPr>
          <w:i/>
        </w:rPr>
        <w:t>public</w:t>
      </w:r>
      <w:r>
        <w:t xml:space="preserve"> signifie que la classe est publique au sens où elle peut être utilisée par les autres classes sans restriction. Le sens de cette notion sera précisé ultérieurement.</w:t>
      </w:r>
    </w:p>
    <w:p w14:paraId="3B642342" w14:textId="77777777" w:rsidR="001238C4" w:rsidRPr="00A54751" w:rsidRDefault="001238C4" w:rsidP="001238C4">
      <w:pPr>
        <w:pStyle w:val="Titre2"/>
      </w:pPr>
      <w:bookmarkStart w:id="36" w:name="_Toc508790371"/>
      <w:bookmarkStart w:id="37" w:name="_Toc155813879"/>
      <w:r>
        <w:t xml:space="preserve">La méthode </w:t>
      </w:r>
      <w:r w:rsidRPr="16CBE89F">
        <w:rPr>
          <w:i/>
          <w:iCs/>
        </w:rPr>
        <w:t>main</w:t>
      </w:r>
      <w:r>
        <w:t>()</w:t>
      </w:r>
      <w:bookmarkEnd w:id="36"/>
      <w:bookmarkEnd w:id="37"/>
    </w:p>
    <w:p w14:paraId="0BA97F02" w14:textId="11137717" w:rsidR="001238C4" w:rsidRDefault="00D03816" w:rsidP="001238C4">
      <w:pPr>
        <w:pStyle w:val="Corpsdetexte"/>
      </w:pPr>
      <w:r>
        <w:t xml:space="preserve">Au sein de la classe </w:t>
      </w:r>
      <w:r w:rsidRPr="004A4E5D">
        <w:rPr>
          <w:i/>
          <w:iCs/>
        </w:rPr>
        <w:t>Exemple1</w:t>
      </w:r>
      <w:r>
        <w:t>, l</w:t>
      </w:r>
      <w:r w:rsidR="001238C4">
        <w:t xml:space="preserve">a ligne </w:t>
      </w:r>
    </w:p>
    <w:p w14:paraId="6B76D319" w14:textId="07A38E2C" w:rsidR="001238C4" w:rsidRPr="009D7BE4" w:rsidRDefault="001238C4" w:rsidP="009D7BE4">
      <w:pPr>
        <w:pStyle w:val="SQL"/>
        <w:ind w:firstLine="142"/>
        <w:rPr>
          <w:sz w:val="18"/>
          <w:lang w:val="en-CA"/>
        </w:rPr>
      </w:pPr>
      <w:r>
        <w:rPr>
          <w:sz w:val="18"/>
          <w:lang w:val="en-CA"/>
        </w:rPr>
        <w:t>public static void main (String args[]) {</w:t>
      </w:r>
    </w:p>
    <w:p w14:paraId="01DB4A76" w14:textId="049F7670" w:rsidR="0088533B" w:rsidRPr="0088533B" w:rsidRDefault="001238C4" w:rsidP="00841EF9">
      <w:pPr>
        <w:pStyle w:val="Corpsdetexte"/>
      </w:pPr>
      <w:r>
        <w:t xml:space="preserve">débute la définition de la méthode nommée </w:t>
      </w:r>
      <w:r>
        <w:rPr>
          <w:i/>
        </w:rPr>
        <w:t>main</w:t>
      </w:r>
      <w:r>
        <w:t>.</w:t>
      </w:r>
      <w:r w:rsidR="00900E21">
        <w:t xml:space="preserve"> </w:t>
      </w:r>
      <w:r w:rsidR="0088533B" w:rsidRPr="0088533B">
        <w:t>Après l</w:t>
      </w:r>
      <w:r w:rsidR="0088533B">
        <w:t>e nom</w:t>
      </w:r>
      <w:r w:rsidR="0088533B" w:rsidRPr="0088533B">
        <w:t xml:space="preserve"> </w:t>
      </w:r>
      <w:r w:rsidR="0088533B" w:rsidRPr="0088533B">
        <w:rPr>
          <w:i/>
        </w:rPr>
        <w:t>main</w:t>
      </w:r>
      <w:r w:rsidR="0088533B" w:rsidRPr="0088533B">
        <w:t>(), une liste de paramètres formels est spécifiée entre parenthèses :</w:t>
      </w:r>
    </w:p>
    <w:p w14:paraId="073CC422" w14:textId="4F6860A4" w:rsidR="0088533B" w:rsidRPr="001D76A6" w:rsidRDefault="0088533B" w:rsidP="001D76A6">
      <w:pPr>
        <w:shd w:val="pct10" w:color="auto" w:fill="FFFFFF"/>
        <w:ind w:firstLine="720"/>
        <w:jc w:val="both"/>
        <w:rPr>
          <w:rFonts w:ascii="Courier New" w:hAnsi="Courier New" w:cs="Courier New"/>
          <w:spacing w:val="-5"/>
          <w:sz w:val="18"/>
          <w:szCs w:val="18"/>
        </w:rPr>
      </w:pPr>
      <w:r w:rsidRPr="0088533B">
        <w:rPr>
          <w:rFonts w:ascii="Courier New" w:hAnsi="Courier New" w:cs="Courier New"/>
          <w:spacing w:val="-5"/>
          <w:sz w:val="18"/>
          <w:szCs w:val="18"/>
        </w:rPr>
        <w:t>(String args[])</w:t>
      </w:r>
    </w:p>
    <w:p w14:paraId="1B15C715" w14:textId="70243D4D" w:rsidR="007020C5" w:rsidRDefault="0088533B" w:rsidP="00841EF9">
      <w:pPr>
        <w:pStyle w:val="Corpsdetexte"/>
      </w:pPr>
      <w:r>
        <w:t>La méthode a donc</w:t>
      </w:r>
      <w:r w:rsidR="00587779">
        <w:t xml:space="preserve"> seul paramètre, de type </w:t>
      </w:r>
      <w:r w:rsidR="00587779" w:rsidRPr="00872ED6">
        <w:rPr>
          <w:i/>
        </w:rPr>
        <w:t>String</w:t>
      </w:r>
      <w:r w:rsidR="00587779">
        <w:rPr>
          <w:iCs/>
        </w:rPr>
        <w:t>[], soit un</w:t>
      </w:r>
      <w:r w:rsidR="00321065">
        <w:rPr>
          <w:iCs/>
        </w:rPr>
        <w:t xml:space="preserve"> tableau</w:t>
      </w:r>
      <w:r w:rsidR="00587779">
        <w:rPr>
          <w:iCs/>
        </w:rPr>
        <w:t xml:space="preserve"> de chaîne</w:t>
      </w:r>
      <w:r w:rsidR="00321065">
        <w:rPr>
          <w:iCs/>
        </w:rPr>
        <w:t>s</w:t>
      </w:r>
      <w:r w:rsidR="00587779">
        <w:rPr>
          <w:iCs/>
        </w:rPr>
        <w:t xml:space="preserve"> de caractères.</w:t>
      </w:r>
      <w:r w:rsidR="001238C4">
        <w:t xml:space="preserve"> </w:t>
      </w:r>
      <w:r w:rsidR="007020C5">
        <w:t>Nous reviendrons sur les paramètres par la suite. Dans un premier temps, ces paramètres ne seront pas utilisés et vous pouvez les ignorer.</w:t>
      </w:r>
    </w:p>
    <w:p w14:paraId="488D6742" w14:textId="2D83205C" w:rsidR="001238C4" w:rsidRDefault="001238C4" w:rsidP="001238C4">
      <w:pPr>
        <w:pStyle w:val="Corpsdetexte"/>
      </w:pPr>
      <w:r>
        <w:t xml:space="preserve">Une classe comporte en général un ensemble de méthodes. Chacune des méthodes porte un nom permettant de l’identifier. </w:t>
      </w:r>
      <w:r w:rsidR="00EF02B5">
        <w:t>Java doit être à même de toujours distin</w:t>
      </w:r>
      <w:r w:rsidR="0005718C">
        <w:t>guer les méthodes</w:t>
      </w:r>
      <w:r w:rsidR="006E2FF0">
        <w:t>. Les méthodes sont donc unique</w:t>
      </w:r>
      <w:r w:rsidR="003D27C6">
        <w:t>s</w:t>
      </w:r>
      <w:r w:rsidR="006E2FF0">
        <w:t xml:space="preserve"> en ce qui a trait à leur « signature »</w:t>
      </w:r>
      <w:r w:rsidR="00AA5327">
        <w:t xml:space="preserve"> : si une classe a deux méthodes du même nom, ces méthodes </w:t>
      </w:r>
      <w:r w:rsidR="00A071AD">
        <w:t>se distingue</w:t>
      </w:r>
      <w:r w:rsidR="003D27C6">
        <w:t>nt</w:t>
      </w:r>
      <w:r w:rsidR="00A071AD">
        <w:t xml:space="preserve"> en ce qui a trait aux</w:t>
      </w:r>
      <w:r w:rsidR="00872ED6">
        <w:t xml:space="preserve"> paramètres.</w:t>
      </w:r>
      <w:r w:rsidR="00A071AD">
        <w:t xml:space="preserve"> </w:t>
      </w:r>
      <w:r>
        <w:t xml:space="preserve">La méthode </w:t>
      </w:r>
      <w:r>
        <w:rPr>
          <w:i/>
        </w:rPr>
        <w:t>main</w:t>
      </w:r>
      <w:r w:rsidRPr="00CE7E1F">
        <w:rPr>
          <w:iCs/>
        </w:rPr>
        <w:t>(</w:t>
      </w:r>
      <w:r w:rsidR="00872ED6" w:rsidRPr="00872ED6">
        <w:rPr>
          <w:i/>
        </w:rPr>
        <w:t>String</w:t>
      </w:r>
      <w:r w:rsidR="00872ED6">
        <w:rPr>
          <w:iCs/>
        </w:rPr>
        <w:t>[]</w:t>
      </w:r>
      <w:r w:rsidRPr="00CE7E1F">
        <w:rPr>
          <w:iCs/>
        </w:rPr>
        <w:t>)</w:t>
      </w:r>
      <w:r>
        <w:t xml:space="preserve"> est une méthode spéciale qui est exécutée au démarrage du programme. Lors de l’exécution de notre exemple </w:t>
      </w:r>
      <w:r w:rsidRPr="00DC27AE">
        <w:rPr>
          <w:i/>
        </w:rPr>
        <w:t>Exemple1</w:t>
      </w:r>
      <w:r>
        <w:t xml:space="preserve"> par la commande </w:t>
      </w:r>
    </w:p>
    <w:p w14:paraId="0A22CDDB" w14:textId="01AC7099" w:rsidR="001238C4" w:rsidRPr="001D76A6" w:rsidRDefault="001238C4" w:rsidP="001D76A6">
      <w:pPr>
        <w:pStyle w:val="SQL"/>
        <w:rPr>
          <w:sz w:val="18"/>
          <w:szCs w:val="18"/>
        </w:rPr>
      </w:pPr>
      <w:r w:rsidRPr="000A1A23">
        <w:rPr>
          <w:sz w:val="18"/>
          <w:szCs w:val="18"/>
        </w:rPr>
        <w:t>java Exemple1</w:t>
      </w:r>
    </w:p>
    <w:p w14:paraId="744008D2" w14:textId="4478208D" w:rsidR="001238C4" w:rsidRDefault="001238C4" w:rsidP="001238C4">
      <w:pPr>
        <w:pStyle w:val="Corpsdetexte"/>
      </w:pPr>
      <w:r>
        <w:t xml:space="preserve">que l’on entre à l’invite de commande, le traitement démarre toujours par l’exécution de la méthode </w:t>
      </w:r>
      <w:r>
        <w:rPr>
          <w:i/>
        </w:rPr>
        <w:t>main</w:t>
      </w:r>
      <w:r w:rsidRPr="004564ED">
        <w:rPr>
          <w:iCs/>
        </w:rPr>
        <w:t>(</w:t>
      </w:r>
      <w:r w:rsidR="003A2DD4" w:rsidRPr="00872ED6">
        <w:rPr>
          <w:i/>
        </w:rPr>
        <w:t>String</w:t>
      </w:r>
      <w:r w:rsidR="003A2DD4">
        <w:rPr>
          <w:iCs/>
        </w:rPr>
        <w:t>[]</w:t>
      </w:r>
      <w:r w:rsidRPr="004564ED">
        <w:rPr>
          <w:iCs/>
        </w:rPr>
        <w:t>)</w:t>
      </w:r>
      <w:r>
        <w:rPr>
          <w:i/>
        </w:rPr>
        <w:t xml:space="preserve"> </w:t>
      </w:r>
      <w:r>
        <w:t xml:space="preserve"> de la classe </w:t>
      </w:r>
      <w:r>
        <w:rPr>
          <w:i/>
        </w:rPr>
        <w:t>Exemple1</w:t>
      </w:r>
      <w:r>
        <w:t xml:space="preserve">. </w:t>
      </w:r>
    </w:p>
    <w:p w14:paraId="579F5E51" w14:textId="5FE559D7" w:rsidR="001238C4" w:rsidRDefault="001238C4" w:rsidP="001238C4">
      <w:pPr>
        <w:pStyle w:val="Corpsdetexte"/>
      </w:pPr>
      <w:r>
        <w:t xml:space="preserve">Les mots réservés </w:t>
      </w:r>
      <w:r>
        <w:rPr>
          <w:i/>
        </w:rPr>
        <w:t>public static void</w:t>
      </w:r>
      <w:r>
        <w:t xml:space="preserve"> qui précèdent le nom de la méthode décrivent certaines </w:t>
      </w:r>
      <w:r w:rsidR="00F94BEA">
        <w:t>caractéristiques</w:t>
      </w:r>
      <w:r>
        <w:t xml:space="preserve"> de la méthode. Pour le moment, vous </w:t>
      </w:r>
      <w:r>
        <w:lastRenderedPageBreak/>
        <w:t xml:space="preserve">pouvez ignorer le sens de ces </w:t>
      </w:r>
      <w:r w:rsidR="00F94BEA">
        <w:t>caractéristiques</w:t>
      </w:r>
      <w:r>
        <w:t>. Pour les curieux, voici une description sommaire :</w:t>
      </w:r>
    </w:p>
    <w:p w14:paraId="17F23759" w14:textId="4C9B5430" w:rsidR="001238C4" w:rsidRDefault="001238C4" w:rsidP="001238C4">
      <w:pPr>
        <w:pStyle w:val="Corpsdetexte"/>
        <w:numPr>
          <w:ilvl w:val="0"/>
          <w:numId w:val="10"/>
        </w:numPr>
      </w:pPr>
      <w:r w:rsidRPr="00E052E6">
        <w:rPr>
          <w:i/>
          <w:iCs/>
        </w:rPr>
        <w:t>public</w:t>
      </w:r>
      <w:r>
        <w:t xml:space="preserve"> signifie que la méthode peut être appelée de partout</w:t>
      </w:r>
      <w:r w:rsidR="003574D6">
        <w:t xml:space="preserve"> et en particulier en dehors de la classe elle-même ;</w:t>
      </w:r>
    </w:p>
    <w:p w14:paraId="424216B7" w14:textId="6AD4DEA2" w:rsidR="001238C4" w:rsidRDefault="001238C4" w:rsidP="001238C4">
      <w:pPr>
        <w:pStyle w:val="Corpsdetexte"/>
        <w:numPr>
          <w:ilvl w:val="0"/>
          <w:numId w:val="10"/>
        </w:numPr>
      </w:pPr>
      <w:r w:rsidRPr="00E052E6">
        <w:rPr>
          <w:i/>
          <w:iCs/>
        </w:rPr>
        <w:t>static</w:t>
      </w:r>
      <w:r>
        <w:t xml:space="preserve"> signifie que c’est une méthode de classe (par opposition à une méthode d’objet)</w:t>
      </w:r>
      <w:r w:rsidR="003574D6">
        <w:t> ;</w:t>
      </w:r>
    </w:p>
    <w:p w14:paraId="7C6E4BF5" w14:textId="2A2F0F37" w:rsidR="001238C4" w:rsidRDefault="001238C4" w:rsidP="001238C4">
      <w:pPr>
        <w:pStyle w:val="Corpsdetexte"/>
        <w:numPr>
          <w:ilvl w:val="0"/>
          <w:numId w:val="10"/>
        </w:numPr>
      </w:pPr>
      <w:r>
        <w:rPr>
          <w:i/>
          <w:iCs/>
        </w:rPr>
        <w:t xml:space="preserve">void </w:t>
      </w:r>
      <w:r w:rsidRPr="00E052E6">
        <w:t>signifie que la méthode ne retourne rien</w:t>
      </w:r>
      <w:r w:rsidR="003574D6">
        <w:t>.</w:t>
      </w:r>
    </w:p>
    <w:p w14:paraId="241DD51E" w14:textId="77777777" w:rsidR="001238C4" w:rsidRPr="00A54751" w:rsidRDefault="001238C4" w:rsidP="001238C4">
      <w:pPr>
        <w:pStyle w:val="Titre2"/>
      </w:pPr>
      <w:bookmarkStart w:id="38" w:name="_Toc508790372"/>
      <w:bookmarkStart w:id="39" w:name="_Toc155813880"/>
      <w:r>
        <w:t>Corps d’une méthode</w:t>
      </w:r>
      <w:bookmarkEnd w:id="38"/>
      <w:bookmarkEnd w:id="39"/>
    </w:p>
    <w:p w14:paraId="2785B7CB" w14:textId="171AADEA" w:rsidR="001238C4" w:rsidRDefault="001238C4" w:rsidP="001238C4">
      <w:pPr>
        <w:pStyle w:val="Corpsdetexte"/>
      </w:pPr>
      <w:r>
        <w:t xml:space="preserve">Après les paramètres, vient le corps de la méthode entre accolades. Le corps d’une méthode spécifie ce que la méthode fait. Dans le corps, on retrouve entre autres des énoncés de déclarations de variables et des énoncés d’actions (aussi appelés </w:t>
      </w:r>
      <w:r w:rsidRPr="00060CE0">
        <w:rPr>
          <w:i/>
          <w:iCs/>
        </w:rPr>
        <w:t>instructions</w:t>
      </w:r>
      <w:r>
        <w:t xml:space="preserve"> ou </w:t>
      </w:r>
      <w:r w:rsidRPr="00060CE0">
        <w:rPr>
          <w:i/>
          <w:iCs/>
        </w:rPr>
        <w:t>opérations</w:t>
      </w:r>
      <w:r>
        <w:t xml:space="preserve">) qui précisent le traitement à effectuer. </w:t>
      </w:r>
    </w:p>
    <w:p w14:paraId="4FE89CB2" w14:textId="77777777" w:rsidR="001238C4" w:rsidRPr="003C2B13" w:rsidRDefault="001238C4" w:rsidP="001238C4">
      <w:pPr>
        <w:pStyle w:val="Titre3"/>
      </w:pPr>
      <w:bookmarkStart w:id="40" w:name="_Toc508790373"/>
      <w:bookmarkStart w:id="41" w:name="_Toc155813881"/>
      <w:r>
        <w:t>Déclaration de variables</w:t>
      </w:r>
      <w:bookmarkEnd w:id="40"/>
      <w:bookmarkEnd w:id="41"/>
    </w:p>
    <w:p w14:paraId="29D02A1D" w14:textId="77777777" w:rsidR="001238C4" w:rsidRDefault="001238C4" w:rsidP="001238C4">
      <w:pPr>
        <w:pStyle w:val="Corpsdetexte"/>
      </w:pPr>
      <w:r>
        <w:t xml:space="preserve">La ligne suivante dans le corps de la méthode </w:t>
      </w:r>
      <w:r w:rsidRPr="00A2742C">
        <w:rPr>
          <w:i/>
        </w:rPr>
        <w:t>main</w:t>
      </w:r>
      <w:r>
        <w:t>()</w:t>
      </w:r>
    </w:p>
    <w:p w14:paraId="7EE0E268" w14:textId="2A35BE28" w:rsidR="001D76A6" w:rsidRDefault="001238C4" w:rsidP="001238C4">
      <w:pPr>
        <w:pStyle w:val="SQL"/>
        <w:ind w:firstLine="142"/>
        <w:rPr>
          <w:sz w:val="18"/>
        </w:rPr>
      </w:pPr>
      <w:r w:rsidRPr="008C0F8E">
        <w:rPr>
          <w:sz w:val="18"/>
        </w:rPr>
        <w:t xml:space="preserve">String chaine1, chaine2; // Les entiers sous </w:t>
      </w:r>
    </w:p>
    <w:p w14:paraId="31EC5F05" w14:textId="22DA427F" w:rsidR="001238C4" w:rsidRPr="008C0F8E" w:rsidRDefault="001D76A6" w:rsidP="001238C4">
      <w:pPr>
        <w:pStyle w:val="SQL"/>
        <w:ind w:firstLine="142"/>
        <w:rPr>
          <w:sz w:val="18"/>
        </w:rPr>
      </w:pPr>
      <w:r>
        <w:rPr>
          <w:sz w:val="18"/>
        </w:rPr>
        <w:t xml:space="preserve">           // </w:t>
      </w:r>
      <w:r w:rsidR="001238C4" w:rsidRPr="008C0F8E">
        <w:rPr>
          <w:sz w:val="18"/>
        </w:rPr>
        <w:t>forme de chaînes</w:t>
      </w:r>
    </w:p>
    <w:p w14:paraId="54061D67" w14:textId="23B0A66A" w:rsidR="001238C4" w:rsidRDefault="001238C4" w:rsidP="001238C4">
      <w:pPr>
        <w:pStyle w:val="Corpsdetexte"/>
      </w:pPr>
      <w:r>
        <w:t xml:space="preserve">est une déclaration de deux variables nommées </w:t>
      </w:r>
      <w:r>
        <w:rPr>
          <w:i/>
        </w:rPr>
        <w:t>chaine1</w:t>
      </w:r>
      <w:r>
        <w:t xml:space="preserve"> et </w:t>
      </w:r>
      <w:r>
        <w:rPr>
          <w:i/>
        </w:rPr>
        <w:t>chaine2</w:t>
      </w:r>
      <w:r>
        <w:t>. Ces deux variables serv</w:t>
      </w:r>
      <w:r w:rsidR="003F6C64">
        <w:t>e</w:t>
      </w:r>
      <w:r>
        <w:t>nt à mémoriser les deux séquences de chiffres qui représentent les entiers à additionner.</w:t>
      </w:r>
    </w:p>
    <w:p w14:paraId="09A2E96A" w14:textId="77777777" w:rsidR="001238C4" w:rsidRPr="00A549CF" w:rsidRDefault="001238C4" w:rsidP="001238C4">
      <w:pPr>
        <w:pStyle w:val="Corpsdetexte"/>
        <w:pBdr>
          <w:top w:val="single" w:sz="4" w:space="1" w:color="auto"/>
          <w:left w:val="single" w:sz="4" w:space="4" w:color="auto"/>
          <w:bottom w:val="single" w:sz="4" w:space="1" w:color="auto"/>
          <w:right w:val="single" w:sz="4" w:space="4" w:color="auto"/>
        </w:pBdr>
        <w:rPr>
          <w:b/>
          <w:i/>
        </w:rPr>
      </w:pPr>
      <w:r w:rsidRPr="00A549CF">
        <w:rPr>
          <w:b/>
          <w:i/>
        </w:rPr>
        <w:t>Variable</w:t>
      </w:r>
    </w:p>
    <w:p w14:paraId="49E137B0" w14:textId="6E9C9D7E" w:rsidR="001238C4" w:rsidRDefault="001238C4" w:rsidP="001238C4">
      <w:pPr>
        <w:pStyle w:val="Corpsdetexte"/>
        <w:pBdr>
          <w:top w:val="single" w:sz="4" w:space="1" w:color="auto"/>
          <w:left w:val="single" w:sz="4" w:space="4" w:color="auto"/>
          <w:bottom w:val="single" w:sz="4" w:space="1" w:color="auto"/>
          <w:right w:val="single" w:sz="4" w:space="4" w:color="auto"/>
        </w:pBdr>
      </w:pPr>
      <w:r>
        <w:t xml:space="preserve">Une variable est un contenant pour une </w:t>
      </w:r>
      <w:r w:rsidRPr="007F3FF7">
        <w:rPr>
          <w:i/>
        </w:rPr>
        <w:t>valeur</w:t>
      </w:r>
      <w:r>
        <w:t xml:space="preserve">. Une variable est donc en quelque sorte une petite mémoire qui permet de stocker une donnée pour utilisation ultérieure. À un moment donné de l’exécution d’un programme, une variable contient une et une seule valeur. Cependant, une variable peut changer de valeur </w:t>
      </w:r>
      <w:r w:rsidR="001F367A">
        <w:t>à la suite de</w:t>
      </w:r>
      <w:r>
        <w:t xml:space="preserve"> l’exécution d’instructions du programme. </w:t>
      </w:r>
      <w:r w:rsidR="00176A0A">
        <w:t>Votre ordinateur et Java se chargent</w:t>
      </w:r>
      <w:r w:rsidR="009958A1">
        <w:t xml:space="preserve"> de stocker la valeur en question : elle peut être stockée au sein d’un ou plusieurs registres, au sein de la mémoire tampon et au sein de mémoire central</w:t>
      </w:r>
      <w:r w:rsidR="007640E3">
        <w:t>e</w:t>
      </w:r>
      <w:r w:rsidR="009958A1">
        <w:t xml:space="preserve"> de l’ordinateur.</w:t>
      </w:r>
      <w:r w:rsidR="00B338A9">
        <w:rPr>
          <w:rStyle w:val="Appelnotedebasdep"/>
        </w:rPr>
        <w:footnoteReference w:id="20"/>
      </w:r>
    </w:p>
    <w:p w14:paraId="60222CE8" w14:textId="77777777" w:rsidR="001238C4" w:rsidRDefault="001238C4" w:rsidP="001238C4">
      <w:pPr>
        <w:pStyle w:val="Corpsdetexte"/>
      </w:pPr>
      <w:r>
        <w:lastRenderedPageBreak/>
        <w:t xml:space="preserve">Une variable est identifiée par un nom. Supposons dans un premier temps que le nom est unique dans le corps d’une méthode. Le nom lui-même est sans signification d’un point de vue du langage de programmation mais devrait être choisi avec soin afin d’indiquer aux programmeurs le rôle de la variable dans le contexte du programme. </w:t>
      </w:r>
    </w:p>
    <w:p w14:paraId="1A21B58C" w14:textId="370B04F6" w:rsidR="001238C4" w:rsidRDefault="001238C4" w:rsidP="001238C4">
      <w:pPr>
        <w:pStyle w:val="Corpsdetexte"/>
      </w:pPr>
      <w:r>
        <w:t xml:space="preserve">Une variable ne peut contenir n’importe quoi. Une déclaration de variables débute par un </w:t>
      </w:r>
      <w:r w:rsidRPr="00963D7A">
        <w:rPr>
          <w:i/>
          <w:iCs/>
        </w:rPr>
        <w:t>type</w:t>
      </w:r>
      <w:r>
        <w:t xml:space="preserve"> qui détermine l’ensemble des valeurs possibles de la variable. Dans notre exemple, </w:t>
      </w:r>
      <w:hyperlink r:id="rId42" w:tooltip="class in java.lang" w:history="1">
        <w:r w:rsidR="009B7B07" w:rsidRPr="00BF5250">
          <w:rPr>
            <w:rFonts w:ascii="DejaVu Sans Mono" w:hAnsi="DejaVu Sans Mono" w:cs="Courier New"/>
            <w:b/>
            <w:bCs/>
            <w:color w:val="4A6782"/>
            <w:spacing w:val="0"/>
            <w:sz w:val="21"/>
            <w:szCs w:val="21"/>
          </w:rPr>
          <w:t>String</w:t>
        </w:r>
      </w:hyperlink>
      <w:r w:rsidR="009B7B07">
        <w:rPr>
          <w:rFonts w:ascii="DejaVu Sans Mono" w:hAnsi="DejaVu Sans Mono" w:cs="Courier New"/>
          <w:b/>
          <w:bCs/>
          <w:color w:val="4A6782"/>
          <w:spacing w:val="0"/>
          <w:sz w:val="21"/>
          <w:szCs w:val="21"/>
        </w:rPr>
        <w:t xml:space="preserve"> </w:t>
      </w:r>
      <w:r>
        <w:t xml:space="preserve">est le type de la variable </w:t>
      </w:r>
      <w:r w:rsidRPr="00267F07">
        <w:rPr>
          <w:i/>
          <w:iCs/>
        </w:rPr>
        <w:t>chaine1</w:t>
      </w:r>
      <w:r>
        <w:t xml:space="preserve"> ainsi que de </w:t>
      </w:r>
      <w:r w:rsidRPr="00267F07">
        <w:rPr>
          <w:i/>
          <w:iCs/>
        </w:rPr>
        <w:t>chaine2</w:t>
      </w:r>
      <w:r>
        <w:t xml:space="preserve">. Ceci signifie que </w:t>
      </w:r>
      <w:r w:rsidRPr="00BC3381">
        <w:rPr>
          <w:i/>
          <w:iCs/>
        </w:rPr>
        <w:t>chaine1</w:t>
      </w:r>
      <w:r>
        <w:t xml:space="preserve">ne peut contenir qu’une chaîne de caractères. Il en est de même pour </w:t>
      </w:r>
      <w:r w:rsidRPr="00267F07">
        <w:rPr>
          <w:i/>
          <w:iCs/>
        </w:rPr>
        <w:t>chaine2</w:t>
      </w:r>
      <w:r>
        <w:t xml:space="preserve">. Une chaîne de caractère est une séquence de caractères où chacun des caractères provient d’un code </w:t>
      </w:r>
      <w:r w:rsidR="00811F86">
        <w:t>préétabli</w:t>
      </w:r>
      <w:r>
        <w:t xml:space="preserve"> (tel que </w:t>
      </w:r>
      <w:r w:rsidRPr="003E109B">
        <w:rPr>
          <w:i/>
          <w:iCs/>
        </w:rPr>
        <w:t>Unicode</w:t>
      </w:r>
      <w:r>
        <w:rPr>
          <w:iCs/>
        </w:rPr>
        <w:t>)</w:t>
      </w:r>
      <w:r>
        <w:t>.</w:t>
      </w:r>
      <w:r w:rsidR="00483EC2">
        <w:t xml:space="preserve"> Dans le cas du Java, </w:t>
      </w:r>
      <w:r w:rsidR="00CE040E">
        <w:t xml:space="preserve">le code utilisé </w:t>
      </w:r>
      <w:r w:rsidR="008B351D">
        <w:t xml:space="preserve">par l’interface (String) </w:t>
      </w:r>
      <w:r w:rsidR="00CE040E">
        <w:t xml:space="preserve">est UTF-16 : dans cet encodage, chaque caractère occupe deux octets au minimum, </w:t>
      </w:r>
      <w:r w:rsidR="00152792">
        <w:t>alors que</w:t>
      </w:r>
      <w:r w:rsidR="00CE040E">
        <w:t xml:space="preserve"> certains caractères comme les </w:t>
      </w:r>
      <w:r w:rsidR="0007691D">
        <w:t>é</w:t>
      </w:r>
      <w:r w:rsidR="00CE040E">
        <w:t>mojis nécessit</w:t>
      </w:r>
      <w:r w:rsidR="00152792">
        <w:t>e</w:t>
      </w:r>
      <w:r w:rsidR="00CE040E">
        <w:t xml:space="preserve">nt </w:t>
      </w:r>
      <w:r w:rsidR="00303A1D">
        <w:t>quatre octets.</w:t>
      </w:r>
    </w:p>
    <w:p w14:paraId="1A3E799A" w14:textId="77777777" w:rsidR="001238C4" w:rsidRDefault="001238C4" w:rsidP="001238C4">
      <w:pPr>
        <w:pStyle w:val="Corpsdetexte"/>
      </w:pPr>
      <w:r>
        <w:t xml:space="preserve">La ligne suivante déclare deux variables qui serviront à mémoriser les entiers eux-mêmes, car </w:t>
      </w:r>
      <w:r w:rsidRPr="005A248C">
        <w:rPr>
          <w:i/>
          <w:iCs/>
        </w:rPr>
        <w:t>int</w:t>
      </w:r>
      <w:r>
        <w:t xml:space="preserve"> représente le type entier en Java.</w:t>
      </w:r>
    </w:p>
    <w:p w14:paraId="4BE5206B" w14:textId="5456A192" w:rsidR="001238C4" w:rsidRPr="009D7BE4" w:rsidRDefault="001238C4" w:rsidP="009D7BE4">
      <w:pPr>
        <w:pStyle w:val="SQL"/>
        <w:ind w:firstLine="142"/>
        <w:rPr>
          <w:sz w:val="18"/>
        </w:rPr>
      </w:pPr>
      <w:r w:rsidRPr="008C0F8E">
        <w:rPr>
          <w:sz w:val="18"/>
        </w:rPr>
        <w:t>int entier1, entier2, somme;  // Les entiers à additionner</w:t>
      </w:r>
    </w:p>
    <w:p w14:paraId="3019840F" w14:textId="3F7F41BB" w:rsidR="001238C4" w:rsidRDefault="001238C4" w:rsidP="001238C4">
      <w:pPr>
        <w:pStyle w:val="Corpsdetexte"/>
      </w:pPr>
      <w:r>
        <w:t xml:space="preserve">Après ces déclarations, on peut imaginer que cinq </w:t>
      </w:r>
      <w:r w:rsidR="00811F86">
        <w:t>zones</w:t>
      </w:r>
      <w:r>
        <w:t xml:space="preserve"> de mémoire ont été réservés pour les </w:t>
      </w:r>
      <w:r w:rsidR="00811F86">
        <w:t>cinq</w:t>
      </w:r>
      <w:r>
        <w:t xml:space="preserve"> variables tel qu’illustré à la figure suivante :</w:t>
      </w:r>
    </w:p>
    <w:p w14:paraId="5DEC0F76" w14:textId="1245BD82" w:rsidR="001238C4" w:rsidRDefault="00320B71" w:rsidP="001238C4">
      <w:pPr>
        <w:pStyle w:val="Corpsdetexte"/>
        <w:jc w:val="center"/>
      </w:pPr>
      <w:r>
        <w:rPr>
          <w:noProof/>
        </w:rPr>
        <w:object w:dxaOrig="4017" w:dyaOrig="3478" w14:anchorId="043E6FCD">
          <v:shape id="_x0000_i1079" type="#_x0000_t75" alt="" style="width:156.1pt;height:130.85pt;mso-width-percent:0;mso-height-percent:0;mso-width-percent:0;mso-height-percent:0" o:ole="">
            <v:imagedata r:id="rId43" o:title=""/>
          </v:shape>
          <o:OLEObject Type="Embed" ProgID="Visio.Drawing.11" ShapeID="_x0000_i1079" DrawAspect="Content" ObjectID="_1766443802" r:id="rId44"/>
        </w:object>
      </w:r>
    </w:p>
    <w:p w14:paraId="4419FDCE" w14:textId="45EE8A13" w:rsidR="001238C4" w:rsidRDefault="001238C4" w:rsidP="001238C4">
      <w:pPr>
        <w:pStyle w:val="Corpsdetexte"/>
      </w:pPr>
      <w:r>
        <w:lastRenderedPageBreak/>
        <w:t>Au départ, le contenu des variables est vide.</w:t>
      </w:r>
      <w:r w:rsidR="000C3A62">
        <w:t xml:space="preserve"> En Java, cela signifie que </w:t>
      </w:r>
      <w:r w:rsidR="00DA7C83">
        <w:t>si on tente d’accéder à la valeur de la variable, nous obtiendrons une erreur lors de la compilation du programme.</w:t>
      </w:r>
    </w:p>
    <w:p w14:paraId="342A9CCE" w14:textId="58DED443" w:rsidR="001238C4" w:rsidRPr="003C2B13" w:rsidRDefault="001238C4" w:rsidP="001238C4">
      <w:pPr>
        <w:pStyle w:val="Titre3"/>
      </w:pPr>
      <w:bookmarkStart w:id="42" w:name="_Toc508790374"/>
      <w:bookmarkStart w:id="43" w:name="_Toc155813882"/>
      <w:r>
        <w:t xml:space="preserve">Types </w:t>
      </w:r>
      <w:r w:rsidR="00811F86">
        <w:t>prédéfinis</w:t>
      </w:r>
      <w:r>
        <w:t xml:space="preserve"> de Java</w:t>
      </w:r>
      <w:bookmarkEnd w:id="42"/>
      <w:bookmarkEnd w:id="43"/>
    </w:p>
    <w:p w14:paraId="61CE63ED" w14:textId="07E42835" w:rsidR="001238C4" w:rsidRDefault="001238C4" w:rsidP="001238C4">
      <w:pPr>
        <w:pStyle w:val="Corpsdetexte"/>
      </w:pPr>
      <w:r>
        <w:t xml:space="preserve">Java inclut un ensemble de types </w:t>
      </w:r>
      <w:r w:rsidR="00811F86">
        <w:t>prédéfinis</w:t>
      </w:r>
      <w:r>
        <w:t xml:space="preserve">. Le tableau suivant énumère les types dits primitifs avec les valeurs possibles. </w:t>
      </w:r>
    </w:p>
    <w:tbl>
      <w:tblPr>
        <w:tblW w:w="0" w:type="auto"/>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5" w:type="dxa"/>
          <w:right w:w="45" w:type="dxa"/>
        </w:tblCellMar>
        <w:tblLook w:val="0000" w:firstRow="0" w:lastRow="0" w:firstColumn="0" w:lastColumn="0" w:noHBand="0" w:noVBand="0"/>
      </w:tblPr>
      <w:tblGrid>
        <w:gridCol w:w="3221"/>
        <w:gridCol w:w="3119"/>
      </w:tblGrid>
      <w:tr w:rsidR="001238C4" w:rsidRPr="0028616D" w14:paraId="737838F3" w14:textId="77777777" w:rsidTr="001D76A6">
        <w:tc>
          <w:tcPr>
            <w:tcW w:w="3221" w:type="dxa"/>
            <w:vAlign w:val="center"/>
          </w:tcPr>
          <w:p w14:paraId="45DC53D0" w14:textId="77777777" w:rsidR="001238C4" w:rsidRPr="0028616D" w:rsidRDefault="001238C4" w:rsidP="008D06F8">
            <w:pPr>
              <w:autoSpaceDE w:val="0"/>
              <w:autoSpaceDN w:val="0"/>
              <w:adjustRightInd w:val="0"/>
              <w:rPr>
                <w:rFonts w:ascii="Times New Roman" w:hAnsi="Times New Roman"/>
                <w:sz w:val="24"/>
                <w:szCs w:val="24"/>
                <w:lang w:val="fr-CA"/>
              </w:rPr>
            </w:pPr>
            <w:r>
              <w:rPr>
                <w:rFonts w:ascii="Times New Roman" w:hAnsi="Times New Roman"/>
                <w:b/>
                <w:bCs/>
                <w:sz w:val="24"/>
                <w:szCs w:val="24"/>
                <w:lang w:val="fr-CA"/>
              </w:rPr>
              <w:t>Type primitif</w:t>
            </w:r>
            <w:r w:rsidRPr="0028616D">
              <w:rPr>
                <w:rFonts w:ascii="Times New Roman" w:hAnsi="Times New Roman"/>
                <w:sz w:val="24"/>
                <w:szCs w:val="24"/>
                <w:lang w:val="fr-CA"/>
              </w:rPr>
              <w:t xml:space="preserve"> </w:t>
            </w:r>
          </w:p>
        </w:tc>
        <w:tc>
          <w:tcPr>
            <w:tcW w:w="3119" w:type="dxa"/>
            <w:vAlign w:val="center"/>
          </w:tcPr>
          <w:p w14:paraId="30882ECD" w14:textId="77777777" w:rsidR="001238C4" w:rsidRPr="0028616D" w:rsidRDefault="001238C4" w:rsidP="008D06F8">
            <w:pPr>
              <w:autoSpaceDE w:val="0"/>
              <w:autoSpaceDN w:val="0"/>
              <w:adjustRightInd w:val="0"/>
              <w:rPr>
                <w:rFonts w:ascii="Times New Roman" w:hAnsi="Times New Roman"/>
                <w:sz w:val="24"/>
                <w:szCs w:val="24"/>
                <w:lang w:val="fr-CA"/>
              </w:rPr>
            </w:pPr>
            <w:r>
              <w:rPr>
                <w:rFonts w:ascii="Times New Roman" w:hAnsi="Times New Roman"/>
                <w:b/>
                <w:bCs/>
                <w:sz w:val="24"/>
                <w:szCs w:val="24"/>
                <w:lang w:val="fr-CA"/>
              </w:rPr>
              <w:t>Valeurs</w:t>
            </w:r>
            <w:r w:rsidRPr="0028616D">
              <w:rPr>
                <w:rFonts w:ascii="Times New Roman" w:hAnsi="Times New Roman"/>
                <w:sz w:val="24"/>
                <w:szCs w:val="24"/>
                <w:lang w:val="fr-CA"/>
              </w:rPr>
              <w:t xml:space="preserve"> </w:t>
            </w:r>
          </w:p>
        </w:tc>
      </w:tr>
      <w:tr w:rsidR="001238C4" w:rsidRPr="0028616D" w14:paraId="45DBCB77" w14:textId="77777777" w:rsidTr="001D76A6">
        <w:tc>
          <w:tcPr>
            <w:tcW w:w="3221" w:type="dxa"/>
            <w:vAlign w:val="center"/>
          </w:tcPr>
          <w:p w14:paraId="662DB13F"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boolean</w:t>
            </w:r>
            <w:r w:rsidRPr="0028616D">
              <w:rPr>
                <w:rFonts w:ascii="Times New Roman" w:hAnsi="Times New Roman"/>
                <w:sz w:val="24"/>
                <w:szCs w:val="24"/>
                <w:lang w:val="fr-CA"/>
              </w:rPr>
              <w:t xml:space="preserve"> </w:t>
            </w:r>
          </w:p>
        </w:tc>
        <w:tc>
          <w:tcPr>
            <w:tcW w:w="3119" w:type="dxa"/>
            <w:vAlign w:val="center"/>
          </w:tcPr>
          <w:p w14:paraId="01F5982E"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true/false</w:t>
            </w:r>
            <w:r w:rsidRPr="0028616D">
              <w:rPr>
                <w:rFonts w:ascii="Times New Roman" w:hAnsi="Times New Roman"/>
                <w:sz w:val="24"/>
                <w:szCs w:val="24"/>
                <w:lang w:val="fr-CA"/>
              </w:rPr>
              <w:t xml:space="preserve"> </w:t>
            </w:r>
          </w:p>
        </w:tc>
      </w:tr>
      <w:tr w:rsidR="001238C4" w:rsidRPr="0028616D" w14:paraId="7958880F" w14:textId="77777777" w:rsidTr="001D76A6">
        <w:tc>
          <w:tcPr>
            <w:tcW w:w="3221" w:type="dxa"/>
            <w:vAlign w:val="center"/>
          </w:tcPr>
          <w:p w14:paraId="1C197B43"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char</w:t>
            </w:r>
            <w:r w:rsidRPr="0028616D">
              <w:rPr>
                <w:rFonts w:ascii="Times New Roman" w:hAnsi="Times New Roman"/>
                <w:sz w:val="24"/>
                <w:szCs w:val="24"/>
                <w:lang w:val="fr-CA"/>
              </w:rPr>
              <w:t xml:space="preserve"> </w:t>
            </w:r>
          </w:p>
        </w:tc>
        <w:tc>
          <w:tcPr>
            <w:tcW w:w="3119" w:type="dxa"/>
            <w:vAlign w:val="center"/>
          </w:tcPr>
          <w:p w14:paraId="189A7A75" w14:textId="5CD96520" w:rsidR="001238C4" w:rsidRPr="002A37FB" w:rsidRDefault="001238C4" w:rsidP="008D06F8">
            <w:pPr>
              <w:autoSpaceDE w:val="0"/>
              <w:autoSpaceDN w:val="0"/>
              <w:adjustRightInd w:val="0"/>
              <w:rPr>
                <w:sz w:val="20"/>
                <w:szCs w:val="20"/>
                <w:lang w:val="fr-CA"/>
              </w:rPr>
            </w:pPr>
            <w:r w:rsidRPr="002A37FB">
              <w:rPr>
                <w:sz w:val="20"/>
                <w:szCs w:val="20"/>
                <w:lang w:val="fr-CA"/>
              </w:rPr>
              <w:t>Caractère selon l</w:t>
            </w:r>
            <w:r w:rsidR="00AF0756">
              <w:rPr>
                <w:sz w:val="20"/>
                <w:szCs w:val="20"/>
                <w:lang w:val="fr-CA"/>
              </w:rPr>
              <w:t>’enco</w:t>
            </w:r>
            <w:r w:rsidR="00DC5835">
              <w:rPr>
                <w:sz w:val="20"/>
                <w:szCs w:val="20"/>
                <w:lang w:val="fr-CA"/>
              </w:rPr>
              <w:t>dage UTF-16</w:t>
            </w:r>
            <w:r w:rsidRPr="002A37FB">
              <w:rPr>
                <w:sz w:val="20"/>
                <w:szCs w:val="20"/>
                <w:lang w:val="fr-CA"/>
              </w:rPr>
              <w:t xml:space="preserve"> (</w:t>
            </w:r>
            <w:r w:rsidR="00DC5835">
              <w:rPr>
                <w:sz w:val="20"/>
                <w:szCs w:val="20"/>
                <w:lang w:val="fr-CA"/>
              </w:rPr>
              <w:t xml:space="preserve">mot de </w:t>
            </w:r>
            <w:r w:rsidRPr="002A37FB">
              <w:rPr>
                <w:sz w:val="20"/>
                <w:szCs w:val="20"/>
                <w:lang w:val="fr-CA"/>
              </w:rPr>
              <w:t xml:space="preserve">16 bits) </w:t>
            </w:r>
          </w:p>
        </w:tc>
      </w:tr>
      <w:tr w:rsidR="001238C4" w:rsidRPr="0028616D" w14:paraId="292B395B" w14:textId="77777777" w:rsidTr="001D76A6">
        <w:tc>
          <w:tcPr>
            <w:tcW w:w="3221" w:type="dxa"/>
            <w:vAlign w:val="center"/>
          </w:tcPr>
          <w:p w14:paraId="54689212"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byte</w:t>
            </w:r>
            <w:r w:rsidRPr="0028616D">
              <w:rPr>
                <w:rFonts w:ascii="Times New Roman" w:hAnsi="Times New Roman"/>
                <w:sz w:val="24"/>
                <w:szCs w:val="24"/>
                <w:lang w:val="fr-CA"/>
              </w:rPr>
              <w:t xml:space="preserve"> </w:t>
            </w:r>
          </w:p>
        </w:tc>
        <w:tc>
          <w:tcPr>
            <w:tcW w:w="3119" w:type="dxa"/>
            <w:vAlign w:val="center"/>
          </w:tcPr>
          <w:p w14:paraId="4AB8A8A9" w14:textId="77777777" w:rsidR="001238C4" w:rsidRPr="002A37FB" w:rsidRDefault="001238C4" w:rsidP="008D06F8">
            <w:pPr>
              <w:autoSpaceDE w:val="0"/>
              <w:autoSpaceDN w:val="0"/>
              <w:adjustRightInd w:val="0"/>
              <w:rPr>
                <w:sz w:val="20"/>
                <w:szCs w:val="20"/>
                <w:lang w:val="fr-CA"/>
              </w:rPr>
            </w:pPr>
            <w:r w:rsidRPr="002A37FB">
              <w:rPr>
                <w:sz w:val="20"/>
                <w:szCs w:val="20"/>
                <w:lang w:val="fr-CA"/>
              </w:rPr>
              <w:t>Octet en binaire (8 bits) entre -128 (-2</w:t>
            </w:r>
            <w:r w:rsidRPr="002A37FB">
              <w:rPr>
                <w:sz w:val="20"/>
                <w:szCs w:val="20"/>
                <w:vertAlign w:val="superscript"/>
                <w:lang w:val="fr-CA"/>
              </w:rPr>
              <w:t>7</w:t>
            </w:r>
            <w:r w:rsidRPr="002A37FB">
              <w:rPr>
                <w:sz w:val="20"/>
                <w:szCs w:val="20"/>
                <w:lang w:val="fr-CA"/>
              </w:rPr>
              <w:t>) et 127 (2</w:t>
            </w:r>
            <w:r w:rsidRPr="002A37FB">
              <w:rPr>
                <w:sz w:val="20"/>
                <w:szCs w:val="20"/>
                <w:vertAlign w:val="superscript"/>
                <w:lang w:val="fr-CA"/>
              </w:rPr>
              <w:t>7</w:t>
            </w:r>
            <w:r w:rsidRPr="002A37FB">
              <w:rPr>
                <w:sz w:val="20"/>
                <w:szCs w:val="20"/>
                <w:lang w:val="fr-CA"/>
              </w:rPr>
              <w:t>-1)</w:t>
            </w:r>
          </w:p>
        </w:tc>
      </w:tr>
      <w:tr w:rsidR="001238C4" w:rsidRPr="0028616D" w14:paraId="4B7560EC" w14:textId="77777777" w:rsidTr="001D76A6">
        <w:tc>
          <w:tcPr>
            <w:tcW w:w="3221" w:type="dxa"/>
            <w:vAlign w:val="center"/>
          </w:tcPr>
          <w:p w14:paraId="7A44295A"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short</w:t>
            </w:r>
            <w:r w:rsidRPr="0028616D">
              <w:rPr>
                <w:rFonts w:ascii="Times New Roman" w:hAnsi="Times New Roman"/>
                <w:sz w:val="24"/>
                <w:szCs w:val="24"/>
                <w:lang w:val="fr-CA"/>
              </w:rPr>
              <w:t xml:space="preserve"> </w:t>
            </w:r>
          </w:p>
        </w:tc>
        <w:tc>
          <w:tcPr>
            <w:tcW w:w="3119" w:type="dxa"/>
            <w:vAlign w:val="center"/>
          </w:tcPr>
          <w:p w14:paraId="23F364F9" w14:textId="77777777" w:rsidR="001238C4" w:rsidRPr="002A37FB" w:rsidRDefault="001238C4" w:rsidP="008D06F8">
            <w:pPr>
              <w:autoSpaceDE w:val="0"/>
              <w:autoSpaceDN w:val="0"/>
              <w:adjustRightInd w:val="0"/>
              <w:rPr>
                <w:sz w:val="20"/>
                <w:szCs w:val="20"/>
                <w:lang w:val="fr-CA"/>
              </w:rPr>
            </w:pPr>
            <w:r w:rsidRPr="002A37FB">
              <w:rPr>
                <w:sz w:val="20"/>
                <w:szCs w:val="20"/>
                <w:lang w:val="fr-CA"/>
              </w:rPr>
              <w:t>Entier (précision de 16 bits) entre -32 768 (-2</w:t>
            </w:r>
            <w:r w:rsidRPr="002A37FB">
              <w:rPr>
                <w:sz w:val="20"/>
                <w:szCs w:val="20"/>
                <w:vertAlign w:val="superscript"/>
                <w:lang w:val="fr-CA"/>
              </w:rPr>
              <w:t>15</w:t>
            </w:r>
            <w:r w:rsidRPr="002A37FB">
              <w:rPr>
                <w:sz w:val="20"/>
                <w:szCs w:val="20"/>
                <w:lang w:val="fr-CA"/>
              </w:rPr>
              <w:t>)  et 32 767 (2</w:t>
            </w:r>
            <w:r w:rsidRPr="002A37FB">
              <w:rPr>
                <w:sz w:val="20"/>
                <w:szCs w:val="20"/>
                <w:vertAlign w:val="superscript"/>
                <w:lang w:val="fr-CA"/>
              </w:rPr>
              <w:t>15</w:t>
            </w:r>
            <w:r w:rsidRPr="002A37FB">
              <w:rPr>
                <w:sz w:val="20"/>
                <w:szCs w:val="20"/>
                <w:lang w:val="fr-CA"/>
              </w:rPr>
              <w:t>-1)</w:t>
            </w:r>
          </w:p>
        </w:tc>
      </w:tr>
      <w:tr w:rsidR="001238C4" w:rsidRPr="0028616D" w14:paraId="35ED43AD" w14:textId="77777777" w:rsidTr="001D76A6">
        <w:tc>
          <w:tcPr>
            <w:tcW w:w="3221" w:type="dxa"/>
            <w:vAlign w:val="center"/>
          </w:tcPr>
          <w:p w14:paraId="71142DF9"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int</w:t>
            </w:r>
            <w:r w:rsidRPr="0028616D">
              <w:rPr>
                <w:rFonts w:ascii="Times New Roman" w:hAnsi="Times New Roman"/>
                <w:sz w:val="24"/>
                <w:szCs w:val="24"/>
                <w:lang w:val="fr-CA"/>
              </w:rPr>
              <w:t xml:space="preserve"> </w:t>
            </w:r>
          </w:p>
        </w:tc>
        <w:tc>
          <w:tcPr>
            <w:tcW w:w="3119" w:type="dxa"/>
            <w:vAlign w:val="center"/>
          </w:tcPr>
          <w:p w14:paraId="2E34AD68" w14:textId="77777777" w:rsidR="001238C4" w:rsidRPr="002A37FB" w:rsidRDefault="001238C4" w:rsidP="008D06F8">
            <w:pPr>
              <w:autoSpaceDE w:val="0"/>
              <w:autoSpaceDN w:val="0"/>
              <w:adjustRightInd w:val="0"/>
              <w:rPr>
                <w:sz w:val="20"/>
                <w:szCs w:val="20"/>
                <w:lang w:val="fr-CA"/>
              </w:rPr>
            </w:pPr>
            <w:r w:rsidRPr="002A37FB">
              <w:rPr>
                <w:sz w:val="20"/>
                <w:szCs w:val="20"/>
                <w:lang w:val="fr-CA"/>
              </w:rPr>
              <w:t>Entier (précision de 32 bits) entre -2 147 483 648 (-2</w:t>
            </w:r>
            <w:r w:rsidRPr="002A37FB">
              <w:rPr>
                <w:sz w:val="20"/>
                <w:szCs w:val="20"/>
                <w:vertAlign w:val="superscript"/>
                <w:lang w:val="fr-CA"/>
              </w:rPr>
              <w:t>31</w:t>
            </w:r>
            <w:r w:rsidRPr="002A37FB">
              <w:rPr>
                <w:sz w:val="20"/>
                <w:szCs w:val="20"/>
                <w:lang w:val="fr-CA"/>
              </w:rPr>
              <w:t>)  et 2 147 483 647 (2</w:t>
            </w:r>
            <w:r w:rsidRPr="002A37FB">
              <w:rPr>
                <w:sz w:val="20"/>
                <w:szCs w:val="20"/>
                <w:vertAlign w:val="superscript"/>
                <w:lang w:val="fr-CA"/>
              </w:rPr>
              <w:t>31</w:t>
            </w:r>
            <w:r w:rsidRPr="002A37FB">
              <w:rPr>
                <w:sz w:val="20"/>
                <w:szCs w:val="20"/>
                <w:lang w:val="fr-CA"/>
              </w:rPr>
              <w:t>-1)</w:t>
            </w:r>
          </w:p>
        </w:tc>
      </w:tr>
      <w:tr w:rsidR="001238C4" w:rsidRPr="0028616D" w14:paraId="39EC3153" w14:textId="77777777" w:rsidTr="001D76A6">
        <w:tc>
          <w:tcPr>
            <w:tcW w:w="3221" w:type="dxa"/>
            <w:vAlign w:val="center"/>
          </w:tcPr>
          <w:p w14:paraId="6A4A15F8"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long</w:t>
            </w:r>
            <w:r w:rsidRPr="0028616D">
              <w:rPr>
                <w:rFonts w:ascii="Times New Roman" w:hAnsi="Times New Roman"/>
                <w:sz w:val="24"/>
                <w:szCs w:val="24"/>
                <w:lang w:val="fr-CA"/>
              </w:rPr>
              <w:t xml:space="preserve"> </w:t>
            </w:r>
          </w:p>
        </w:tc>
        <w:tc>
          <w:tcPr>
            <w:tcW w:w="3119" w:type="dxa"/>
            <w:vAlign w:val="center"/>
          </w:tcPr>
          <w:p w14:paraId="3739A7EE" w14:textId="77777777" w:rsidR="001238C4" w:rsidRPr="002A37FB" w:rsidRDefault="001238C4" w:rsidP="008D06F8">
            <w:pPr>
              <w:autoSpaceDE w:val="0"/>
              <w:autoSpaceDN w:val="0"/>
              <w:adjustRightInd w:val="0"/>
              <w:rPr>
                <w:sz w:val="20"/>
                <w:szCs w:val="20"/>
                <w:lang w:val="fr-CA"/>
              </w:rPr>
            </w:pPr>
            <w:r w:rsidRPr="002A37FB">
              <w:rPr>
                <w:sz w:val="20"/>
                <w:szCs w:val="20"/>
                <w:lang w:val="fr-CA"/>
              </w:rPr>
              <w:t>Entier (précision de 64 bits) entre -9 223 372 036 854 775 808 (-2</w:t>
            </w:r>
            <w:r w:rsidRPr="002A37FB">
              <w:rPr>
                <w:sz w:val="20"/>
                <w:szCs w:val="20"/>
                <w:vertAlign w:val="superscript"/>
                <w:lang w:val="fr-CA"/>
              </w:rPr>
              <w:t>63</w:t>
            </w:r>
            <w:r w:rsidRPr="002A37FB">
              <w:rPr>
                <w:sz w:val="20"/>
                <w:szCs w:val="20"/>
                <w:lang w:val="fr-CA"/>
              </w:rPr>
              <w:t>) et 9 223 372 036 854 775 807 (2</w:t>
            </w:r>
            <w:r w:rsidRPr="002A37FB">
              <w:rPr>
                <w:sz w:val="20"/>
                <w:szCs w:val="20"/>
                <w:vertAlign w:val="superscript"/>
                <w:lang w:val="fr-CA"/>
              </w:rPr>
              <w:t>63</w:t>
            </w:r>
            <w:r w:rsidRPr="002A37FB">
              <w:rPr>
                <w:sz w:val="20"/>
                <w:szCs w:val="20"/>
                <w:lang w:val="fr-CA"/>
              </w:rPr>
              <w:t>-1)</w:t>
            </w:r>
          </w:p>
        </w:tc>
      </w:tr>
      <w:tr w:rsidR="001238C4" w:rsidRPr="0028616D" w14:paraId="6E41C594" w14:textId="77777777" w:rsidTr="001D76A6">
        <w:tc>
          <w:tcPr>
            <w:tcW w:w="3221" w:type="dxa"/>
            <w:vAlign w:val="center"/>
          </w:tcPr>
          <w:p w14:paraId="352D0B27"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float</w:t>
            </w:r>
            <w:r w:rsidRPr="0028616D">
              <w:rPr>
                <w:rFonts w:ascii="Times New Roman" w:hAnsi="Times New Roman"/>
                <w:sz w:val="24"/>
                <w:szCs w:val="24"/>
                <w:lang w:val="fr-CA"/>
              </w:rPr>
              <w:t xml:space="preserve"> </w:t>
            </w:r>
          </w:p>
        </w:tc>
        <w:tc>
          <w:tcPr>
            <w:tcW w:w="3119" w:type="dxa"/>
            <w:vAlign w:val="center"/>
          </w:tcPr>
          <w:p w14:paraId="1C11B462" w14:textId="521D2F3F" w:rsidR="001238C4" w:rsidRPr="002A37FB" w:rsidRDefault="001238C4" w:rsidP="008D06F8">
            <w:pPr>
              <w:autoSpaceDE w:val="0"/>
              <w:autoSpaceDN w:val="0"/>
              <w:adjustRightInd w:val="0"/>
              <w:rPr>
                <w:sz w:val="20"/>
                <w:szCs w:val="20"/>
                <w:lang w:val="fr-CA"/>
              </w:rPr>
            </w:pPr>
            <w:r w:rsidRPr="002A37FB">
              <w:rPr>
                <w:sz w:val="20"/>
                <w:szCs w:val="20"/>
                <w:lang w:val="fr-CA"/>
              </w:rPr>
              <w:t xml:space="preserve">Nombre </w:t>
            </w:r>
            <w:r w:rsidR="00110EA5">
              <w:rPr>
                <w:sz w:val="20"/>
                <w:szCs w:val="20"/>
                <w:lang w:val="fr-CA"/>
              </w:rPr>
              <w:t>à virgule flottante</w:t>
            </w:r>
            <w:r w:rsidRPr="002A37FB">
              <w:rPr>
                <w:sz w:val="20"/>
                <w:szCs w:val="20"/>
                <w:lang w:val="fr-CA"/>
              </w:rPr>
              <w:t xml:space="preserve"> (précision de 32 bits selon le code IEEE 754-1985) entre -3.4*10</w:t>
            </w:r>
            <w:r w:rsidRPr="002A37FB">
              <w:rPr>
                <w:sz w:val="20"/>
                <w:szCs w:val="20"/>
                <w:vertAlign w:val="superscript"/>
                <w:lang w:val="fr-CA"/>
              </w:rPr>
              <w:t>38</w:t>
            </w:r>
            <w:r w:rsidRPr="002A37FB">
              <w:rPr>
                <w:sz w:val="20"/>
                <w:szCs w:val="20"/>
                <w:lang w:val="fr-CA"/>
              </w:rPr>
              <w:t xml:space="preserve"> et 3.4*10</w:t>
            </w:r>
            <w:r w:rsidRPr="002A37FB">
              <w:rPr>
                <w:sz w:val="20"/>
                <w:szCs w:val="20"/>
                <w:vertAlign w:val="superscript"/>
                <w:lang w:val="fr-CA"/>
              </w:rPr>
              <w:t>38</w:t>
            </w:r>
            <w:r w:rsidRPr="002A37FB">
              <w:rPr>
                <w:sz w:val="20"/>
                <w:szCs w:val="20"/>
                <w:lang w:val="fr-CA"/>
              </w:rPr>
              <w:t xml:space="preserve"> (7</w:t>
            </w:r>
            <w:r w:rsidR="00E965CC">
              <w:rPr>
                <w:sz w:val="20"/>
                <w:szCs w:val="20"/>
                <w:lang w:val="fr-CA"/>
              </w:rPr>
              <w:t> </w:t>
            </w:r>
            <w:r w:rsidRPr="002A37FB">
              <w:rPr>
                <w:sz w:val="20"/>
                <w:szCs w:val="20"/>
                <w:lang w:val="fr-CA"/>
              </w:rPr>
              <w:t>chiffres significatifs)</w:t>
            </w:r>
          </w:p>
        </w:tc>
      </w:tr>
      <w:tr w:rsidR="001238C4" w:rsidRPr="0028616D" w14:paraId="24893AC1" w14:textId="77777777" w:rsidTr="001D76A6">
        <w:tc>
          <w:tcPr>
            <w:tcW w:w="3221" w:type="dxa"/>
            <w:vAlign w:val="center"/>
          </w:tcPr>
          <w:p w14:paraId="6C459E86"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double</w:t>
            </w:r>
            <w:r w:rsidRPr="0028616D">
              <w:rPr>
                <w:rFonts w:ascii="Times New Roman" w:hAnsi="Times New Roman"/>
                <w:sz w:val="24"/>
                <w:szCs w:val="24"/>
                <w:lang w:val="fr-CA"/>
              </w:rPr>
              <w:t xml:space="preserve"> </w:t>
            </w:r>
          </w:p>
        </w:tc>
        <w:tc>
          <w:tcPr>
            <w:tcW w:w="3119" w:type="dxa"/>
            <w:vAlign w:val="center"/>
          </w:tcPr>
          <w:p w14:paraId="45DF59EA" w14:textId="5F86D16D" w:rsidR="001238C4" w:rsidRPr="002A37FB" w:rsidRDefault="001238C4" w:rsidP="008D06F8">
            <w:pPr>
              <w:autoSpaceDE w:val="0"/>
              <w:autoSpaceDN w:val="0"/>
              <w:adjustRightInd w:val="0"/>
              <w:rPr>
                <w:sz w:val="20"/>
                <w:szCs w:val="20"/>
                <w:lang w:val="fr-CA"/>
              </w:rPr>
            </w:pPr>
            <w:r w:rsidRPr="002A37FB">
              <w:rPr>
                <w:sz w:val="20"/>
                <w:szCs w:val="20"/>
                <w:lang w:val="fr-CA"/>
              </w:rPr>
              <w:t xml:space="preserve">Nombre </w:t>
            </w:r>
            <w:r w:rsidR="00110EA5">
              <w:rPr>
                <w:sz w:val="20"/>
                <w:szCs w:val="20"/>
                <w:lang w:val="fr-CA"/>
              </w:rPr>
              <w:t>à virgule flottante</w:t>
            </w:r>
            <w:r w:rsidRPr="002A37FB">
              <w:rPr>
                <w:sz w:val="20"/>
                <w:szCs w:val="20"/>
                <w:lang w:val="fr-CA"/>
              </w:rPr>
              <w:t xml:space="preserve"> (précision de 64 bits IEEE 754-1985) entre -1.7*10</w:t>
            </w:r>
            <w:r w:rsidRPr="002A37FB">
              <w:rPr>
                <w:sz w:val="20"/>
                <w:szCs w:val="20"/>
                <w:vertAlign w:val="superscript"/>
                <w:lang w:val="fr-CA"/>
              </w:rPr>
              <w:t>308</w:t>
            </w:r>
            <w:r w:rsidRPr="002A37FB">
              <w:rPr>
                <w:sz w:val="20"/>
                <w:szCs w:val="20"/>
                <w:lang w:val="fr-CA"/>
              </w:rPr>
              <w:t xml:space="preserve"> et 1.7*10</w:t>
            </w:r>
            <w:r w:rsidRPr="002A37FB">
              <w:rPr>
                <w:sz w:val="20"/>
                <w:szCs w:val="20"/>
                <w:vertAlign w:val="superscript"/>
                <w:lang w:val="fr-CA"/>
              </w:rPr>
              <w:t>308</w:t>
            </w:r>
            <w:r w:rsidRPr="002A37FB">
              <w:rPr>
                <w:sz w:val="20"/>
                <w:szCs w:val="20"/>
                <w:lang w:val="fr-CA"/>
              </w:rPr>
              <w:t xml:space="preserve"> (15 chiffres significatifs)</w:t>
            </w:r>
          </w:p>
        </w:tc>
      </w:tr>
    </w:tbl>
    <w:p w14:paraId="3F9FC24C" w14:textId="1725E686" w:rsidR="001238C4" w:rsidRDefault="001238C4" w:rsidP="001238C4">
      <w:pPr>
        <w:pStyle w:val="Lgende"/>
        <w:jc w:val="center"/>
        <w:rPr>
          <w:rFonts w:ascii="Times New Roman" w:hAnsi="Times New Roman"/>
          <w:sz w:val="24"/>
          <w:szCs w:val="24"/>
          <w:lang w:val="fr-CA"/>
        </w:rPr>
      </w:pPr>
      <w:r>
        <w:t xml:space="preserve">Figure </w:t>
      </w:r>
      <w:r>
        <w:fldChar w:fldCharType="begin"/>
      </w:r>
      <w:r>
        <w:instrText xml:space="preserve"> SEQ Figure \* ARABIC </w:instrText>
      </w:r>
      <w:r>
        <w:fldChar w:fldCharType="separate"/>
      </w:r>
      <w:r w:rsidR="00AB64FB">
        <w:rPr>
          <w:noProof/>
        </w:rPr>
        <w:t>9</w:t>
      </w:r>
      <w:r>
        <w:fldChar w:fldCharType="end"/>
      </w:r>
      <w:r>
        <w:t>. Types primitifs de Java.</w:t>
      </w:r>
    </w:p>
    <w:p w14:paraId="7EFF0457" w14:textId="61D16575" w:rsidR="00110EA5" w:rsidRDefault="00110EA5" w:rsidP="001238C4">
      <w:pPr>
        <w:pStyle w:val="Corpsdetexte"/>
        <w:rPr>
          <w:lang w:val="fr-CA"/>
        </w:rPr>
      </w:pPr>
      <w:r w:rsidRPr="00110EA5">
        <w:t>En informatique, on définit l'ensemble des nombres positifs comme étant les nombres plus grands que zéro. Les nombres négatifs sont les nombres plus petits que zéro.</w:t>
      </w:r>
      <w:r>
        <w:t xml:space="preserve"> Les nombres entiers (par ex., short, int) comportent une seule valeur nulle (0) alors que les nombres à virgule flottante (float, double) comportent deux valeurs nulles : le zéro négatif (-0) et le zéro positif (+0). Quand on écrit un nombre avec un point décimal en Java (par ex., 3.1416), celui-ci est interprété comme un nombre à virgule flottante ayant une précision de 64 bits. Les nombres à virgule flottante comportent aussi les valeurs infinies (</w:t>
      </w:r>
      <w:r w:rsidRPr="00110EA5">
        <w:t>Double.POSITIVE_INFINITY</w:t>
      </w:r>
      <w:r>
        <w:t xml:space="preserve"> et </w:t>
      </w:r>
      <w:r w:rsidRPr="00110EA5">
        <w:t>Double.</w:t>
      </w:r>
      <w:r>
        <w:t>NEGATIVE</w:t>
      </w:r>
      <w:r w:rsidRPr="00110EA5">
        <w:t>_INFINITY</w:t>
      </w:r>
      <w:r>
        <w:t xml:space="preserve">). La division d’un nombre non nul par </w:t>
      </w:r>
      <w:r>
        <w:lastRenderedPageBreak/>
        <w:t>une valeur nulle en Java donne une valeur infinie. La division d’une valeur nulle par une autre valeur nulle donne une valeur spéciale (NaN pour Not a Number) qui a la propriété unique de ne pas être égale à elle-même : l’expression 0.</w:t>
      </w:r>
      <w:r w:rsidRPr="00110EA5">
        <w:t xml:space="preserve">0/0.0 == </w:t>
      </w:r>
      <w:r>
        <w:t>0.</w:t>
      </w:r>
      <w:r w:rsidRPr="00110EA5">
        <w:t>0/0.0</w:t>
      </w:r>
      <w:r>
        <w:t xml:space="preserve"> est fausse en Java. </w:t>
      </w:r>
      <w:r w:rsidRPr="00110EA5">
        <w:t>En général, il est possible de représenter l'ensemble des nombres</w:t>
      </w:r>
      <w:r>
        <w:t xml:space="preserve"> réels</w:t>
      </w:r>
      <w:r w:rsidRPr="00110EA5">
        <w:t xml:space="preserve"> entre </w:t>
      </w:r>
      <w:r w:rsidRPr="002A37FB">
        <w:rPr>
          <w:sz w:val="20"/>
          <w:szCs w:val="20"/>
          <w:lang w:val="fr-CA"/>
        </w:rPr>
        <w:t>-1.7*10</w:t>
      </w:r>
      <w:r w:rsidRPr="002A37FB">
        <w:rPr>
          <w:sz w:val="20"/>
          <w:szCs w:val="20"/>
          <w:vertAlign w:val="superscript"/>
          <w:lang w:val="fr-CA"/>
        </w:rPr>
        <w:t>308</w:t>
      </w:r>
      <w:r w:rsidRPr="002A37FB">
        <w:rPr>
          <w:sz w:val="20"/>
          <w:szCs w:val="20"/>
          <w:lang w:val="fr-CA"/>
        </w:rPr>
        <w:t xml:space="preserve"> et 1.7*10</w:t>
      </w:r>
      <w:r w:rsidRPr="002A37FB">
        <w:rPr>
          <w:sz w:val="20"/>
          <w:szCs w:val="20"/>
          <w:vertAlign w:val="superscript"/>
          <w:lang w:val="fr-CA"/>
        </w:rPr>
        <w:t>308</w:t>
      </w:r>
      <w:r w:rsidRPr="002A37FB">
        <w:rPr>
          <w:sz w:val="20"/>
          <w:szCs w:val="20"/>
          <w:lang w:val="fr-CA"/>
        </w:rPr>
        <w:t xml:space="preserve"> </w:t>
      </w:r>
      <w:r w:rsidRPr="00110EA5">
        <w:t xml:space="preserve">avec 15 chiffres de précision, mais pas 16 chiffres de précision. </w:t>
      </w:r>
      <w:r>
        <w:t>Par exemple, l</w:t>
      </w:r>
      <w:r w:rsidRPr="00110EA5">
        <w:t xml:space="preserve">es nombres </w:t>
      </w:r>
      <w:r>
        <w:t xml:space="preserve">comportant 16 chiffres significatifs </w:t>
      </w:r>
      <w:r w:rsidRPr="00110EA5">
        <w:t>0.8825149536132812 et 0.8825149536132813 sont représentés en nombre à virgule flottante comme étant 115673 fois 2 à la puissance -17 ce qui est le nombre 0.88251495361328125.</w:t>
      </w:r>
      <w:r>
        <w:t xml:space="preserve"> Nous avons donc que l’expression </w:t>
      </w:r>
      <w:r w:rsidRPr="00110EA5">
        <w:t xml:space="preserve">0.8825149536132812 </w:t>
      </w:r>
      <w:r>
        <w:t>==</w:t>
      </w:r>
      <w:r w:rsidRPr="00110EA5">
        <w:t xml:space="preserve"> 0.8825149536132813</w:t>
      </w:r>
      <w:r>
        <w:t xml:space="preserve"> est vraie en Java.</w:t>
      </w:r>
    </w:p>
    <w:p w14:paraId="6EEDC2AF" w14:textId="6F740E03" w:rsidR="001238C4" w:rsidRPr="008C3B28" w:rsidRDefault="001238C4" w:rsidP="001238C4">
      <w:pPr>
        <w:pStyle w:val="Corpsdetexte"/>
        <w:rPr>
          <w:lang w:val="fr-CA"/>
        </w:rPr>
      </w:pPr>
      <w:r w:rsidRPr="00F23B2E">
        <w:rPr>
          <w:lang w:val="fr-CA"/>
        </w:rPr>
        <w:t xml:space="preserve">Le type </w:t>
      </w:r>
      <w:hyperlink r:id="rId45" w:tooltip="class in java.lang" w:history="1">
        <w:r w:rsidR="009B7B07" w:rsidRPr="00BF5250">
          <w:rPr>
            <w:rFonts w:ascii="DejaVu Sans Mono" w:hAnsi="DejaVu Sans Mono" w:cs="Courier New"/>
            <w:b/>
            <w:bCs/>
            <w:color w:val="4A6782"/>
            <w:spacing w:val="0"/>
            <w:sz w:val="21"/>
            <w:szCs w:val="21"/>
          </w:rPr>
          <w:t>String</w:t>
        </w:r>
      </w:hyperlink>
      <w:r w:rsidR="009B7B07">
        <w:rPr>
          <w:rFonts w:ascii="DejaVu Sans Mono" w:hAnsi="DejaVu Sans Mono" w:cs="Courier New"/>
          <w:b/>
          <w:bCs/>
          <w:color w:val="4A6782"/>
          <w:spacing w:val="0"/>
          <w:sz w:val="21"/>
          <w:szCs w:val="21"/>
        </w:rPr>
        <w:t xml:space="preserve"> </w:t>
      </w:r>
      <w:r w:rsidRPr="00F23B2E">
        <w:rPr>
          <w:lang w:val="fr-CA"/>
        </w:rPr>
        <w:t xml:space="preserve">est aussi un type </w:t>
      </w:r>
      <w:r w:rsidR="00811F86" w:rsidRPr="00F23B2E">
        <w:rPr>
          <w:lang w:val="fr-CA"/>
        </w:rPr>
        <w:t>prédéfini</w:t>
      </w:r>
      <w:r w:rsidRPr="00F23B2E">
        <w:rPr>
          <w:lang w:val="fr-CA"/>
        </w:rPr>
        <w:t xml:space="preserve"> mais n’est pas un type primitif. </w:t>
      </w:r>
      <w:r>
        <w:rPr>
          <w:lang w:val="fr-CA"/>
        </w:rPr>
        <w:t xml:space="preserve">En fait, </w:t>
      </w:r>
      <w:hyperlink r:id="rId46" w:tooltip="class in java.lang" w:history="1">
        <w:r w:rsidR="009B7B07" w:rsidRPr="00BF5250">
          <w:rPr>
            <w:rFonts w:ascii="DejaVu Sans Mono" w:hAnsi="DejaVu Sans Mono" w:cs="Courier New"/>
            <w:b/>
            <w:bCs/>
            <w:color w:val="4A6782"/>
            <w:spacing w:val="0"/>
            <w:sz w:val="21"/>
            <w:szCs w:val="21"/>
          </w:rPr>
          <w:t>String</w:t>
        </w:r>
      </w:hyperlink>
      <w:r>
        <w:rPr>
          <w:lang w:val="fr-CA"/>
        </w:rPr>
        <w:t xml:space="preserve">, dont le nom complet est </w:t>
      </w:r>
      <w:r w:rsidRPr="003F7865">
        <w:rPr>
          <w:i/>
          <w:iCs/>
          <w:lang w:val="fr-CA"/>
        </w:rPr>
        <w:t>java.lang.String</w:t>
      </w:r>
      <w:r>
        <w:rPr>
          <w:lang w:val="fr-CA"/>
        </w:rPr>
        <w:t xml:space="preserve">,  est une classe Java qui fait partie du package </w:t>
      </w:r>
      <w:r w:rsidRPr="0048639B">
        <w:rPr>
          <w:i/>
          <w:iCs/>
          <w:lang w:val="fr-CA"/>
        </w:rPr>
        <w:t>java.lang</w:t>
      </w:r>
      <w:r>
        <w:rPr>
          <w:lang w:val="fr-CA"/>
        </w:rPr>
        <w:t xml:space="preserve">. Ainsi un type peut être soit un type primitif ou une classe. </w:t>
      </w:r>
      <w:r w:rsidRPr="00F23B2E">
        <w:rPr>
          <w:lang w:val="fr-CA"/>
        </w:rPr>
        <w:t>La différence sera expliquée ultérieurement.</w:t>
      </w:r>
    </w:p>
    <w:p w14:paraId="3252B50D" w14:textId="77777777" w:rsidR="001238C4" w:rsidRPr="00977D8F" w:rsidRDefault="001238C4" w:rsidP="001238C4">
      <w:pPr>
        <w:pStyle w:val="Titre3"/>
      </w:pPr>
      <w:bookmarkStart w:id="44" w:name="_Toc508790375"/>
      <w:bookmarkStart w:id="45" w:name="_Toc155813883"/>
      <w:r>
        <w:t>Appel de méthode de classe, paramètres et énoncé d’affectation</w:t>
      </w:r>
      <w:bookmarkEnd w:id="44"/>
      <w:bookmarkEnd w:id="45"/>
    </w:p>
    <w:p w14:paraId="29F888C5" w14:textId="77777777" w:rsidR="001238C4" w:rsidRDefault="001238C4" w:rsidP="001238C4">
      <w:pPr>
        <w:pStyle w:val="Corpsdetexte"/>
      </w:pPr>
      <w:r>
        <w:t xml:space="preserve">La ligne </w:t>
      </w:r>
    </w:p>
    <w:p w14:paraId="275489F0" w14:textId="1A81351C" w:rsidR="001238C4" w:rsidRPr="009D7BE4" w:rsidRDefault="001238C4" w:rsidP="009D7BE4">
      <w:pPr>
        <w:pStyle w:val="SQL"/>
        <w:ind w:firstLine="142"/>
        <w:rPr>
          <w:sz w:val="18"/>
        </w:rPr>
      </w:pPr>
      <w:r w:rsidRPr="008C0F8E">
        <w:rPr>
          <w:sz w:val="18"/>
        </w:rPr>
        <w:t>chaine1 = JOptionPane.showInputDialog("Entrez un premier nombre entier");</w:t>
      </w:r>
    </w:p>
    <w:p w14:paraId="713C726F" w14:textId="0C1826BF" w:rsidR="001238C4" w:rsidRDefault="001238C4" w:rsidP="001238C4">
      <w:pPr>
        <w:pStyle w:val="Corpsdetexte"/>
      </w:pPr>
      <w:r>
        <w:t xml:space="preserve">représente un </w:t>
      </w:r>
      <w:r w:rsidRPr="00875195">
        <w:rPr>
          <w:i/>
          <w:iCs/>
        </w:rPr>
        <w:t xml:space="preserve">appel </w:t>
      </w:r>
      <w:r>
        <w:t xml:space="preserve">(ou invocation) </w:t>
      </w:r>
      <w:r w:rsidRPr="00875195">
        <w:rPr>
          <w:i/>
          <w:iCs/>
        </w:rPr>
        <w:t xml:space="preserve">de la </w:t>
      </w:r>
      <w:r w:rsidRPr="00185DB7">
        <w:rPr>
          <w:i/>
          <w:iCs/>
        </w:rPr>
        <w:t>méthode de classe</w:t>
      </w:r>
      <w:r>
        <w:t xml:space="preserve"> </w:t>
      </w:r>
      <w:r>
        <w:rPr>
          <w:i/>
          <w:iCs/>
        </w:rPr>
        <w:t>javax.swing.</w:t>
      </w:r>
      <w:r w:rsidRPr="007D6B1C">
        <w:rPr>
          <w:i/>
          <w:iCs/>
        </w:rPr>
        <w:t>JOptionPane.</w:t>
      </w:r>
      <w:hyperlink r:id="rId47" w:anchor="showInputDialog-java.lang.Object-" w:history="1">
        <w:r w:rsidR="009B03E5" w:rsidRPr="009B03E5">
          <w:rPr>
            <w:rStyle w:val="Hyperlien"/>
            <w:rFonts w:ascii="&amp;quot" w:hAnsi="&amp;quot" w:cs="Courier New"/>
            <w:b/>
            <w:bCs/>
            <w:color w:val="4A6782"/>
            <w:sz w:val="21"/>
            <w:szCs w:val="21"/>
            <w:u w:val="none"/>
          </w:rPr>
          <w:t>showInputDialog</w:t>
        </w:r>
      </w:hyperlink>
      <w:r w:rsidR="009B03E5">
        <w:t>()</w:t>
      </w:r>
      <w:r>
        <w:t xml:space="preserve"> et l’affectation du résultat de l’appel de la méthode à la variable </w:t>
      </w:r>
      <w:r w:rsidRPr="003B47CF">
        <w:rPr>
          <w:i/>
          <w:iCs/>
        </w:rPr>
        <w:t>chaine1</w:t>
      </w:r>
      <w:r>
        <w:t xml:space="preserve">. </w:t>
      </w:r>
    </w:p>
    <w:p w14:paraId="36FEF9A5" w14:textId="408357EC" w:rsidR="001238C4" w:rsidRDefault="001238C4" w:rsidP="001238C4">
      <w:pPr>
        <w:pStyle w:val="Corpsdetexte"/>
      </w:pPr>
      <w:r>
        <w:t xml:space="preserve">Le terme </w:t>
      </w:r>
      <w:r w:rsidRPr="00CB267C">
        <w:rPr>
          <w:i/>
          <w:iCs/>
        </w:rPr>
        <w:t>affectation</w:t>
      </w:r>
      <w:r>
        <w:t xml:space="preserve"> signifie</w:t>
      </w:r>
      <w:r w:rsidR="004234CB">
        <w:t xml:space="preserve"> : </w:t>
      </w:r>
      <w:r>
        <w:t xml:space="preserve"> prendre la valeur de ce qui est </w:t>
      </w:r>
      <w:r w:rsidR="003F4150">
        <w:t xml:space="preserve">produit dans l’expression </w:t>
      </w:r>
      <w:r>
        <w:t>à droite, et donner cette valeur à la variable qui est à gauche. Le « </w:t>
      </w:r>
      <w:r w:rsidRPr="00141808">
        <w:rPr>
          <w:i/>
          <w:iCs/>
        </w:rPr>
        <w:t>javax.swing</w:t>
      </w:r>
      <w:r>
        <w:t xml:space="preserve">. » est omis étant donné la clause </w:t>
      </w:r>
      <w:r w:rsidRPr="00507586">
        <w:rPr>
          <w:i/>
          <w:iCs/>
        </w:rPr>
        <w:t>import</w:t>
      </w:r>
      <w:r>
        <w:t xml:space="preserve">. </w:t>
      </w:r>
    </w:p>
    <w:p w14:paraId="6EBC0961" w14:textId="77777777" w:rsidR="001238C4" w:rsidRDefault="001238C4" w:rsidP="001238C4">
      <w:pPr>
        <w:pStyle w:val="Corpsdetexte"/>
      </w:pPr>
      <w:r>
        <w:t xml:space="preserve">Cette ligne est un exemple d’un </w:t>
      </w:r>
      <w:r w:rsidRPr="00400841">
        <w:rPr>
          <w:i/>
          <w:iCs/>
        </w:rPr>
        <w:t>énoncé d’affectation</w:t>
      </w:r>
      <w:r>
        <w:t xml:space="preserve"> simple dont la forme générale est :</w:t>
      </w:r>
    </w:p>
    <w:p w14:paraId="3EC0B14B" w14:textId="77777777" w:rsidR="001238C4" w:rsidRDefault="00320B71" w:rsidP="001238C4">
      <w:pPr>
        <w:pStyle w:val="Corpsdetexte"/>
      </w:pPr>
      <w:r>
        <w:rPr>
          <w:noProof/>
        </w:rPr>
        <w:object w:dxaOrig="5430" w:dyaOrig="958" w14:anchorId="1E120C73">
          <v:shape id="_x0000_i1078" type="#_x0000_t75" alt="" style="width:274.85pt;height:52.05pt;mso-width-percent:0;mso-height-percent:0;mso-width-percent:0;mso-height-percent:0" o:ole="">
            <v:imagedata r:id="rId48" o:title=""/>
          </v:shape>
          <o:OLEObject Type="Embed" ProgID="Visio.Drawing.11" ShapeID="_x0000_i1078" DrawAspect="Content" ObjectID="_1766443803" r:id="rId49"/>
        </w:object>
      </w:r>
    </w:p>
    <w:p w14:paraId="015E692F" w14:textId="77777777" w:rsidR="001238C4" w:rsidRDefault="001238C4" w:rsidP="001238C4">
      <w:pPr>
        <w:pStyle w:val="Corpsdetexte"/>
      </w:pPr>
      <w:r>
        <w:lastRenderedPageBreak/>
        <w:t>L’expression dans notre exemple est un appel d’une méthode de classe dont la forme générale est :</w:t>
      </w:r>
    </w:p>
    <w:p w14:paraId="1DF5E8DF" w14:textId="77777777" w:rsidR="001238C4" w:rsidRDefault="00320B71" w:rsidP="001238C4">
      <w:pPr>
        <w:pStyle w:val="Corpsdetexte"/>
      </w:pPr>
      <w:r>
        <w:rPr>
          <w:noProof/>
        </w:rPr>
        <w:object w:dxaOrig="10083" w:dyaOrig="958" w14:anchorId="2A72A63C">
          <v:shape id="_x0000_i1077" type="#_x0000_t75" alt="" style="width:333.2pt;height:32.05pt;mso-width-percent:0;mso-height-percent:0;mso-width-percent:0;mso-height-percent:0" o:ole="">
            <v:imagedata r:id="rId50" o:title=""/>
          </v:shape>
          <o:OLEObject Type="Embed" ProgID="Visio.Drawing.11" ShapeID="_x0000_i1077" DrawAspect="Content" ObjectID="_1766443804" r:id="rId51"/>
        </w:object>
      </w:r>
    </w:p>
    <w:p w14:paraId="7DF380B6" w14:textId="77777777" w:rsidR="001238C4" w:rsidRDefault="001238C4" w:rsidP="001238C4">
      <w:pPr>
        <w:pStyle w:val="Corpsdetexte"/>
      </w:pPr>
      <w:r>
        <w:t>La méthode provoque d’abord l’affichage de la fenêtre de dialogue suivante :</w:t>
      </w:r>
    </w:p>
    <w:p w14:paraId="019DB953" w14:textId="07309D9B" w:rsidR="001238C4" w:rsidRDefault="004B7EE2" w:rsidP="001238C4">
      <w:pPr>
        <w:pStyle w:val="Corpsdetexte"/>
        <w:jc w:val="center"/>
      </w:pPr>
      <w:r>
        <w:rPr>
          <w:noProof/>
          <w:lang w:val="en-US" w:eastAsia="en-US"/>
        </w:rPr>
        <w:drawing>
          <wp:inline distT="0" distB="0" distL="0" distR="0" wp14:anchorId="22D313F7" wp14:editId="24C47D37">
            <wp:extent cx="2006600" cy="622300"/>
            <wp:effectExtent l="0" t="0" r="0" b="0"/>
            <wp:docPr id="153355510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pic:nvPicPr>
                  <pic:blipFill rotWithShape="1">
                    <a:blip r:embed="rId52">
                      <a:extLst>
                        <a:ext uri="{28A0092B-C50C-407E-A947-70E740481C1C}">
                          <a14:useLocalDpi xmlns:a14="http://schemas.microsoft.com/office/drawing/2010/main" val="0"/>
                        </a:ext>
                      </a:extLst>
                    </a:blip>
                    <a:srcRect l="4063" t="29619" r="4226" b="7277"/>
                    <a:stretch/>
                  </pic:blipFill>
                  <pic:spPr bwMode="auto">
                    <a:xfrm>
                      <a:off x="0" y="0"/>
                      <a:ext cx="2006856" cy="622379"/>
                    </a:xfrm>
                    <a:prstGeom prst="rect">
                      <a:avLst/>
                    </a:prstGeom>
                    <a:ln>
                      <a:noFill/>
                    </a:ln>
                    <a:extLst>
                      <a:ext uri="{53640926-AAD7-44D8-BBD7-CCE9431645EC}">
                        <a14:shadowObscured xmlns:a14="http://schemas.microsoft.com/office/drawing/2010/main"/>
                      </a:ext>
                    </a:extLst>
                  </pic:spPr>
                </pic:pic>
              </a:graphicData>
            </a:graphic>
          </wp:inline>
        </w:drawing>
      </w:r>
    </w:p>
    <w:p w14:paraId="1ADB4FF0" w14:textId="77777777" w:rsidR="001238C4" w:rsidRDefault="001238C4" w:rsidP="001238C4">
      <w:pPr>
        <w:pStyle w:val="Corpsdetexte"/>
      </w:pPr>
      <w:r>
        <w:t>Cette fenêtre de dialogue permet à l’utilisateur du programme d’entrer une séquence de caractères qui vise à représenter le premier nombre entier à additionner. Par exemple, dans la figure suivante l’utilisateur a entré la séquence des deux chiffres "15".</w:t>
      </w:r>
    </w:p>
    <w:p w14:paraId="6A967929" w14:textId="399EEA8B" w:rsidR="001238C4" w:rsidRDefault="004B7EE2" w:rsidP="001238C4">
      <w:pPr>
        <w:pStyle w:val="Corpsdetexte"/>
        <w:jc w:val="center"/>
        <w:rPr>
          <w:noProof/>
        </w:rPr>
      </w:pPr>
      <w:r>
        <w:rPr>
          <w:noProof/>
          <w:lang w:val="en-US" w:eastAsia="en-US"/>
        </w:rPr>
        <w:drawing>
          <wp:inline distT="0" distB="0" distL="0" distR="0" wp14:anchorId="16B19E95" wp14:editId="06FA0272">
            <wp:extent cx="2082800" cy="698500"/>
            <wp:effectExtent l="0" t="0" r="0" b="0"/>
            <wp:docPr id="212229450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pic:nvPicPr>
                  <pic:blipFill rotWithShape="1">
                    <a:blip r:embed="rId33">
                      <a:extLst>
                        <a:ext uri="{28A0092B-C50C-407E-A947-70E740481C1C}">
                          <a14:useLocalDpi xmlns:a14="http://schemas.microsoft.com/office/drawing/2010/main" val="0"/>
                        </a:ext>
                      </a:extLst>
                    </a:blip>
                    <a:srcRect l="3427" t="22799" r="2947" b="7537"/>
                    <a:stretch/>
                  </pic:blipFill>
                  <pic:spPr bwMode="auto">
                    <a:xfrm>
                      <a:off x="0" y="0"/>
                      <a:ext cx="2083407" cy="698703"/>
                    </a:xfrm>
                    <a:prstGeom prst="rect">
                      <a:avLst/>
                    </a:prstGeom>
                    <a:ln>
                      <a:noFill/>
                    </a:ln>
                    <a:extLst>
                      <a:ext uri="{53640926-AAD7-44D8-BBD7-CCE9431645EC}">
                        <a14:shadowObscured xmlns:a14="http://schemas.microsoft.com/office/drawing/2010/main"/>
                      </a:ext>
                    </a:extLst>
                  </pic:spPr>
                </pic:pic>
              </a:graphicData>
            </a:graphic>
          </wp:inline>
        </w:drawing>
      </w:r>
    </w:p>
    <w:p w14:paraId="29B31078" w14:textId="77777777" w:rsidR="001238C4" w:rsidRDefault="001238C4" w:rsidP="001238C4">
      <w:pPr>
        <w:pStyle w:val="Corpsdetexte"/>
      </w:pPr>
      <w:r>
        <w:t xml:space="preserve">Lorsque l’utilisateur clique OK, la séquence de caractères saisie est retournée par la méthode et stockée dans la variable </w:t>
      </w:r>
      <w:r w:rsidRPr="00FB4238">
        <w:rPr>
          <w:i/>
          <w:iCs/>
        </w:rPr>
        <w:t>chaine1</w:t>
      </w:r>
      <w:r>
        <w:t xml:space="preserve"> par l’énoncé d’affectation. Un appel de méthode doit retourner quelque chose pour qu’il puisse apparaître dans la partie droite d’une affectation. Ce ne sont pas toutes les méthodes qui retournent quelque chose.</w:t>
      </w:r>
    </w:p>
    <w:p w14:paraId="558BA369" w14:textId="43CB8971" w:rsidR="001238C4" w:rsidRDefault="00320B71" w:rsidP="001238C4">
      <w:pPr>
        <w:pStyle w:val="Corpsdetexte"/>
        <w:jc w:val="center"/>
      </w:pPr>
      <w:r>
        <w:rPr>
          <w:noProof/>
        </w:rPr>
        <w:object w:dxaOrig="8947" w:dyaOrig="3478" w14:anchorId="0C1C7829">
          <v:shape id="_x0000_i1076" type="#_x0000_t75" alt="" style="width:327.95pt;height:125.6pt;mso-width-percent:0;mso-height-percent:0;mso-width-percent:0;mso-height-percent:0" o:ole="">
            <v:imagedata r:id="rId53" o:title=""/>
          </v:shape>
          <o:OLEObject Type="Embed" ProgID="Visio.Drawing.11" ShapeID="_x0000_i1076" DrawAspect="Content" ObjectID="_1766443805" r:id="rId54"/>
        </w:object>
      </w:r>
    </w:p>
    <w:p w14:paraId="6908C87C" w14:textId="002D6D36" w:rsidR="001238C4" w:rsidRDefault="001238C4" w:rsidP="001238C4">
      <w:pPr>
        <w:pStyle w:val="Lgende"/>
        <w:jc w:val="center"/>
      </w:pPr>
      <w:r>
        <w:lastRenderedPageBreak/>
        <w:t xml:space="preserve">Figure </w:t>
      </w:r>
      <w:r>
        <w:fldChar w:fldCharType="begin"/>
      </w:r>
      <w:r>
        <w:instrText xml:space="preserve"> SEQ Figure \* ARABIC </w:instrText>
      </w:r>
      <w:r>
        <w:fldChar w:fldCharType="separate"/>
      </w:r>
      <w:r w:rsidR="00AB64FB">
        <w:rPr>
          <w:noProof/>
        </w:rPr>
        <w:t>10</w:t>
      </w:r>
      <w:r>
        <w:fldChar w:fldCharType="end"/>
      </w:r>
      <w:r>
        <w:t xml:space="preserve">. Effet de </w:t>
      </w:r>
      <w:r w:rsidRPr="005D47DD">
        <w:rPr>
          <w:i/>
          <w:iCs/>
          <w:sz w:val="18"/>
        </w:rPr>
        <w:t>chaine1</w:t>
      </w:r>
      <w:r w:rsidRPr="008C0F8E">
        <w:rPr>
          <w:sz w:val="18"/>
        </w:rPr>
        <w:t xml:space="preserve"> = </w:t>
      </w:r>
      <w:r w:rsidRPr="005D47DD">
        <w:rPr>
          <w:i/>
          <w:iCs/>
          <w:sz w:val="18"/>
        </w:rPr>
        <w:t>JOptionPane.showInputDialog</w:t>
      </w:r>
      <w:r w:rsidRPr="008C0F8E">
        <w:rPr>
          <w:sz w:val="18"/>
        </w:rPr>
        <w:t>("Entrez un premier nombre entier");</w:t>
      </w:r>
    </w:p>
    <w:p w14:paraId="110038FB" w14:textId="07DDFEA8" w:rsidR="001238C4" w:rsidRDefault="001238C4" w:rsidP="001238C4">
      <w:pPr>
        <w:pStyle w:val="Corpsdetexte"/>
      </w:pPr>
      <w:r>
        <w:t xml:space="preserve">Un aspect important à saisir dans cette opération est le fait que la séquence de caractères lue n’est pas interprétée comme un nombre entier à ce point-ci mais comme une chaîne de caractères (type </w:t>
      </w:r>
      <w:hyperlink r:id="rId55" w:tooltip="class in java.lang" w:history="1">
        <w:r w:rsidR="001D597F" w:rsidRPr="00BF5250">
          <w:rPr>
            <w:rFonts w:ascii="DejaVu Sans Mono" w:hAnsi="DejaVu Sans Mono" w:cs="Courier New"/>
            <w:b/>
            <w:bCs/>
            <w:color w:val="4A6782"/>
            <w:spacing w:val="0"/>
            <w:sz w:val="21"/>
            <w:szCs w:val="21"/>
          </w:rPr>
          <w:t>String</w:t>
        </w:r>
      </w:hyperlink>
      <w:r>
        <w:t xml:space="preserve">). </w:t>
      </w:r>
    </w:p>
    <w:p w14:paraId="5096B94B" w14:textId="77777777" w:rsidR="001238C4" w:rsidRDefault="001238C4" w:rsidP="001238C4">
      <w:pPr>
        <w:pStyle w:val="Corpsdetexte"/>
      </w:pPr>
      <w:r>
        <w:t xml:space="preserve">Dans l’appel d’une méthode, il faut préciser les valeurs des </w:t>
      </w:r>
      <w:r w:rsidRPr="00FC7454">
        <w:rPr>
          <w:i/>
          <w:iCs/>
        </w:rPr>
        <w:t>paramètres</w:t>
      </w:r>
      <w:r>
        <w:t xml:space="preserve"> entre parenthèses après le nom de la méthode. Un paramètre représente une valeur qui est utilisée par la méthode. Un paramètre de méthode est analogue à un paramètre de fonction en mathématiques. Par opposition aux paramètres en mathématiques, un paramètre de méthode n’est pas limité à des valeurs numériques. Le texte </w:t>
      </w:r>
    </w:p>
    <w:p w14:paraId="1ACA924C" w14:textId="313C3B95" w:rsidR="001238C4" w:rsidRPr="009D7BE4" w:rsidRDefault="001238C4" w:rsidP="009D7BE4">
      <w:pPr>
        <w:pStyle w:val="SQL"/>
        <w:ind w:firstLine="142"/>
        <w:rPr>
          <w:sz w:val="18"/>
        </w:rPr>
      </w:pPr>
      <w:r>
        <w:rPr>
          <w:sz w:val="18"/>
        </w:rPr>
        <w:t xml:space="preserve">        </w:t>
      </w:r>
      <w:r w:rsidRPr="008C0F8E">
        <w:rPr>
          <w:sz w:val="18"/>
        </w:rPr>
        <w:t>"Entrez un premier nombre entier</w:t>
      </w:r>
      <w:r>
        <w:rPr>
          <w:sz w:val="18"/>
        </w:rPr>
        <w:t>"</w:t>
      </w:r>
    </w:p>
    <w:p w14:paraId="3CB74BCE" w14:textId="11068CC2" w:rsidR="00537FDA" w:rsidRDefault="001238C4" w:rsidP="001238C4">
      <w:pPr>
        <w:pStyle w:val="Corpsdetexte"/>
      </w:pPr>
      <w:r>
        <w:t xml:space="preserve">est la valeur du paramètre de la méthode </w:t>
      </w:r>
      <w:r w:rsidRPr="007D6B1C">
        <w:rPr>
          <w:i/>
          <w:iCs/>
        </w:rPr>
        <w:t>JOptionPane.</w:t>
      </w:r>
      <w:hyperlink r:id="rId56" w:anchor="showInputDialog-java.lang.Object-" w:history="1">
        <w:r w:rsidR="00A86260" w:rsidRPr="009B03E5">
          <w:rPr>
            <w:rStyle w:val="Hyperlien"/>
            <w:rFonts w:ascii="&amp;quot" w:hAnsi="&amp;quot" w:cs="Courier New"/>
            <w:b/>
            <w:bCs/>
            <w:color w:val="4A6782"/>
            <w:sz w:val="21"/>
            <w:szCs w:val="21"/>
            <w:u w:val="none"/>
          </w:rPr>
          <w:t>showInputDialog</w:t>
        </w:r>
      </w:hyperlink>
      <w:r w:rsidR="00A86260">
        <w:t>()</w:t>
      </w:r>
      <w:r>
        <w:t xml:space="preserve"> dans notre exemple. Il représente un titre qui est affiché dans la fenêtre de dialogue. En Java, une séquence de caractères entre guillemets (</w:t>
      </w:r>
      <w:r w:rsidRPr="0020477D">
        <w:t>"</w:t>
      </w:r>
      <w:r>
        <w:t xml:space="preserve">) est interprétée comme une chaîne de caractères, c’est-à-dire une valeur de type </w:t>
      </w:r>
      <w:hyperlink r:id="rId57" w:tooltip="class in java.lang" w:history="1">
        <w:r w:rsidR="001D597F" w:rsidRPr="00BF5250">
          <w:rPr>
            <w:rFonts w:ascii="DejaVu Sans Mono" w:hAnsi="DejaVu Sans Mono" w:cs="Courier New"/>
            <w:b/>
            <w:bCs/>
            <w:color w:val="4A6782"/>
            <w:spacing w:val="0"/>
            <w:sz w:val="21"/>
            <w:szCs w:val="21"/>
          </w:rPr>
          <w:t>String</w:t>
        </w:r>
      </w:hyperlink>
      <w:r>
        <w:t xml:space="preserve">. Le type de la valeur passée en paramètre doit toujours être conforme au type attendu par la méthode. Dans le cas de la méthode </w:t>
      </w:r>
      <w:hyperlink r:id="rId58" w:anchor="showInputDialog-java.lang.Object-" w:history="1">
        <w:r w:rsidR="00A51D73" w:rsidRPr="009B03E5">
          <w:rPr>
            <w:rStyle w:val="Hyperlien"/>
            <w:rFonts w:ascii="&amp;quot" w:hAnsi="&amp;quot" w:cs="Courier New"/>
            <w:b/>
            <w:bCs/>
            <w:color w:val="4A6782"/>
            <w:sz w:val="21"/>
            <w:szCs w:val="21"/>
            <w:u w:val="none"/>
          </w:rPr>
          <w:t>showInputDialog</w:t>
        </w:r>
      </w:hyperlink>
      <w:r>
        <w:t xml:space="preserve">(), la méthode attend un paramètre de type </w:t>
      </w:r>
      <w:hyperlink r:id="rId59" w:tooltip="class in java.lang" w:history="1">
        <w:r w:rsidR="001D597F" w:rsidRPr="00BF5250">
          <w:rPr>
            <w:rFonts w:ascii="DejaVu Sans Mono" w:hAnsi="DejaVu Sans Mono" w:cs="Courier New"/>
            <w:b/>
            <w:bCs/>
            <w:color w:val="4A6782"/>
            <w:spacing w:val="0"/>
            <w:sz w:val="21"/>
            <w:szCs w:val="21"/>
          </w:rPr>
          <w:t>String</w:t>
        </w:r>
      </w:hyperlink>
      <w:r>
        <w:t>.</w:t>
      </w:r>
    </w:p>
    <w:p w14:paraId="0A4AC397" w14:textId="77777777" w:rsidR="001238C4" w:rsidRPr="005927E5" w:rsidRDefault="001238C4" w:rsidP="001238C4">
      <w:pPr>
        <w:pStyle w:val="Corpsdetexte"/>
        <w:pBdr>
          <w:top w:val="single" w:sz="4" w:space="1" w:color="auto"/>
          <w:left w:val="single" w:sz="4" w:space="4" w:color="auto"/>
          <w:bottom w:val="single" w:sz="4" w:space="1" w:color="auto"/>
          <w:right w:val="single" w:sz="4" w:space="4" w:color="auto"/>
        </w:pBdr>
        <w:rPr>
          <w:b/>
          <w:bCs/>
        </w:rPr>
      </w:pPr>
      <w:r w:rsidRPr="005927E5">
        <w:rPr>
          <w:b/>
          <w:bCs/>
        </w:rPr>
        <w:t>Notation pour les méthodes</w:t>
      </w:r>
    </w:p>
    <w:p w14:paraId="713E3AB0" w14:textId="77777777" w:rsidR="001238C4" w:rsidRDefault="001238C4" w:rsidP="001238C4">
      <w:pPr>
        <w:pStyle w:val="Corpsdetexte"/>
        <w:pBdr>
          <w:top w:val="single" w:sz="4" w:space="1" w:color="auto"/>
          <w:left w:val="single" w:sz="4" w:space="4" w:color="auto"/>
          <w:bottom w:val="single" w:sz="4" w:space="1" w:color="auto"/>
          <w:right w:val="single" w:sz="4" w:space="4" w:color="auto"/>
        </w:pBdr>
      </w:pPr>
      <w:r>
        <w:t xml:space="preserve">Pour désigner une méthode dans le texte, on utilise souvent la notation </w:t>
      </w:r>
      <w:r w:rsidRPr="008D3258">
        <w:rPr>
          <w:i/>
          <w:iCs/>
        </w:rPr>
        <w:t>nomMéthode</w:t>
      </w:r>
      <w:r>
        <w:t>(</w:t>
      </w:r>
      <w:r w:rsidRPr="008D3258">
        <w:rPr>
          <w:i/>
          <w:iCs/>
        </w:rPr>
        <w:t>listeParamètres</w:t>
      </w:r>
      <w:r>
        <w:t xml:space="preserve">) ou </w:t>
      </w:r>
      <w:r w:rsidRPr="008D3258">
        <w:rPr>
          <w:i/>
          <w:iCs/>
        </w:rPr>
        <w:t>nomMéthode</w:t>
      </w:r>
      <w:r>
        <w:t xml:space="preserve">(). Les paramètres ne sont pas toujours mentionnés. Pour </w:t>
      </w:r>
      <w:r w:rsidRPr="00BA6244">
        <w:rPr>
          <w:i/>
          <w:iCs/>
        </w:rPr>
        <w:t>showInputDialog</w:t>
      </w:r>
      <w:r>
        <w:t xml:space="preserve">, la notation </w:t>
      </w:r>
      <w:r w:rsidRPr="005C6EF9">
        <w:rPr>
          <w:i/>
          <w:iCs/>
        </w:rPr>
        <w:t>showInputDialog</w:t>
      </w:r>
      <w:r>
        <w:t>() a déjà été employée. Pour préciser la nature des paramètres, on utiliserait la notation</w:t>
      </w:r>
    </w:p>
    <w:p w14:paraId="7B5E7309" w14:textId="77777777" w:rsidR="001238C4" w:rsidRDefault="001238C4" w:rsidP="001238C4">
      <w:pPr>
        <w:pStyle w:val="Corpsdetexte"/>
        <w:pBdr>
          <w:top w:val="single" w:sz="4" w:space="1" w:color="auto"/>
          <w:left w:val="single" w:sz="4" w:space="4" w:color="auto"/>
          <w:bottom w:val="single" w:sz="4" w:space="1" w:color="auto"/>
          <w:right w:val="single" w:sz="4" w:space="4" w:color="auto"/>
        </w:pBdr>
        <w:ind w:firstLine="720"/>
      </w:pPr>
      <w:r w:rsidRPr="005C6EF9">
        <w:rPr>
          <w:i/>
          <w:iCs/>
        </w:rPr>
        <w:t>showInputDialog</w:t>
      </w:r>
      <w:r>
        <w:t>(</w:t>
      </w:r>
      <w:r w:rsidRPr="00D6270F">
        <w:rPr>
          <w:i/>
          <w:iCs/>
        </w:rPr>
        <w:t>String</w:t>
      </w:r>
      <w:r>
        <w:t xml:space="preserve"> </w:t>
      </w:r>
      <w:r w:rsidRPr="00D6270F">
        <w:rPr>
          <w:i/>
          <w:iCs/>
        </w:rPr>
        <w:t>titre</w:t>
      </w:r>
      <w:r>
        <w:t>)</w:t>
      </w:r>
    </w:p>
    <w:p w14:paraId="71701F45" w14:textId="54F9355A" w:rsidR="001238C4" w:rsidRDefault="001238C4" w:rsidP="001238C4">
      <w:pPr>
        <w:pStyle w:val="Corpsdetexte"/>
        <w:pBdr>
          <w:top w:val="single" w:sz="4" w:space="1" w:color="auto"/>
          <w:left w:val="single" w:sz="4" w:space="4" w:color="auto"/>
          <w:bottom w:val="single" w:sz="4" w:space="1" w:color="auto"/>
          <w:right w:val="single" w:sz="4" w:space="4" w:color="auto"/>
        </w:pBdr>
      </w:pPr>
      <w:r>
        <w:t xml:space="preserve">On peut ainsi observer que la méthode a besoin d’un paramètre appelé </w:t>
      </w:r>
      <w:r w:rsidRPr="00BA6244">
        <w:rPr>
          <w:i/>
          <w:iCs/>
        </w:rPr>
        <w:t>titre</w:t>
      </w:r>
      <w:r>
        <w:t xml:space="preserve"> de type </w:t>
      </w:r>
      <w:hyperlink r:id="rId60" w:tooltip="class in java.lang" w:history="1">
        <w:r w:rsidR="001D597F" w:rsidRPr="00BF5250">
          <w:rPr>
            <w:rFonts w:ascii="DejaVu Sans Mono" w:hAnsi="DejaVu Sans Mono" w:cs="Courier New"/>
            <w:b/>
            <w:bCs/>
            <w:color w:val="4A6782"/>
            <w:spacing w:val="0"/>
            <w:sz w:val="21"/>
            <w:szCs w:val="21"/>
          </w:rPr>
          <w:t>String</w:t>
        </w:r>
      </w:hyperlink>
      <w:r>
        <w:t>.</w:t>
      </w:r>
      <w:r w:rsidR="00C06FD2">
        <w:t> Le nom du paramètre (ici titre) ne fait pas partie de la signature de la méthode en Java.</w:t>
      </w:r>
    </w:p>
    <w:p w14:paraId="756C95C5" w14:textId="2E681390" w:rsidR="001238C4" w:rsidRDefault="001238C4" w:rsidP="001238C4">
      <w:pPr>
        <w:pStyle w:val="Corpsdetexte"/>
      </w:pPr>
      <w:r>
        <w:t xml:space="preserve">La méthode produit en résultat un autre </w:t>
      </w:r>
      <w:hyperlink r:id="rId61" w:tooltip="class in java.lang" w:history="1">
        <w:r w:rsidR="001D597F" w:rsidRPr="00BF5250">
          <w:rPr>
            <w:rFonts w:ascii="DejaVu Sans Mono" w:hAnsi="DejaVu Sans Mono" w:cs="Courier New"/>
            <w:b/>
            <w:bCs/>
            <w:color w:val="4A6782"/>
            <w:spacing w:val="0"/>
            <w:sz w:val="21"/>
            <w:szCs w:val="21"/>
          </w:rPr>
          <w:t>String</w:t>
        </w:r>
      </w:hyperlink>
      <w:r>
        <w:t xml:space="preserve"> (</w:t>
      </w:r>
      <w:r w:rsidRPr="0020477D">
        <w:t>"</w:t>
      </w:r>
      <w:r>
        <w:t>15</w:t>
      </w:r>
      <w:r w:rsidRPr="0020477D">
        <w:t>"</w:t>
      </w:r>
      <w:r>
        <w:t xml:space="preserve"> dans notre exemple) qui est la séquence de caractères saisie. Pour récupérer ce résultat de l’appel de la méthode, la valeur retournée est affectée à la variable </w:t>
      </w:r>
      <w:r w:rsidRPr="00D725B3">
        <w:rPr>
          <w:i/>
          <w:iCs/>
        </w:rPr>
        <w:t>chaine1</w:t>
      </w:r>
      <w:r>
        <w:t xml:space="preserve">. Le symbole = représente une </w:t>
      </w:r>
      <w:r w:rsidRPr="001E03AA">
        <w:rPr>
          <w:i/>
          <w:iCs/>
        </w:rPr>
        <w:t>opération d’affectation</w:t>
      </w:r>
      <w:r>
        <w:t xml:space="preserve"> qui signifie de prendre le </w:t>
      </w:r>
      <w:r>
        <w:lastRenderedPageBreak/>
        <w:t xml:space="preserve">résultat de ce qui est à droite du = et de le placer dans la variable qui est à gauche du =. Pour que cela soit acceptable, il faut que le type de ce qui vient de la partie droite soit compatible avec le type de la variable de la partie gauche. Dans notre cas, il faut que la méthode retourne un </w:t>
      </w:r>
      <w:hyperlink r:id="rId62" w:tooltip="class in java.lang" w:history="1">
        <w:r w:rsidR="001D597F" w:rsidRPr="00BF5250">
          <w:rPr>
            <w:rFonts w:ascii="DejaVu Sans Mono" w:hAnsi="DejaVu Sans Mono" w:cs="Courier New"/>
            <w:b/>
            <w:bCs/>
            <w:color w:val="4A6782"/>
            <w:spacing w:val="0"/>
            <w:sz w:val="21"/>
            <w:szCs w:val="21"/>
          </w:rPr>
          <w:t>String</w:t>
        </w:r>
      </w:hyperlink>
      <w:r>
        <w:t>.</w:t>
      </w:r>
    </w:p>
    <w:p w14:paraId="61BAA292" w14:textId="77777777" w:rsidR="001238C4" w:rsidRDefault="001238C4" w:rsidP="001238C4">
      <w:pPr>
        <w:pStyle w:val="Corpsdetexte"/>
      </w:pPr>
      <w:r>
        <w:t xml:space="preserve">La ligne suivante permet de saisir la séquence des chiffres du deuxième entier dans la variable </w:t>
      </w:r>
      <w:r w:rsidRPr="00837027">
        <w:rPr>
          <w:i/>
          <w:iCs/>
        </w:rPr>
        <w:t>chaine2</w:t>
      </w:r>
      <w:r>
        <w:t> :</w:t>
      </w:r>
    </w:p>
    <w:p w14:paraId="0517A48C" w14:textId="60F9D29B" w:rsidR="001238C4" w:rsidRPr="001D76A6" w:rsidRDefault="001238C4" w:rsidP="001D76A6">
      <w:pPr>
        <w:pStyle w:val="SQL"/>
        <w:ind w:firstLine="142"/>
        <w:rPr>
          <w:sz w:val="18"/>
        </w:rPr>
      </w:pPr>
      <w:r w:rsidRPr="008C0F8E">
        <w:rPr>
          <w:sz w:val="18"/>
        </w:rPr>
        <w:t>chaine2 = JOptionPane.showInputDialog("Entrez un second nombre entier");</w:t>
      </w:r>
    </w:p>
    <w:p w14:paraId="771043FB" w14:textId="77777777" w:rsidR="001238C4" w:rsidRDefault="001238C4" w:rsidP="001238C4">
      <w:pPr>
        <w:pStyle w:val="Corpsdetexte"/>
      </w:pPr>
      <w:r>
        <w:t>Dans la figure suivante, l’utilisateur a entré "5" :</w:t>
      </w:r>
    </w:p>
    <w:p w14:paraId="460CEC12" w14:textId="143A314F" w:rsidR="001238C4" w:rsidRDefault="00320B71" w:rsidP="001238C4">
      <w:pPr>
        <w:pStyle w:val="Corpsdetexte"/>
        <w:jc w:val="center"/>
      </w:pPr>
      <w:r>
        <w:rPr>
          <w:noProof/>
        </w:rPr>
        <w:object w:dxaOrig="8991" w:dyaOrig="3478" w14:anchorId="749AB31F">
          <v:shape id="_x0000_i1075" type="#_x0000_t75" alt="" style="width:326.9pt;height:128.25pt;mso-width-percent:0;mso-height-percent:0;mso-width-percent:0;mso-height-percent:0" o:ole="">
            <v:imagedata r:id="rId63" o:title=""/>
          </v:shape>
          <o:OLEObject Type="Embed" ProgID="Visio.Drawing.11" ShapeID="_x0000_i1075" DrawAspect="Content" ObjectID="_1766443806" r:id="rId64"/>
        </w:object>
      </w:r>
    </w:p>
    <w:p w14:paraId="78C939FD" w14:textId="77777777" w:rsidR="001238C4" w:rsidRDefault="001238C4" w:rsidP="001238C4">
      <w:pPr>
        <w:pStyle w:val="Corpsdetexte"/>
      </w:pPr>
      <w:r>
        <w:t xml:space="preserve">Avant de pouvoir les additionner, il faut convertir les chaines de caractères en nombres entiers. La ligne suivante convertit la chaîne de caractères </w:t>
      </w:r>
      <w:r w:rsidRPr="002D6BC5">
        <w:rPr>
          <w:i/>
          <w:iCs/>
        </w:rPr>
        <w:t>chaine1</w:t>
      </w:r>
      <w:r>
        <w:t xml:space="preserve"> en un nombre entier qui est affecté à la variable </w:t>
      </w:r>
      <w:r w:rsidRPr="002D6BC5">
        <w:rPr>
          <w:i/>
          <w:iCs/>
        </w:rPr>
        <w:t>entier1</w:t>
      </w:r>
      <w:r>
        <w:t xml:space="preserve"> de type </w:t>
      </w:r>
      <w:r w:rsidRPr="002D6BC5">
        <w:rPr>
          <w:i/>
          <w:iCs/>
        </w:rPr>
        <w:t>int</w:t>
      </w:r>
      <w:r>
        <w:t>.</w:t>
      </w:r>
    </w:p>
    <w:p w14:paraId="76DD932C" w14:textId="6EC6837D" w:rsidR="001238C4" w:rsidRPr="009D7BE4" w:rsidRDefault="001238C4" w:rsidP="009D7BE4">
      <w:pPr>
        <w:pStyle w:val="SQL"/>
        <w:ind w:firstLine="142"/>
        <w:rPr>
          <w:sz w:val="18"/>
        </w:rPr>
      </w:pPr>
      <w:r w:rsidRPr="008C0F8E">
        <w:rPr>
          <w:sz w:val="18"/>
        </w:rPr>
        <w:t xml:space="preserve">        entier1 = Integer.parseInt(chaine1);</w:t>
      </w:r>
    </w:p>
    <w:p w14:paraId="093E7ED6" w14:textId="1A49ACCF" w:rsidR="00977610" w:rsidRDefault="00183A88" w:rsidP="001238C4">
      <w:pPr>
        <w:pStyle w:val="Corpsdetexte"/>
      </w:pPr>
      <w:r>
        <w:t xml:space="preserve">En effet, la chaîne de caractères contient une série de valeurs à 16 bits, et dans ce cas deux valeurs correspondant à 1 et 5. Il faut convertir ces valeurs en </w:t>
      </w:r>
      <w:r w:rsidR="00590D6B">
        <w:t>un entier (type int) occupant 32 bits. En Java, on représente la valeur correspondante (soit 15)</w:t>
      </w:r>
      <w:r w:rsidR="00AB24B2">
        <w:t xml:space="preserve"> avec le mot à 32 bits : </w:t>
      </w:r>
      <w:r w:rsidR="00330FAA">
        <w:t>000000000000000000000000000</w:t>
      </w:r>
      <w:r w:rsidR="00AB24B2">
        <w:t>1111.</w:t>
      </w:r>
    </w:p>
    <w:p w14:paraId="2D64064E" w14:textId="094DD058" w:rsidR="001238C4" w:rsidRDefault="001238C4" w:rsidP="001238C4">
      <w:pPr>
        <w:pStyle w:val="Corpsdetexte"/>
      </w:pPr>
      <w:r>
        <w:t>Voici l’effet dans notre exemple.</w:t>
      </w:r>
    </w:p>
    <w:p w14:paraId="7152B9F8" w14:textId="7CBB3F2A" w:rsidR="001238C4" w:rsidRDefault="00320B71" w:rsidP="001238C4">
      <w:pPr>
        <w:pStyle w:val="Corpsdetexte"/>
      </w:pPr>
      <w:r>
        <w:rPr>
          <w:noProof/>
        </w:rPr>
        <w:object w:dxaOrig="4017" w:dyaOrig="3478" w14:anchorId="1C8929F7">
          <v:shape id="_x0000_i1074" type="#_x0000_t75" alt="" style="width:163.95pt;height:2in;mso-width-percent:0;mso-height-percent:0;mso-width-percent:0;mso-height-percent:0" o:ole="">
            <v:imagedata r:id="rId65" o:title=""/>
          </v:shape>
          <o:OLEObject Type="Embed" ProgID="Visio.Drawing.11" ShapeID="_x0000_i1074" DrawAspect="Content" ObjectID="_1766443807" r:id="rId66"/>
        </w:object>
      </w:r>
    </w:p>
    <w:p w14:paraId="0DB564EB" w14:textId="6F9F0C54" w:rsidR="001238C4" w:rsidRDefault="001238C4" w:rsidP="001238C4">
      <w:pPr>
        <w:pStyle w:val="Corpsdetexte"/>
      </w:pPr>
      <w:r>
        <w:t xml:space="preserve">La méthode </w:t>
      </w:r>
      <w:r w:rsidRPr="00C81073">
        <w:rPr>
          <w:i/>
          <w:iCs/>
        </w:rPr>
        <w:t>Integer.parseInt</w:t>
      </w:r>
      <w:r>
        <w:t xml:space="preserve">() accepte un paramètre </w:t>
      </w:r>
      <w:hyperlink r:id="rId67" w:tooltip="class in java.lang" w:history="1">
        <w:r w:rsidR="001D597F" w:rsidRPr="00BF5250">
          <w:rPr>
            <w:rFonts w:ascii="DejaVu Sans Mono" w:hAnsi="DejaVu Sans Mono" w:cs="Courier New"/>
            <w:b/>
            <w:bCs/>
            <w:color w:val="4A6782"/>
            <w:spacing w:val="0"/>
            <w:sz w:val="21"/>
            <w:szCs w:val="21"/>
          </w:rPr>
          <w:t>String</w:t>
        </w:r>
      </w:hyperlink>
      <w:r>
        <w:t xml:space="preserve"> et retourne la conversion du </w:t>
      </w:r>
      <w:hyperlink r:id="rId68" w:tooltip="class in java.lang" w:history="1">
        <w:r w:rsidR="001D597F" w:rsidRPr="00BF5250">
          <w:rPr>
            <w:rFonts w:ascii="DejaVu Sans Mono" w:hAnsi="DejaVu Sans Mono" w:cs="Courier New"/>
            <w:b/>
            <w:bCs/>
            <w:color w:val="4A6782"/>
            <w:spacing w:val="0"/>
            <w:sz w:val="21"/>
            <w:szCs w:val="21"/>
          </w:rPr>
          <w:t>String</w:t>
        </w:r>
      </w:hyperlink>
      <w:r>
        <w:t xml:space="preserve"> en un entier de type </w:t>
      </w:r>
      <w:r w:rsidRPr="00BF2C74">
        <w:rPr>
          <w:i/>
          <w:iCs/>
        </w:rPr>
        <w:t>int</w:t>
      </w:r>
      <w:r>
        <w:rPr>
          <w:rStyle w:val="Appelnotedebasdep"/>
        </w:rPr>
        <w:footnoteReference w:id="21"/>
      </w:r>
      <w:r>
        <w:t xml:space="preserve">. Vous vous demandez peut-être pour quelle raison il n’y a pas de clause </w:t>
      </w:r>
      <w:r w:rsidRPr="00D81397">
        <w:rPr>
          <w:i/>
          <w:iCs/>
        </w:rPr>
        <w:t>import</w:t>
      </w:r>
      <w:r>
        <w:t xml:space="preserve"> pour </w:t>
      </w:r>
      <w:r w:rsidRPr="005B551C">
        <w:t>la classe</w:t>
      </w:r>
      <w:r>
        <w:rPr>
          <w:i/>
          <w:iCs/>
        </w:rPr>
        <w:t xml:space="preserve"> </w:t>
      </w:r>
      <w:r w:rsidRPr="00D81397">
        <w:rPr>
          <w:i/>
          <w:iCs/>
        </w:rPr>
        <w:t>Integer</w:t>
      </w:r>
      <w:r>
        <w:t xml:space="preserve"> contrairement à </w:t>
      </w:r>
      <w:r w:rsidRPr="005B551C">
        <w:rPr>
          <w:i/>
          <w:iCs/>
        </w:rPr>
        <w:t>JOptionPane</w:t>
      </w:r>
      <w:r>
        <w:t xml:space="preserve"> ? La raison est que </w:t>
      </w:r>
      <w:r w:rsidRPr="005B551C">
        <w:rPr>
          <w:i/>
          <w:iCs/>
        </w:rPr>
        <w:t>Integer</w:t>
      </w:r>
      <w:r>
        <w:t xml:space="preserve"> fait partie du package </w:t>
      </w:r>
      <w:r w:rsidRPr="0017385D">
        <w:rPr>
          <w:i/>
          <w:iCs/>
        </w:rPr>
        <w:t>java.lang</w:t>
      </w:r>
      <w:r>
        <w:t xml:space="preserve"> (nom complet </w:t>
      </w:r>
      <w:r w:rsidRPr="005B551C">
        <w:rPr>
          <w:i/>
          <w:iCs/>
        </w:rPr>
        <w:t>java.lang.Integer</w:t>
      </w:r>
      <w:r>
        <w:t>) dont toutes les classes sont importées automatiquement dans tous les programmes Java.</w:t>
      </w:r>
    </w:p>
    <w:p w14:paraId="02ED4EBC" w14:textId="77777777" w:rsidR="001238C4" w:rsidRDefault="001238C4" w:rsidP="001238C4">
      <w:pPr>
        <w:pStyle w:val="Corpsdetexte"/>
      </w:pPr>
      <w:r>
        <w:t>La ligne suivante convertit le deuxième entier :</w:t>
      </w:r>
    </w:p>
    <w:p w14:paraId="3CB7CB14" w14:textId="50AF53BC" w:rsidR="001238C4" w:rsidRPr="009D7BE4" w:rsidRDefault="001238C4" w:rsidP="009D7BE4">
      <w:pPr>
        <w:pStyle w:val="SQL"/>
        <w:ind w:firstLine="142"/>
        <w:rPr>
          <w:sz w:val="18"/>
        </w:rPr>
      </w:pPr>
      <w:r w:rsidRPr="008C0F8E">
        <w:rPr>
          <w:sz w:val="18"/>
        </w:rPr>
        <w:t xml:space="preserve">        entier2 = Integer.parseInt(chaine2);</w:t>
      </w:r>
    </w:p>
    <w:p w14:paraId="71F67FD3" w14:textId="77777777" w:rsidR="001238C4" w:rsidRDefault="001238C4" w:rsidP="001238C4">
      <w:pPr>
        <w:pStyle w:val="Corpsdetexte"/>
      </w:pPr>
      <w:r>
        <w:t>Dans notre exemple, cela produit l’effet suivant en mémoire :</w:t>
      </w:r>
    </w:p>
    <w:p w14:paraId="1892BF62" w14:textId="786EBD34" w:rsidR="001238C4" w:rsidRDefault="00320B71" w:rsidP="001238C4">
      <w:pPr>
        <w:pStyle w:val="Corpsdetexte"/>
      </w:pPr>
      <w:r>
        <w:rPr>
          <w:noProof/>
        </w:rPr>
        <w:object w:dxaOrig="4017" w:dyaOrig="3478" w14:anchorId="16AE8BC0">
          <v:shape id="_x0000_i1073" type="#_x0000_t75" alt="" style="width:163.95pt;height:2in;mso-width-percent:0;mso-height-percent:0;mso-width-percent:0;mso-height-percent:0" o:ole="">
            <v:imagedata r:id="rId69" o:title=""/>
          </v:shape>
          <o:OLEObject Type="Embed" ProgID="Visio.Drawing.11" ShapeID="_x0000_i1073" DrawAspect="Content" ObjectID="_1766443808" r:id="rId70"/>
        </w:object>
      </w:r>
    </w:p>
    <w:p w14:paraId="50C4E4A6" w14:textId="77777777" w:rsidR="001238C4" w:rsidRPr="00977D8F" w:rsidRDefault="001238C4" w:rsidP="001238C4">
      <w:pPr>
        <w:pStyle w:val="Titre3"/>
      </w:pPr>
      <w:bookmarkStart w:id="46" w:name="_Toc508790376"/>
      <w:bookmarkStart w:id="47" w:name="_Toc155813884"/>
      <w:r>
        <w:lastRenderedPageBreak/>
        <w:t>Expression</w:t>
      </w:r>
      <w:bookmarkEnd w:id="46"/>
      <w:bookmarkEnd w:id="47"/>
    </w:p>
    <w:p w14:paraId="2C848A2D" w14:textId="77777777" w:rsidR="001238C4" w:rsidRDefault="001238C4" w:rsidP="001238C4">
      <w:pPr>
        <w:pStyle w:val="Corpsdetexte"/>
      </w:pPr>
      <w:r>
        <w:t xml:space="preserve">La ligne suivante calcule la somme des deux entiers et affecte le résultat à la variable </w:t>
      </w:r>
      <w:r w:rsidRPr="00F8166C">
        <w:rPr>
          <w:i/>
          <w:iCs/>
        </w:rPr>
        <w:t>somme</w:t>
      </w:r>
      <w:r>
        <w:t> :</w:t>
      </w:r>
    </w:p>
    <w:p w14:paraId="18E08CB9" w14:textId="712C40C4" w:rsidR="001238C4" w:rsidRPr="009D7BE4" w:rsidRDefault="001238C4" w:rsidP="009D7BE4">
      <w:pPr>
        <w:pStyle w:val="SQL"/>
        <w:ind w:firstLine="142"/>
        <w:rPr>
          <w:sz w:val="18"/>
        </w:rPr>
      </w:pPr>
      <w:r w:rsidRPr="008C0F8E">
        <w:rPr>
          <w:sz w:val="18"/>
        </w:rPr>
        <w:t xml:space="preserve">        somme = entier1 + entier2;</w:t>
      </w:r>
    </w:p>
    <w:p w14:paraId="79834F93" w14:textId="0D486DA5" w:rsidR="001238C4" w:rsidRDefault="001238C4" w:rsidP="001238C4">
      <w:pPr>
        <w:pStyle w:val="Corpsdetexte"/>
      </w:pPr>
      <w:r>
        <w:t xml:space="preserve">Cet exemple permet d’illustrer que la partie droite d’une instruction d’affectation peut être une expression analogue à une expression mathématique. Dans le cas de types numériques, l’expression peut inclure des opérations arithmétiques typiques telles que l’addition (+) et la soustraction (-), la multiplication (*), la division réelle (/), des parenthèses, </w:t>
      </w:r>
      <w:r w:rsidR="00B75375">
        <w:t>etc.</w:t>
      </w:r>
      <w:r>
        <w:rPr>
          <w:rStyle w:val="Appelnotedebasdep"/>
        </w:rPr>
        <w:footnoteReference w:id="22"/>
      </w:r>
      <w:r w:rsidR="00B75375">
        <w:t xml:space="preserve"> </w:t>
      </w:r>
      <w:r>
        <w:t xml:space="preserve">L’expression peut aussi inclure des appels de méthodes. Java inclut un grand nombre de méthodes pour les fonctions numériques (dans la classe </w:t>
      </w:r>
      <w:r w:rsidRPr="003C1205">
        <w:rPr>
          <w:i/>
          <w:iCs/>
        </w:rPr>
        <w:t>java.lang.Math</w:t>
      </w:r>
      <w:r>
        <w:t>).</w:t>
      </w:r>
    </w:p>
    <w:p w14:paraId="3D90A759" w14:textId="601AA55D" w:rsidR="001238C4" w:rsidRDefault="00320B71" w:rsidP="001238C4">
      <w:pPr>
        <w:pStyle w:val="Corpsdetexte"/>
      </w:pPr>
      <w:r>
        <w:rPr>
          <w:noProof/>
        </w:rPr>
        <w:object w:dxaOrig="4558" w:dyaOrig="3478" w14:anchorId="789C9A99">
          <v:shape id="_x0000_i1072" type="#_x0000_t75" alt="" style="width:177.1pt;height:130.85pt;mso-width-percent:0;mso-height-percent:0;mso-width-percent:0;mso-height-percent:0" o:ole="">
            <v:imagedata r:id="rId71" o:title=""/>
          </v:shape>
          <o:OLEObject Type="Embed" ProgID="Visio.Drawing.11" ShapeID="_x0000_i1072" DrawAspect="Content" ObjectID="_1766443809" r:id="rId72"/>
        </w:object>
      </w:r>
    </w:p>
    <w:p w14:paraId="7170DF5D" w14:textId="77777777" w:rsidR="001238C4" w:rsidRDefault="001238C4" w:rsidP="001238C4">
      <w:pPr>
        <w:pStyle w:val="Corpsdetexte"/>
      </w:pPr>
      <w:r>
        <w:t>La ligne suivante affiche la somme dans une fenêtre de dialogue :</w:t>
      </w:r>
    </w:p>
    <w:p w14:paraId="3A7B4873" w14:textId="49BD8781" w:rsidR="001238C4" w:rsidRPr="009D7BE4" w:rsidRDefault="001238C4" w:rsidP="009D7BE4">
      <w:pPr>
        <w:pStyle w:val="SQL"/>
        <w:ind w:firstLine="142"/>
        <w:rPr>
          <w:sz w:val="18"/>
        </w:rPr>
      </w:pPr>
      <w:r w:rsidRPr="008C0F8E">
        <w:rPr>
          <w:sz w:val="18"/>
        </w:rPr>
        <w:t>JOptionPane.showMessageDialog(null,"La somme des deux entiers est " + somme);</w:t>
      </w:r>
    </w:p>
    <w:p w14:paraId="26972E8F" w14:textId="77777777" w:rsidR="001238C4" w:rsidRDefault="001238C4" w:rsidP="001238C4">
      <w:pPr>
        <w:pStyle w:val="Corpsdetexte"/>
      </w:pPr>
      <w:r>
        <w:t>Dans notre exemple, on obtient :</w:t>
      </w:r>
    </w:p>
    <w:p w14:paraId="10E1E211" w14:textId="2CE7B5F7" w:rsidR="001238C4" w:rsidRDefault="00320B71" w:rsidP="001238C4">
      <w:pPr>
        <w:pStyle w:val="Corpsdetexte"/>
        <w:jc w:val="center"/>
      </w:pPr>
      <w:r>
        <w:rPr>
          <w:noProof/>
        </w:rPr>
        <w:object w:dxaOrig="8587" w:dyaOrig="3478" w14:anchorId="34D234B3">
          <v:shape id="_x0000_i1071" type="#_x0000_t75" alt="" style="width:332.15pt;height:133.5pt;mso-width-percent:0;mso-height-percent:0;mso-width-percent:0;mso-height-percent:0" o:ole="">
            <v:imagedata r:id="rId73" o:title=""/>
          </v:shape>
          <o:OLEObject Type="Embed" ProgID="Visio.Drawing.11" ShapeID="_x0000_i1071" DrawAspect="Content" ObjectID="_1766443810" r:id="rId74"/>
        </w:object>
      </w:r>
    </w:p>
    <w:p w14:paraId="44AA6FE8" w14:textId="3FAE7A0B" w:rsidR="001238C4" w:rsidRDefault="001238C4" w:rsidP="001238C4">
      <w:pPr>
        <w:pStyle w:val="Corpsdetexte"/>
      </w:pPr>
      <w:r>
        <w:t xml:space="preserve">La méthode nécessite deux paramètres qui sont séparés par une virgule. Selon la convention Java, tous les paramètres passés à une méthode doivent être séparés par des virgules. Le premier paramètre (valeur spéciale </w:t>
      </w:r>
      <w:r w:rsidRPr="00297A5B">
        <w:rPr>
          <w:i/>
          <w:iCs/>
        </w:rPr>
        <w:t>null</w:t>
      </w:r>
      <w:r>
        <w:t xml:space="preserve">) n’est pas utile pour notre exemple et nous n’expliquerons pas son rôle pour le moment. Le deuxième paramètre est un </w:t>
      </w:r>
      <w:hyperlink r:id="rId75" w:tooltip="class in java.lang" w:history="1">
        <w:r w:rsidR="00392482" w:rsidRPr="00BF5250">
          <w:rPr>
            <w:rFonts w:ascii="DejaVu Sans Mono" w:hAnsi="DejaVu Sans Mono" w:cs="Courier New"/>
            <w:b/>
            <w:bCs/>
            <w:color w:val="4A6782"/>
            <w:spacing w:val="0"/>
            <w:sz w:val="21"/>
            <w:szCs w:val="21"/>
          </w:rPr>
          <w:t>String</w:t>
        </w:r>
      </w:hyperlink>
      <w:r w:rsidR="00392482">
        <w:rPr>
          <w:rFonts w:ascii="DejaVu Sans Mono" w:hAnsi="DejaVu Sans Mono" w:cs="Courier New"/>
          <w:b/>
          <w:bCs/>
          <w:color w:val="4A6782"/>
          <w:spacing w:val="0"/>
          <w:sz w:val="21"/>
          <w:szCs w:val="21"/>
        </w:rPr>
        <w:t xml:space="preserve"> </w:t>
      </w:r>
      <w:r>
        <w:t>qui est affiché dans la fenêtre de dialogue.</w:t>
      </w:r>
    </w:p>
    <w:p w14:paraId="5993E6EE" w14:textId="77777777" w:rsidR="001238C4" w:rsidRPr="00977D8F" w:rsidRDefault="001238C4" w:rsidP="001238C4">
      <w:pPr>
        <w:pStyle w:val="Titre3"/>
      </w:pPr>
      <w:bookmarkStart w:id="48" w:name="_Toc508790377"/>
      <w:bookmarkStart w:id="49" w:name="_Toc155813885"/>
      <w:r>
        <w:t xml:space="preserve">Expression de type </w:t>
      </w:r>
      <w:r w:rsidRPr="16CBE89F">
        <w:rPr>
          <w:i/>
          <w:iCs/>
        </w:rPr>
        <w:t>String</w:t>
      </w:r>
      <w:bookmarkEnd w:id="48"/>
      <w:bookmarkEnd w:id="49"/>
    </w:p>
    <w:p w14:paraId="1A0F1586" w14:textId="77777777" w:rsidR="001238C4" w:rsidRDefault="001238C4" w:rsidP="001238C4">
      <w:pPr>
        <w:pStyle w:val="Corpsdetexte"/>
      </w:pPr>
      <w:r>
        <w:t>Dans notre exemple, la valeur du paramètre est en réalité produite par une expression :</w:t>
      </w:r>
    </w:p>
    <w:p w14:paraId="1A738DA2" w14:textId="070433B6" w:rsidR="001238C4" w:rsidRPr="009D7BE4" w:rsidRDefault="001238C4" w:rsidP="009D7BE4">
      <w:pPr>
        <w:pStyle w:val="SQL"/>
        <w:ind w:firstLine="142"/>
        <w:rPr>
          <w:sz w:val="18"/>
        </w:rPr>
      </w:pPr>
      <w:r w:rsidRPr="008C0F8E">
        <w:rPr>
          <w:sz w:val="18"/>
        </w:rPr>
        <w:t xml:space="preserve">        "La somme </w:t>
      </w:r>
      <w:r>
        <w:rPr>
          <w:sz w:val="18"/>
        </w:rPr>
        <w:t>des deux entiers est " + somme</w:t>
      </w:r>
    </w:p>
    <w:p w14:paraId="5E0D37D2" w14:textId="447CD027" w:rsidR="001238C4" w:rsidRDefault="001238C4" w:rsidP="001238C4">
      <w:pPr>
        <w:pStyle w:val="Corpsdetexte"/>
      </w:pPr>
      <w:r>
        <w:t xml:space="preserve">Cette expression devrait paraître curieuse pour un non-initié. En effet, l’expression additionne un </w:t>
      </w:r>
      <w:hyperlink r:id="rId76" w:tooltip="class in java.lang" w:history="1">
        <w:r w:rsidR="00392482" w:rsidRPr="00BF5250">
          <w:rPr>
            <w:rFonts w:ascii="DejaVu Sans Mono" w:hAnsi="DejaVu Sans Mono" w:cs="Courier New"/>
            <w:b/>
            <w:bCs/>
            <w:color w:val="4A6782"/>
            <w:spacing w:val="0"/>
            <w:sz w:val="21"/>
            <w:szCs w:val="21"/>
          </w:rPr>
          <w:t>String</w:t>
        </w:r>
      </w:hyperlink>
      <w:r>
        <w:t xml:space="preserve"> (</w:t>
      </w:r>
      <w:r w:rsidRPr="0019733A">
        <w:t>"La somme des deux entiers est "</w:t>
      </w:r>
      <w:r>
        <w:t xml:space="preserve">) à une valeur d’une variable de type </w:t>
      </w:r>
      <w:r w:rsidRPr="0019733A">
        <w:rPr>
          <w:i/>
          <w:iCs/>
        </w:rPr>
        <w:t>int</w:t>
      </w:r>
      <w:r>
        <w:t xml:space="preserve"> (20 dans notre exemple) ? En réalité, le « + » dans cette expression représente une opération de concaténation de deux chaînes de caractères. Le compilateur Java fait cette interprétation car le premier opérande est un </w:t>
      </w:r>
      <w:hyperlink r:id="rId77" w:tooltip="class in java.lang" w:history="1">
        <w:r w:rsidR="00392482" w:rsidRPr="00BF5250">
          <w:rPr>
            <w:rFonts w:ascii="DejaVu Sans Mono" w:hAnsi="DejaVu Sans Mono" w:cs="Courier New"/>
            <w:b/>
            <w:bCs/>
            <w:color w:val="4A6782"/>
            <w:spacing w:val="0"/>
            <w:sz w:val="21"/>
            <w:szCs w:val="21"/>
          </w:rPr>
          <w:t>String</w:t>
        </w:r>
      </w:hyperlink>
      <w:r>
        <w:t xml:space="preserve">. Ainsi, le symbole + possède un sens différent en fonction du contexte. On dit que le symbole + est </w:t>
      </w:r>
      <w:r w:rsidRPr="000028F2">
        <w:rPr>
          <w:i/>
          <w:iCs/>
        </w:rPr>
        <w:t>surchargé</w:t>
      </w:r>
      <w:r>
        <w:t xml:space="preserve">, car il a plus d’un sens. </w:t>
      </w:r>
    </w:p>
    <w:p w14:paraId="3C23676E" w14:textId="1E418DD4" w:rsidR="001238C4" w:rsidRDefault="001238C4" w:rsidP="001238C4">
      <w:pPr>
        <w:pStyle w:val="Corpsdetexte"/>
      </w:pPr>
      <w:r>
        <w:t xml:space="preserve">La concaténation a pour effet de placer deux chaînes bout à bout. Mais, la variable </w:t>
      </w:r>
      <w:r w:rsidRPr="00C0618B">
        <w:rPr>
          <w:i/>
          <w:iCs/>
        </w:rPr>
        <w:t>somme</w:t>
      </w:r>
      <w:r>
        <w:t xml:space="preserve"> n’est pas un </w:t>
      </w:r>
      <w:hyperlink r:id="rId78" w:tooltip="class in java.lang" w:history="1">
        <w:r w:rsidR="00392482" w:rsidRPr="00BF5250">
          <w:rPr>
            <w:rFonts w:ascii="DejaVu Sans Mono" w:hAnsi="DejaVu Sans Mono" w:cs="Courier New"/>
            <w:b/>
            <w:bCs/>
            <w:color w:val="4A6782"/>
            <w:spacing w:val="0"/>
            <w:sz w:val="21"/>
            <w:szCs w:val="21"/>
          </w:rPr>
          <w:t>String</w:t>
        </w:r>
      </w:hyperlink>
      <w:r>
        <w:t xml:space="preserve"> mais un </w:t>
      </w:r>
      <w:r w:rsidRPr="00C0618B">
        <w:rPr>
          <w:i/>
          <w:iCs/>
        </w:rPr>
        <w:t>int</w:t>
      </w:r>
      <w:r>
        <w:t xml:space="preserve"> ? Le compilateur Java effectue automatiquement une conversion de l’entier en un </w:t>
      </w:r>
      <w:hyperlink r:id="rId79" w:tooltip="class in java.lang" w:history="1">
        <w:r w:rsidR="00392482" w:rsidRPr="00BF5250">
          <w:rPr>
            <w:rFonts w:ascii="DejaVu Sans Mono" w:hAnsi="DejaVu Sans Mono" w:cs="Courier New"/>
            <w:b/>
            <w:bCs/>
            <w:color w:val="4A6782"/>
            <w:spacing w:val="0"/>
            <w:sz w:val="21"/>
            <w:szCs w:val="21"/>
          </w:rPr>
          <w:t>String</w:t>
        </w:r>
      </w:hyperlink>
      <w:r>
        <w:t xml:space="preserve">. Dans notre exemple, le </w:t>
      </w:r>
      <w:r w:rsidRPr="00B75796">
        <w:rPr>
          <w:i/>
          <w:iCs/>
        </w:rPr>
        <w:t>int</w:t>
      </w:r>
      <w:r>
        <w:t xml:space="preserve"> 20 dans </w:t>
      </w:r>
      <w:r w:rsidRPr="00817187">
        <w:rPr>
          <w:i/>
          <w:iCs/>
        </w:rPr>
        <w:t>somme</w:t>
      </w:r>
      <w:r>
        <w:t xml:space="preserve"> est converti en </w:t>
      </w:r>
      <w:hyperlink r:id="rId80" w:tooltip="class in java.lang" w:history="1">
        <w:r w:rsidR="00392482" w:rsidRPr="00BF5250">
          <w:rPr>
            <w:rFonts w:ascii="DejaVu Sans Mono" w:hAnsi="DejaVu Sans Mono" w:cs="Courier New"/>
            <w:b/>
            <w:bCs/>
            <w:color w:val="4A6782"/>
            <w:spacing w:val="0"/>
            <w:sz w:val="21"/>
            <w:szCs w:val="21"/>
          </w:rPr>
          <w:t>String</w:t>
        </w:r>
      </w:hyperlink>
      <w:r>
        <w:t xml:space="preserve"> "20". La concaténation des deux </w:t>
      </w:r>
      <w:hyperlink r:id="rId81" w:tooltip="class in java.lang" w:history="1">
        <w:r w:rsidR="00392482" w:rsidRPr="00BF5250">
          <w:rPr>
            <w:rFonts w:ascii="DejaVu Sans Mono" w:hAnsi="DejaVu Sans Mono" w:cs="Courier New"/>
            <w:b/>
            <w:bCs/>
            <w:color w:val="4A6782"/>
            <w:spacing w:val="0"/>
            <w:sz w:val="21"/>
            <w:szCs w:val="21"/>
          </w:rPr>
          <w:t>String</w:t>
        </w:r>
      </w:hyperlink>
      <w:r>
        <w:t xml:space="preserve"> </w:t>
      </w:r>
    </w:p>
    <w:p w14:paraId="3543AF45" w14:textId="77777777" w:rsidR="001238C4" w:rsidRDefault="001238C4" w:rsidP="001238C4">
      <w:pPr>
        <w:pStyle w:val="Corpsdetexte"/>
        <w:ind w:firstLine="720"/>
      </w:pPr>
      <w:r w:rsidRPr="0019733A">
        <w:t xml:space="preserve">"La somme des deux entiers est </w:t>
      </w:r>
      <w:r>
        <w:t xml:space="preserve"> </w:t>
      </w:r>
      <w:r w:rsidRPr="0019733A">
        <w:t>"</w:t>
      </w:r>
      <w:r>
        <w:t xml:space="preserve">+"20" </w:t>
      </w:r>
    </w:p>
    <w:p w14:paraId="00A7A869" w14:textId="7187B3D3" w:rsidR="001238C4" w:rsidRDefault="001238C4" w:rsidP="001238C4">
      <w:pPr>
        <w:pStyle w:val="Corpsdetexte"/>
      </w:pPr>
      <w:r>
        <w:lastRenderedPageBreak/>
        <w:t xml:space="preserve">produit le </w:t>
      </w:r>
      <w:hyperlink r:id="rId82" w:tooltip="class in java.lang" w:history="1">
        <w:r w:rsidR="00392482" w:rsidRPr="00BF5250">
          <w:rPr>
            <w:rFonts w:ascii="DejaVu Sans Mono" w:hAnsi="DejaVu Sans Mono" w:cs="Courier New"/>
            <w:b/>
            <w:bCs/>
            <w:color w:val="4A6782"/>
            <w:spacing w:val="0"/>
            <w:sz w:val="21"/>
            <w:szCs w:val="21"/>
          </w:rPr>
          <w:t>String</w:t>
        </w:r>
      </w:hyperlink>
      <w:r>
        <w:t> </w:t>
      </w:r>
    </w:p>
    <w:p w14:paraId="3AF47C6B" w14:textId="77777777" w:rsidR="001238C4" w:rsidRDefault="001238C4" w:rsidP="001238C4">
      <w:pPr>
        <w:pStyle w:val="Corpsdetexte"/>
        <w:ind w:firstLine="720"/>
      </w:pPr>
      <w:r w:rsidRPr="0019733A">
        <w:t xml:space="preserve">"La somme des deux entiers est </w:t>
      </w:r>
      <w:r>
        <w:t>20".</w:t>
      </w:r>
    </w:p>
    <w:p w14:paraId="5055D828" w14:textId="791F3903" w:rsidR="001238C4" w:rsidRDefault="001238C4" w:rsidP="001238C4">
      <w:pPr>
        <w:pStyle w:val="Corpsdetexte"/>
      </w:pPr>
      <w:r>
        <w:t xml:space="preserve">C’est ce </w:t>
      </w:r>
      <w:hyperlink r:id="rId83" w:tooltip="class in java.lang" w:history="1">
        <w:r w:rsidR="00392482" w:rsidRPr="00BF5250">
          <w:rPr>
            <w:rFonts w:ascii="DejaVu Sans Mono" w:hAnsi="DejaVu Sans Mono" w:cs="Courier New"/>
            <w:b/>
            <w:bCs/>
            <w:color w:val="4A6782"/>
            <w:spacing w:val="0"/>
            <w:sz w:val="21"/>
            <w:szCs w:val="21"/>
          </w:rPr>
          <w:t>String</w:t>
        </w:r>
      </w:hyperlink>
      <w:r>
        <w:t xml:space="preserve"> qui est ensuite passé en paramètre à la méthode </w:t>
      </w:r>
      <w:r w:rsidRPr="00447871">
        <w:rPr>
          <w:i/>
          <w:iCs/>
        </w:rPr>
        <w:t>JOptionPane.showMessageDialog</w:t>
      </w:r>
      <w:r>
        <w:t>() pour être affiché dans la fenêtre de dialogue.</w:t>
      </w:r>
    </w:p>
    <w:p w14:paraId="73678518" w14:textId="1B71D953" w:rsidR="00B2336A" w:rsidRDefault="00B2336A" w:rsidP="001238C4">
      <w:pPr>
        <w:pStyle w:val="Corpsdetexte"/>
      </w:pPr>
      <w:r>
        <w:t xml:space="preserve">Cette conversion automatique, de type entier au type </w:t>
      </w:r>
      <w:hyperlink r:id="rId84" w:tooltip="class in java.lang" w:history="1">
        <w:r w:rsidR="00895FC9" w:rsidRPr="00BF5250">
          <w:rPr>
            <w:rFonts w:ascii="DejaVu Sans Mono" w:hAnsi="DejaVu Sans Mono" w:cs="Courier New"/>
            <w:b/>
            <w:bCs/>
            <w:color w:val="4A6782"/>
            <w:spacing w:val="0"/>
            <w:sz w:val="21"/>
            <w:szCs w:val="21"/>
          </w:rPr>
          <w:t>String</w:t>
        </w:r>
      </w:hyperlink>
      <w:r>
        <w:t>, n’est pas unique au Java.</w:t>
      </w:r>
      <w:r w:rsidR="00895FC9">
        <w:t xml:space="preserve"> Il permet d’écrire rapidement du code </w:t>
      </w:r>
      <w:r w:rsidR="0056774B">
        <w:t xml:space="preserve">sans trop se soucier du type des variables. </w:t>
      </w:r>
      <w:r w:rsidR="00307606">
        <w:t xml:space="preserve">Par contre, </w:t>
      </w:r>
      <w:r w:rsidR="0081090A">
        <w:t>on peut toujours écrire du code plus explicite :</w:t>
      </w:r>
    </w:p>
    <w:p w14:paraId="31B3BDD9" w14:textId="1D95010C" w:rsidR="0081090A" w:rsidRPr="0081090A" w:rsidRDefault="0081090A" w:rsidP="0081090A">
      <w:pPr>
        <w:shd w:val="pct10" w:color="auto" w:fill="FFFFFF"/>
        <w:ind w:firstLine="142"/>
        <w:jc w:val="both"/>
        <w:rPr>
          <w:rFonts w:ascii="Courier New" w:hAnsi="Courier New" w:cs="Courier New"/>
          <w:spacing w:val="-5"/>
          <w:sz w:val="18"/>
          <w:szCs w:val="24"/>
        </w:rPr>
      </w:pPr>
      <w:r w:rsidRPr="0081090A">
        <w:rPr>
          <w:rFonts w:ascii="Courier New" w:hAnsi="Courier New" w:cs="Courier New"/>
          <w:spacing w:val="-5"/>
          <w:sz w:val="18"/>
          <w:szCs w:val="24"/>
        </w:rPr>
        <w:t xml:space="preserve">"La somme des deux entiers est " + </w:t>
      </w:r>
      <w:r>
        <w:rPr>
          <w:rFonts w:ascii="Courier New" w:hAnsi="Courier New" w:cs="Courier New"/>
          <w:spacing w:val="-5"/>
          <w:sz w:val="18"/>
          <w:szCs w:val="24"/>
        </w:rPr>
        <w:t>Integer.toString(</w:t>
      </w:r>
      <w:r w:rsidRPr="0081090A">
        <w:rPr>
          <w:rFonts w:ascii="Courier New" w:hAnsi="Courier New" w:cs="Courier New"/>
          <w:spacing w:val="-5"/>
          <w:sz w:val="18"/>
          <w:szCs w:val="24"/>
        </w:rPr>
        <w:t>somme</w:t>
      </w:r>
      <w:r>
        <w:rPr>
          <w:rFonts w:ascii="Courier New" w:hAnsi="Courier New" w:cs="Courier New"/>
          <w:spacing w:val="-5"/>
          <w:sz w:val="18"/>
          <w:szCs w:val="24"/>
        </w:rPr>
        <w:t>)</w:t>
      </w:r>
    </w:p>
    <w:p w14:paraId="5C745638" w14:textId="77777777" w:rsidR="00ED78F6" w:rsidRDefault="00ED78F6" w:rsidP="001238C4">
      <w:pPr>
        <w:pStyle w:val="Corpsdetexte"/>
      </w:pPr>
    </w:p>
    <w:p w14:paraId="0852602F" w14:textId="544B010E" w:rsidR="001238C4" w:rsidRDefault="001238C4" w:rsidP="001238C4">
      <w:pPr>
        <w:pStyle w:val="Corpsdetexte"/>
      </w:pPr>
      <w:r>
        <w:t xml:space="preserve">Enfin, la ligne suivante doit être appelée pour terminer le programme correctement. Cette ligne n’est pas toujours nécessaire. Elle l’est lorsque le programme utilise des éléments graphiques tels que les fenêtres de dialogue. C’est le cas de notre programme qui fait appel aux méthodes </w:t>
      </w:r>
      <w:r w:rsidRPr="000D5D69">
        <w:rPr>
          <w:i/>
          <w:iCs/>
        </w:rPr>
        <w:t>JOptionPane.showInputDialo</w:t>
      </w:r>
      <w:r>
        <w:rPr>
          <w:i/>
          <w:iCs/>
        </w:rPr>
        <w:t>g</w:t>
      </w:r>
      <w:r>
        <w:t>()</w:t>
      </w:r>
      <w:r w:rsidRPr="00E9092C">
        <w:t xml:space="preserve"> et </w:t>
      </w:r>
      <w:r w:rsidRPr="000D5D69">
        <w:rPr>
          <w:i/>
          <w:iCs/>
        </w:rPr>
        <w:t>JOptionPane.showMessageDialog</w:t>
      </w:r>
      <w:r>
        <w:t>().</w:t>
      </w:r>
    </w:p>
    <w:p w14:paraId="59B61164" w14:textId="120AA7F4" w:rsidR="001238C4" w:rsidRPr="009D7BE4" w:rsidRDefault="001238C4" w:rsidP="009D7BE4">
      <w:pPr>
        <w:pStyle w:val="SQL"/>
        <w:ind w:firstLine="142"/>
        <w:rPr>
          <w:sz w:val="18"/>
        </w:rPr>
      </w:pPr>
      <w:r w:rsidRPr="008C0F8E">
        <w:rPr>
          <w:sz w:val="18"/>
        </w:rPr>
        <w:t xml:space="preserve">        System.exit(0);</w:t>
      </w:r>
    </w:p>
    <w:p w14:paraId="38C6203D" w14:textId="3EE3D270" w:rsidR="001238C4" w:rsidRDefault="001238C4" w:rsidP="001238C4">
      <w:pPr>
        <w:pStyle w:val="Titre2"/>
      </w:pPr>
      <w:bookmarkStart w:id="50" w:name="_Toc508790378"/>
      <w:bookmarkStart w:id="51" w:name="_Toc155813886"/>
      <w:r>
        <w:t>Diagramme de séquence UML</w:t>
      </w:r>
      <w:bookmarkEnd w:id="50"/>
      <w:bookmarkEnd w:id="51"/>
    </w:p>
    <w:p w14:paraId="23CFA81E" w14:textId="4BB2AAB9" w:rsidR="001238C4" w:rsidRDefault="00DC4C60" w:rsidP="001238C4">
      <w:pPr>
        <w:pStyle w:val="Corpsdetexte"/>
      </w:pPr>
      <w:r>
        <w:t xml:space="preserve">La </w:t>
      </w:r>
      <w:r>
        <w:fldChar w:fldCharType="begin"/>
      </w:r>
      <w:r>
        <w:instrText xml:space="preserve"> REF _Ref45541682 \h </w:instrText>
      </w:r>
      <w:r>
        <w:fldChar w:fldCharType="separate"/>
      </w:r>
      <w:r w:rsidR="00AB64FB">
        <w:t xml:space="preserve">Figure </w:t>
      </w:r>
      <w:r w:rsidR="00AB64FB">
        <w:rPr>
          <w:noProof/>
        </w:rPr>
        <w:t>11</w:t>
      </w:r>
      <w:r>
        <w:fldChar w:fldCharType="end"/>
      </w:r>
      <w:r>
        <w:t xml:space="preserve"> montre un </w:t>
      </w:r>
      <w:r w:rsidRPr="00D363E3">
        <w:rPr>
          <w:i/>
          <w:iCs/>
        </w:rPr>
        <w:t>diagramme de séquence</w:t>
      </w:r>
      <w:r>
        <w:t xml:space="preserve"> UML qui </w:t>
      </w:r>
      <w:r w:rsidR="001238C4">
        <w:t xml:space="preserve">illustre la séquence d’exécution des méthodes dans le contexte de notre petit scénario.  Chacun des rectangles de la partie supérieure correspond à une classe. Sous chacune des classes une ligne verticale, représente l’évolution dans le temps de la classe.  D’abord, la méthode </w:t>
      </w:r>
      <w:r w:rsidR="001238C4" w:rsidRPr="00280A10">
        <w:rPr>
          <w:i/>
          <w:iCs/>
        </w:rPr>
        <w:t>main</w:t>
      </w:r>
      <w:r w:rsidR="001238C4">
        <w:t xml:space="preserve">() de la classe </w:t>
      </w:r>
      <w:r w:rsidR="001238C4" w:rsidRPr="00202FAE">
        <w:rPr>
          <w:i/>
          <w:iCs/>
        </w:rPr>
        <w:t>Exemple1</w:t>
      </w:r>
      <w:r w:rsidR="001238C4">
        <w:t xml:space="preserve"> est appelée automatiquement par l’intermédiaire de la commande </w:t>
      </w:r>
      <w:r w:rsidR="001238C4" w:rsidRPr="00280A10">
        <w:rPr>
          <w:i/>
          <w:iCs/>
        </w:rPr>
        <w:t>java</w:t>
      </w:r>
      <w:r w:rsidR="001238C4">
        <w:t xml:space="preserve"> </w:t>
      </w:r>
      <w:r w:rsidR="001238C4" w:rsidRPr="00BB4383">
        <w:rPr>
          <w:i/>
          <w:iCs/>
        </w:rPr>
        <w:t>Exemple1</w:t>
      </w:r>
      <w:r w:rsidR="001238C4">
        <w:t xml:space="preserve">. Ceci est illustré par une flèche étiquetée par le nom de la méthode appelée. La flèche part de la ligne sous </w:t>
      </w:r>
      <w:r w:rsidR="001238C4" w:rsidRPr="00872C45">
        <w:rPr>
          <w:i/>
          <w:iCs/>
        </w:rPr>
        <w:t>java.exe</w:t>
      </w:r>
      <w:r w:rsidR="001238C4">
        <w:t xml:space="preserve"> et aboutit à la classe </w:t>
      </w:r>
      <w:r w:rsidR="001238C4" w:rsidRPr="00472D1B">
        <w:rPr>
          <w:i/>
          <w:iCs/>
        </w:rPr>
        <w:t>Exemple1</w:t>
      </w:r>
      <w:r w:rsidR="001238C4">
        <w:t xml:space="preserve"> de notre programme. Un rectangle mince vertical sous une classe signifie que la méthode est en exécution. La méthode </w:t>
      </w:r>
      <w:r w:rsidR="001238C4" w:rsidRPr="00280A10">
        <w:rPr>
          <w:i/>
          <w:iCs/>
        </w:rPr>
        <w:t>main</w:t>
      </w:r>
      <w:r w:rsidR="001238C4">
        <w:t xml:space="preserve">() appelle en premier la méthode </w:t>
      </w:r>
      <w:r w:rsidR="001238C4" w:rsidRPr="00280A10">
        <w:rPr>
          <w:i/>
          <w:iCs/>
        </w:rPr>
        <w:t>showInputDialog</w:t>
      </w:r>
      <w:r w:rsidR="001238C4">
        <w:t xml:space="preserve">("Entrez un premier nombre entier") de </w:t>
      </w:r>
      <w:r w:rsidR="001238C4" w:rsidRPr="00280A10">
        <w:rPr>
          <w:i/>
          <w:iCs/>
        </w:rPr>
        <w:t>JOptionPane</w:t>
      </w:r>
      <w:r w:rsidR="001238C4">
        <w:t xml:space="preserve"> qui s’exécute.  Après son exécution, elle retourne le </w:t>
      </w:r>
      <w:hyperlink r:id="rId85" w:tooltip="class in java.lang" w:history="1">
        <w:r w:rsidR="00392482" w:rsidRPr="00BF5250">
          <w:rPr>
            <w:rFonts w:ascii="DejaVu Sans Mono" w:hAnsi="DejaVu Sans Mono" w:cs="Courier New"/>
            <w:b/>
            <w:bCs/>
            <w:color w:val="4A6782"/>
            <w:spacing w:val="0"/>
            <w:sz w:val="21"/>
            <w:szCs w:val="21"/>
          </w:rPr>
          <w:t>String</w:t>
        </w:r>
      </w:hyperlink>
      <w:r w:rsidR="001238C4">
        <w:t xml:space="preserve"> "15" qui correspond au premier entier. La fin de l’exécution d’une méthode est illustrée par une flèche pointillée étiquetée de la valeur retournée par la méthode. Ensuite, la méthode </w:t>
      </w:r>
      <w:r w:rsidR="001238C4" w:rsidRPr="00FD4AC4">
        <w:rPr>
          <w:i/>
          <w:iCs/>
        </w:rPr>
        <w:t>main</w:t>
      </w:r>
      <w:r w:rsidR="001238C4">
        <w:t xml:space="preserve">() poursuit son travail en appelant de nouveau la méthode </w:t>
      </w:r>
      <w:r w:rsidR="001238C4" w:rsidRPr="00280A10">
        <w:rPr>
          <w:i/>
          <w:iCs/>
        </w:rPr>
        <w:t>showInputDialog</w:t>
      </w:r>
      <w:r w:rsidR="001238C4">
        <w:t xml:space="preserve">("Entrez un second nombre entier")  qui retourne le </w:t>
      </w:r>
      <w:hyperlink r:id="rId86" w:tooltip="class in java.lang" w:history="1">
        <w:r w:rsidR="00392482" w:rsidRPr="00BF5250">
          <w:rPr>
            <w:rFonts w:ascii="DejaVu Sans Mono" w:hAnsi="DejaVu Sans Mono" w:cs="Courier New"/>
            <w:b/>
            <w:bCs/>
            <w:color w:val="4A6782"/>
            <w:spacing w:val="0"/>
            <w:sz w:val="21"/>
            <w:szCs w:val="21"/>
          </w:rPr>
          <w:t>String</w:t>
        </w:r>
      </w:hyperlink>
      <w:r w:rsidR="001238C4">
        <w:t xml:space="preserve"> "5" au second appel. La méthode </w:t>
      </w:r>
      <w:r w:rsidR="001238C4" w:rsidRPr="00784D04">
        <w:rPr>
          <w:i/>
          <w:iCs/>
        </w:rPr>
        <w:t>main</w:t>
      </w:r>
      <w:r w:rsidR="001238C4">
        <w:t xml:space="preserve">() appelle alors </w:t>
      </w:r>
      <w:r w:rsidR="001238C4" w:rsidRPr="007C1618">
        <w:rPr>
          <w:i/>
          <w:iCs/>
        </w:rPr>
        <w:t>parseInt</w:t>
      </w:r>
      <w:r w:rsidR="001238C4">
        <w:t xml:space="preserve">("15") de la </w:t>
      </w:r>
      <w:r w:rsidR="001238C4">
        <w:lastRenderedPageBreak/>
        <w:t xml:space="preserve">classe </w:t>
      </w:r>
      <w:r w:rsidR="001238C4" w:rsidRPr="007A7BDF">
        <w:rPr>
          <w:i/>
          <w:iCs/>
        </w:rPr>
        <w:t>Integer</w:t>
      </w:r>
      <w:r w:rsidR="001238C4">
        <w:t xml:space="preserve"> qui retourne le </w:t>
      </w:r>
      <w:r w:rsidR="001238C4" w:rsidRPr="00A247A1">
        <w:rPr>
          <w:i/>
          <w:iCs/>
        </w:rPr>
        <w:t>int</w:t>
      </w:r>
      <w:r w:rsidR="001238C4">
        <w:t xml:space="preserve"> 15. Ensuite, </w:t>
      </w:r>
      <w:r w:rsidR="001238C4" w:rsidRPr="00784D04">
        <w:rPr>
          <w:i/>
          <w:iCs/>
        </w:rPr>
        <w:t>main</w:t>
      </w:r>
      <w:r w:rsidR="001238C4">
        <w:t xml:space="preserve">() appelle </w:t>
      </w:r>
      <w:r w:rsidR="001238C4" w:rsidRPr="007A7BDF">
        <w:rPr>
          <w:i/>
          <w:iCs/>
        </w:rPr>
        <w:t>parseInt</w:t>
      </w:r>
      <w:r w:rsidR="001238C4">
        <w:t xml:space="preserve">("5") de la classe </w:t>
      </w:r>
      <w:r w:rsidR="001238C4" w:rsidRPr="007A7BDF">
        <w:rPr>
          <w:i/>
          <w:iCs/>
        </w:rPr>
        <w:t>Integer</w:t>
      </w:r>
      <w:r w:rsidR="001238C4">
        <w:t xml:space="preserve"> qui retourne le </w:t>
      </w:r>
      <w:r w:rsidR="001238C4" w:rsidRPr="00784D04">
        <w:rPr>
          <w:i/>
          <w:iCs/>
        </w:rPr>
        <w:t>int</w:t>
      </w:r>
      <w:r w:rsidR="001238C4">
        <w:t xml:space="preserve"> 5. La méthode </w:t>
      </w:r>
      <w:r w:rsidR="001238C4" w:rsidRPr="00142D5D">
        <w:rPr>
          <w:i/>
          <w:iCs/>
        </w:rPr>
        <w:t>main</w:t>
      </w:r>
      <w:r w:rsidR="001238C4">
        <w:t xml:space="preserve">() calcule alors la </w:t>
      </w:r>
      <w:r w:rsidR="001238C4" w:rsidRPr="00A247A1">
        <w:rPr>
          <w:i/>
          <w:iCs/>
        </w:rPr>
        <w:t>somme</w:t>
      </w:r>
      <w:r w:rsidR="001238C4">
        <w:t xml:space="preserve"> et appelle </w:t>
      </w:r>
      <w:r w:rsidR="001238C4" w:rsidRPr="006649E8">
        <w:rPr>
          <w:i/>
          <w:iCs/>
        </w:rPr>
        <w:t>showMessageDialog</w:t>
      </w:r>
      <w:r w:rsidR="001238C4">
        <w:t xml:space="preserve">("La somme des deux entiers est 20") pour l’afficher. Enfin, </w:t>
      </w:r>
      <w:r w:rsidR="001238C4" w:rsidRPr="007137BC">
        <w:rPr>
          <w:i/>
          <w:iCs/>
        </w:rPr>
        <w:t>main</w:t>
      </w:r>
      <w:r w:rsidR="001238C4">
        <w:t xml:space="preserve">() appelle </w:t>
      </w:r>
      <w:r w:rsidR="001238C4" w:rsidRPr="007137BC">
        <w:rPr>
          <w:i/>
          <w:iCs/>
        </w:rPr>
        <w:t>exit</w:t>
      </w:r>
      <w:r w:rsidR="001238C4">
        <w:t xml:space="preserve">(0) de la classe </w:t>
      </w:r>
      <w:r w:rsidR="001238C4" w:rsidRPr="007137BC">
        <w:rPr>
          <w:i/>
          <w:iCs/>
        </w:rPr>
        <w:t>System</w:t>
      </w:r>
      <w:r w:rsidR="001238C4">
        <w:t>.</w:t>
      </w:r>
    </w:p>
    <w:p w14:paraId="70714636" w14:textId="6352EF0F" w:rsidR="001238C4" w:rsidRDefault="004069CA" w:rsidP="001238C4">
      <w:pPr>
        <w:pStyle w:val="Corpsdetexte"/>
      </w:pPr>
      <w:r>
        <w:t xml:space="preserve">Ainsi </w:t>
      </w:r>
      <w:r w:rsidR="001238C4">
        <w:t xml:space="preserve">un programme Java effectue un traitement par le résultat de l’interaction entre plusieurs classes par l’intermédiaire d’appels de méthodes d’une classe à l’autre. Dans notre premier exemple, </w:t>
      </w:r>
      <w:r w:rsidR="00C515B9">
        <w:t xml:space="preserve">une seule classe </w:t>
      </w:r>
      <w:r w:rsidR="002710D1">
        <w:t>a été</w:t>
      </w:r>
      <w:r w:rsidR="001238C4">
        <w:t xml:space="preserve"> défini</w:t>
      </w:r>
      <w:r w:rsidR="002710D1">
        <w:t>e</w:t>
      </w:r>
      <w:r w:rsidR="001238C4">
        <w:t xml:space="preserve"> </w:t>
      </w:r>
      <w:r w:rsidR="002710D1">
        <w:t xml:space="preserve">et cette classe a été </w:t>
      </w:r>
      <w:r w:rsidR="001238C4">
        <w:t>utilisé</w:t>
      </w:r>
      <w:r w:rsidR="002710D1">
        <w:t>e</w:t>
      </w:r>
      <w:r w:rsidR="001238C4">
        <w:t xml:space="preserve"> trois</w:t>
      </w:r>
      <w:r w:rsidR="002710D1">
        <w:t xml:space="preserve"> fois</w:t>
      </w:r>
      <w:r w:rsidR="001238C4">
        <w:t xml:space="preserve">. Sauf dans les cas les plus simples, le codage d’un programme Java nécessite habituellement la définition de plusieurs classes. </w:t>
      </w:r>
    </w:p>
    <w:p w14:paraId="449F721D" w14:textId="3C0BC027" w:rsidR="001238C4" w:rsidRPr="001D7E0E" w:rsidRDefault="004B7EE2" w:rsidP="001238C4">
      <w:pPr>
        <w:pStyle w:val="Corpsdetexte"/>
        <w:jc w:val="center"/>
      </w:pPr>
      <w:r>
        <w:rPr>
          <w:noProof/>
          <w:lang w:val="en-US" w:eastAsia="en-US"/>
        </w:rPr>
        <w:drawing>
          <wp:inline distT="0" distB="0" distL="0" distR="0" wp14:anchorId="41DA49B2" wp14:editId="2806168C">
            <wp:extent cx="2829967" cy="2788516"/>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72172" cy="2830103"/>
                    </a:xfrm>
                    <a:prstGeom prst="rect">
                      <a:avLst/>
                    </a:prstGeom>
                    <a:noFill/>
                    <a:ln>
                      <a:noFill/>
                    </a:ln>
                  </pic:spPr>
                </pic:pic>
              </a:graphicData>
            </a:graphic>
          </wp:inline>
        </w:drawing>
      </w:r>
    </w:p>
    <w:p w14:paraId="33E99CFA" w14:textId="7044595C" w:rsidR="001238C4" w:rsidRPr="00C254CC" w:rsidRDefault="001238C4" w:rsidP="001238C4">
      <w:pPr>
        <w:pStyle w:val="Lgende"/>
        <w:jc w:val="center"/>
      </w:pPr>
      <w:bookmarkStart w:id="52" w:name="_Ref45541682"/>
      <w:r>
        <w:t xml:space="preserve">Figure </w:t>
      </w:r>
      <w:r>
        <w:fldChar w:fldCharType="begin"/>
      </w:r>
      <w:r>
        <w:instrText xml:space="preserve"> SEQ Figure \* ARABIC </w:instrText>
      </w:r>
      <w:r>
        <w:fldChar w:fldCharType="separate"/>
      </w:r>
      <w:r w:rsidR="00AB64FB">
        <w:rPr>
          <w:noProof/>
        </w:rPr>
        <w:t>11</w:t>
      </w:r>
      <w:r>
        <w:fldChar w:fldCharType="end"/>
      </w:r>
      <w:bookmarkEnd w:id="52"/>
      <w:r>
        <w:t xml:space="preserve">. Diagramme de séquence de l’exécution de </w:t>
      </w:r>
      <w:r w:rsidRPr="008B32F8">
        <w:rPr>
          <w:i/>
          <w:iCs/>
        </w:rPr>
        <w:t>Exemple1</w:t>
      </w:r>
      <w:r>
        <w:t>.</w:t>
      </w:r>
    </w:p>
    <w:p w14:paraId="2437DF84" w14:textId="77777777" w:rsidR="001238C4" w:rsidRPr="00DB3BE8" w:rsidRDefault="001238C4" w:rsidP="001238C4">
      <w:pPr>
        <w:pStyle w:val="Titre2"/>
      </w:pPr>
      <w:bookmarkStart w:id="53" w:name="_Toc508790379"/>
      <w:bookmarkStart w:id="54" w:name="_Toc155813887"/>
      <w:r>
        <w:t>Exceptions</w:t>
      </w:r>
      <w:bookmarkEnd w:id="53"/>
      <w:bookmarkEnd w:id="54"/>
    </w:p>
    <w:p w14:paraId="0E868361" w14:textId="7B04249D" w:rsidR="001238C4" w:rsidRDefault="001238C4" w:rsidP="001238C4">
      <w:pPr>
        <w:pStyle w:val="Corpsdetexte"/>
      </w:pPr>
      <w:r>
        <w:t xml:space="preserve">Lors de l’exécution d’un programme, divers problèmes peuvent se produire. Par exemple, si l’utilisateur </w:t>
      </w:r>
      <w:r w:rsidR="007810E6">
        <w:t>entre autres</w:t>
      </w:r>
      <w:r>
        <w:t xml:space="preserve"> chose qu’une chaîne de caractère qui représente un nombre entier dans le dialogue de saisie, la méthode </w:t>
      </w:r>
      <w:r w:rsidRPr="00C81073">
        <w:rPr>
          <w:i/>
          <w:iCs/>
        </w:rPr>
        <w:t>Integer.parseInt</w:t>
      </w:r>
      <w:r>
        <w:t xml:space="preserve">() ne pourra pas convertir la chaîne en un entier ! Ceci provoquera une interruption anormale du programme. Ce genre d’interruption est appelé une </w:t>
      </w:r>
      <w:r w:rsidRPr="0025555F">
        <w:rPr>
          <w:i/>
          <w:iCs/>
        </w:rPr>
        <w:t>exception</w:t>
      </w:r>
      <w:r>
        <w:t xml:space="preserve"> en Java. Lorsqu’une exception est </w:t>
      </w:r>
      <w:r>
        <w:lastRenderedPageBreak/>
        <w:t>levée, le programme est interrompu et un message d’erreur est affiché. Ce message permet de retracer l’origine de l’exception.</w:t>
      </w:r>
    </w:p>
    <w:p w14:paraId="596ACB19" w14:textId="77777777" w:rsidR="001238C4" w:rsidRDefault="001238C4" w:rsidP="001238C4">
      <w:pPr>
        <w:pStyle w:val="Corpsdetexte"/>
      </w:pPr>
      <w:r>
        <w:t xml:space="preserve">Par exemple, supposons que l’utilisateur entre la chaîne "1R" plutôt que "15" : </w:t>
      </w:r>
    </w:p>
    <w:p w14:paraId="70FE5406" w14:textId="58046E78" w:rsidR="001238C4" w:rsidRDefault="004B7EE2" w:rsidP="001238C4">
      <w:pPr>
        <w:pStyle w:val="Corpsdetexte"/>
      </w:pPr>
      <w:r>
        <w:rPr>
          <w:noProof/>
          <w:lang w:val="en-US" w:eastAsia="en-US"/>
        </w:rPr>
        <w:drawing>
          <wp:inline distT="0" distB="0" distL="0" distR="0" wp14:anchorId="6E49F732" wp14:editId="3A4A398F">
            <wp:extent cx="2260600" cy="711200"/>
            <wp:effectExtent l="0" t="0" r="0" b="0"/>
            <wp:docPr id="1225537247"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pic:nvPicPr>
                  <pic:blipFill rotWithShape="1">
                    <a:blip r:embed="rId88">
                      <a:extLst>
                        <a:ext uri="{28A0092B-C50C-407E-A947-70E740481C1C}">
                          <a14:useLocalDpi xmlns:a14="http://schemas.microsoft.com/office/drawing/2010/main" val="0"/>
                        </a:ext>
                      </a:extLst>
                    </a:blip>
                    <a:srcRect t="22975" r="2988" b="9310"/>
                    <a:stretch/>
                  </pic:blipFill>
                  <pic:spPr bwMode="auto">
                    <a:xfrm>
                      <a:off x="0" y="0"/>
                      <a:ext cx="2260600" cy="711200"/>
                    </a:xfrm>
                    <a:prstGeom prst="rect">
                      <a:avLst/>
                    </a:prstGeom>
                    <a:ln>
                      <a:noFill/>
                    </a:ln>
                    <a:extLst>
                      <a:ext uri="{53640926-AAD7-44D8-BBD7-CCE9431645EC}">
                        <a14:shadowObscured xmlns:a14="http://schemas.microsoft.com/office/drawing/2010/main"/>
                      </a:ext>
                    </a:extLst>
                  </pic:spPr>
                </pic:pic>
              </a:graphicData>
            </a:graphic>
          </wp:inline>
        </w:drawing>
      </w:r>
    </w:p>
    <w:p w14:paraId="67EA5121" w14:textId="77777777" w:rsidR="001238C4" w:rsidRDefault="001238C4" w:rsidP="001238C4">
      <w:pPr>
        <w:pStyle w:val="Corpsdetexte"/>
      </w:pPr>
      <w:r>
        <w:t xml:space="preserve">Lorsque l’appel de la méthode </w:t>
      </w:r>
      <w:r w:rsidRPr="00C81073">
        <w:rPr>
          <w:i/>
          <w:iCs/>
        </w:rPr>
        <w:t>Integer.parseInt</w:t>
      </w:r>
      <w:r>
        <w:t>("1R") est effectué, une exception est levée et le message d’erreur suivant est retourné :</w:t>
      </w:r>
    </w:p>
    <w:p w14:paraId="1BDEC869" w14:textId="3DD9EBE5" w:rsidR="001238C4" w:rsidRPr="009D7BE4" w:rsidRDefault="001238C4" w:rsidP="009D7BE4">
      <w:pPr>
        <w:pStyle w:val="CodeJava"/>
      </w:pPr>
      <w:r w:rsidRPr="00DA1ED6">
        <w:rPr>
          <w:sz w:val="18"/>
          <w:szCs w:val="18"/>
        </w:rPr>
        <w:t>java.lang.NumberFormatException: 1R</w:t>
      </w:r>
      <w:r w:rsidRPr="00DA1ED6">
        <w:rPr>
          <w:sz w:val="18"/>
          <w:szCs w:val="18"/>
        </w:rPr>
        <w:cr/>
      </w:r>
      <w:r w:rsidRPr="00DA1ED6">
        <w:rPr>
          <w:sz w:val="18"/>
          <w:szCs w:val="18"/>
        </w:rPr>
        <w:tab/>
        <w:t>int java.lang.Integer.parseInt(java.lang.String, int)</w:t>
      </w:r>
      <w:r w:rsidRPr="00DA1ED6">
        <w:rPr>
          <w:sz w:val="18"/>
          <w:szCs w:val="18"/>
        </w:rPr>
        <w:cr/>
      </w:r>
      <w:r w:rsidRPr="00DA1ED6">
        <w:rPr>
          <w:sz w:val="18"/>
          <w:szCs w:val="18"/>
        </w:rPr>
        <w:tab/>
        <w:t>int java.lang.Integer.parseInt(java.lang.String)</w:t>
      </w:r>
      <w:r w:rsidRPr="00DA1ED6">
        <w:rPr>
          <w:sz w:val="18"/>
          <w:szCs w:val="18"/>
        </w:rPr>
        <w:cr/>
      </w:r>
      <w:r w:rsidRPr="00DA1ED6">
        <w:rPr>
          <w:sz w:val="18"/>
          <w:szCs w:val="18"/>
        </w:rPr>
        <w:tab/>
        <w:t>void Exemple1.main(java.lang.String[])</w:t>
      </w:r>
    </w:p>
    <w:p w14:paraId="4CBB1EF6" w14:textId="0A27452D" w:rsidR="001238C4" w:rsidRDefault="001238C4" w:rsidP="001238C4">
      <w:pPr>
        <w:pStyle w:val="Corpsdetexte"/>
      </w:pPr>
      <w:r w:rsidRPr="004129F1">
        <w:t>Ce message</w:t>
      </w:r>
      <w:r>
        <w:t xml:space="preserve"> indique la classe de l’exception (</w:t>
      </w:r>
      <w:r w:rsidRPr="00DF5A02">
        <w:rPr>
          <w:i/>
          <w:iCs/>
        </w:rPr>
        <w:t>java.lang.NumberFormatException</w:t>
      </w:r>
      <w:r>
        <w:t xml:space="preserve">) et la valeur de paramètre qui a causé le problème (1R). Ensuite, la séquence des appels de méthode qui a conduit au problème est donnée en ordre inverse des appels. Ici, on peut voir que la méthode </w:t>
      </w:r>
      <w:r w:rsidRPr="004129F1">
        <w:rPr>
          <w:i/>
          <w:iCs/>
        </w:rPr>
        <w:t>main</w:t>
      </w:r>
      <w:r>
        <w:t xml:space="preserve"> de la classe </w:t>
      </w:r>
      <w:r w:rsidRPr="004129F1">
        <w:rPr>
          <w:i/>
          <w:iCs/>
        </w:rPr>
        <w:t>Exemple1</w:t>
      </w:r>
      <w:r>
        <w:t xml:space="preserve"> a appelé la méthode</w:t>
      </w:r>
      <w:r w:rsidR="007810E6">
        <w:t xml:space="preserve"> </w:t>
      </w:r>
      <w:r w:rsidRPr="004129F1">
        <w:rPr>
          <w:i/>
          <w:iCs/>
        </w:rPr>
        <w:t>parseInt</w:t>
      </w:r>
      <w:r>
        <w:t xml:space="preserve"> de la classe </w:t>
      </w:r>
      <w:r w:rsidRPr="004129F1">
        <w:rPr>
          <w:i/>
          <w:iCs/>
        </w:rPr>
        <w:t>java.lang.Integer</w:t>
      </w:r>
      <w:r>
        <w:t xml:space="preserve">. La méthode </w:t>
      </w:r>
      <w:r w:rsidRPr="00C65BED">
        <w:rPr>
          <w:i/>
          <w:iCs/>
        </w:rPr>
        <w:t>java.lang.Integer.parseInt</w:t>
      </w:r>
      <w:r w:rsidRPr="00EE1568">
        <w:t>(</w:t>
      </w:r>
      <w:r w:rsidRPr="00C65BED">
        <w:rPr>
          <w:i/>
          <w:iCs/>
        </w:rPr>
        <w:t>java.lang.String</w:t>
      </w:r>
      <w:r w:rsidRPr="00EE1568">
        <w:t>)</w:t>
      </w:r>
      <w:r>
        <w:t xml:space="preserve"> appelle une autre méthode </w:t>
      </w:r>
      <w:r w:rsidRPr="00C65BED">
        <w:rPr>
          <w:i/>
          <w:iCs/>
        </w:rPr>
        <w:t>java.lang.Integer.parseInt</w:t>
      </w:r>
      <w:r w:rsidRPr="00EE1568">
        <w:t>(</w:t>
      </w:r>
      <w:r w:rsidRPr="00C65BED">
        <w:rPr>
          <w:i/>
          <w:iCs/>
        </w:rPr>
        <w:t>java.lang.String</w:t>
      </w:r>
      <w:r w:rsidRPr="00EE1568">
        <w:t xml:space="preserve">, </w:t>
      </w:r>
      <w:r w:rsidRPr="00C65BED">
        <w:rPr>
          <w:i/>
          <w:iCs/>
        </w:rPr>
        <w:t>int</w:t>
      </w:r>
      <w:r w:rsidRPr="00EE1568">
        <w:t>)</w:t>
      </w:r>
      <w:r>
        <w:t xml:space="preserve"> du même nom mais avec deux paramètres ? D’une part, ceci montre que les méthodes que notre programme appelle peuvent elles-mêmes appeler d’autres méthodes. D’autre part, nous verrons plus loin qu’il est possible de définir plusieurs méthodes différentes du même nom sans qu’il n’y ait d’</w:t>
      </w:r>
      <w:r w:rsidR="006470BD">
        <w:t>ambiguïté</w:t>
      </w:r>
      <w:r>
        <w:t xml:space="preserve"> lorsque les paramètres sont différents. Le compilateur peut lever l’</w:t>
      </w:r>
      <w:r w:rsidR="006470BD">
        <w:t>ambigüité</w:t>
      </w:r>
      <w:r>
        <w:t xml:space="preserve"> par la forme des paramètres passés à l’appel.</w:t>
      </w:r>
    </w:p>
    <w:p w14:paraId="419FB3C3" w14:textId="77777777" w:rsidR="001238C4" w:rsidRPr="00D34ADE" w:rsidRDefault="001238C4" w:rsidP="001238C4">
      <w:pPr>
        <w:pStyle w:val="Titre2"/>
      </w:pPr>
      <w:bookmarkStart w:id="55" w:name="_Toc508790380"/>
      <w:bookmarkStart w:id="56" w:name="_Toc155813888"/>
      <w:r>
        <w:t>Syntaxe des identificateurs Java</w:t>
      </w:r>
      <w:bookmarkEnd w:id="55"/>
      <w:bookmarkEnd w:id="56"/>
    </w:p>
    <w:p w14:paraId="26C00500" w14:textId="0553B960" w:rsidR="001238C4" w:rsidRDefault="001238C4" w:rsidP="001238C4">
      <w:pPr>
        <w:pStyle w:val="Corpsdetexte"/>
      </w:pPr>
      <w:r>
        <w:t>Les noms de variables, méthodes</w:t>
      </w:r>
      <w:r w:rsidR="009A7037">
        <w:t xml:space="preserve"> et</w:t>
      </w:r>
      <w:r>
        <w:t xml:space="preserve"> classes doivent respecter des règles précises qui s’appliquent à tous les identificateurs Java. Un identificateur Java doit débuter par une lettre suivie d’une suite d’un nombre quelconque de caractères limités </w:t>
      </w:r>
      <w:r w:rsidR="00694EEA">
        <w:t>aux lettres</w:t>
      </w:r>
      <w:r>
        <w:t xml:space="preserve">, chiffres, $ et _. Les lettres peuvent être majuscules ou minuscules et la casse est importante. Par exemple, « somme » et « Somme » sont deux identificateurs différents en Java. Certains identificateurs sont dits réservés et ne peuvent servir de nom de variable, </w:t>
      </w:r>
      <w:r>
        <w:lastRenderedPageBreak/>
        <w:t>méthode</w:t>
      </w:r>
      <w:r w:rsidR="00E2095B">
        <w:t xml:space="preserve"> ou</w:t>
      </w:r>
      <w:r>
        <w:t xml:space="preserve"> classe. Ces identificateurs réservés ont un sens </w:t>
      </w:r>
      <w:r w:rsidR="006470BD">
        <w:t>prédéfini</w:t>
      </w:r>
      <w:r>
        <w:t xml:space="preserve"> en Java. Par exemple, les identificateurs </w:t>
      </w:r>
      <w:r w:rsidRPr="007E0711">
        <w:rPr>
          <w:i/>
        </w:rPr>
        <w:t>class</w:t>
      </w:r>
      <w:r>
        <w:t xml:space="preserve">, </w:t>
      </w:r>
      <w:r w:rsidRPr="007E0711">
        <w:rPr>
          <w:i/>
        </w:rPr>
        <w:t>import</w:t>
      </w:r>
      <w:r>
        <w:t xml:space="preserve"> et </w:t>
      </w:r>
      <w:r w:rsidRPr="007E0711">
        <w:rPr>
          <w:i/>
        </w:rPr>
        <w:t>int</w:t>
      </w:r>
      <w:r>
        <w:t xml:space="preserve"> sont réservés.</w:t>
      </w:r>
    </w:p>
    <w:p w14:paraId="2F8C9D94" w14:textId="77777777" w:rsidR="001238C4" w:rsidRPr="00D34ADE" w:rsidRDefault="001238C4" w:rsidP="001238C4">
      <w:pPr>
        <w:pStyle w:val="Titre2"/>
      </w:pPr>
      <w:bookmarkStart w:id="57" w:name="_Toc508790381"/>
      <w:bookmarkStart w:id="58" w:name="_Toc155813889"/>
      <w:r>
        <w:t>Disposition du texte</w:t>
      </w:r>
      <w:bookmarkEnd w:id="57"/>
      <w:bookmarkEnd w:id="58"/>
    </w:p>
    <w:p w14:paraId="320363C7" w14:textId="0B3C9319" w:rsidR="00241467" w:rsidRDefault="001238C4" w:rsidP="001238C4">
      <w:pPr>
        <w:pStyle w:val="Corpsdetexte"/>
      </w:pPr>
      <w:r>
        <w:t xml:space="preserve">Les règles de Java concernant la disposition du texte sont assez flexibles au sens où les éléments du langage peuvent être séparés par une suite quelconque d’espaces blancs. Le terme </w:t>
      </w:r>
      <w:r w:rsidRPr="001D3A0A">
        <w:rPr>
          <w:i/>
        </w:rPr>
        <w:t>espace blanc</w:t>
      </w:r>
      <w:r>
        <w:t xml:space="preserve"> désigne un </w:t>
      </w:r>
      <w:r w:rsidRPr="00A549CF">
        <w:rPr>
          <w:i/>
        </w:rPr>
        <w:t>espace</w:t>
      </w:r>
      <w:r>
        <w:t xml:space="preserve">, une marque de </w:t>
      </w:r>
      <w:r w:rsidRPr="00A549CF">
        <w:rPr>
          <w:i/>
        </w:rPr>
        <w:t>tabulation</w:t>
      </w:r>
      <w:r>
        <w:t xml:space="preserve"> ou une </w:t>
      </w:r>
      <w:r w:rsidRPr="00A549CF">
        <w:rPr>
          <w:i/>
        </w:rPr>
        <w:t>fin de ligne</w:t>
      </w:r>
      <w:r>
        <w:t>.</w:t>
      </w:r>
      <w:r w:rsidR="00241467">
        <w:t xml:space="preserve"> Un compilateur Java ne prend donc pas en compte les espaces blancs lorsqu’il traite votre code informatique.</w:t>
      </w:r>
      <w:r>
        <w:t xml:space="preserve"> Cependant, il est utile d’utiliser une manière systématique de disposer les différentes parties d’un </w:t>
      </w:r>
      <w:r w:rsidR="006470BD">
        <w:t>programme</w:t>
      </w:r>
      <w:r>
        <w:t xml:space="preserve"> source afin d’en faciliter la lecture.</w:t>
      </w:r>
      <w:r w:rsidR="00241467">
        <w:t xml:space="preserve"> N’oubliez pas qu’un code qui se lit bien sera plus facile à corriger et à modifier. Certains éditeurs mettent automatiquement en forme votre code informatique pour en assurer la lisibilité.</w:t>
      </w:r>
    </w:p>
    <w:p w14:paraId="408602AB" w14:textId="072E5629" w:rsidR="001238C4" w:rsidRDefault="00241467" w:rsidP="001238C4">
      <w:pPr>
        <w:pStyle w:val="Corpsdetexte"/>
      </w:pPr>
      <w:r>
        <w:t>Certains langages de programmation, comme les langages Python et le Swift, prennent en compte les espaces et les tabulations. D’autres langages, comme le language Go, disposent d’une norme fixe pour l’utilisation des espaces et des tabulations.</w:t>
      </w:r>
    </w:p>
    <w:p w14:paraId="1C2631B5" w14:textId="10577BA0" w:rsidR="00241467" w:rsidRPr="00767811" w:rsidRDefault="00241467" w:rsidP="001238C4">
      <w:pPr>
        <w:pStyle w:val="Corpsdetexte"/>
      </w:pPr>
      <w:r>
        <w:t>Lorsque vous travaillez en équipe, ou lorsque vous entendez contribuez au code de quelqu’un d’autre, il est mal vu de reformatter leur code. Vous devez alors modifier le moins possible leur code.</w:t>
      </w:r>
    </w:p>
    <w:p w14:paraId="70213408" w14:textId="77777777" w:rsidR="001238C4" w:rsidRPr="00D34ADE" w:rsidRDefault="001238C4" w:rsidP="001238C4">
      <w:pPr>
        <w:pStyle w:val="Titre2"/>
      </w:pPr>
      <w:bookmarkStart w:id="59" w:name="_Toc508790382"/>
      <w:bookmarkStart w:id="60" w:name="_Toc155813890"/>
      <w:r>
        <w:t>Initialisation de variable à la déclaration</w:t>
      </w:r>
      <w:bookmarkEnd w:id="60"/>
      <w:r>
        <w:t xml:space="preserve"> </w:t>
      </w:r>
      <w:bookmarkEnd w:id="59"/>
    </w:p>
    <w:p w14:paraId="44D615E9" w14:textId="77777777" w:rsidR="001238C4" w:rsidRDefault="001238C4" w:rsidP="001238C4">
      <w:pPr>
        <w:pStyle w:val="Corpsdetexte"/>
      </w:pPr>
      <w:r>
        <w:t xml:space="preserve">Dans </w:t>
      </w:r>
      <w:r w:rsidRPr="006865B0">
        <w:rPr>
          <w:i/>
          <w:iCs/>
        </w:rPr>
        <w:t>Exemple1</w:t>
      </w:r>
      <w:r>
        <w:t xml:space="preserve">, les variables sont déclarées au début du corps de la méthode </w:t>
      </w:r>
      <w:r w:rsidRPr="006865B0">
        <w:rPr>
          <w:i/>
          <w:iCs/>
        </w:rPr>
        <w:t>main</w:t>
      </w:r>
      <w:r>
        <w:t xml:space="preserve">(). Ceci n’est pas obligatoire. En fait, il est possible de retarder la déclaration à sa première utilisation comme illustré dans </w:t>
      </w:r>
      <w:r w:rsidRPr="008F7A7E">
        <w:rPr>
          <w:i/>
          <w:iCs/>
        </w:rPr>
        <w:t>Exemple2</w:t>
      </w:r>
      <w:r>
        <w:t>.</w:t>
      </w:r>
    </w:p>
    <w:p w14:paraId="641360FC" w14:textId="0D1583CF" w:rsidR="001238C4" w:rsidRPr="008F7A7E" w:rsidRDefault="001238C4" w:rsidP="00940C03">
      <w:pPr>
        <w:pStyle w:val="Corpsdetexte"/>
        <w:keepNext/>
        <w:keepLines/>
      </w:pPr>
      <w:r w:rsidRPr="00A549CF">
        <w:rPr>
          <w:b/>
        </w:rPr>
        <w:t>Exemple</w:t>
      </w:r>
      <w:r>
        <w:t xml:space="preserve">. </w:t>
      </w:r>
      <w:hyperlink r:id="rId89" w:history="1">
        <w:r w:rsidRPr="00A549CF">
          <w:rPr>
            <w:rFonts w:ascii="Segoe UI" w:hAnsi="Segoe UI" w:cs="Segoe UI"/>
            <w:color w:val="0366D6"/>
            <w:lang w:val="fr-CA"/>
          </w:rPr>
          <w:t>JavaPasAPas</w:t>
        </w:r>
      </w:hyperlink>
      <w:r w:rsidRPr="00A549CF">
        <w:rPr>
          <w:rFonts w:ascii="Segoe UI" w:hAnsi="Segoe UI" w:cs="Segoe UI"/>
          <w:color w:val="586069"/>
          <w:lang w:val="fr-CA"/>
        </w:rPr>
        <w:t>/</w:t>
      </w:r>
      <w:r w:rsidR="00D304E1" w:rsidRPr="00D35A89">
        <w:rPr>
          <w:rFonts w:ascii="Segoe UI" w:hAnsi="Segoe UI" w:cs="Segoe UI"/>
          <w:b/>
          <w:bCs/>
          <w:color w:val="586069"/>
          <w:lang w:val="fr-CA"/>
        </w:rPr>
        <w:t>chapitre_2</w:t>
      </w:r>
      <w:r w:rsidR="00D304E1">
        <w:rPr>
          <w:rFonts w:ascii="Segoe UI" w:hAnsi="Segoe UI" w:cs="Segoe UI"/>
          <w:color w:val="586069"/>
          <w:lang w:val="fr-CA"/>
        </w:rPr>
        <w:t>/</w:t>
      </w:r>
      <w:r w:rsidRPr="00A549CF">
        <w:rPr>
          <w:rFonts w:ascii="Segoe UI" w:hAnsi="Segoe UI" w:cs="Segoe UI"/>
          <w:b/>
          <w:bCs/>
          <w:color w:val="586069"/>
          <w:lang w:val="fr-CA"/>
        </w:rPr>
        <w:t>Exemple2.java</w:t>
      </w:r>
    </w:p>
    <w:p w14:paraId="502A533E" w14:textId="77777777" w:rsidR="00C14FD5" w:rsidRPr="00C14FD5" w:rsidRDefault="00C14FD5" w:rsidP="00940C03">
      <w:pPr>
        <w:pStyle w:val="Code"/>
        <w:rPr>
          <w:color w:val="000000"/>
          <w:lang w:eastAsia="en-US"/>
        </w:rPr>
      </w:pPr>
      <w:r w:rsidRPr="00C14FD5">
        <w:rPr>
          <w:lang w:eastAsia="en-US"/>
        </w:rPr>
        <w:t>/**</w:t>
      </w:r>
    </w:p>
    <w:p w14:paraId="02C84D51"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Exemple2</w:t>
      </w:r>
      <w:r w:rsidRPr="00C14FD5">
        <w:rPr>
          <w:color w:val="008C00"/>
          <w:lang w:eastAsia="en-US"/>
        </w:rPr>
        <w:t>.</w:t>
      </w:r>
      <w:r w:rsidRPr="00C14FD5">
        <w:rPr>
          <w:lang w:eastAsia="en-US"/>
        </w:rPr>
        <w:t>java</w:t>
      </w:r>
    </w:p>
    <w:p w14:paraId="594ABD18"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Ce programme saisit deux entiers et en affiche la somme</w:t>
      </w:r>
    </w:p>
    <w:p w14:paraId="2345230E" w14:textId="77777777" w:rsidR="00C14FD5" w:rsidRPr="00C14FD5" w:rsidRDefault="00C14FD5" w:rsidP="00C14FD5">
      <w:pPr>
        <w:pStyle w:val="Code"/>
        <w:rPr>
          <w:color w:val="000000"/>
          <w:lang w:eastAsia="en-US"/>
        </w:rPr>
      </w:pPr>
      <w:r w:rsidRPr="00C14FD5">
        <w:rPr>
          <w:lang w:eastAsia="en-US"/>
        </w:rPr>
        <w:t> */</w:t>
      </w:r>
    </w:p>
    <w:p w14:paraId="2E5E98B1" w14:textId="77777777" w:rsidR="00C14FD5" w:rsidRPr="00C14FD5" w:rsidRDefault="00C14FD5" w:rsidP="00C14FD5">
      <w:pPr>
        <w:pStyle w:val="Code"/>
        <w:rPr>
          <w:color w:val="000000"/>
          <w:lang w:eastAsia="en-US"/>
        </w:rPr>
      </w:pPr>
      <w:r w:rsidRPr="00C14FD5">
        <w:rPr>
          <w:b/>
          <w:bCs/>
          <w:color w:val="800000"/>
          <w:lang w:eastAsia="en-US"/>
        </w:rPr>
        <w:t>import</w:t>
      </w:r>
      <w:r w:rsidRPr="00C14FD5">
        <w:rPr>
          <w:color w:val="004A43"/>
          <w:lang w:eastAsia="en-US"/>
        </w:rPr>
        <w:t xml:space="preserve"> javax</w:t>
      </w:r>
      <w:r w:rsidRPr="00C14FD5">
        <w:rPr>
          <w:color w:val="808030"/>
          <w:lang w:eastAsia="en-US"/>
        </w:rPr>
        <w:t>.</w:t>
      </w:r>
      <w:r w:rsidRPr="00C14FD5">
        <w:rPr>
          <w:color w:val="004A43"/>
          <w:lang w:eastAsia="en-US"/>
        </w:rPr>
        <w:t>swing</w:t>
      </w:r>
      <w:r w:rsidRPr="00C14FD5">
        <w:rPr>
          <w:color w:val="808030"/>
          <w:lang w:eastAsia="en-US"/>
        </w:rPr>
        <w:t>.</w:t>
      </w:r>
      <w:r w:rsidRPr="00C14FD5">
        <w:rPr>
          <w:color w:val="004A43"/>
          <w:lang w:eastAsia="en-US"/>
        </w:rPr>
        <w:t>JOptionPane</w:t>
      </w:r>
      <w:r w:rsidRPr="00C14FD5">
        <w:rPr>
          <w:color w:val="800080"/>
          <w:lang w:eastAsia="en-US"/>
        </w:rPr>
        <w:t>;</w:t>
      </w:r>
      <w:r w:rsidRPr="00C14FD5">
        <w:rPr>
          <w:color w:val="000000"/>
          <w:lang w:eastAsia="en-US"/>
        </w:rPr>
        <w:t xml:space="preserve"> </w:t>
      </w:r>
      <w:r w:rsidRPr="00C14FD5">
        <w:rPr>
          <w:color w:val="696969"/>
          <w:lang w:eastAsia="en-US"/>
        </w:rPr>
        <w:t>// Importe la classe javax.swing.JOptionPane</w:t>
      </w:r>
    </w:p>
    <w:p w14:paraId="7E149883" w14:textId="77777777" w:rsidR="00C14FD5" w:rsidRPr="00C14FD5" w:rsidRDefault="00C14FD5" w:rsidP="00C14FD5">
      <w:pPr>
        <w:pStyle w:val="Code"/>
        <w:rPr>
          <w:color w:val="000000"/>
          <w:lang w:val="en-CA" w:eastAsia="en-US"/>
        </w:rPr>
      </w:pP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class</w:t>
      </w:r>
      <w:r w:rsidRPr="00C14FD5">
        <w:rPr>
          <w:color w:val="000000"/>
          <w:lang w:val="en-CA" w:eastAsia="en-US"/>
        </w:rPr>
        <w:t xml:space="preserve"> Exemple2</w:t>
      </w:r>
      <w:r w:rsidRPr="00C14FD5">
        <w:rPr>
          <w:color w:val="800080"/>
          <w:lang w:val="en-CA" w:eastAsia="en-US"/>
        </w:rPr>
        <w:t>{</w:t>
      </w:r>
    </w:p>
    <w:p w14:paraId="772BCE1A" w14:textId="77777777" w:rsidR="00C14FD5" w:rsidRPr="00C14FD5" w:rsidRDefault="00C14FD5" w:rsidP="00C14FD5">
      <w:pPr>
        <w:pStyle w:val="Code"/>
        <w:rPr>
          <w:color w:val="000000"/>
          <w:lang w:val="en-CA" w:eastAsia="en-US"/>
        </w:rPr>
      </w:pPr>
    </w:p>
    <w:p w14:paraId="668EA6AA" w14:textId="77777777" w:rsidR="00C14FD5" w:rsidRPr="00C14FD5" w:rsidRDefault="00C14FD5" w:rsidP="00C14FD5">
      <w:pPr>
        <w:pStyle w:val="Code"/>
        <w:rPr>
          <w:color w:val="000000"/>
          <w:lang w:val="en-CA" w:eastAsia="en-US"/>
        </w:rPr>
      </w:pPr>
      <w:r w:rsidRPr="00C14FD5">
        <w:rPr>
          <w:color w:val="000000"/>
          <w:lang w:val="en-CA"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099CC544" w14:textId="77777777" w:rsidR="00C14FD5" w:rsidRPr="00C14FD5" w:rsidRDefault="00C14FD5" w:rsidP="00FE30AC">
      <w:pPr>
        <w:pStyle w:val="Code"/>
        <w:keepNext w:val="0"/>
        <w:keepLines w:val="0"/>
        <w:rPr>
          <w:color w:val="000000"/>
          <w:lang w:val="en-CA" w:eastAsia="en-US"/>
        </w:rPr>
      </w:pPr>
    </w:p>
    <w:p w14:paraId="5E487EB1" w14:textId="77777777" w:rsidR="00C14FD5" w:rsidRPr="00C14FD5" w:rsidRDefault="00C14FD5" w:rsidP="00C14FD5">
      <w:pPr>
        <w:pStyle w:val="Code"/>
        <w:rPr>
          <w:color w:val="000000"/>
          <w:lang w:eastAsia="en-US"/>
        </w:rPr>
      </w:pPr>
      <w:r w:rsidRPr="00C14FD5">
        <w:rPr>
          <w:color w:val="000000"/>
          <w:lang w:val="en-CA" w:eastAsia="en-US"/>
        </w:rPr>
        <w:lastRenderedPageBreak/>
        <w:t xml:space="preserve">        </w:t>
      </w:r>
      <w:r w:rsidRPr="00C14FD5">
        <w:rPr>
          <w:color w:val="696969"/>
          <w:lang w:eastAsia="en-US"/>
        </w:rPr>
        <w:t>// Saisir les deux chaînes de caractères qui représentent des nombres entiers</w:t>
      </w:r>
    </w:p>
    <w:p w14:paraId="1E3146F6"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chaine1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premier nombre entier"</w:t>
      </w:r>
      <w:r w:rsidRPr="00C14FD5">
        <w:rPr>
          <w:color w:val="808030"/>
          <w:lang w:eastAsia="en-US"/>
        </w:rPr>
        <w:t>)</w:t>
      </w:r>
      <w:r w:rsidRPr="00C14FD5">
        <w:rPr>
          <w:color w:val="800080"/>
          <w:lang w:eastAsia="en-US"/>
        </w:rPr>
        <w:t>;</w:t>
      </w:r>
    </w:p>
    <w:p w14:paraId="637C0C1A"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chaine2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second nombre entier"</w:t>
      </w:r>
      <w:r w:rsidRPr="00C14FD5">
        <w:rPr>
          <w:color w:val="808030"/>
          <w:lang w:eastAsia="en-US"/>
        </w:rPr>
        <w:t>)</w:t>
      </w:r>
      <w:r w:rsidRPr="00C14FD5">
        <w:rPr>
          <w:color w:val="800080"/>
          <w:lang w:eastAsia="en-US"/>
        </w:rPr>
        <w:t>;</w:t>
      </w:r>
    </w:p>
    <w:p w14:paraId="28E93F40" w14:textId="77777777" w:rsidR="00C14FD5" w:rsidRPr="00C14FD5" w:rsidRDefault="00C14FD5" w:rsidP="00FE30AC">
      <w:pPr>
        <w:pStyle w:val="Code"/>
        <w:keepNext w:val="0"/>
        <w:keepLines w:val="0"/>
        <w:rPr>
          <w:color w:val="000000"/>
          <w:lang w:eastAsia="en-US"/>
        </w:rPr>
      </w:pPr>
    </w:p>
    <w:p w14:paraId="172C531E"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Convertir les chaînes en entiers</w:t>
      </w:r>
    </w:p>
    <w:p w14:paraId="1A7D69B6"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entier1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chaine1</w:t>
      </w:r>
      <w:r w:rsidRPr="00C14FD5">
        <w:rPr>
          <w:color w:val="808030"/>
          <w:lang w:eastAsia="en-US"/>
        </w:rPr>
        <w:t>)</w:t>
      </w:r>
      <w:r w:rsidRPr="00C14FD5">
        <w:rPr>
          <w:color w:val="800080"/>
          <w:lang w:eastAsia="en-US"/>
        </w:rPr>
        <w:t>;</w:t>
      </w:r>
    </w:p>
    <w:p w14:paraId="584D2D5A"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entier2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chaine2</w:t>
      </w:r>
      <w:r w:rsidRPr="00C14FD5">
        <w:rPr>
          <w:color w:val="808030"/>
          <w:lang w:eastAsia="en-US"/>
        </w:rPr>
        <w:t>)</w:t>
      </w:r>
      <w:r w:rsidRPr="00C14FD5">
        <w:rPr>
          <w:color w:val="800080"/>
          <w:lang w:eastAsia="en-US"/>
        </w:rPr>
        <w:t>;</w:t>
      </w:r>
    </w:p>
    <w:p w14:paraId="23D1C56A" w14:textId="77777777" w:rsidR="00C14FD5" w:rsidRPr="00C14FD5" w:rsidRDefault="00C14FD5" w:rsidP="00FE30AC">
      <w:pPr>
        <w:pStyle w:val="Code"/>
        <w:keepNext w:val="0"/>
        <w:keepLines w:val="0"/>
        <w:rPr>
          <w:color w:val="000000"/>
          <w:lang w:eastAsia="en-US"/>
        </w:rPr>
      </w:pPr>
    </w:p>
    <w:p w14:paraId="418F46AE"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Calculer la somme des deux entiers</w:t>
      </w:r>
    </w:p>
    <w:p w14:paraId="30974C84"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somme </w:t>
      </w:r>
      <w:r w:rsidRPr="00C14FD5">
        <w:rPr>
          <w:color w:val="808030"/>
          <w:lang w:eastAsia="en-US"/>
        </w:rPr>
        <w:t>=</w:t>
      </w:r>
      <w:r w:rsidRPr="00C14FD5">
        <w:rPr>
          <w:color w:val="000000"/>
          <w:lang w:eastAsia="en-US"/>
        </w:rPr>
        <w:t xml:space="preserve"> entier1 </w:t>
      </w:r>
      <w:r w:rsidRPr="00C14FD5">
        <w:rPr>
          <w:color w:val="808030"/>
          <w:lang w:eastAsia="en-US"/>
        </w:rPr>
        <w:t>+</w:t>
      </w:r>
      <w:r w:rsidRPr="00C14FD5">
        <w:rPr>
          <w:color w:val="000000"/>
          <w:lang w:eastAsia="en-US"/>
        </w:rPr>
        <w:t xml:space="preserve"> entier2</w:t>
      </w:r>
      <w:r w:rsidRPr="00C14FD5">
        <w:rPr>
          <w:color w:val="800080"/>
          <w:lang w:eastAsia="en-US"/>
        </w:rPr>
        <w:t>;</w:t>
      </w:r>
    </w:p>
    <w:p w14:paraId="375F2C7C" w14:textId="77777777" w:rsidR="00C14FD5" w:rsidRPr="00C14FD5" w:rsidRDefault="00C14FD5" w:rsidP="00C14FD5">
      <w:pPr>
        <w:pStyle w:val="Code"/>
        <w:rPr>
          <w:color w:val="000000"/>
          <w:lang w:eastAsia="en-US"/>
        </w:rPr>
      </w:pPr>
    </w:p>
    <w:p w14:paraId="593A644A"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Afficher la somme avec JOptionPane.showMessageDialog</w:t>
      </w:r>
    </w:p>
    <w:p w14:paraId="30266385" w14:textId="77777777" w:rsidR="00C14FD5" w:rsidRPr="00C14FD5" w:rsidRDefault="00C14FD5" w:rsidP="00C14FD5">
      <w:pPr>
        <w:pStyle w:val="Code"/>
        <w:rPr>
          <w:color w:val="000000"/>
          <w:lang w:eastAsia="en-US"/>
        </w:rPr>
      </w:pPr>
      <w:r w:rsidRPr="00C14FD5">
        <w:rPr>
          <w:color w:val="000000"/>
          <w:lang w:eastAsia="en-US"/>
        </w:rPr>
        <w:t xml:space="preserve">        JOptionPane</w:t>
      </w:r>
      <w:r w:rsidRPr="00C14FD5">
        <w:rPr>
          <w:color w:val="808030"/>
          <w:lang w:eastAsia="en-US"/>
        </w:rPr>
        <w:t>.</w:t>
      </w:r>
      <w:r w:rsidRPr="00C14FD5">
        <w:rPr>
          <w:color w:val="000000"/>
          <w:lang w:eastAsia="en-US"/>
        </w:rPr>
        <w:t>showMessageDialog</w:t>
      </w:r>
      <w:r w:rsidRPr="00C14FD5">
        <w:rPr>
          <w:color w:val="808030"/>
          <w:lang w:eastAsia="en-US"/>
        </w:rPr>
        <w:t>(</w:t>
      </w:r>
      <w:r w:rsidRPr="00C14FD5">
        <w:rPr>
          <w:b/>
          <w:bCs/>
          <w:color w:val="800000"/>
          <w:lang w:eastAsia="en-US"/>
        </w:rPr>
        <w:t>null</w:t>
      </w:r>
      <w:r w:rsidRPr="00C14FD5">
        <w:rPr>
          <w:color w:val="808030"/>
          <w:lang w:eastAsia="en-US"/>
        </w:rPr>
        <w:t>,</w:t>
      </w:r>
      <w:r w:rsidRPr="00C14FD5">
        <w:rPr>
          <w:color w:val="0000E6"/>
          <w:lang w:eastAsia="en-US"/>
        </w:rPr>
        <w:t>"La somme des deux entiers est "</w:t>
      </w:r>
      <w:r w:rsidRPr="00C14FD5">
        <w:rPr>
          <w:color w:val="000000"/>
          <w:lang w:eastAsia="en-US"/>
        </w:rPr>
        <w:t xml:space="preserve"> </w:t>
      </w:r>
      <w:r w:rsidRPr="00C14FD5">
        <w:rPr>
          <w:color w:val="808030"/>
          <w:lang w:eastAsia="en-US"/>
        </w:rPr>
        <w:t>+</w:t>
      </w:r>
      <w:r w:rsidRPr="00C14FD5">
        <w:rPr>
          <w:color w:val="000000"/>
          <w:lang w:eastAsia="en-US"/>
        </w:rPr>
        <w:t xml:space="preserve"> somme</w:t>
      </w:r>
      <w:r w:rsidRPr="00C14FD5">
        <w:rPr>
          <w:color w:val="808030"/>
          <w:lang w:eastAsia="en-US"/>
        </w:rPr>
        <w:t>)</w:t>
      </w:r>
      <w:r w:rsidRPr="00C14FD5">
        <w:rPr>
          <w:color w:val="800080"/>
          <w:lang w:eastAsia="en-US"/>
        </w:rPr>
        <w:t>;</w:t>
      </w:r>
    </w:p>
    <w:p w14:paraId="4BC4A9BA" w14:textId="77777777" w:rsidR="00C14FD5" w:rsidRPr="00C14FD5" w:rsidRDefault="00C14FD5" w:rsidP="00C14FD5">
      <w:pPr>
        <w:pStyle w:val="Code"/>
        <w:rPr>
          <w:color w:val="000000"/>
          <w:lang w:eastAsia="en-US"/>
        </w:rPr>
      </w:pPr>
    </w:p>
    <w:p w14:paraId="52B01831"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Appel de System.exit(0) nécessaire à cause des appels à</w:t>
      </w:r>
    </w:p>
    <w:p w14:paraId="489CDE8D"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JOptionPane.showInputDialog et JOptionPane.showMessageDialog</w:t>
      </w:r>
    </w:p>
    <w:p w14:paraId="45129D64"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System</w:t>
      </w:r>
      <w:r w:rsidRPr="00C14FD5">
        <w:rPr>
          <w:color w:val="808030"/>
          <w:lang w:eastAsia="en-US"/>
        </w:rPr>
        <w:t>.</w:t>
      </w:r>
      <w:r w:rsidRPr="00C14FD5">
        <w:rPr>
          <w:color w:val="000000"/>
          <w:lang w:eastAsia="en-US"/>
        </w:rPr>
        <w:t>exit</w:t>
      </w:r>
      <w:r w:rsidRPr="00C14FD5">
        <w:rPr>
          <w:color w:val="808030"/>
          <w:lang w:eastAsia="en-US"/>
        </w:rPr>
        <w:t>(</w:t>
      </w:r>
      <w:r w:rsidRPr="00C14FD5">
        <w:rPr>
          <w:color w:val="008C00"/>
          <w:lang w:eastAsia="en-US"/>
        </w:rPr>
        <w:t>0</w:t>
      </w:r>
      <w:r w:rsidRPr="00C14FD5">
        <w:rPr>
          <w:color w:val="808030"/>
          <w:lang w:eastAsia="en-US"/>
        </w:rPr>
        <w:t>)</w:t>
      </w:r>
      <w:r w:rsidRPr="00C14FD5">
        <w:rPr>
          <w:color w:val="800080"/>
          <w:lang w:eastAsia="en-US"/>
        </w:rPr>
        <w:t>;</w:t>
      </w:r>
    </w:p>
    <w:p w14:paraId="762CDAD1" w14:textId="77777777" w:rsidR="00C14FD5" w:rsidRPr="00452667" w:rsidRDefault="00C14FD5" w:rsidP="00C14FD5">
      <w:pPr>
        <w:pStyle w:val="Code"/>
        <w:rPr>
          <w:color w:val="000000"/>
          <w:lang w:eastAsia="en-US"/>
        </w:rPr>
      </w:pPr>
      <w:r w:rsidRPr="00C14FD5">
        <w:rPr>
          <w:color w:val="000000"/>
          <w:lang w:eastAsia="en-US"/>
        </w:rPr>
        <w:t xml:space="preserve">    </w:t>
      </w:r>
      <w:r w:rsidRPr="00452667">
        <w:rPr>
          <w:color w:val="800080"/>
          <w:lang w:eastAsia="en-US"/>
        </w:rPr>
        <w:t>}</w:t>
      </w:r>
    </w:p>
    <w:p w14:paraId="5410CE17" w14:textId="22782635" w:rsidR="00C14FD5" w:rsidRDefault="00C14FD5" w:rsidP="00C14FD5">
      <w:pPr>
        <w:pStyle w:val="Code"/>
        <w:rPr>
          <w:color w:val="800080"/>
          <w:lang w:eastAsia="en-US"/>
        </w:rPr>
      </w:pPr>
      <w:r w:rsidRPr="00452667">
        <w:rPr>
          <w:color w:val="800080"/>
          <w:lang w:eastAsia="en-US"/>
        </w:rPr>
        <w:t>}</w:t>
      </w:r>
    </w:p>
    <w:p w14:paraId="765E94E5" w14:textId="77777777" w:rsidR="00117845" w:rsidRPr="00452667" w:rsidRDefault="00117845" w:rsidP="00C14FD5">
      <w:pPr>
        <w:pStyle w:val="Code"/>
        <w:rPr>
          <w:color w:val="000000"/>
          <w:lang w:eastAsia="en-US"/>
        </w:rPr>
      </w:pPr>
    </w:p>
    <w:p w14:paraId="40055096" w14:textId="77777777" w:rsidR="001238C4" w:rsidRDefault="001238C4" w:rsidP="001238C4">
      <w:pPr>
        <w:pStyle w:val="Corpsdetexte"/>
        <w:rPr>
          <w:b/>
          <w:bCs/>
        </w:rPr>
      </w:pPr>
    </w:p>
    <w:p w14:paraId="26F15F76" w14:textId="3C991F87" w:rsidR="001238C4" w:rsidRDefault="001238C4" w:rsidP="009D7BE4">
      <w:pPr>
        <w:pStyle w:val="Corpsdetexte"/>
      </w:pPr>
      <w:r>
        <w:t xml:space="preserve">La ligne suivante déclare le type de </w:t>
      </w:r>
      <w:r w:rsidRPr="00FB47AF">
        <w:rPr>
          <w:i/>
          <w:iCs/>
        </w:rPr>
        <w:t>chaine1</w:t>
      </w:r>
      <w:r>
        <w:t xml:space="preserve"> et l’initialise en même temps par l’appel à </w:t>
      </w:r>
      <w:r w:rsidR="006B2B74">
        <w:rPr>
          <w:i/>
          <w:iCs/>
        </w:rPr>
        <w:t>s</w:t>
      </w:r>
      <w:r w:rsidRPr="00FB47AF">
        <w:rPr>
          <w:i/>
          <w:iCs/>
        </w:rPr>
        <w:t>howInputDialog</w:t>
      </w:r>
      <w:r>
        <w:t xml:space="preserve">(). </w:t>
      </w:r>
    </w:p>
    <w:p w14:paraId="14E80AF6" w14:textId="0016D986" w:rsidR="001238C4" w:rsidRPr="00510776" w:rsidRDefault="001238C4" w:rsidP="001238C4">
      <w:pPr>
        <w:pStyle w:val="CodeJava9pt"/>
      </w:pPr>
      <w:r w:rsidRPr="00510776">
        <w:t>String chaine1 = JOptionPane.showInputDialog("Entrez un premier nombre entier");</w:t>
      </w:r>
    </w:p>
    <w:p w14:paraId="24F931B9" w14:textId="77777777" w:rsidR="001238C4" w:rsidRDefault="001238C4" w:rsidP="001238C4">
      <w:pPr>
        <w:pStyle w:val="Corpsdetexte"/>
      </w:pPr>
    </w:p>
    <w:p w14:paraId="06F53C16" w14:textId="77777777" w:rsidR="001238C4" w:rsidRDefault="001238C4" w:rsidP="001238C4">
      <w:pPr>
        <w:pStyle w:val="Corpsdetexte"/>
      </w:pPr>
      <w:r>
        <w:t>Il est permis de déclarer une variable n’importe où dans le corps d’une méthode et il est permis de l’initialiser au moment de sa déclaration.</w:t>
      </w:r>
    </w:p>
    <w:p w14:paraId="090EBC1C" w14:textId="77777777" w:rsidR="001238C4" w:rsidRPr="006865B0" w:rsidRDefault="001238C4" w:rsidP="001238C4">
      <w:pPr>
        <w:pStyle w:val="Corpsdetexte"/>
        <w:pBdr>
          <w:top w:val="single" w:sz="4" w:space="1" w:color="auto"/>
          <w:left w:val="single" w:sz="4" w:space="4" w:color="auto"/>
          <w:bottom w:val="single" w:sz="4" w:space="1" w:color="auto"/>
          <w:right w:val="single" w:sz="4" w:space="4" w:color="auto"/>
        </w:pBdr>
        <w:rPr>
          <w:b/>
          <w:bCs/>
        </w:rPr>
      </w:pPr>
      <w:r w:rsidRPr="006865B0">
        <w:rPr>
          <w:b/>
          <w:bCs/>
        </w:rPr>
        <w:t>Erreur de programmation</w:t>
      </w:r>
    </w:p>
    <w:p w14:paraId="155346C8" w14:textId="77777777" w:rsidR="001238C4" w:rsidRDefault="001238C4" w:rsidP="001238C4">
      <w:pPr>
        <w:pStyle w:val="Corpsdetexte"/>
        <w:pBdr>
          <w:top w:val="single" w:sz="4" w:space="1" w:color="auto"/>
          <w:left w:val="single" w:sz="4" w:space="4" w:color="auto"/>
          <w:bottom w:val="single" w:sz="4" w:space="1" w:color="auto"/>
          <w:right w:val="single" w:sz="4" w:space="4" w:color="auto"/>
        </w:pBdr>
      </w:pPr>
      <w:r>
        <w:t>L’utilisation d’une variable non déclarée provoque une erreur de compilation.</w:t>
      </w:r>
    </w:p>
    <w:p w14:paraId="36CF1A82" w14:textId="2B4253CE" w:rsidR="001238C4" w:rsidRDefault="00105B8C" w:rsidP="001238C4">
      <w:pPr>
        <w:pStyle w:val="Corpsdetexte"/>
        <w:pBdr>
          <w:top w:val="single" w:sz="4" w:space="1" w:color="auto"/>
          <w:left w:val="single" w:sz="4" w:space="4" w:color="auto"/>
          <w:bottom w:val="single" w:sz="4" w:space="1" w:color="auto"/>
          <w:right w:val="single" w:sz="4" w:space="4" w:color="auto"/>
        </w:pBdr>
      </w:pPr>
      <w:r>
        <w:t xml:space="preserve">Déclarer </w:t>
      </w:r>
      <w:r w:rsidR="001238C4">
        <w:t>une variable déjà déclarée provoque une erreur de compilation.</w:t>
      </w:r>
    </w:p>
    <w:p w14:paraId="4238BB61" w14:textId="77777777" w:rsidR="001238C4" w:rsidRPr="00DB4008" w:rsidRDefault="001238C4" w:rsidP="001238C4">
      <w:pPr>
        <w:pStyle w:val="Corpsdetexte"/>
        <w:pBdr>
          <w:top w:val="single" w:sz="4" w:space="1" w:color="auto"/>
          <w:left w:val="single" w:sz="4" w:space="4" w:color="auto"/>
          <w:bottom w:val="single" w:sz="4" w:space="1" w:color="auto"/>
          <w:right w:val="single" w:sz="4" w:space="4" w:color="auto"/>
        </w:pBdr>
      </w:pPr>
      <w:r>
        <w:t>L’utilisation de la valeur d’une variable non initialisée provoque une erreur à l’exécution.</w:t>
      </w:r>
    </w:p>
    <w:p w14:paraId="15793D06" w14:textId="77777777" w:rsidR="001238C4" w:rsidRDefault="001238C4" w:rsidP="001238C4">
      <w:pPr>
        <w:pStyle w:val="Corpsdetexte"/>
      </w:pPr>
      <w:r w:rsidRPr="004622F9">
        <w:rPr>
          <w:b/>
          <w:bCs/>
        </w:rPr>
        <w:t>Exercice</w:t>
      </w:r>
      <w:r>
        <w:t xml:space="preserve">. Modifiez le programme </w:t>
      </w:r>
      <w:r w:rsidRPr="003D127D">
        <w:rPr>
          <w:i/>
          <w:iCs/>
        </w:rPr>
        <w:t>Exemple1</w:t>
      </w:r>
      <w:r>
        <w:t xml:space="preserve"> afin qu’il lise trois entiers (plutôt que deux) et en affiche la somme.</w:t>
      </w:r>
    </w:p>
    <w:p w14:paraId="6726DF47" w14:textId="5BD6B2D0" w:rsidR="001238C4" w:rsidRDefault="001238C4" w:rsidP="001238C4">
      <w:pPr>
        <w:pStyle w:val="Corpsdetexte"/>
      </w:pPr>
      <w:r w:rsidRPr="00A331D0">
        <w:rPr>
          <w:b/>
        </w:rPr>
        <w:t>Solution</w:t>
      </w:r>
      <w:r>
        <w:t xml:space="preserve">. La solution suivante est une adaptation directe de </w:t>
      </w:r>
      <w:r w:rsidRPr="00E774C8">
        <w:rPr>
          <w:i/>
          <w:iCs/>
        </w:rPr>
        <w:t>Exemple1.java</w:t>
      </w:r>
      <w:r>
        <w:t xml:space="preserve">. La nouvelle variable </w:t>
      </w:r>
      <w:r w:rsidRPr="007354F1">
        <w:rPr>
          <w:i/>
          <w:iCs/>
        </w:rPr>
        <w:t>chaine3</w:t>
      </w:r>
      <w:r>
        <w:t xml:space="preserve"> de type </w:t>
      </w:r>
      <w:hyperlink r:id="rId90" w:tooltip="class in java.lang" w:history="1">
        <w:r w:rsidR="00746EB5" w:rsidRPr="00BF5250">
          <w:rPr>
            <w:rFonts w:ascii="DejaVu Sans Mono" w:hAnsi="DejaVu Sans Mono" w:cs="Courier New"/>
            <w:b/>
            <w:bCs/>
            <w:color w:val="4A6782"/>
            <w:spacing w:val="0"/>
            <w:sz w:val="21"/>
            <w:szCs w:val="21"/>
          </w:rPr>
          <w:t>String</w:t>
        </w:r>
      </w:hyperlink>
      <w:r>
        <w:t xml:space="preserve"> est introduite pour y lire la </w:t>
      </w:r>
      <w:r>
        <w:lastRenderedPageBreak/>
        <w:t xml:space="preserve">troisième chaîne de caractère ainsi qu’une variable </w:t>
      </w:r>
      <w:r w:rsidRPr="007354F1">
        <w:rPr>
          <w:i/>
          <w:iCs/>
        </w:rPr>
        <w:t>entier3</w:t>
      </w:r>
      <w:r>
        <w:t xml:space="preserve"> pour l’entier correspondant.</w:t>
      </w:r>
    </w:p>
    <w:p w14:paraId="5950874D" w14:textId="6E2FCFF3" w:rsidR="001238C4" w:rsidRPr="001C4C05" w:rsidRDefault="00000000" w:rsidP="001238C4">
      <w:pPr>
        <w:pStyle w:val="Corpsdetexte"/>
      </w:pPr>
      <w:hyperlink r:id="rId91" w:history="1">
        <w:r w:rsidR="001238C4" w:rsidRPr="00A549CF">
          <w:rPr>
            <w:rFonts w:ascii="Segoe UI" w:hAnsi="Segoe UI" w:cs="Segoe UI"/>
            <w:color w:val="0366D6"/>
            <w:lang w:val="fr-CA"/>
          </w:rPr>
          <w:t>JavaPasAPas</w:t>
        </w:r>
      </w:hyperlink>
      <w:r w:rsidR="001238C4" w:rsidRPr="00A549CF">
        <w:rPr>
          <w:rFonts w:ascii="Segoe UI" w:hAnsi="Segoe UI" w:cs="Segoe UI"/>
          <w:color w:val="586069"/>
          <w:lang w:val="fr-CA"/>
        </w:rPr>
        <w:t>/</w:t>
      </w:r>
      <w:r w:rsidR="005B210C" w:rsidRPr="00D35A89">
        <w:rPr>
          <w:rFonts w:ascii="Segoe UI" w:hAnsi="Segoe UI" w:cs="Segoe UI"/>
          <w:b/>
          <w:bCs/>
          <w:color w:val="586069"/>
          <w:lang w:val="fr-CA"/>
        </w:rPr>
        <w:t>chapitre_2</w:t>
      </w:r>
      <w:r w:rsidR="005B210C">
        <w:rPr>
          <w:rFonts w:ascii="Segoe UI" w:hAnsi="Segoe UI" w:cs="Segoe UI"/>
          <w:color w:val="586069"/>
          <w:lang w:val="fr-CA"/>
        </w:rPr>
        <w:t>/</w:t>
      </w:r>
      <w:r w:rsidR="001238C4" w:rsidRPr="00A549CF">
        <w:rPr>
          <w:rFonts w:ascii="Segoe UI" w:hAnsi="Segoe UI" w:cs="Segoe UI"/>
          <w:b/>
          <w:bCs/>
          <w:color w:val="586069"/>
          <w:lang w:val="fr-CA"/>
        </w:rPr>
        <w:t>Exercice1.java</w:t>
      </w:r>
    </w:p>
    <w:p w14:paraId="2DA150B0" w14:textId="77777777" w:rsidR="00C14FD5" w:rsidRPr="00C14FD5" w:rsidRDefault="00C14FD5" w:rsidP="00C14FD5">
      <w:pPr>
        <w:pStyle w:val="Code"/>
        <w:rPr>
          <w:color w:val="000000"/>
          <w:lang w:eastAsia="en-US"/>
        </w:rPr>
      </w:pPr>
      <w:r w:rsidRPr="00C14FD5">
        <w:rPr>
          <w:lang w:eastAsia="en-US"/>
        </w:rPr>
        <w:t>/**</w:t>
      </w:r>
    </w:p>
    <w:p w14:paraId="20A13300"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Exercice1</w:t>
      </w:r>
      <w:r w:rsidRPr="00C14FD5">
        <w:rPr>
          <w:color w:val="008C00"/>
          <w:lang w:eastAsia="en-US"/>
        </w:rPr>
        <w:t>.</w:t>
      </w:r>
      <w:r w:rsidRPr="00C14FD5">
        <w:rPr>
          <w:lang w:eastAsia="en-US"/>
        </w:rPr>
        <w:t>java</w:t>
      </w:r>
    </w:p>
    <w:p w14:paraId="632E5047"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Lire </w:t>
      </w:r>
      <w:r w:rsidRPr="00C14FD5">
        <w:rPr>
          <w:color w:val="008C00"/>
          <w:lang w:eastAsia="en-US"/>
        </w:rPr>
        <w:t>3</w:t>
      </w:r>
      <w:r w:rsidRPr="00C14FD5">
        <w:rPr>
          <w:lang w:eastAsia="en-US"/>
        </w:rPr>
        <w:t xml:space="preserve"> entiers et en afficher la somme</w:t>
      </w:r>
    </w:p>
    <w:p w14:paraId="02CAA65D" w14:textId="77777777" w:rsidR="00C14FD5" w:rsidRPr="007616BC" w:rsidRDefault="00C14FD5" w:rsidP="00C14FD5">
      <w:pPr>
        <w:pStyle w:val="Code"/>
        <w:rPr>
          <w:color w:val="000000"/>
          <w:lang w:val="en-US" w:eastAsia="en-US"/>
        </w:rPr>
      </w:pPr>
      <w:r w:rsidRPr="00C14FD5">
        <w:rPr>
          <w:lang w:eastAsia="en-US"/>
        </w:rPr>
        <w:t> </w:t>
      </w:r>
      <w:r w:rsidRPr="007616BC">
        <w:rPr>
          <w:lang w:val="en-US" w:eastAsia="en-US"/>
        </w:rPr>
        <w:t>*/</w:t>
      </w:r>
    </w:p>
    <w:p w14:paraId="335CE6D9" w14:textId="77777777" w:rsidR="00C14FD5" w:rsidRPr="007616BC" w:rsidRDefault="00C14FD5" w:rsidP="00C14FD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0E10DAFE" w14:textId="77777777" w:rsidR="00C14FD5" w:rsidRPr="007616BC" w:rsidRDefault="00C14FD5" w:rsidP="00C14FD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Exercice1</w:t>
      </w:r>
      <w:r w:rsidRPr="007616BC">
        <w:rPr>
          <w:color w:val="800080"/>
          <w:lang w:val="en-US" w:eastAsia="en-US"/>
        </w:rPr>
        <w:t>{</w:t>
      </w:r>
    </w:p>
    <w:p w14:paraId="37AE09AE" w14:textId="77777777" w:rsidR="00C14FD5" w:rsidRPr="007616BC" w:rsidRDefault="00C14FD5" w:rsidP="00C14FD5">
      <w:pPr>
        <w:pStyle w:val="Code"/>
        <w:rPr>
          <w:color w:val="000000"/>
          <w:lang w:val="en-US" w:eastAsia="en-US"/>
        </w:rPr>
      </w:pPr>
    </w:p>
    <w:p w14:paraId="2AB63606" w14:textId="77777777" w:rsidR="00C14FD5" w:rsidRPr="00C14FD5" w:rsidRDefault="00C14FD5" w:rsidP="00C14FD5">
      <w:pPr>
        <w:pStyle w:val="Code"/>
        <w:rPr>
          <w:color w:val="000000"/>
          <w:lang w:val="en-CA" w:eastAsia="en-US"/>
        </w:rPr>
      </w:pPr>
      <w:r w:rsidRPr="007616BC">
        <w:rPr>
          <w:color w:val="000000"/>
          <w:lang w:val="en-US"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2B43478B" w14:textId="77777777" w:rsidR="00C14FD5" w:rsidRPr="00C14FD5" w:rsidRDefault="00C14FD5" w:rsidP="00C14FD5">
      <w:pPr>
        <w:pStyle w:val="Code"/>
        <w:rPr>
          <w:color w:val="000000"/>
          <w:lang w:val="en-CA" w:eastAsia="en-US"/>
        </w:rPr>
      </w:pPr>
      <w:r w:rsidRPr="00C14FD5">
        <w:rPr>
          <w:color w:val="000000"/>
          <w:lang w:val="en-CA" w:eastAsia="en-US"/>
        </w:rPr>
        <w:t xml:space="preserve">    </w:t>
      </w:r>
    </w:p>
    <w:p w14:paraId="4F1C5E49" w14:textId="77777777" w:rsidR="00C14FD5" w:rsidRPr="00C14FD5" w:rsidRDefault="00C14FD5" w:rsidP="00C14FD5">
      <w:pPr>
        <w:pStyle w:val="Code"/>
        <w:rPr>
          <w:color w:val="000000"/>
          <w:lang w:eastAsia="en-US"/>
        </w:rPr>
      </w:pPr>
      <w:r w:rsidRPr="00C14FD5">
        <w:rPr>
          <w:color w:val="000000"/>
          <w:lang w:val="en-CA" w:eastAsia="en-US"/>
        </w:rPr>
        <w:t xml:space="preserve">        </w:t>
      </w:r>
      <w:r w:rsidRPr="00C14FD5">
        <w:rPr>
          <w:b/>
          <w:bCs/>
          <w:color w:val="BB7977"/>
          <w:lang w:eastAsia="en-US"/>
        </w:rPr>
        <w:t>String</w:t>
      </w:r>
      <w:r w:rsidRPr="00C14FD5">
        <w:rPr>
          <w:color w:val="000000"/>
          <w:lang w:eastAsia="en-US"/>
        </w:rPr>
        <w:t xml:space="preserve"> chaine1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premier nombre entier"</w:t>
      </w:r>
      <w:r w:rsidRPr="00C14FD5">
        <w:rPr>
          <w:color w:val="808030"/>
          <w:lang w:eastAsia="en-US"/>
        </w:rPr>
        <w:t>)</w:t>
      </w:r>
      <w:r w:rsidRPr="00C14FD5">
        <w:rPr>
          <w:color w:val="800080"/>
          <w:lang w:eastAsia="en-US"/>
        </w:rPr>
        <w:t>;</w:t>
      </w:r>
    </w:p>
    <w:p w14:paraId="0E59F89B"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chaine2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second nombre entier"</w:t>
      </w:r>
      <w:r w:rsidRPr="00C14FD5">
        <w:rPr>
          <w:color w:val="808030"/>
          <w:lang w:eastAsia="en-US"/>
        </w:rPr>
        <w:t>)</w:t>
      </w:r>
      <w:r w:rsidRPr="00C14FD5">
        <w:rPr>
          <w:color w:val="800080"/>
          <w:lang w:eastAsia="en-US"/>
        </w:rPr>
        <w:t>;</w:t>
      </w:r>
    </w:p>
    <w:p w14:paraId="2CA2FCDF"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chaine3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troisième nombre entier"</w:t>
      </w:r>
      <w:r w:rsidRPr="00C14FD5">
        <w:rPr>
          <w:color w:val="808030"/>
          <w:lang w:eastAsia="en-US"/>
        </w:rPr>
        <w:t>)</w:t>
      </w:r>
      <w:r w:rsidRPr="00C14FD5">
        <w:rPr>
          <w:color w:val="800080"/>
          <w:lang w:eastAsia="en-US"/>
        </w:rPr>
        <w:t>;</w:t>
      </w:r>
    </w:p>
    <w:p w14:paraId="03CBB116" w14:textId="77777777" w:rsidR="00C14FD5" w:rsidRPr="00C14FD5" w:rsidRDefault="00C14FD5" w:rsidP="00C14FD5">
      <w:pPr>
        <w:pStyle w:val="Code"/>
        <w:rPr>
          <w:color w:val="000000"/>
          <w:lang w:eastAsia="en-US"/>
        </w:rPr>
      </w:pPr>
    </w:p>
    <w:p w14:paraId="385543B4"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entier1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chaine1</w:t>
      </w:r>
      <w:r w:rsidRPr="00C14FD5">
        <w:rPr>
          <w:color w:val="808030"/>
          <w:lang w:eastAsia="en-US"/>
        </w:rPr>
        <w:t>)</w:t>
      </w:r>
      <w:r w:rsidRPr="00C14FD5">
        <w:rPr>
          <w:color w:val="800080"/>
          <w:lang w:eastAsia="en-US"/>
        </w:rPr>
        <w:t>;</w:t>
      </w:r>
    </w:p>
    <w:p w14:paraId="3A131866"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entier2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chaine2</w:t>
      </w:r>
      <w:r w:rsidRPr="00C14FD5">
        <w:rPr>
          <w:color w:val="808030"/>
          <w:lang w:eastAsia="en-US"/>
        </w:rPr>
        <w:t>)</w:t>
      </w:r>
      <w:r w:rsidRPr="00C14FD5">
        <w:rPr>
          <w:color w:val="800080"/>
          <w:lang w:eastAsia="en-US"/>
        </w:rPr>
        <w:t>;</w:t>
      </w:r>
    </w:p>
    <w:p w14:paraId="099BC9E3"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entier3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chaine3</w:t>
      </w:r>
      <w:r w:rsidRPr="00C14FD5">
        <w:rPr>
          <w:color w:val="808030"/>
          <w:lang w:eastAsia="en-US"/>
        </w:rPr>
        <w:t>)</w:t>
      </w:r>
      <w:r w:rsidRPr="00C14FD5">
        <w:rPr>
          <w:color w:val="800080"/>
          <w:lang w:eastAsia="en-US"/>
        </w:rPr>
        <w:t>;</w:t>
      </w:r>
    </w:p>
    <w:p w14:paraId="389CD239" w14:textId="77777777" w:rsidR="00C14FD5" w:rsidRPr="00C14FD5" w:rsidRDefault="00C14FD5" w:rsidP="00C14FD5">
      <w:pPr>
        <w:pStyle w:val="Code"/>
        <w:rPr>
          <w:color w:val="000000"/>
          <w:lang w:eastAsia="en-US"/>
        </w:rPr>
      </w:pPr>
      <w:r w:rsidRPr="00C14FD5">
        <w:rPr>
          <w:color w:val="000000"/>
          <w:lang w:eastAsia="en-US"/>
        </w:rPr>
        <w:t xml:space="preserve">        </w:t>
      </w:r>
    </w:p>
    <w:p w14:paraId="7339967E"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somme </w:t>
      </w:r>
      <w:r w:rsidRPr="00C14FD5">
        <w:rPr>
          <w:color w:val="808030"/>
          <w:lang w:eastAsia="en-US"/>
        </w:rPr>
        <w:t>=</w:t>
      </w:r>
      <w:r w:rsidRPr="00C14FD5">
        <w:rPr>
          <w:color w:val="000000"/>
          <w:lang w:eastAsia="en-US"/>
        </w:rPr>
        <w:t xml:space="preserve"> entier1 </w:t>
      </w:r>
      <w:r w:rsidRPr="00C14FD5">
        <w:rPr>
          <w:color w:val="808030"/>
          <w:lang w:eastAsia="en-US"/>
        </w:rPr>
        <w:t>+</w:t>
      </w:r>
      <w:r w:rsidRPr="00C14FD5">
        <w:rPr>
          <w:color w:val="000000"/>
          <w:lang w:eastAsia="en-US"/>
        </w:rPr>
        <w:t xml:space="preserve"> entier2 </w:t>
      </w:r>
      <w:r w:rsidRPr="00C14FD5">
        <w:rPr>
          <w:color w:val="808030"/>
          <w:lang w:eastAsia="en-US"/>
        </w:rPr>
        <w:t>+</w:t>
      </w:r>
      <w:r w:rsidRPr="00C14FD5">
        <w:rPr>
          <w:color w:val="000000"/>
          <w:lang w:eastAsia="en-US"/>
        </w:rPr>
        <w:t xml:space="preserve"> entier3</w:t>
      </w:r>
      <w:r w:rsidRPr="00C14FD5">
        <w:rPr>
          <w:color w:val="800080"/>
          <w:lang w:eastAsia="en-US"/>
        </w:rPr>
        <w:t>;</w:t>
      </w:r>
    </w:p>
    <w:p w14:paraId="034F4C0D" w14:textId="77777777" w:rsidR="00C14FD5" w:rsidRPr="00C14FD5" w:rsidRDefault="00C14FD5" w:rsidP="00C14FD5">
      <w:pPr>
        <w:pStyle w:val="Code"/>
        <w:rPr>
          <w:color w:val="000000"/>
          <w:lang w:eastAsia="en-US"/>
        </w:rPr>
      </w:pPr>
    </w:p>
    <w:p w14:paraId="14252DF9" w14:textId="77777777" w:rsidR="00C14FD5" w:rsidRPr="00C14FD5" w:rsidRDefault="00C14FD5" w:rsidP="00C14FD5">
      <w:pPr>
        <w:pStyle w:val="Code"/>
        <w:rPr>
          <w:color w:val="000000"/>
          <w:lang w:eastAsia="en-US"/>
        </w:rPr>
      </w:pPr>
      <w:r w:rsidRPr="00C14FD5">
        <w:rPr>
          <w:color w:val="000000"/>
          <w:lang w:eastAsia="en-US"/>
        </w:rPr>
        <w:t xml:space="preserve">        JOptionPane</w:t>
      </w:r>
      <w:r w:rsidRPr="00C14FD5">
        <w:rPr>
          <w:color w:val="808030"/>
          <w:lang w:eastAsia="en-US"/>
        </w:rPr>
        <w:t>.</w:t>
      </w:r>
      <w:r w:rsidRPr="00C14FD5">
        <w:rPr>
          <w:color w:val="000000"/>
          <w:lang w:eastAsia="en-US"/>
        </w:rPr>
        <w:t>showMessageDialog</w:t>
      </w:r>
      <w:r w:rsidRPr="00C14FD5">
        <w:rPr>
          <w:color w:val="808030"/>
          <w:lang w:eastAsia="en-US"/>
        </w:rPr>
        <w:t>(</w:t>
      </w:r>
      <w:r w:rsidRPr="00C14FD5">
        <w:rPr>
          <w:b/>
          <w:bCs/>
          <w:color w:val="800000"/>
          <w:lang w:eastAsia="en-US"/>
        </w:rPr>
        <w:t>null</w:t>
      </w:r>
      <w:r w:rsidRPr="00C14FD5">
        <w:rPr>
          <w:color w:val="808030"/>
          <w:lang w:eastAsia="en-US"/>
        </w:rPr>
        <w:t>,</w:t>
      </w:r>
      <w:r w:rsidRPr="00C14FD5">
        <w:rPr>
          <w:color w:val="0000E6"/>
          <w:lang w:eastAsia="en-US"/>
        </w:rPr>
        <w:t>"La somme des trois entiers est "</w:t>
      </w:r>
      <w:r w:rsidRPr="00C14FD5">
        <w:rPr>
          <w:color w:val="000000"/>
          <w:lang w:eastAsia="en-US"/>
        </w:rPr>
        <w:t xml:space="preserve"> </w:t>
      </w:r>
      <w:r w:rsidRPr="00C14FD5">
        <w:rPr>
          <w:color w:val="808030"/>
          <w:lang w:eastAsia="en-US"/>
        </w:rPr>
        <w:t>+</w:t>
      </w:r>
      <w:r w:rsidRPr="00C14FD5">
        <w:rPr>
          <w:color w:val="000000"/>
          <w:lang w:eastAsia="en-US"/>
        </w:rPr>
        <w:t xml:space="preserve"> somme</w:t>
      </w:r>
      <w:r w:rsidRPr="00C14FD5">
        <w:rPr>
          <w:color w:val="808030"/>
          <w:lang w:eastAsia="en-US"/>
        </w:rPr>
        <w:t>)</w:t>
      </w:r>
      <w:r w:rsidRPr="00C14FD5">
        <w:rPr>
          <w:color w:val="800080"/>
          <w:lang w:eastAsia="en-US"/>
        </w:rPr>
        <w:t>;</w:t>
      </w:r>
    </w:p>
    <w:p w14:paraId="7161531E" w14:textId="77777777" w:rsidR="00C14FD5" w:rsidRPr="00452667" w:rsidRDefault="00C14FD5" w:rsidP="00C14FD5">
      <w:pPr>
        <w:pStyle w:val="Code"/>
        <w:rPr>
          <w:color w:val="000000"/>
          <w:lang w:eastAsia="en-US"/>
        </w:rPr>
      </w:pPr>
      <w:r w:rsidRPr="00C14FD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3DBE9671" w14:textId="77777777" w:rsidR="00C14FD5" w:rsidRPr="00452667" w:rsidRDefault="00C14FD5" w:rsidP="00C14FD5">
      <w:pPr>
        <w:pStyle w:val="Code"/>
        <w:rPr>
          <w:color w:val="000000"/>
          <w:lang w:eastAsia="en-US"/>
        </w:rPr>
      </w:pPr>
      <w:r w:rsidRPr="00452667">
        <w:rPr>
          <w:color w:val="000000"/>
          <w:lang w:eastAsia="en-US"/>
        </w:rPr>
        <w:t xml:space="preserve">    </w:t>
      </w:r>
      <w:r w:rsidRPr="00452667">
        <w:rPr>
          <w:color w:val="800080"/>
          <w:lang w:eastAsia="en-US"/>
        </w:rPr>
        <w:t>}</w:t>
      </w:r>
    </w:p>
    <w:p w14:paraId="539E404C" w14:textId="258306A3" w:rsidR="00C14FD5" w:rsidRDefault="00C14FD5" w:rsidP="00C14FD5">
      <w:pPr>
        <w:pStyle w:val="Code"/>
        <w:rPr>
          <w:color w:val="800080"/>
          <w:lang w:eastAsia="en-US"/>
        </w:rPr>
      </w:pPr>
      <w:r w:rsidRPr="00452667">
        <w:rPr>
          <w:color w:val="800080"/>
          <w:lang w:eastAsia="en-US"/>
        </w:rPr>
        <w:t>}</w:t>
      </w:r>
    </w:p>
    <w:p w14:paraId="2EA24EFE" w14:textId="77777777" w:rsidR="00117845" w:rsidRPr="00452667" w:rsidRDefault="00117845" w:rsidP="00C14FD5">
      <w:pPr>
        <w:pStyle w:val="Code"/>
        <w:rPr>
          <w:color w:val="000000"/>
          <w:lang w:eastAsia="en-US"/>
        </w:rPr>
      </w:pPr>
    </w:p>
    <w:p w14:paraId="775B5411" w14:textId="77777777" w:rsidR="001238C4" w:rsidRPr="00B63EDA" w:rsidRDefault="001238C4" w:rsidP="001238C4">
      <w:pPr>
        <w:pStyle w:val="Corpsdetexte"/>
      </w:pPr>
    </w:p>
    <w:p w14:paraId="05B50B70" w14:textId="0F96272E" w:rsidR="001238C4" w:rsidRDefault="001238C4" w:rsidP="001238C4">
      <w:pPr>
        <w:pStyle w:val="Corpsdetexte"/>
      </w:pPr>
      <w:r w:rsidRPr="006B3E65">
        <w:rPr>
          <w:b/>
          <w:bCs/>
        </w:rPr>
        <w:t>Exercice</w:t>
      </w:r>
      <w:r>
        <w:t xml:space="preserve">. Écrivez un programme qui effectue le même traitement que le précédent mais en utilisant une seule variable de type </w:t>
      </w:r>
      <w:hyperlink r:id="rId92" w:tooltip="class in java.lang" w:history="1">
        <w:r w:rsidR="00746EB5" w:rsidRPr="00BF5250">
          <w:rPr>
            <w:rFonts w:ascii="DejaVu Sans Mono" w:hAnsi="DejaVu Sans Mono" w:cs="Courier New"/>
            <w:b/>
            <w:bCs/>
            <w:color w:val="4A6782"/>
            <w:spacing w:val="0"/>
            <w:sz w:val="21"/>
            <w:szCs w:val="21"/>
          </w:rPr>
          <w:t>String</w:t>
        </w:r>
      </w:hyperlink>
      <w:r>
        <w:t xml:space="preserve"> (plutôt que trois) et </w:t>
      </w:r>
      <w:r w:rsidR="00700059">
        <w:t>une</w:t>
      </w:r>
      <w:r>
        <w:t xml:space="preserve"> variable entière plutôt que quatre !</w:t>
      </w:r>
    </w:p>
    <w:p w14:paraId="0D847386" w14:textId="1196D8BB" w:rsidR="001238C4" w:rsidRDefault="001238C4" w:rsidP="001238C4">
      <w:pPr>
        <w:pStyle w:val="Corpsdetexte"/>
      </w:pPr>
      <w:r w:rsidRPr="00FD45F2">
        <w:rPr>
          <w:b/>
        </w:rPr>
        <w:t>Solution</w:t>
      </w:r>
      <w:r>
        <w:t xml:space="preserve">. La solution suivante réutilise la même variable </w:t>
      </w:r>
      <w:r w:rsidRPr="008E753B">
        <w:rPr>
          <w:i/>
          <w:iCs/>
        </w:rPr>
        <w:t>chaine</w:t>
      </w:r>
      <w:r>
        <w:t xml:space="preserve"> pour lire chacune des chaînes de caractère qui représente un entier et la même variable </w:t>
      </w:r>
      <w:r w:rsidR="00700059">
        <w:rPr>
          <w:i/>
          <w:iCs/>
        </w:rPr>
        <w:t>somme</w:t>
      </w:r>
      <w:r>
        <w:t xml:space="preserve"> pour </w:t>
      </w:r>
      <w:r w:rsidR="003B2255">
        <w:t>cumuler les valeurs intermédiaires</w:t>
      </w:r>
      <w:r>
        <w:t xml:space="preserve">. </w:t>
      </w:r>
    </w:p>
    <w:p w14:paraId="2D50991F" w14:textId="09BCC243" w:rsidR="001238C4" w:rsidRPr="00C5191E" w:rsidRDefault="00000000" w:rsidP="00D35A89">
      <w:pPr>
        <w:pStyle w:val="Corpsdetexte"/>
        <w:keepNext/>
        <w:keepLines/>
      </w:pPr>
      <w:hyperlink r:id="rId93" w:history="1">
        <w:r w:rsidR="001238C4" w:rsidRPr="00A549CF">
          <w:rPr>
            <w:rFonts w:ascii="Segoe UI" w:hAnsi="Segoe UI" w:cs="Segoe UI"/>
            <w:color w:val="0366D6"/>
            <w:lang w:val="fr-CA"/>
          </w:rPr>
          <w:t>JavaPasAPas</w:t>
        </w:r>
      </w:hyperlink>
      <w:r w:rsidR="001238C4" w:rsidRPr="00A549CF">
        <w:rPr>
          <w:rFonts w:ascii="Segoe UI" w:hAnsi="Segoe UI" w:cs="Segoe UI"/>
          <w:color w:val="586069"/>
          <w:lang w:val="fr-CA"/>
        </w:rPr>
        <w:t>/</w:t>
      </w:r>
      <w:r w:rsidR="00610BDA" w:rsidRPr="00D35A89">
        <w:rPr>
          <w:rFonts w:ascii="Segoe UI" w:hAnsi="Segoe UI" w:cs="Segoe UI"/>
          <w:b/>
          <w:bCs/>
          <w:color w:val="586069"/>
          <w:lang w:val="fr-CA"/>
        </w:rPr>
        <w:t>chapitre_2</w:t>
      </w:r>
      <w:r w:rsidR="00610BDA">
        <w:rPr>
          <w:rFonts w:ascii="Segoe UI" w:hAnsi="Segoe UI" w:cs="Segoe UI"/>
          <w:color w:val="586069"/>
          <w:lang w:val="fr-CA"/>
        </w:rPr>
        <w:t>/</w:t>
      </w:r>
      <w:r w:rsidR="001238C4" w:rsidRPr="00A549CF">
        <w:rPr>
          <w:rFonts w:ascii="Segoe UI" w:hAnsi="Segoe UI" w:cs="Segoe UI"/>
          <w:b/>
          <w:bCs/>
          <w:color w:val="586069"/>
          <w:lang w:val="fr-CA"/>
        </w:rPr>
        <w:t>Exercice2.java</w:t>
      </w:r>
    </w:p>
    <w:p w14:paraId="65E5B09A" w14:textId="77777777" w:rsidR="00C14FD5" w:rsidRPr="00C14FD5" w:rsidRDefault="00C14FD5" w:rsidP="00D35A89">
      <w:pPr>
        <w:pStyle w:val="Code"/>
        <w:rPr>
          <w:color w:val="000000"/>
          <w:lang w:eastAsia="en-US"/>
        </w:rPr>
      </w:pPr>
      <w:r w:rsidRPr="00C14FD5">
        <w:rPr>
          <w:lang w:eastAsia="en-US"/>
        </w:rPr>
        <w:t>/**</w:t>
      </w:r>
    </w:p>
    <w:p w14:paraId="37B4EAF9"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Exercice2</w:t>
      </w:r>
      <w:r w:rsidRPr="00C14FD5">
        <w:rPr>
          <w:color w:val="008C00"/>
          <w:lang w:eastAsia="en-US"/>
        </w:rPr>
        <w:t>.</w:t>
      </w:r>
      <w:r w:rsidRPr="00C14FD5">
        <w:rPr>
          <w:lang w:eastAsia="en-US"/>
        </w:rPr>
        <w:t>java</w:t>
      </w:r>
    </w:p>
    <w:p w14:paraId="32A722EE"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Lire </w:t>
      </w:r>
      <w:r w:rsidRPr="00C14FD5">
        <w:rPr>
          <w:color w:val="008C00"/>
          <w:lang w:eastAsia="en-US"/>
        </w:rPr>
        <w:t>3</w:t>
      </w:r>
      <w:r w:rsidRPr="00C14FD5">
        <w:rPr>
          <w:lang w:eastAsia="en-US"/>
        </w:rPr>
        <w:t xml:space="preserve"> entiers et en faire la somme. Utiliser seulement une variable String</w:t>
      </w:r>
    </w:p>
    <w:p w14:paraId="50F3E172"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et deux variables int.</w:t>
      </w:r>
    </w:p>
    <w:p w14:paraId="371CBC37" w14:textId="77777777" w:rsidR="00C14FD5" w:rsidRPr="007616BC" w:rsidRDefault="00C14FD5" w:rsidP="00C14FD5">
      <w:pPr>
        <w:pStyle w:val="Code"/>
        <w:rPr>
          <w:color w:val="000000"/>
          <w:lang w:val="en-US" w:eastAsia="en-US"/>
        </w:rPr>
      </w:pPr>
      <w:r w:rsidRPr="00C14FD5">
        <w:rPr>
          <w:lang w:eastAsia="en-US"/>
        </w:rPr>
        <w:t> </w:t>
      </w:r>
      <w:r w:rsidRPr="007616BC">
        <w:rPr>
          <w:lang w:val="en-US" w:eastAsia="en-US"/>
        </w:rPr>
        <w:t>*/</w:t>
      </w:r>
    </w:p>
    <w:p w14:paraId="646D4FBD" w14:textId="77777777" w:rsidR="00C14FD5" w:rsidRPr="007616BC" w:rsidRDefault="00C14FD5" w:rsidP="00C14FD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5098E39F" w14:textId="77777777" w:rsidR="00C14FD5" w:rsidRPr="007616BC" w:rsidRDefault="00C14FD5" w:rsidP="00C14FD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Exercice2</w:t>
      </w:r>
      <w:r w:rsidRPr="007616BC">
        <w:rPr>
          <w:color w:val="800080"/>
          <w:lang w:val="en-US" w:eastAsia="en-US"/>
        </w:rPr>
        <w:t>{</w:t>
      </w:r>
    </w:p>
    <w:p w14:paraId="14611C10" w14:textId="77777777" w:rsidR="00C14FD5" w:rsidRPr="007616BC" w:rsidRDefault="00C14FD5" w:rsidP="00C14FD5">
      <w:pPr>
        <w:pStyle w:val="Code"/>
        <w:rPr>
          <w:color w:val="000000"/>
          <w:lang w:val="en-US" w:eastAsia="en-US"/>
        </w:rPr>
      </w:pPr>
    </w:p>
    <w:p w14:paraId="6C7E485C" w14:textId="77777777" w:rsidR="00C14FD5" w:rsidRPr="00C14FD5" w:rsidRDefault="00C14FD5" w:rsidP="00C14FD5">
      <w:pPr>
        <w:pStyle w:val="Code"/>
        <w:rPr>
          <w:color w:val="000000"/>
          <w:lang w:val="en-CA" w:eastAsia="en-US"/>
        </w:rPr>
      </w:pPr>
      <w:r w:rsidRPr="007616BC">
        <w:rPr>
          <w:color w:val="000000"/>
          <w:lang w:val="en-US"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43AAD441" w14:textId="77777777" w:rsidR="00C14FD5" w:rsidRPr="00C14FD5" w:rsidRDefault="00C14FD5" w:rsidP="00C14FD5">
      <w:pPr>
        <w:pStyle w:val="Code"/>
        <w:rPr>
          <w:color w:val="000000"/>
          <w:lang w:val="en-CA" w:eastAsia="en-US"/>
        </w:rPr>
      </w:pPr>
      <w:r w:rsidRPr="00C14FD5">
        <w:rPr>
          <w:color w:val="000000"/>
          <w:lang w:val="en-CA" w:eastAsia="en-US"/>
        </w:rPr>
        <w:t xml:space="preserve">        </w:t>
      </w:r>
    </w:p>
    <w:p w14:paraId="0B9D8B92" w14:textId="77777777" w:rsidR="00C14FD5" w:rsidRPr="00C14FD5" w:rsidRDefault="00C14FD5" w:rsidP="00C14FD5">
      <w:pPr>
        <w:pStyle w:val="Code"/>
        <w:rPr>
          <w:color w:val="000000"/>
          <w:lang w:eastAsia="en-US"/>
        </w:rPr>
      </w:pPr>
      <w:r w:rsidRPr="00C14FD5">
        <w:rPr>
          <w:color w:val="000000"/>
          <w:lang w:val="en-CA" w:eastAsia="en-US"/>
        </w:rPr>
        <w:t xml:space="preserve">        </w:t>
      </w:r>
      <w:r w:rsidRPr="00C14FD5">
        <w:rPr>
          <w:b/>
          <w:bCs/>
          <w:color w:val="BB7977"/>
          <w:lang w:eastAsia="en-US"/>
        </w:rPr>
        <w:t>String</w:t>
      </w:r>
      <w:r w:rsidRPr="00C14FD5">
        <w:rPr>
          <w:color w:val="000000"/>
          <w:lang w:eastAsia="en-US"/>
        </w:rPr>
        <w:t xml:space="preserve"> chaine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 xml:space="preserve">showInputDialog </w:t>
      </w:r>
      <w:r w:rsidRPr="00C14FD5">
        <w:rPr>
          <w:color w:val="808030"/>
          <w:lang w:eastAsia="en-US"/>
        </w:rPr>
        <w:t>(</w:t>
      </w:r>
      <w:r w:rsidRPr="00C14FD5">
        <w:rPr>
          <w:color w:val="0000E6"/>
          <w:lang w:eastAsia="en-US"/>
        </w:rPr>
        <w:t>"Entrez un entier dans cette case"</w:t>
      </w:r>
      <w:r w:rsidRPr="00C14FD5">
        <w:rPr>
          <w:color w:val="808030"/>
          <w:lang w:eastAsia="en-US"/>
        </w:rPr>
        <w:t>)</w:t>
      </w:r>
      <w:r w:rsidRPr="00C14FD5">
        <w:rPr>
          <w:color w:val="800080"/>
          <w:lang w:eastAsia="en-US"/>
        </w:rPr>
        <w:t>;</w:t>
      </w:r>
    </w:p>
    <w:p w14:paraId="36001E3B"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somme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w:t>
      </w:r>
      <w:r w:rsidRPr="00C14FD5">
        <w:rPr>
          <w:color w:val="808030"/>
          <w:lang w:eastAsia="en-US"/>
        </w:rPr>
        <w:t>)</w:t>
      </w:r>
      <w:r w:rsidRPr="00C14FD5">
        <w:rPr>
          <w:color w:val="800080"/>
          <w:lang w:eastAsia="en-US"/>
        </w:rPr>
        <w:t>;</w:t>
      </w:r>
    </w:p>
    <w:p w14:paraId="3D948E22" w14:textId="77777777" w:rsidR="00C14FD5" w:rsidRPr="00C14FD5" w:rsidRDefault="00C14FD5" w:rsidP="00C14FD5">
      <w:pPr>
        <w:pStyle w:val="Code"/>
        <w:rPr>
          <w:color w:val="000000"/>
          <w:lang w:eastAsia="en-US"/>
        </w:rPr>
      </w:pPr>
      <w:r w:rsidRPr="00C14FD5">
        <w:rPr>
          <w:color w:val="000000"/>
          <w:lang w:eastAsia="en-US"/>
        </w:rPr>
        <w:t xml:space="preserve">        </w:t>
      </w:r>
    </w:p>
    <w:p w14:paraId="071D79E2" w14:textId="77777777" w:rsidR="00C14FD5" w:rsidRPr="00C14FD5" w:rsidRDefault="00C14FD5" w:rsidP="00C14FD5">
      <w:pPr>
        <w:pStyle w:val="Code"/>
        <w:rPr>
          <w:color w:val="000000"/>
          <w:lang w:eastAsia="en-US"/>
        </w:rPr>
      </w:pPr>
      <w:r w:rsidRPr="00C14FD5">
        <w:rPr>
          <w:color w:val="000000"/>
          <w:lang w:eastAsia="en-US"/>
        </w:rPr>
        <w:t xml:space="preserve">        chaine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 xml:space="preserve">showInputDialog </w:t>
      </w:r>
      <w:r w:rsidRPr="00C14FD5">
        <w:rPr>
          <w:color w:val="808030"/>
          <w:lang w:eastAsia="en-US"/>
        </w:rPr>
        <w:t>(</w:t>
      </w:r>
      <w:r w:rsidRPr="00C14FD5">
        <w:rPr>
          <w:color w:val="0000E6"/>
          <w:lang w:eastAsia="en-US"/>
        </w:rPr>
        <w:t>"Entrez un entier dans cette case"</w:t>
      </w:r>
      <w:r w:rsidRPr="00C14FD5">
        <w:rPr>
          <w:color w:val="808030"/>
          <w:lang w:eastAsia="en-US"/>
        </w:rPr>
        <w:t>)</w:t>
      </w:r>
      <w:r w:rsidRPr="00C14FD5">
        <w:rPr>
          <w:color w:val="800080"/>
          <w:lang w:eastAsia="en-US"/>
        </w:rPr>
        <w:t>;</w:t>
      </w:r>
    </w:p>
    <w:p w14:paraId="10D98A2D" w14:textId="77777777" w:rsidR="00C14FD5" w:rsidRPr="00C14FD5" w:rsidRDefault="00C14FD5" w:rsidP="00C14FD5">
      <w:pPr>
        <w:pStyle w:val="Code"/>
        <w:rPr>
          <w:color w:val="000000"/>
          <w:lang w:eastAsia="en-US"/>
        </w:rPr>
      </w:pPr>
      <w:r w:rsidRPr="00C14FD5">
        <w:rPr>
          <w:color w:val="000000"/>
          <w:lang w:eastAsia="en-US"/>
        </w:rPr>
        <w:t xml:space="preserve">        somme </w:t>
      </w:r>
      <w:r w:rsidRPr="00C14FD5">
        <w:rPr>
          <w:color w:val="808030"/>
          <w:lang w:eastAsia="en-US"/>
        </w:rPr>
        <w:t>=</w:t>
      </w:r>
      <w:r w:rsidRPr="00C14FD5">
        <w:rPr>
          <w:color w:val="000000"/>
          <w:lang w:eastAsia="en-US"/>
        </w:rPr>
        <w:t xml:space="preserve"> somme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w:t>
      </w:r>
      <w:r w:rsidRPr="00C14FD5">
        <w:rPr>
          <w:color w:val="808030"/>
          <w:lang w:eastAsia="en-US"/>
        </w:rPr>
        <w:t>)</w:t>
      </w:r>
      <w:r w:rsidRPr="00C14FD5">
        <w:rPr>
          <w:color w:val="800080"/>
          <w:lang w:eastAsia="en-US"/>
        </w:rPr>
        <w:t>;</w:t>
      </w:r>
    </w:p>
    <w:p w14:paraId="0496A73C" w14:textId="77777777" w:rsidR="00C14FD5" w:rsidRPr="00C14FD5" w:rsidRDefault="00C14FD5" w:rsidP="00C14FD5">
      <w:pPr>
        <w:pStyle w:val="Code"/>
        <w:rPr>
          <w:color w:val="000000"/>
          <w:lang w:eastAsia="en-US"/>
        </w:rPr>
      </w:pPr>
      <w:r w:rsidRPr="00C14FD5">
        <w:rPr>
          <w:color w:val="000000"/>
          <w:lang w:eastAsia="en-US"/>
        </w:rPr>
        <w:t xml:space="preserve">        </w:t>
      </w:r>
    </w:p>
    <w:p w14:paraId="229A55D5" w14:textId="77777777" w:rsidR="00C14FD5" w:rsidRPr="00C14FD5" w:rsidRDefault="00C14FD5" w:rsidP="00C14FD5">
      <w:pPr>
        <w:pStyle w:val="Code"/>
        <w:rPr>
          <w:color w:val="000000"/>
          <w:lang w:eastAsia="en-US"/>
        </w:rPr>
      </w:pPr>
      <w:r w:rsidRPr="00C14FD5">
        <w:rPr>
          <w:color w:val="000000"/>
          <w:lang w:eastAsia="en-US"/>
        </w:rPr>
        <w:t xml:space="preserve">        chaine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 xml:space="preserve">showInputDialog </w:t>
      </w:r>
      <w:r w:rsidRPr="00C14FD5">
        <w:rPr>
          <w:color w:val="808030"/>
          <w:lang w:eastAsia="en-US"/>
        </w:rPr>
        <w:t>(</w:t>
      </w:r>
      <w:r w:rsidRPr="00C14FD5">
        <w:rPr>
          <w:color w:val="0000E6"/>
          <w:lang w:eastAsia="en-US"/>
        </w:rPr>
        <w:t>"Entrez un entier dans cette case"</w:t>
      </w:r>
      <w:r w:rsidRPr="00C14FD5">
        <w:rPr>
          <w:color w:val="808030"/>
          <w:lang w:eastAsia="en-US"/>
        </w:rPr>
        <w:t>)</w:t>
      </w:r>
      <w:r w:rsidRPr="00C14FD5">
        <w:rPr>
          <w:color w:val="800080"/>
          <w:lang w:eastAsia="en-US"/>
        </w:rPr>
        <w:t>;</w:t>
      </w:r>
    </w:p>
    <w:p w14:paraId="15DB863A" w14:textId="77777777" w:rsidR="00C14FD5" w:rsidRPr="00C14FD5" w:rsidRDefault="00C14FD5" w:rsidP="00C14FD5">
      <w:pPr>
        <w:pStyle w:val="Code"/>
        <w:rPr>
          <w:color w:val="000000"/>
          <w:lang w:eastAsia="en-US"/>
        </w:rPr>
      </w:pPr>
      <w:r w:rsidRPr="00C14FD5">
        <w:rPr>
          <w:color w:val="000000"/>
          <w:lang w:eastAsia="en-US"/>
        </w:rPr>
        <w:t xml:space="preserve">        somme </w:t>
      </w:r>
      <w:r w:rsidRPr="00C14FD5">
        <w:rPr>
          <w:color w:val="808030"/>
          <w:lang w:eastAsia="en-US"/>
        </w:rPr>
        <w:t>=</w:t>
      </w:r>
      <w:r w:rsidRPr="00C14FD5">
        <w:rPr>
          <w:color w:val="000000"/>
          <w:lang w:eastAsia="en-US"/>
        </w:rPr>
        <w:t xml:space="preserve"> somme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w:t>
      </w:r>
      <w:r w:rsidRPr="00C14FD5">
        <w:rPr>
          <w:color w:val="808030"/>
          <w:lang w:eastAsia="en-US"/>
        </w:rPr>
        <w:t>)</w:t>
      </w:r>
      <w:r w:rsidRPr="00C14FD5">
        <w:rPr>
          <w:color w:val="800080"/>
          <w:lang w:eastAsia="en-US"/>
        </w:rPr>
        <w:t>;</w:t>
      </w:r>
    </w:p>
    <w:p w14:paraId="21B91B3D" w14:textId="77777777" w:rsidR="00C14FD5" w:rsidRPr="00C14FD5" w:rsidRDefault="00C14FD5" w:rsidP="00C14FD5">
      <w:pPr>
        <w:pStyle w:val="Code"/>
        <w:rPr>
          <w:color w:val="000000"/>
          <w:lang w:eastAsia="en-US"/>
        </w:rPr>
      </w:pPr>
      <w:r w:rsidRPr="00C14FD5">
        <w:rPr>
          <w:color w:val="000000"/>
          <w:lang w:eastAsia="en-US"/>
        </w:rPr>
        <w:t xml:space="preserve">        </w:t>
      </w:r>
    </w:p>
    <w:p w14:paraId="5556C787" w14:textId="77777777" w:rsidR="00C14FD5" w:rsidRPr="00DF15B2" w:rsidRDefault="00C14FD5" w:rsidP="00C14FD5">
      <w:pPr>
        <w:pStyle w:val="Code"/>
        <w:rPr>
          <w:color w:val="000000"/>
          <w:lang w:eastAsia="en-US"/>
        </w:rPr>
      </w:pPr>
      <w:r w:rsidRPr="00C14FD5">
        <w:rPr>
          <w:color w:val="000000"/>
          <w:lang w:eastAsia="en-US"/>
        </w:rPr>
        <w:t xml:space="preserve">        </w:t>
      </w:r>
      <w:r w:rsidRPr="00DF15B2">
        <w:rPr>
          <w:color w:val="000000"/>
          <w:lang w:eastAsia="en-US"/>
        </w:rPr>
        <w:t>JOptionPane</w:t>
      </w:r>
      <w:r w:rsidRPr="00DF15B2">
        <w:rPr>
          <w:color w:val="808030"/>
          <w:lang w:eastAsia="en-US"/>
        </w:rPr>
        <w:t>.</w:t>
      </w:r>
      <w:r w:rsidRPr="00DF15B2">
        <w:rPr>
          <w:color w:val="000000"/>
          <w:lang w:eastAsia="en-US"/>
        </w:rPr>
        <w:t>showMessageDialog</w:t>
      </w:r>
      <w:r w:rsidRPr="00DF15B2">
        <w:rPr>
          <w:color w:val="808030"/>
          <w:lang w:eastAsia="en-US"/>
        </w:rPr>
        <w:t>(</w:t>
      </w:r>
      <w:r w:rsidRPr="00DF15B2">
        <w:rPr>
          <w:b/>
          <w:bCs/>
          <w:color w:val="800000"/>
          <w:lang w:eastAsia="en-US"/>
        </w:rPr>
        <w:t>null</w:t>
      </w:r>
      <w:r w:rsidRPr="00DF15B2">
        <w:rPr>
          <w:color w:val="808030"/>
          <w:lang w:eastAsia="en-US"/>
        </w:rPr>
        <w:t>,</w:t>
      </w:r>
      <w:r w:rsidRPr="00DF15B2">
        <w:rPr>
          <w:color w:val="0000E6"/>
          <w:lang w:eastAsia="en-US"/>
        </w:rPr>
        <w:t>"La somme des trois entiers est "</w:t>
      </w:r>
      <w:r w:rsidRPr="00DF15B2">
        <w:rPr>
          <w:color w:val="000000"/>
          <w:lang w:eastAsia="en-US"/>
        </w:rPr>
        <w:t xml:space="preserve"> </w:t>
      </w:r>
      <w:r w:rsidRPr="00DF15B2">
        <w:rPr>
          <w:color w:val="808030"/>
          <w:lang w:eastAsia="en-US"/>
        </w:rPr>
        <w:t>+</w:t>
      </w:r>
      <w:r w:rsidRPr="00DF15B2">
        <w:rPr>
          <w:color w:val="000000"/>
          <w:lang w:eastAsia="en-US"/>
        </w:rPr>
        <w:t xml:space="preserve"> somme</w:t>
      </w:r>
      <w:r w:rsidRPr="00DF15B2">
        <w:rPr>
          <w:color w:val="808030"/>
          <w:lang w:eastAsia="en-US"/>
        </w:rPr>
        <w:t>)</w:t>
      </w:r>
      <w:r w:rsidRPr="00DF15B2">
        <w:rPr>
          <w:color w:val="800080"/>
          <w:lang w:eastAsia="en-US"/>
        </w:rPr>
        <w:t>;</w:t>
      </w:r>
    </w:p>
    <w:p w14:paraId="7D31741C" w14:textId="77777777" w:rsidR="00C14FD5" w:rsidRPr="00452667" w:rsidRDefault="00C14FD5" w:rsidP="00C14FD5">
      <w:pPr>
        <w:pStyle w:val="Code"/>
        <w:rPr>
          <w:color w:val="000000"/>
          <w:lang w:eastAsia="en-US"/>
        </w:rPr>
      </w:pPr>
      <w:r w:rsidRPr="00DF15B2">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6D404FDA" w14:textId="77777777" w:rsidR="00C14FD5" w:rsidRPr="00452667" w:rsidRDefault="00C14FD5" w:rsidP="00C14FD5">
      <w:pPr>
        <w:pStyle w:val="Code"/>
        <w:rPr>
          <w:color w:val="000000"/>
          <w:lang w:eastAsia="en-US"/>
        </w:rPr>
      </w:pPr>
      <w:r w:rsidRPr="00452667">
        <w:rPr>
          <w:color w:val="000000"/>
          <w:lang w:eastAsia="en-US"/>
        </w:rPr>
        <w:t xml:space="preserve">    </w:t>
      </w:r>
      <w:r w:rsidRPr="00452667">
        <w:rPr>
          <w:color w:val="800080"/>
          <w:lang w:eastAsia="en-US"/>
        </w:rPr>
        <w:t>}</w:t>
      </w:r>
    </w:p>
    <w:p w14:paraId="57445DCC" w14:textId="23BD2D75" w:rsidR="00C14FD5" w:rsidRDefault="00C14FD5" w:rsidP="00C14FD5">
      <w:pPr>
        <w:pStyle w:val="Code"/>
        <w:rPr>
          <w:color w:val="800080"/>
          <w:lang w:eastAsia="en-US"/>
        </w:rPr>
      </w:pPr>
      <w:r w:rsidRPr="00452667">
        <w:rPr>
          <w:color w:val="800080"/>
          <w:lang w:eastAsia="en-US"/>
        </w:rPr>
        <w:t>}</w:t>
      </w:r>
    </w:p>
    <w:p w14:paraId="2B85AA69" w14:textId="77777777" w:rsidR="00117845" w:rsidRPr="00452667" w:rsidRDefault="00117845" w:rsidP="00C14FD5">
      <w:pPr>
        <w:pStyle w:val="Code"/>
        <w:rPr>
          <w:color w:val="000000"/>
          <w:lang w:eastAsia="en-US"/>
        </w:rPr>
      </w:pPr>
    </w:p>
    <w:p w14:paraId="21EB992B" w14:textId="77777777" w:rsidR="001238C4" w:rsidRDefault="001238C4" w:rsidP="001238C4">
      <w:pPr>
        <w:pStyle w:val="Corpsdetexte"/>
      </w:pPr>
    </w:p>
    <w:p w14:paraId="665FD18C" w14:textId="77777777" w:rsidR="001238C4" w:rsidRPr="006D1820" w:rsidRDefault="001238C4" w:rsidP="001238C4">
      <w:pPr>
        <w:pStyle w:val="Corpsdetexte"/>
        <w:pBdr>
          <w:top w:val="single" w:sz="4" w:space="1" w:color="auto"/>
          <w:left w:val="single" w:sz="4" w:space="4" w:color="auto"/>
          <w:bottom w:val="single" w:sz="4" w:space="1" w:color="auto"/>
          <w:right w:val="single" w:sz="4" w:space="4" w:color="auto"/>
        </w:pBdr>
        <w:rPr>
          <w:b/>
          <w:bCs/>
        </w:rPr>
      </w:pPr>
      <w:r w:rsidRPr="006D1820">
        <w:rPr>
          <w:b/>
          <w:bCs/>
        </w:rPr>
        <w:t>Minimiser la quantité de mémoire</w:t>
      </w:r>
      <w:r>
        <w:rPr>
          <w:b/>
          <w:bCs/>
        </w:rPr>
        <w:t xml:space="preserve"> consommée</w:t>
      </w:r>
    </w:p>
    <w:p w14:paraId="04F6DA47" w14:textId="06F195B2" w:rsidR="001238C4" w:rsidRDefault="001238C4" w:rsidP="001238C4">
      <w:pPr>
        <w:pStyle w:val="Corpsdetexte"/>
        <w:pBdr>
          <w:top w:val="single" w:sz="4" w:space="1" w:color="auto"/>
          <w:left w:val="single" w:sz="4" w:space="4" w:color="auto"/>
          <w:bottom w:val="single" w:sz="4" w:space="1" w:color="auto"/>
          <w:right w:val="single" w:sz="4" w:space="4" w:color="auto"/>
        </w:pBdr>
      </w:pPr>
      <w:r>
        <w:t xml:space="preserve">Un aspect à considérer dans le développement d’un programme est la quantité de mémoire consommée. La solution </w:t>
      </w:r>
      <w:r w:rsidRPr="00253369">
        <w:rPr>
          <w:i/>
          <w:iCs/>
        </w:rPr>
        <w:t>Exercice2</w:t>
      </w:r>
      <w:r>
        <w:t xml:space="preserve"> </w:t>
      </w:r>
      <w:r w:rsidR="00EC259E">
        <w:t>peut sembler</w:t>
      </w:r>
      <w:r>
        <w:t xml:space="preserve"> préférable à </w:t>
      </w:r>
      <w:r w:rsidRPr="00F334B1">
        <w:rPr>
          <w:i/>
          <w:iCs/>
        </w:rPr>
        <w:t>Exercice</w:t>
      </w:r>
      <w:r>
        <w:rPr>
          <w:i/>
          <w:iCs/>
        </w:rPr>
        <w:t>1</w:t>
      </w:r>
      <w:r>
        <w:t xml:space="preserve"> de ce point de vue. Cependant, ceci n’est pas le seul aspect à considérer dans l’élaboration d’un programme. Parfois, le fait de minimiser la mémoire consommée de manière extrême peut introduire d’autres défauts tel qu’un temps de traitement plus élevé ou un manque de clarté d’un point de vue de la lisibilité du programme.</w:t>
      </w:r>
      <w:r w:rsidR="00E25664">
        <w:t xml:space="preserve"> Par ailleurs, dans le cas qui nous concerne, même si nous utilisons une seule variable, il y aura tout de même trois instances </w:t>
      </w:r>
      <w:r w:rsidR="00AA10D4">
        <w:t>de la classe String.</w:t>
      </w:r>
    </w:p>
    <w:p w14:paraId="0D209749" w14:textId="77777777" w:rsidR="001238C4" w:rsidRDefault="001238C4" w:rsidP="001238C4">
      <w:pPr>
        <w:pStyle w:val="Titre2"/>
      </w:pPr>
      <w:bookmarkStart w:id="61" w:name="_Toc508790383"/>
      <w:bookmarkStart w:id="62" w:name="_Toc155813891"/>
      <w:r>
        <w:t>Méthode System.out.println()</w:t>
      </w:r>
      <w:bookmarkEnd w:id="61"/>
      <w:bookmarkEnd w:id="62"/>
    </w:p>
    <w:p w14:paraId="3658758E" w14:textId="762DE392" w:rsidR="001238C4" w:rsidRDefault="001238C4" w:rsidP="001238C4">
      <w:pPr>
        <w:pStyle w:val="Corpsdetexte"/>
      </w:pPr>
      <w:r>
        <w:t xml:space="preserve">Dans les exemples précédents, nous avons employé la méthode </w:t>
      </w:r>
      <w:r w:rsidRPr="00080248">
        <w:rPr>
          <w:i/>
          <w:iCs/>
        </w:rPr>
        <w:t>showMessageDialog</w:t>
      </w:r>
      <w:r>
        <w:t xml:space="preserve">() pour afficher les résultats du programme à l’écran. Une autre manière fréquemment employée consiste à utiliser la méthode </w:t>
      </w:r>
      <w:r w:rsidRPr="00080248">
        <w:rPr>
          <w:i/>
          <w:iCs/>
        </w:rPr>
        <w:t>System.out.println</w:t>
      </w:r>
      <w:r>
        <w:t>()</w:t>
      </w:r>
      <w:r w:rsidR="00262325">
        <w:t xml:space="preserve"> pour afficher un message dans la fenêtre de commande</w:t>
      </w:r>
      <w:r>
        <w:t>.</w:t>
      </w:r>
      <w:r w:rsidR="00262325">
        <w:t xml:space="preserve"> </w:t>
      </w:r>
      <w:r w:rsidR="00262325">
        <w:lastRenderedPageBreak/>
        <w:t>De tels messages sont notamment utiles pour mieux comprendre le déroulement du code.</w:t>
      </w:r>
    </w:p>
    <w:p w14:paraId="7AA29E9A" w14:textId="77777777" w:rsidR="001238C4" w:rsidRDefault="001238C4" w:rsidP="001238C4">
      <w:pPr>
        <w:pStyle w:val="Corpsdetexte"/>
      </w:pPr>
      <w:r w:rsidRPr="00080248">
        <w:rPr>
          <w:b/>
          <w:bCs/>
        </w:rPr>
        <w:t>Exemple</w:t>
      </w:r>
      <w:r>
        <w:t xml:space="preserve">. Le programme suivant reprend </w:t>
      </w:r>
      <w:r w:rsidRPr="00080248">
        <w:rPr>
          <w:i/>
          <w:iCs/>
        </w:rPr>
        <w:t>Exemple1</w:t>
      </w:r>
      <w:r>
        <w:t xml:space="preserve"> mais en affichant la somme avec </w:t>
      </w:r>
      <w:r w:rsidRPr="00080248">
        <w:rPr>
          <w:i/>
          <w:iCs/>
        </w:rPr>
        <w:t>System.out.println</w:t>
      </w:r>
      <w:r>
        <w:t>().</w:t>
      </w:r>
    </w:p>
    <w:p w14:paraId="4BAB67DD" w14:textId="0F83CEC4" w:rsidR="001238C4" w:rsidRPr="00BE7EB9" w:rsidRDefault="00000000" w:rsidP="00D35A89">
      <w:pPr>
        <w:pStyle w:val="Corpsdetexte"/>
        <w:keepNext/>
        <w:keepLines/>
      </w:pPr>
      <w:hyperlink r:id="rId94" w:history="1">
        <w:r w:rsidR="001238C4" w:rsidRPr="00A549CF">
          <w:rPr>
            <w:rFonts w:ascii="Segoe UI" w:hAnsi="Segoe UI" w:cs="Segoe UI"/>
            <w:color w:val="0366D6"/>
            <w:lang w:val="fr-CA"/>
          </w:rPr>
          <w:t>JavaPasAPas</w:t>
        </w:r>
      </w:hyperlink>
      <w:r w:rsidR="001238C4" w:rsidRPr="00A549CF">
        <w:rPr>
          <w:rFonts w:ascii="Segoe UI" w:hAnsi="Segoe UI" w:cs="Segoe UI"/>
          <w:color w:val="586069"/>
          <w:lang w:val="fr-CA"/>
        </w:rPr>
        <w:t>/</w:t>
      </w:r>
      <w:r w:rsidR="00071308" w:rsidRPr="00D35A89">
        <w:rPr>
          <w:rFonts w:ascii="Segoe UI" w:hAnsi="Segoe UI" w:cs="Segoe UI"/>
          <w:b/>
          <w:bCs/>
          <w:color w:val="586069"/>
          <w:lang w:val="fr-CA"/>
        </w:rPr>
        <w:t>chapitre_2</w:t>
      </w:r>
      <w:r w:rsidR="00071308">
        <w:rPr>
          <w:rFonts w:ascii="Segoe UI" w:hAnsi="Segoe UI" w:cs="Segoe UI"/>
          <w:color w:val="586069"/>
          <w:lang w:val="fr-CA"/>
        </w:rPr>
        <w:t>/</w:t>
      </w:r>
      <w:r w:rsidR="001238C4" w:rsidRPr="00A549CF">
        <w:rPr>
          <w:rFonts w:ascii="Segoe UI" w:hAnsi="Segoe UI" w:cs="Segoe UI"/>
          <w:b/>
          <w:bCs/>
          <w:color w:val="586069"/>
          <w:lang w:val="fr-CA"/>
        </w:rPr>
        <w:t>ExemplePrintln.java</w:t>
      </w:r>
    </w:p>
    <w:p w14:paraId="2DC1D4F6" w14:textId="77777777" w:rsidR="00262325" w:rsidRPr="00262325" w:rsidRDefault="00262325" w:rsidP="00D35A89">
      <w:pPr>
        <w:pStyle w:val="Code"/>
        <w:rPr>
          <w:color w:val="000000"/>
          <w:lang w:eastAsia="en-US"/>
        </w:rPr>
      </w:pPr>
      <w:r w:rsidRPr="00262325">
        <w:rPr>
          <w:lang w:eastAsia="en-US"/>
        </w:rPr>
        <w:t>/**</w:t>
      </w:r>
    </w:p>
    <w:p w14:paraId="0013B31E" w14:textId="77777777" w:rsidR="00262325" w:rsidRPr="00262325" w:rsidRDefault="00262325" w:rsidP="00D35A89">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ExemplePrintln</w:t>
      </w:r>
      <w:r w:rsidRPr="00262325">
        <w:rPr>
          <w:color w:val="008C00"/>
          <w:lang w:eastAsia="en-US"/>
        </w:rPr>
        <w:t>.</w:t>
      </w:r>
      <w:r w:rsidRPr="00262325">
        <w:rPr>
          <w:lang w:eastAsia="en-US"/>
        </w:rPr>
        <w:t>java</w:t>
      </w:r>
    </w:p>
    <w:p w14:paraId="0ECB3FE5" w14:textId="77777777" w:rsidR="00262325" w:rsidRPr="00262325" w:rsidRDefault="00262325" w:rsidP="00D35A89">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Ce programme saisit deux entiers et en affiche la somme avec System</w:t>
      </w:r>
      <w:r w:rsidRPr="00262325">
        <w:rPr>
          <w:color w:val="008C00"/>
          <w:lang w:eastAsia="en-US"/>
        </w:rPr>
        <w:t>.</w:t>
      </w:r>
      <w:r w:rsidRPr="00262325">
        <w:rPr>
          <w:lang w:eastAsia="en-US"/>
        </w:rPr>
        <w:t>out</w:t>
      </w:r>
      <w:r w:rsidRPr="00262325">
        <w:rPr>
          <w:color w:val="008C00"/>
          <w:lang w:eastAsia="en-US"/>
        </w:rPr>
        <w:t>.</w:t>
      </w:r>
      <w:r w:rsidRPr="00262325">
        <w:rPr>
          <w:lang w:eastAsia="en-US"/>
        </w:rPr>
        <w:t>println()</w:t>
      </w:r>
    </w:p>
    <w:p w14:paraId="265EFE4C" w14:textId="77777777" w:rsidR="00262325" w:rsidRPr="00262325" w:rsidRDefault="00262325" w:rsidP="00262325">
      <w:pPr>
        <w:pStyle w:val="Code"/>
        <w:rPr>
          <w:color w:val="000000"/>
          <w:lang w:eastAsia="en-US"/>
        </w:rPr>
      </w:pPr>
      <w:r w:rsidRPr="00262325">
        <w:rPr>
          <w:lang w:eastAsia="en-US"/>
        </w:rPr>
        <w:t> */</w:t>
      </w:r>
    </w:p>
    <w:p w14:paraId="254E8365" w14:textId="77777777" w:rsidR="00262325" w:rsidRPr="00262325" w:rsidRDefault="00262325" w:rsidP="00262325">
      <w:pPr>
        <w:pStyle w:val="Code"/>
        <w:rPr>
          <w:color w:val="000000"/>
          <w:lang w:eastAsia="en-US"/>
        </w:rPr>
      </w:pPr>
      <w:r w:rsidRPr="00262325">
        <w:rPr>
          <w:b/>
          <w:bCs/>
          <w:color w:val="800000"/>
          <w:lang w:eastAsia="en-US"/>
        </w:rPr>
        <w:t>import</w:t>
      </w:r>
      <w:r w:rsidRPr="00262325">
        <w:rPr>
          <w:color w:val="004A43"/>
          <w:lang w:eastAsia="en-US"/>
        </w:rPr>
        <w:t xml:space="preserve"> javax</w:t>
      </w:r>
      <w:r w:rsidRPr="00262325">
        <w:rPr>
          <w:color w:val="808030"/>
          <w:lang w:eastAsia="en-US"/>
        </w:rPr>
        <w:t>.</w:t>
      </w:r>
      <w:r w:rsidRPr="00262325">
        <w:rPr>
          <w:color w:val="004A43"/>
          <w:lang w:eastAsia="en-US"/>
        </w:rPr>
        <w:t>swing</w:t>
      </w:r>
      <w:r w:rsidRPr="00262325">
        <w:rPr>
          <w:color w:val="808030"/>
          <w:lang w:eastAsia="en-US"/>
        </w:rPr>
        <w:t>.</w:t>
      </w:r>
      <w:r w:rsidRPr="00262325">
        <w:rPr>
          <w:color w:val="004A43"/>
          <w:lang w:eastAsia="en-US"/>
        </w:rPr>
        <w:t>JOptionPane</w:t>
      </w:r>
      <w:r w:rsidRPr="00262325">
        <w:rPr>
          <w:color w:val="800080"/>
          <w:lang w:eastAsia="en-US"/>
        </w:rPr>
        <w:t>;</w:t>
      </w:r>
      <w:r w:rsidRPr="00262325">
        <w:rPr>
          <w:color w:val="000000"/>
          <w:lang w:eastAsia="en-US"/>
        </w:rPr>
        <w:t xml:space="preserve"> </w:t>
      </w:r>
      <w:r w:rsidRPr="00262325">
        <w:rPr>
          <w:color w:val="696969"/>
          <w:lang w:eastAsia="en-US"/>
        </w:rPr>
        <w:t>// Importe la classe javax.swing.JOptionPane</w:t>
      </w:r>
    </w:p>
    <w:p w14:paraId="50137C87" w14:textId="77777777" w:rsidR="00262325" w:rsidRPr="00262325" w:rsidRDefault="00262325" w:rsidP="00262325">
      <w:pPr>
        <w:pStyle w:val="Code"/>
        <w:rPr>
          <w:color w:val="000000"/>
          <w:lang w:val="en-CA" w:eastAsia="en-US"/>
        </w:rPr>
      </w:pPr>
      <w:r w:rsidRPr="00262325">
        <w:rPr>
          <w:b/>
          <w:bCs/>
          <w:color w:val="800000"/>
          <w:lang w:val="en-CA" w:eastAsia="en-US"/>
        </w:rPr>
        <w:t>public</w:t>
      </w:r>
      <w:r w:rsidRPr="00262325">
        <w:rPr>
          <w:color w:val="000000"/>
          <w:lang w:val="en-CA" w:eastAsia="en-US"/>
        </w:rPr>
        <w:t xml:space="preserve"> </w:t>
      </w:r>
      <w:r w:rsidRPr="00262325">
        <w:rPr>
          <w:b/>
          <w:bCs/>
          <w:color w:val="800000"/>
          <w:lang w:val="en-CA" w:eastAsia="en-US"/>
        </w:rPr>
        <w:t>class</w:t>
      </w:r>
      <w:r w:rsidRPr="00262325">
        <w:rPr>
          <w:color w:val="000000"/>
          <w:lang w:val="en-CA" w:eastAsia="en-US"/>
        </w:rPr>
        <w:t xml:space="preserve"> ExemplePrintln</w:t>
      </w:r>
      <w:r w:rsidRPr="00262325">
        <w:rPr>
          <w:color w:val="800080"/>
          <w:lang w:val="en-CA" w:eastAsia="en-US"/>
        </w:rPr>
        <w:t>{</w:t>
      </w:r>
    </w:p>
    <w:p w14:paraId="169D21C9" w14:textId="77777777" w:rsidR="00262325" w:rsidRPr="00262325" w:rsidRDefault="00262325" w:rsidP="00262325">
      <w:pPr>
        <w:pStyle w:val="Code"/>
        <w:rPr>
          <w:color w:val="000000"/>
          <w:lang w:val="en-CA" w:eastAsia="en-US"/>
        </w:rPr>
      </w:pPr>
    </w:p>
    <w:p w14:paraId="2525CE39" w14:textId="77777777" w:rsidR="00262325" w:rsidRPr="00262325" w:rsidRDefault="00262325" w:rsidP="00262325">
      <w:pPr>
        <w:pStyle w:val="Code"/>
        <w:rPr>
          <w:color w:val="000000"/>
          <w:lang w:val="en-CA" w:eastAsia="en-US"/>
        </w:rPr>
      </w:pPr>
      <w:r w:rsidRPr="00262325">
        <w:rPr>
          <w:color w:val="000000"/>
          <w:lang w:val="en-CA" w:eastAsia="en-US"/>
        </w:rPr>
        <w:t xml:space="preserve">    </w:t>
      </w:r>
      <w:r w:rsidRPr="00262325">
        <w:rPr>
          <w:b/>
          <w:bCs/>
          <w:color w:val="800000"/>
          <w:lang w:val="en-CA" w:eastAsia="en-US"/>
        </w:rPr>
        <w:t>public</w:t>
      </w:r>
      <w:r w:rsidRPr="00262325">
        <w:rPr>
          <w:color w:val="000000"/>
          <w:lang w:val="en-CA" w:eastAsia="en-US"/>
        </w:rPr>
        <w:t xml:space="preserve"> </w:t>
      </w:r>
      <w:r w:rsidRPr="00262325">
        <w:rPr>
          <w:b/>
          <w:bCs/>
          <w:color w:val="800000"/>
          <w:lang w:val="en-CA" w:eastAsia="en-US"/>
        </w:rPr>
        <w:t>static</w:t>
      </w:r>
      <w:r w:rsidRPr="00262325">
        <w:rPr>
          <w:color w:val="000000"/>
          <w:lang w:val="en-CA" w:eastAsia="en-US"/>
        </w:rPr>
        <w:t xml:space="preserve"> </w:t>
      </w:r>
      <w:r w:rsidRPr="00262325">
        <w:rPr>
          <w:color w:val="BB7977"/>
          <w:lang w:val="en-CA" w:eastAsia="en-US"/>
        </w:rPr>
        <w:t>void</w:t>
      </w:r>
      <w:r w:rsidRPr="00262325">
        <w:rPr>
          <w:color w:val="000000"/>
          <w:lang w:val="en-CA" w:eastAsia="en-US"/>
        </w:rPr>
        <w:t xml:space="preserve"> main </w:t>
      </w:r>
      <w:r w:rsidRPr="00262325">
        <w:rPr>
          <w:color w:val="808030"/>
          <w:lang w:val="en-CA" w:eastAsia="en-US"/>
        </w:rPr>
        <w:t>(</w:t>
      </w:r>
      <w:r w:rsidRPr="00262325">
        <w:rPr>
          <w:b/>
          <w:bCs/>
          <w:color w:val="BB7977"/>
          <w:lang w:val="en-CA" w:eastAsia="en-US"/>
        </w:rPr>
        <w:t>String</w:t>
      </w:r>
      <w:r w:rsidRPr="00262325">
        <w:rPr>
          <w:color w:val="000000"/>
          <w:lang w:val="en-CA" w:eastAsia="en-US"/>
        </w:rPr>
        <w:t xml:space="preserve"> args</w:t>
      </w:r>
      <w:r w:rsidRPr="00262325">
        <w:rPr>
          <w:color w:val="808030"/>
          <w:lang w:val="en-CA" w:eastAsia="en-US"/>
        </w:rPr>
        <w:t>[])</w:t>
      </w:r>
      <w:r w:rsidRPr="00262325">
        <w:rPr>
          <w:color w:val="000000"/>
          <w:lang w:val="en-CA" w:eastAsia="en-US"/>
        </w:rPr>
        <w:t xml:space="preserve"> </w:t>
      </w:r>
      <w:r w:rsidRPr="00262325">
        <w:rPr>
          <w:color w:val="800080"/>
          <w:lang w:val="en-CA" w:eastAsia="en-US"/>
        </w:rPr>
        <w:t>{</w:t>
      </w:r>
    </w:p>
    <w:p w14:paraId="36652F02" w14:textId="77777777" w:rsidR="00262325" w:rsidRPr="00262325" w:rsidRDefault="00262325" w:rsidP="00262325">
      <w:pPr>
        <w:pStyle w:val="Code"/>
        <w:rPr>
          <w:color w:val="000000"/>
          <w:lang w:val="en-CA" w:eastAsia="en-US"/>
        </w:rPr>
      </w:pPr>
    </w:p>
    <w:p w14:paraId="62C93272" w14:textId="77777777" w:rsidR="00262325" w:rsidRPr="00262325" w:rsidRDefault="00262325" w:rsidP="00262325">
      <w:pPr>
        <w:pStyle w:val="Code"/>
        <w:rPr>
          <w:color w:val="000000"/>
          <w:lang w:eastAsia="en-US"/>
        </w:rPr>
      </w:pPr>
      <w:r w:rsidRPr="00262325">
        <w:rPr>
          <w:color w:val="000000"/>
          <w:lang w:val="en-CA" w:eastAsia="en-US"/>
        </w:rPr>
        <w:t xml:space="preserve">        </w:t>
      </w:r>
      <w:r w:rsidRPr="00262325">
        <w:rPr>
          <w:color w:val="696969"/>
          <w:lang w:eastAsia="en-US"/>
        </w:rPr>
        <w:t>// Déclaration de variables</w:t>
      </w:r>
    </w:p>
    <w:p w14:paraId="5BA12DA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String</w:t>
      </w:r>
      <w:r w:rsidRPr="00262325">
        <w:rPr>
          <w:color w:val="000000"/>
          <w:lang w:eastAsia="en-US"/>
        </w:rPr>
        <w:t xml:space="preserve"> chaine1</w:t>
      </w:r>
      <w:r w:rsidRPr="00262325">
        <w:rPr>
          <w:color w:val="808030"/>
          <w:lang w:eastAsia="en-US"/>
        </w:rPr>
        <w:t>,</w:t>
      </w:r>
      <w:r w:rsidRPr="00262325">
        <w:rPr>
          <w:color w:val="000000"/>
          <w:lang w:eastAsia="en-US"/>
        </w:rPr>
        <w:t xml:space="preserve"> chaine2</w:t>
      </w:r>
      <w:r w:rsidRPr="00262325">
        <w:rPr>
          <w:color w:val="800080"/>
          <w:lang w:eastAsia="en-US"/>
        </w:rPr>
        <w:t>;</w:t>
      </w:r>
      <w:r w:rsidRPr="00262325">
        <w:rPr>
          <w:color w:val="000000"/>
          <w:lang w:eastAsia="en-US"/>
        </w:rPr>
        <w:t xml:space="preserve">      </w:t>
      </w:r>
      <w:r w:rsidRPr="00262325">
        <w:rPr>
          <w:color w:val="696969"/>
          <w:lang w:eastAsia="en-US"/>
        </w:rPr>
        <w:t>// Les entiers sous forme de chaînes</w:t>
      </w:r>
    </w:p>
    <w:p w14:paraId="5160811C"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BB7977"/>
          <w:lang w:eastAsia="en-US"/>
        </w:rPr>
        <w:t>int</w:t>
      </w:r>
      <w:r w:rsidRPr="00262325">
        <w:rPr>
          <w:color w:val="000000"/>
          <w:lang w:eastAsia="en-US"/>
        </w:rPr>
        <w:t xml:space="preserve"> entier1</w:t>
      </w:r>
      <w:r w:rsidRPr="00262325">
        <w:rPr>
          <w:color w:val="808030"/>
          <w:lang w:eastAsia="en-US"/>
        </w:rPr>
        <w:t>,</w:t>
      </w:r>
      <w:r w:rsidRPr="00262325">
        <w:rPr>
          <w:color w:val="000000"/>
          <w:lang w:eastAsia="en-US"/>
        </w:rPr>
        <w:t xml:space="preserve"> entier2</w:t>
      </w:r>
      <w:r w:rsidRPr="00262325">
        <w:rPr>
          <w:color w:val="808030"/>
          <w:lang w:eastAsia="en-US"/>
        </w:rPr>
        <w:t>,</w:t>
      </w:r>
      <w:r w:rsidRPr="00262325">
        <w:rPr>
          <w:color w:val="000000"/>
          <w:lang w:eastAsia="en-US"/>
        </w:rPr>
        <w:t xml:space="preserve"> somme</w:t>
      </w:r>
      <w:r w:rsidRPr="00262325">
        <w:rPr>
          <w:color w:val="800080"/>
          <w:lang w:eastAsia="en-US"/>
        </w:rPr>
        <w:t>;</w:t>
      </w:r>
      <w:r w:rsidRPr="00262325">
        <w:rPr>
          <w:color w:val="000000"/>
          <w:lang w:eastAsia="en-US"/>
        </w:rPr>
        <w:t xml:space="preserve">  </w:t>
      </w:r>
      <w:r w:rsidRPr="00262325">
        <w:rPr>
          <w:color w:val="696969"/>
          <w:lang w:eastAsia="en-US"/>
        </w:rPr>
        <w:t>// Les entiers à additionner</w:t>
      </w:r>
    </w:p>
    <w:p w14:paraId="7E45E02A" w14:textId="77777777" w:rsidR="00262325" w:rsidRPr="00262325" w:rsidRDefault="00262325" w:rsidP="00262325">
      <w:pPr>
        <w:pStyle w:val="Code"/>
        <w:rPr>
          <w:color w:val="000000"/>
          <w:lang w:eastAsia="en-US"/>
        </w:rPr>
      </w:pPr>
    </w:p>
    <w:p w14:paraId="59B5B905"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Saisir les deux chaînes de caractères qui représentent des nombres entiers</w:t>
      </w:r>
    </w:p>
    <w:p w14:paraId="2B87E822" w14:textId="77777777" w:rsidR="00262325" w:rsidRPr="00262325" w:rsidRDefault="00262325" w:rsidP="00262325">
      <w:pPr>
        <w:pStyle w:val="Code"/>
        <w:rPr>
          <w:color w:val="000000"/>
          <w:lang w:eastAsia="en-US"/>
        </w:rPr>
      </w:pPr>
      <w:r w:rsidRPr="00262325">
        <w:rPr>
          <w:color w:val="000000"/>
          <w:lang w:eastAsia="en-US"/>
        </w:rPr>
        <w:t xml:space="preserve">        chaine1 </w:t>
      </w:r>
      <w:r w:rsidRPr="00262325">
        <w:rPr>
          <w:color w:val="808030"/>
          <w:lang w:eastAsia="en-US"/>
        </w:rPr>
        <w:t>=</w:t>
      </w:r>
      <w:r w:rsidRPr="00262325">
        <w:rPr>
          <w:color w:val="000000"/>
          <w:lang w:eastAsia="en-US"/>
        </w:rPr>
        <w:t xml:space="preserve"> JOptionPane</w:t>
      </w:r>
      <w:r w:rsidRPr="00262325">
        <w:rPr>
          <w:color w:val="808030"/>
          <w:lang w:eastAsia="en-US"/>
        </w:rPr>
        <w:t>.</w:t>
      </w:r>
      <w:r w:rsidRPr="00262325">
        <w:rPr>
          <w:color w:val="000000"/>
          <w:lang w:eastAsia="en-US"/>
        </w:rPr>
        <w:t>showInputDialog</w:t>
      </w:r>
      <w:r w:rsidRPr="00262325">
        <w:rPr>
          <w:color w:val="808030"/>
          <w:lang w:eastAsia="en-US"/>
        </w:rPr>
        <w:t>(</w:t>
      </w:r>
      <w:r w:rsidRPr="00262325">
        <w:rPr>
          <w:color w:val="0000E6"/>
          <w:lang w:eastAsia="en-US"/>
        </w:rPr>
        <w:t>"Entrez un premier nombre entier"</w:t>
      </w:r>
      <w:r w:rsidRPr="00262325">
        <w:rPr>
          <w:color w:val="808030"/>
          <w:lang w:eastAsia="en-US"/>
        </w:rPr>
        <w:t>)</w:t>
      </w:r>
      <w:r w:rsidRPr="00262325">
        <w:rPr>
          <w:color w:val="800080"/>
          <w:lang w:eastAsia="en-US"/>
        </w:rPr>
        <w:t>;</w:t>
      </w:r>
    </w:p>
    <w:p w14:paraId="17E128BC" w14:textId="77777777" w:rsidR="00262325" w:rsidRPr="00262325" w:rsidRDefault="00262325" w:rsidP="00262325">
      <w:pPr>
        <w:pStyle w:val="Code"/>
        <w:rPr>
          <w:color w:val="000000"/>
          <w:lang w:eastAsia="en-US"/>
        </w:rPr>
      </w:pPr>
      <w:r w:rsidRPr="00262325">
        <w:rPr>
          <w:color w:val="000000"/>
          <w:lang w:eastAsia="en-US"/>
        </w:rPr>
        <w:t xml:space="preserve">        chaine2 </w:t>
      </w:r>
      <w:r w:rsidRPr="00262325">
        <w:rPr>
          <w:color w:val="808030"/>
          <w:lang w:eastAsia="en-US"/>
        </w:rPr>
        <w:t>=</w:t>
      </w:r>
      <w:r w:rsidRPr="00262325">
        <w:rPr>
          <w:color w:val="000000"/>
          <w:lang w:eastAsia="en-US"/>
        </w:rPr>
        <w:t xml:space="preserve"> JOptionPane</w:t>
      </w:r>
      <w:r w:rsidRPr="00262325">
        <w:rPr>
          <w:color w:val="808030"/>
          <w:lang w:eastAsia="en-US"/>
        </w:rPr>
        <w:t>.</w:t>
      </w:r>
      <w:r w:rsidRPr="00262325">
        <w:rPr>
          <w:color w:val="000000"/>
          <w:lang w:eastAsia="en-US"/>
        </w:rPr>
        <w:t>showInputDialog</w:t>
      </w:r>
      <w:r w:rsidRPr="00262325">
        <w:rPr>
          <w:color w:val="808030"/>
          <w:lang w:eastAsia="en-US"/>
        </w:rPr>
        <w:t>(</w:t>
      </w:r>
      <w:r w:rsidRPr="00262325">
        <w:rPr>
          <w:color w:val="0000E6"/>
          <w:lang w:eastAsia="en-US"/>
        </w:rPr>
        <w:t>"Entrez un second nombre entier"</w:t>
      </w:r>
      <w:r w:rsidRPr="00262325">
        <w:rPr>
          <w:color w:val="808030"/>
          <w:lang w:eastAsia="en-US"/>
        </w:rPr>
        <w:t>)</w:t>
      </w:r>
      <w:r w:rsidRPr="00262325">
        <w:rPr>
          <w:color w:val="800080"/>
          <w:lang w:eastAsia="en-US"/>
        </w:rPr>
        <w:t>;</w:t>
      </w:r>
    </w:p>
    <w:p w14:paraId="33E4799B" w14:textId="77777777" w:rsidR="00262325" w:rsidRPr="00262325" w:rsidRDefault="00262325" w:rsidP="00262325">
      <w:pPr>
        <w:pStyle w:val="Code"/>
        <w:rPr>
          <w:color w:val="000000"/>
          <w:lang w:eastAsia="en-US"/>
        </w:rPr>
      </w:pPr>
    </w:p>
    <w:p w14:paraId="5F1A09D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Convertir les chaînes en entiers</w:t>
      </w:r>
    </w:p>
    <w:p w14:paraId="04F7A751" w14:textId="77777777" w:rsidR="00262325" w:rsidRPr="00262325" w:rsidRDefault="00262325" w:rsidP="00262325">
      <w:pPr>
        <w:pStyle w:val="Code"/>
        <w:rPr>
          <w:color w:val="000000"/>
          <w:lang w:eastAsia="en-US"/>
        </w:rPr>
      </w:pPr>
      <w:r w:rsidRPr="00262325">
        <w:rPr>
          <w:color w:val="000000"/>
          <w:lang w:eastAsia="en-US"/>
        </w:rPr>
        <w:t xml:space="preserve">        entier1 </w:t>
      </w:r>
      <w:r w:rsidRPr="00262325">
        <w:rPr>
          <w:color w:val="808030"/>
          <w:lang w:eastAsia="en-US"/>
        </w:rPr>
        <w:t>=</w:t>
      </w:r>
      <w:r w:rsidRPr="00262325">
        <w:rPr>
          <w:color w:val="000000"/>
          <w:lang w:eastAsia="en-US"/>
        </w:rPr>
        <w:t xml:space="preserve"> </w:t>
      </w:r>
      <w:r w:rsidRPr="00262325">
        <w:rPr>
          <w:b/>
          <w:bCs/>
          <w:color w:val="BB7977"/>
          <w:lang w:eastAsia="en-US"/>
        </w:rPr>
        <w:t>Integer</w:t>
      </w:r>
      <w:r w:rsidRPr="00262325">
        <w:rPr>
          <w:color w:val="808030"/>
          <w:lang w:eastAsia="en-US"/>
        </w:rPr>
        <w:t>.</w:t>
      </w:r>
      <w:r w:rsidRPr="00262325">
        <w:rPr>
          <w:color w:val="000000"/>
          <w:lang w:eastAsia="en-US"/>
        </w:rPr>
        <w:t>parseInt</w:t>
      </w:r>
      <w:r w:rsidRPr="00262325">
        <w:rPr>
          <w:color w:val="808030"/>
          <w:lang w:eastAsia="en-US"/>
        </w:rPr>
        <w:t>(</w:t>
      </w:r>
      <w:r w:rsidRPr="00262325">
        <w:rPr>
          <w:color w:val="000000"/>
          <w:lang w:eastAsia="en-US"/>
        </w:rPr>
        <w:t>chaine1</w:t>
      </w:r>
      <w:r w:rsidRPr="00262325">
        <w:rPr>
          <w:color w:val="808030"/>
          <w:lang w:eastAsia="en-US"/>
        </w:rPr>
        <w:t>)</w:t>
      </w:r>
      <w:r w:rsidRPr="00262325">
        <w:rPr>
          <w:color w:val="800080"/>
          <w:lang w:eastAsia="en-US"/>
        </w:rPr>
        <w:t>;</w:t>
      </w:r>
    </w:p>
    <w:p w14:paraId="2BDA82BA" w14:textId="77777777" w:rsidR="00262325" w:rsidRPr="00262325" w:rsidRDefault="00262325" w:rsidP="00262325">
      <w:pPr>
        <w:pStyle w:val="Code"/>
        <w:rPr>
          <w:color w:val="000000"/>
          <w:lang w:eastAsia="en-US"/>
        </w:rPr>
      </w:pPr>
      <w:r w:rsidRPr="00262325">
        <w:rPr>
          <w:color w:val="000000"/>
          <w:lang w:eastAsia="en-US"/>
        </w:rPr>
        <w:t xml:space="preserve">        entier2 </w:t>
      </w:r>
      <w:r w:rsidRPr="00262325">
        <w:rPr>
          <w:color w:val="808030"/>
          <w:lang w:eastAsia="en-US"/>
        </w:rPr>
        <w:t>=</w:t>
      </w:r>
      <w:r w:rsidRPr="00262325">
        <w:rPr>
          <w:color w:val="000000"/>
          <w:lang w:eastAsia="en-US"/>
        </w:rPr>
        <w:t xml:space="preserve"> </w:t>
      </w:r>
      <w:r w:rsidRPr="00262325">
        <w:rPr>
          <w:b/>
          <w:bCs/>
          <w:color w:val="BB7977"/>
          <w:lang w:eastAsia="en-US"/>
        </w:rPr>
        <w:t>Integer</w:t>
      </w:r>
      <w:r w:rsidRPr="00262325">
        <w:rPr>
          <w:color w:val="808030"/>
          <w:lang w:eastAsia="en-US"/>
        </w:rPr>
        <w:t>.</w:t>
      </w:r>
      <w:r w:rsidRPr="00262325">
        <w:rPr>
          <w:color w:val="000000"/>
          <w:lang w:eastAsia="en-US"/>
        </w:rPr>
        <w:t>parseInt</w:t>
      </w:r>
      <w:r w:rsidRPr="00262325">
        <w:rPr>
          <w:color w:val="808030"/>
          <w:lang w:eastAsia="en-US"/>
        </w:rPr>
        <w:t>(</w:t>
      </w:r>
      <w:r w:rsidRPr="00262325">
        <w:rPr>
          <w:color w:val="000000"/>
          <w:lang w:eastAsia="en-US"/>
        </w:rPr>
        <w:t>chaine2</w:t>
      </w:r>
      <w:r w:rsidRPr="00262325">
        <w:rPr>
          <w:color w:val="808030"/>
          <w:lang w:eastAsia="en-US"/>
        </w:rPr>
        <w:t>)</w:t>
      </w:r>
      <w:r w:rsidRPr="00262325">
        <w:rPr>
          <w:color w:val="800080"/>
          <w:lang w:eastAsia="en-US"/>
        </w:rPr>
        <w:t>;</w:t>
      </w:r>
    </w:p>
    <w:p w14:paraId="78D5EB2A" w14:textId="77777777" w:rsidR="00262325" w:rsidRPr="00262325" w:rsidRDefault="00262325" w:rsidP="00262325">
      <w:pPr>
        <w:pStyle w:val="Code"/>
        <w:rPr>
          <w:color w:val="000000"/>
          <w:lang w:eastAsia="en-US"/>
        </w:rPr>
      </w:pPr>
    </w:p>
    <w:p w14:paraId="41ABA30B"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Calculer la somme des deux entiers</w:t>
      </w:r>
    </w:p>
    <w:p w14:paraId="709AAF57" w14:textId="77777777" w:rsidR="00262325" w:rsidRPr="00262325" w:rsidRDefault="00262325" w:rsidP="00262325">
      <w:pPr>
        <w:pStyle w:val="Code"/>
        <w:rPr>
          <w:color w:val="000000"/>
          <w:lang w:eastAsia="en-US"/>
        </w:rPr>
      </w:pPr>
      <w:r w:rsidRPr="00262325">
        <w:rPr>
          <w:color w:val="000000"/>
          <w:lang w:eastAsia="en-US"/>
        </w:rPr>
        <w:t xml:space="preserve">        somme </w:t>
      </w:r>
      <w:r w:rsidRPr="00262325">
        <w:rPr>
          <w:color w:val="808030"/>
          <w:lang w:eastAsia="en-US"/>
        </w:rPr>
        <w:t>=</w:t>
      </w:r>
      <w:r w:rsidRPr="00262325">
        <w:rPr>
          <w:color w:val="000000"/>
          <w:lang w:eastAsia="en-US"/>
        </w:rPr>
        <w:t xml:space="preserve"> entier1 </w:t>
      </w:r>
      <w:r w:rsidRPr="00262325">
        <w:rPr>
          <w:color w:val="808030"/>
          <w:lang w:eastAsia="en-US"/>
        </w:rPr>
        <w:t>+</w:t>
      </w:r>
      <w:r w:rsidRPr="00262325">
        <w:rPr>
          <w:color w:val="000000"/>
          <w:lang w:eastAsia="en-US"/>
        </w:rPr>
        <w:t xml:space="preserve"> entier2</w:t>
      </w:r>
      <w:r w:rsidRPr="00262325">
        <w:rPr>
          <w:color w:val="800080"/>
          <w:lang w:eastAsia="en-US"/>
        </w:rPr>
        <w:t>;</w:t>
      </w:r>
    </w:p>
    <w:p w14:paraId="79458E58" w14:textId="77777777" w:rsidR="00262325" w:rsidRPr="00262325" w:rsidRDefault="00262325" w:rsidP="00262325">
      <w:pPr>
        <w:pStyle w:val="Code"/>
        <w:rPr>
          <w:color w:val="000000"/>
          <w:lang w:eastAsia="en-US"/>
        </w:rPr>
      </w:pPr>
    </w:p>
    <w:p w14:paraId="7C72BBFA"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Afficher la somme avec System.out.println()</w:t>
      </w:r>
    </w:p>
    <w:p w14:paraId="58A26951"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println</w:t>
      </w:r>
      <w:r w:rsidRPr="00262325">
        <w:rPr>
          <w:color w:val="808030"/>
          <w:lang w:eastAsia="en-US"/>
        </w:rPr>
        <w:t>(</w:t>
      </w:r>
      <w:r w:rsidRPr="00262325">
        <w:rPr>
          <w:color w:val="0000E6"/>
          <w:lang w:eastAsia="en-US"/>
        </w:rPr>
        <w:t>"La somme des deux entiers est "</w:t>
      </w:r>
      <w:r w:rsidRPr="00262325">
        <w:rPr>
          <w:color w:val="000000"/>
          <w:lang w:eastAsia="en-US"/>
        </w:rPr>
        <w:t xml:space="preserve"> </w:t>
      </w:r>
      <w:r w:rsidRPr="00262325">
        <w:rPr>
          <w:color w:val="808030"/>
          <w:lang w:eastAsia="en-US"/>
        </w:rPr>
        <w:t>+</w:t>
      </w:r>
      <w:r w:rsidRPr="00262325">
        <w:rPr>
          <w:color w:val="000000"/>
          <w:lang w:eastAsia="en-US"/>
        </w:rPr>
        <w:t xml:space="preserve"> somme</w:t>
      </w:r>
      <w:r w:rsidRPr="00262325">
        <w:rPr>
          <w:color w:val="808030"/>
          <w:lang w:eastAsia="en-US"/>
        </w:rPr>
        <w:t>)</w:t>
      </w:r>
      <w:r w:rsidRPr="00262325">
        <w:rPr>
          <w:color w:val="800080"/>
          <w:lang w:eastAsia="en-US"/>
        </w:rPr>
        <w:t>;</w:t>
      </w:r>
    </w:p>
    <w:p w14:paraId="69AF403C" w14:textId="77777777" w:rsidR="00262325" w:rsidRPr="00262325" w:rsidRDefault="00262325" w:rsidP="00262325">
      <w:pPr>
        <w:pStyle w:val="Code"/>
        <w:rPr>
          <w:color w:val="000000"/>
          <w:lang w:eastAsia="en-US"/>
        </w:rPr>
      </w:pPr>
    </w:p>
    <w:p w14:paraId="034028A6"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exit</w:t>
      </w:r>
      <w:r w:rsidRPr="00262325">
        <w:rPr>
          <w:color w:val="808030"/>
          <w:lang w:eastAsia="en-US"/>
        </w:rPr>
        <w:t>(</w:t>
      </w:r>
      <w:r w:rsidRPr="00262325">
        <w:rPr>
          <w:color w:val="008C00"/>
          <w:lang w:eastAsia="en-US"/>
        </w:rPr>
        <w:t>0</w:t>
      </w:r>
      <w:r w:rsidRPr="00262325">
        <w:rPr>
          <w:color w:val="808030"/>
          <w:lang w:eastAsia="en-US"/>
        </w:rPr>
        <w:t>)</w:t>
      </w:r>
      <w:r w:rsidRPr="00262325">
        <w:rPr>
          <w:color w:val="800080"/>
          <w:lang w:eastAsia="en-US"/>
        </w:rPr>
        <w:t>;</w:t>
      </w:r>
    </w:p>
    <w:p w14:paraId="4F641C87"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800080"/>
          <w:lang w:eastAsia="en-US"/>
        </w:rPr>
        <w:t>}</w:t>
      </w:r>
    </w:p>
    <w:p w14:paraId="4EA75809" w14:textId="41E74DDE" w:rsidR="00262325" w:rsidRDefault="00262325" w:rsidP="00262325">
      <w:pPr>
        <w:pStyle w:val="Code"/>
        <w:rPr>
          <w:color w:val="800080"/>
          <w:lang w:eastAsia="en-US"/>
        </w:rPr>
      </w:pPr>
      <w:r w:rsidRPr="00262325">
        <w:rPr>
          <w:color w:val="800080"/>
          <w:lang w:eastAsia="en-US"/>
        </w:rPr>
        <w:t>}</w:t>
      </w:r>
    </w:p>
    <w:p w14:paraId="61A321AD" w14:textId="77777777" w:rsidR="00117845" w:rsidRPr="00262325" w:rsidRDefault="00117845" w:rsidP="00262325">
      <w:pPr>
        <w:pStyle w:val="Code"/>
        <w:rPr>
          <w:color w:val="000000"/>
          <w:lang w:eastAsia="en-US"/>
        </w:rPr>
      </w:pPr>
    </w:p>
    <w:p w14:paraId="2820F183" w14:textId="77777777" w:rsidR="001238C4" w:rsidRPr="002263A9" w:rsidRDefault="001238C4" w:rsidP="001238C4">
      <w:pPr>
        <w:pStyle w:val="Corpsdetexte"/>
      </w:pPr>
    </w:p>
    <w:p w14:paraId="12DDF1A7" w14:textId="6DA03991" w:rsidR="001238C4" w:rsidRDefault="00262325" w:rsidP="00262325">
      <w:pPr>
        <w:pStyle w:val="Corpsdetexte"/>
        <w:keepNext/>
        <w:keepLines/>
      </w:pPr>
      <w:r>
        <w:lastRenderedPageBreak/>
        <w:t>Sous Windows, l</w:t>
      </w:r>
      <w:r w:rsidR="001238C4" w:rsidRPr="002263A9">
        <w:t>e résultat est affiché dans la fenêtre de commande plutôt q</w:t>
      </w:r>
      <w:r w:rsidR="001238C4">
        <w:t xml:space="preserve">ue dans une fenêtre de dialogue tel qu’illustré par la figure suivante : </w:t>
      </w:r>
    </w:p>
    <w:p w14:paraId="7DEE8EA9" w14:textId="0B753057" w:rsidR="00262325" w:rsidRDefault="00F22EE4" w:rsidP="00262325">
      <w:pPr>
        <w:pStyle w:val="Corpsdetexte"/>
        <w:keepNext/>
        <w:keepLines/>
      </w:pPr>
      <w:r>
        <w:rPr>
          <w:noProof/>
          <w:lang w:val="en-US" w:eastAsia="en-US"/>
        </w:rPr>
        <w:drawing>
          <wp:inline distT="0" distB="0" distL="0" distR="0" wp14:anchorId="19034C79" wp14:editId="5A92FDEE">
            <wp:extent cx="4253865" cy="673234"/>
            <wp:effectExtent l="0" t="0" r="635" b="0"/>
            <wp:docPr id="295189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04852" cy="697130"/>
                    </a:xfrm>
                    <a:prstGeom prst="rect">
                      <a:avLst/>
                    </a:prstGeom>
                  </pic:spPr>
                </pic:pic>
              </a:graphicData>
            </a:graphic>
          </wp:inline>
        </w:drawing>
      </w:r>
    </w:p>
    <w:p w14:paraId="0ED6A27C" w14:textId="36CD52CF" w:rsidR="001238C4" w:rsidRDefault="001238C4" w:rsidP="001238C4">
      <w:pPr>
        <w:pStyle w:val="Corpsdetexte"/>
      </w:pPr>
      <w:r>
        <w:t xml:space="preserve">La méthode </w:t>
      </w:r>
      <w:r w:rsidRPr="00B93B9A">
        <w:rPr>
          <w:i/>
          <w:iCs/>
        </w:rPr>
        <w:t>println</w:t>
      </w:r>
      <w:r>
        <w:t xml:space="preserve">() est une méthode d’objet et non pas une méthode de classe par opposition </w:t>
      </w:r>
      <w:r w:rsidRPr="004B26C8">
        <w:rPr>
          <w:i/>
          <w:iCs/>
        </w:rPr>
        <w:t>à JOptionPane.showInputDialog</w:t>
      </w:r>
      <w:r>
        <w:t>() qui est une méthode de classe. On peut voir la différence par la forme de l’appel. L’appel d’une méthode d’objet est de la forme suivante :</w:t>
      </w:r>
    </w:p>
    <w:p w14:paraId="5B24181B" w14:textId="09F577AE" w:rsidR="001238C4" w:rsidRDefault="00320B71" w:rsidP="001238C4">
      <w:pPr>
        <w:pStyle w:val="Corpsdetexte"/>
      </w:pPr>
      <w:r>
        <w:rPr>
          <w:noProof/>
        </w:rPr>
        <w:object w:dxaOrig="10083" w:dyaOrig="958" w14:anchorId="77C6F0D5">
          <v:shape id="_x0000_i1070" type="#_x0000_t75" alt="" style="width:332.15pt;height:29.45pt;mso-width-percent:0;mso-height-percent:0;mso-width-percent:0;mso-height-percent:0" o:ole="">
            <v:imagedata r:id="rId96" o:title=""/>
          </v:shape>
          <o:OLEObject Type="Embed" ProgID="Visio.Drawing.11" ShapeID="_x0000_i1070" DrawAspect="Content" ObjectID="_1766443811" r:id="rId97"/>
        </w:object>
      </w:r>
    </w:p>
    <w:p w14:paraId="12BDB255" w14:textId="77777777" w:rsidR="001238C4" w:rsidRDefault="001238C4" w:rsidP="001238C4">
      <w:pPr>
        <w:pStyle w:val="Corpsdetexte"/>
      </w:pPr>
      <w:r>
        <w:t xml:space="preserve">L’appel débute par un objet plutôt qu’une classe. Dans notre exemple, le préfixe « </w:t>
      </w:r>
      <w:r w:rsidRPr="00417FE1">
        <w:rPr>
          <w:i/>
          <w:iCs/>
        </w:rPr>
        <w:t>System.out</w:t>
      </w:r>
      <w:r>
        <w:t xml:space="preserve"> » représente un objet et non pas une classe. Cet objet correspond à l’unité périphérique de sortie standard de Java qui est la fenêtre de commande lorsque l’on utilise le JSE. </w:t>
      </w:r>
    </w:p>
    <w:p w14:paraId="126F1749" w14:textId="77777777" w:rsidR="001238C4" w:rsidRDefault="001238C4" w:rsidP="001238C4">
      <w:pPr>
        <w:pStyle w:val="Corpsdetexte"/>
      </w:pPr>
      <w:r>
        <w:t xml:space="preserve">La méthode </w:t>
      </w:r>
      <w:r w:rsidRPr="00417FE1">
        <w:rPr>
          <w:i/>
          <w:iCs/>
        </w:rPr>
        <w:t>println</w:t>
      </w:r>
      <w:r>
        <w:t>() représente une méthode d’objet. Qu’est-ce qu’un objet ? Nous ne tenterons pas une explication de cette notion à ce point-ci. Mais, notons qu’une classe peut contenir des méthodes de classe et des méthodes d’objet. Dans un premier temps, dans nos premiers exemples de programmes Java, vous pouvez ignorer la différence entre un appel de méthode de classe ou d’objet.</w:t>
      </w:r>
    </w:p>
    <w:p w14:paraId="4ADD0C08" w14:textId="77777777" w:rsidR="001238C4" w:rsidRDefault="001238C4" w:rsidP="001238C4">
      <w:pPr>
        <w:pStyle w:val="Corpsdetexte"/>
      </w:pPr>
      <w:r>
        <w:t xml:space="preserve">A noter que l’appel de la méthode </w:t>
      </w:r>
      <w:r w:rsidRPr="00C97494">
        <w:rPr>
          <w:i/>
        </w:rPr>
        <w:t>println</w:t>
      </w:r>
      <w:r>
        <w:t xml:space="preserve">() ne retourne rien et l’appel n’est donc pas placé dans une affectation. Il y a des méthodes qui retournent des valeurs et d’autres qui ne retournent rien. Évidemment, même si la méthode ne retourne rien, elle peut avoir un effet ! Dans le cas de </w:t>
      </w:r>
      <w:r w:rsidRPr="00291477">
        <w:rPr>
          <w:i/>
          <w:iCs/>
        </w:rPr>
        <w:t>println</w:t>
      </w:r>
      <w:r>
        <w:t>(), la méthode affiche quelque chose sur la fenêtre de commande.</w:t>
      </w:r>
    </w:p>
    <w:p w14:paraId="1D2377CF" w14:textId="77777777" w:rsidR="001238C4" w:rsidRDefault="001238C4" w:rsidP="001238C4">
      <w:pPr>
        <w:pStyle w:val="Corpsdetexte"/>
        <w:pBdr>
          <w:top w:val="single" w:sz="4" w:space="1" w:color="auto"/>
          <w:left w:val="single" w:sz="4" w:space="4" w:color="auto"/>
          <w:bottom w:val="single" w:sz="4" w:space="1" w:color="auto"/>
          <w:right w:val="single" w:sz="4" w:space="4" w:color="auto"/>
        </w:pBdr>
      </w:pPr>
      <w:r w:rsidRPr="00020031">
        <w:rPr>
          <w:i/>
          <w:iCs/>
        </w:rPr>
        <w:t>Print</w:t>
      </w:r>
      <w:r>
        <w:t xml:space="preserve">() vs </w:t>
      </w:r>
      <w:r w:rsidRPr="00020031">
        <w:rPr>
          <w:i/>
          <w:iCs/>
        </w:rPr>
        <w:t>println</w:t>
      </w:r>
      <w:r>
        <w:t>()</w:t>
      </w:r>
    </w:p>
    <w:p w14:paraId="7BDA8D2F" w14:textId="3D476974" w:rsidR="003272EB" w:rsidRPr="003272EB" w:rsidRDefault="007125D0" w:rsidP="003272EB">
      <w:pPr>
        <w:pStyle w:val="Corpsdetexte"/>
        <w:pBdr>
          <w:top w:val="single" w:sz="4" w:space="1" w:color="auto"/>
          <w:left w:val="single" w:sz="4" w:space="4" w:color="auto"/>
          <w:bottom w:val="single" w:sz="4" w:space="1" w:color="auto"/>
          <w:right w:val="single" w:sz="4" w:space="4" w:color="auto"/>
        </w:pBdr>
      </w:pPr>
      <w:r>
        <w:t xml:space="preserve">La méthode </w:t>
      </w:r>
      <w:r w:rsidR="001238C4" w:rsidRPr="00524A5E">
        <w:rPr>
          <w:i/>
          <w:iCs/>
        </w:rPr>
        <w:t>println</w:t>
      </w:r>
      <w:r w:rsidR="001238C4">
        <w:t xml:space="preserve">() provoque un saut de ligne après avoir affiché la chaîne alors que la méthode </w:t>
      </w:r>
      <w:r w:rsidR="001238C4" w:rsidRPr="00524A5E">
        <w:rPr>
          <w:i/>
          <w:iCs/>
        </w:rPr>
        <w:t>print</w:t>
      </w:r>
      <w:r w:rsidR="001238C4">
        <w:t xml:space="preserve">() fait la même chose que </w:t>
      </w:r>
      <w:r w:rsidR="001238C4" w:rsidRPr="00524A5E">
        <w:rPr>
          <w:i/>
          <w:iCs/>
        </w:rPr>
        <w:t>println</w:t>
      </w:r>
      <w:r w:rsidR="001238C4">
        <w:t>() mais sans saut de ligne.</w:t>
      </w:r>
    </w:p>
    <w:p w14:paraId="51C0F1DC" w14:textId="54FFFEB0" w:rsidR="001238C4" w:rsidRDefault="001238C4" w:rsidP="001238C4">
      <w:pPr>
        <w:pStyle w:val="Corpsdetexte"/>
      </w:pPr>
      <w:r w:rsidRPr="009E2B77">
        <w:rPr>
          <w:b/>
          <w:bCs/>
        </w:rPr>
        <w:lastRenderedPageBreak/>
        <w:t>Exercice</w:t>
      </w:r>
      <w:r>
        <w:t>. Ecrivez un programme Java qui lit deux entiers et affiche la différence des deux nombres.</w:t>
      </w:r>
    </w:p>
    <w:p w14:paraId="720B783C" w14:textId="77777777" w:rsidR="001238C4" w:rsidRDefault="001238C4" w:rsidP="001238C4">
      <w:pPr>
        <w:pStyle w:val="Corpsdetexte"/>
      </w:pPr>
      <w:r w:rsidRPr="009E2B77">
        <w:rPr>
          <w:b/>
          <w:bCs/>
        </w:rPr>
        <w:t>Exercice</w:t>
      </w:r>
      <w:r>
        <w:t xml:space="preserve">. Écrivez un programme Java qui lit trois entiers </w:t>
      </w:r>
      <w:r w:rsidRPr="002066FA">
        <w:rPr>
          <w:i/>
        </w:rPr>
        <w:t>a</w:t>
      </w:r>
      <w:r>
        <w:t xml:space="preserve">, </w:t>
      </w:r>
      <w:r w:rsidRPr="002066FA">
        <w:rPr>
          <w:i/>
        </w:rPr>
        <w:t>b</w:t>
      </w:r>
      <w:r>
        <w:t xml:space="preserve"> et </w:t>
      </w:r>
      <w:r w:rsidRPr="002066FA">
        <w:rPr>
          <w:i/>
        </w:rPr>
        <w:t>c</w:t>
      </w:r>
      <w:r>
        <w:t>. Le programme affiche le résultat de :</w:t>
      </w:r>
    </w:p>
    <w:p w14:paraId="3D10848B" w14:textId="77777777" w:rsidR="001238C4" w:rsidRDefault="001238C4" w:rsidP="001238C4">
      <w:pPr>
        <w:pStyle w:val="Corpsdetexte"/>
      </w:pPr>
      <w:r w:rsidRPr="002066FA">
        <w:rPr>
          <w:i/>
        </w:rPr>
        <w:t>ab</w:t>
      </w:r>
      <w:r>
        <w:t>-</w:t>
      </w:r>
      <w:r w:rsidRPr="002066FA">
        <w:rPr>
          <w:i/>
        </w:rPr>
        <w:t>c</w:t>
      </w:r>
      <w:r>
        <w:t>.</w:t>
      </w:r>
    </w:p>
    <w:p w14:paraId="3DB98DF5" w14:textId="77777777" w:rsidR="001238C4" w:rsidRDefault="001238C4" w:rsidP="001238C4">
      <w:pPr>
        <w:pStyle w:val="Corpsdetexte"/>
      </w:pPr>
      <w:r w:rsidRPr="009E2B77">
        <w:rPr>
          <w:b/>
          <w:bCs/>
        </w:rPr>
        <w:t>Exercice</w:t>
      </w:r>
      <w:r>
        <w:t xml:space="preserve">. Écrivez un programme Java qui lit trois entiers </w:t>
      </w:r>
      <w:r w:rsidRPr="00F7430E">
        <w:rPr>
          <w:i/>
        </w:rPr>
        <w:t>a</w:t>
      </w:r>
      <w:r>
        <w:t xml:space="preserve">, </w:t>
      </w:r>
      <w:r w:rsidRPr="00F7430E">
        <w:rPr>
          <w:i/>
        </w:rPr>
        <w:t>b</w:t>
      </w:r>
      <w:r>
        <w:t xml:space="preserve"> et </w:t>
      </w:r>
      <w:r w:rsidRPr="00F7430E">
        <w:rPr>
          <w:i/>
        </w:rPr>
        <w:t>c</w:t>
      </w:r>
      <w:r>
        <w:t>. Le programme affiche le résultat de :</w:t>
      </w:r>
    </w:p>
    <w:p w14:paraId="1287B218" w14:textId="77777777" w:rsidR="001238C4" w:rsidRDefault="001238C4" w:rsidP="001238C4">
      <w:pPr>
        <w:pStyle w:val="Corpsdetexte"/>
      </w:pPr>
      <w:r>
        <w:t>(</w:t>
      </w:r>
      <w:r w:rsidRPr="00F7430E">
        <w:rPr>
          <w:i/>
        </w:rPr>
        <w:t>a</w:t>
      </w:r>
      <w:r>
        <w:t>-</w:t>
      </w:r>
      <w:r w:rsidRPr="00F7430E">
        <w:rPr>
          <w:i/>
        </w:rPr>
        <w:t>b</w:t>
      </w:r>
      <w:r>
        <w:t>)</w:t>
      </w:r>
      <w:r w:rsidRPr="00F7430E">
        <w:rPr>
          <w:i/>
        </w:rPr>
        <w:t>c</w:t>
      </w:r>
      <w:r>
        <w:t>.</w:t>
      </w:r>
    </w:p>
    <w:p w14:paraId="7AC7FE22" w14:textId="77777777" w:rsidR="001238C4" w:rsidRDefault="001238C4" w:rsidP="001238C4">
      <w:pPr>
        <w:pStyle w:val="Corpsdetexte"/>
      </w:pPr>
      <w:r w:rsidRPr="009E2B77">
        <w:rPr>
          <w:b/>
          <w:bCs/>
        </w:rPr>
        <w:t>Exercice</w:t>
      </w:r>
      <w:r>
        <w:t xml:space="preserve">. Ecrivez un programme Java qui lit deux nombres réels </w:t>
      </w:r>
      <w:r w:rsidRPr="004503CF">
        <w:rPr>
          <w:i/>
        </w:rPr>
        <w:t>a</w:t>
      </w:r>
      <w:r>
        <w:t xml:space="preserve"> et </w:t>
      </w:r>
      <w:r w:rsidRPr="004503CF">
        <w:rPr>
          <w:i/>
        </w:rPr>
        <w:t>b</w:t>
      </w:r>
      <w:r>
        <w:t xml:space="preserve"> (type </w:t>
      </w:r>
      <w:r w:rsidRPr="004503CF">
        <w:rPr>
          <w:i/>
        </w:rPr>
        <w:t>float</w:t>
      </w:r>
      <w:r>
        <w:t xml:space="preserve">) et affiche </w:t>
      </w:r>
      <w:r w:rsidRPr="004503CF">
        <w:rPr>
          <w:i/>
        </w:rPr>
        <w:t>a</w:t>
      </w:r>
      <w:r>
        <w:t>/</w:t>
      </w:r>
      <w:r w:rsidRPr="004503CF">
        <w:rPr>
          <w:i/>
        </w:rPr>
        <w:t>b</w:t>
      </w:r>
      <w:r>
        <w:t>.</w:t>
      </w:r>
    </w:p>
    <w:p w14:paraId="656D6020" w14:textId="77A54AB9" w:rsidR="001238C4" w:rsidRDefault="001238C4" w:rsidP="001238C4">
      <w:pPr>
        <w:pStyle w:val="Corpsdetexte"/>
      </w:pPr>
      <w:r w:rsidRPr="009E2B77">
        <w:rPr>
          <w:b/>
          <w:bCs/>
        </w:rPr>
        <w:t>Exercice</w:t>
      </w:r>
      <w:r>
        <w:t xml:space="preserve">. Ecrivez un programme Java qui lit deux nombres réels (type </w:t>
      </w:r>
      <w:r w:rsidRPr="00D722E1">
        <w:rPr>
          <w:i/>
        </w:rPr>
        <w:t>double</w:t>
      </w:r>
      <w:r>
        <w:t>) qui représentent la largeur et la hauteur d’un rectangle et affiche la surface du rectangle.</w:t>
      </w:r>
    </w:p>
    <w:p w14:paraId="5BBA5A40" w14:textId="3E4C5A6B" w:rsidR="003272EB" w:rsidRDefault="003272EB" w:rsidP="003272EB">
      <w:pPr>
        <w:pStyle w:val="Titre2"/>
      </w:pPr>
      <w:bookmarkStart w:id="63" w:name="_Toc155813892"/>
      <w:r>
        <w:t>Classe Scanner</w:t>
      </w:r>
      <w:bookmarkEnd w:id="63"/>
    </w:p>
    <w:p w14:paraId="1B309545" w14:textId="7AFD722F" w:rsidR="003272EB" w:rsidRDefault="00E8572C" w:rsidP="001238C4">
      <w:pPr>
        <w:pStyle w:val="Corpsdetexte"/>
      </w:pPr>
      <w:r>
        <w:t xml:space="preserve">La classe </w:t>
      </w:r>
      <w:hyperlink r:id="rId98" w:tooltip="class in java.util" w:history="1">
        <w:r w:rsidR="00153EB5" w:rsidRPr="00C81891">
          <w:rPr>
            <w:rStyle w:val="Hyperlien"/>
            <w:rFonts w:ascii="DejaVu Sans Mono" w:hAnsi="DejaVu Sans Mono"/>
            <w:b/>
            <w:color w:val="4A6782"/>
            <w:sz w:val="20"/>
            <w:szCs w:val="20"/>
            <w:u w:val="none"/>
          </w:rPr>
          <w:t>Scanner</w:t>
        </w:r>
      </w:hyperlink>
      <w:r>
        <w:t xml:space="preserve"> introduite à la version 1.5 </w:t>
      </w:r>
      <w:r w:rsidR="003F2B49">
        <w:t xml:space="preserve">de Java </w:t>
      </w:r>
      <w:r w:rsidR="00DA0DD0">
        <w:t xml:space="preserve">permet de saisir des données correspondant à des types </w:t>
      </w:r>
      <w:r w:rsidR="00B23571">
        <w:t xml:space="preserve">primitifs </w:t>
      </w:r>
      <w:r w:rsidR="00DA0DD0">
        <w:t>Java</w:t>
      </w:r>
      <w:r w:rsidR="00C16CA0">
        <w:t xml:space="preserve"> directement à la fenêtre de commande (console)</w:t>
      </w:r>
      <w:r w:rsidR="005D1A73">
        <w:t>.</w:t>
      </w:r>
      <w:r w:rsidR="003F2B49">
        <w:t xml:space="preserve"> </w:t>
      </w:r>
      <w:r w:rsidR="00A83310">
        <w:t xml:space="preserve">Les exercices et exemples des prochains chapitres peuvent être effectué </w:t>
      </w:r>
      <w:r w:rsidR="00702296">
        <w:t xml:space="preserve">avec </w:t>
      </w:r>
      <w:hyperlink r:id="rId99" w:tooltip="class in java.util" w:history="1">
        <w:r w:rsidR="004638FB" w:rsidRPr="00C81891">
          <w:rPr>
            <w:rStyle w:val="Hyperlien"/>
            <w:rFonts w:ascii="DejaVu Sans Mono" w:hAnsi="DejaVu Sans Mono"/>
            <w:b/>
            <w:color w:val="4A6782"/>
            <w:sz w:val="20"/>
            <w:szCs w:val="20"/>
            <w:u w:val="none"/>
          </w:rPr>
          <w:t>Scanner</w:t>
        </w:r>
      </w:hyperlink>
      <w:r w:rsidR="004638FB">
        <w:t xml:space="preserve"> </w:t>
      </w:r>
      <w:r w:rsidR="00702296">
        <w:t xml:space="preserve">plutôt qu’avec </w:t>
      </w:r>
      <w:r w:rsidR="000B0401">
        <w:t xml:space="preserve">les fenêtres de dialogue si la version de Java </w:t>
      </w:r>
      <w:r w:rsidR="00B24FA5">
        <w:t>employée le permet.</w:t>
      </w:r>
    </w:p>
    <w:p w14:paraId="6B9670B5" w14:textId="279FD12A" w:rsidR="005D1A73" w:rsidRDefault="005D1A73" w:rsidP="001238C4">
      <w:pPr>
        <w:pStyle w:val="Corpsdetexte"/>
      </w:pPr>
      <w:r w:rsidRPr="004638FB">
        <w:rPr>
          <w:b/>
        </w:rPr>
        <w:t>Exemple</w:t>
      </w:r>
      <w:r>
        <w:t>.</w:t>
      </w:r>
      <w:r w:rsidR="00FC045F">
        <w:t xml:space="preserve"> Le programme suivant saisit deux entiers à la console </w:t>
      </w:r>
      <w:r w:rsidR="006C6CF0">
        <w:t xml:space="preserve">avec la classe </w:t>
      </w:r>
      <w:hyperlink r:id="rId100" w:tooltip="class in java.util" w:history="1">
        <w:r w:rsidR="00C81891" w:rsidRPr="00C81891">
          <w:rPr>
            <w:rStyle w:val="Hyperlien"/>
            <w:rFonts w:ascii="DejaVu Sans Mono" w:hAnsi="DejaVu Sans Mono"/>
            <w:b/>
            <w:color w:val="4A6782"/>
            <w:sz w:val="20"/>
            <w:szCs w:val="20"/>
            <w:u w:val="none"/>
          </w:rPr>
          <w:t>Scanner</w:t>
        </w:r>
      </w:hyperlink>
      <w:r w:rsidR="00C81891">
        <w:t xml:space="preserve"> </w:t>
      </w:r>
      <w:r w:rsidR="00FC045F">
        <w:t>et en affiche la somme</w:t>
      </w:r>
      <w:r w:rsidR="006C6CF0">
        <w:t>.</w:t>
      </w:r>
    </w:p>
    <w:p w14:paraId="5A14EBE7" w14:textId="77777777" w:rsidR="00262325" w:rsidRPr="00262325" w:rsidRDefault="00262325" w:rsidP="00262325">
      <w:pPr>
        <w:pStyle w:val="Code"/>
        <w:rPr>
          <w:color w:val="000000"/>
          <w:lang w:eastAsia="en-US"/>
        </w:rPr>
      </w:pPr>
      <w:r w:rsidRPr="00262325">
        <w:rPr>
          <w:lang w:eastAsia="en-US"/>
        </w:rPr>
        <w:lastRenderedPageBreak/>
        <w:t>/**</w:t>
      </w:r>
    </w:p>
    <w:p w14:paraId="6FAAE212" w14:textId="77777777" w:rsidR="00262325" w:rsidRPr="00262325" w:rsidRDefault="00262325" w:rsidP="00262325">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ExempleScanner</w:t>
      </w:r>
      <w:r w:rsidRPr="00262325">
        <w:rPr>
          <w:color w:val="008C00"/>
          <w:lang w:eastAsia="en-US"/>
        </w:rPr>
        <w:t>.</w:t>
      </w:r>
      <w:r w:rsidRPr="00262325">
        <w:rPr>
          <w:lang w:eastAsia="en-US"/>
        </w:rPr>
        <w:t>java</w:t>
      </w:r>
    </w:p>
    <w:p w14:paraId="09AFAEA0" w14:textId="77777777" w:rsidR="00262325" w:rsidRPr="00262325" w:rsidRDefault="00262325" w:rsidP="00262325">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Ce programme saisit deux entiers a la console avec Scanner et en affiche la somme avec System</w:t>
      </w:r>
      <w:r w:rsidRPr="00262325">
        <w:rPr>
          <w:color w:val="008C00"/>
          <w:lang w:eastAsia="en-US"/>
        </w:rPr>
        <w:t>.</w:t>
      </w:r>
      <w:r w:rsidRPr="00262325">
        <w:rPr>
          <w:lang w:eastAsia="en-US"/>
        </w:rPr>
        <w:t>out</w:t>
      </w:r>
      <w:r w:rsidRPr="00262325">
        <w:rPr>
          <w:color w:val="008C00"/>
          <w:lang w:eastAsia="en-US"/>
        </w:rPr>
        <w:t>.</w:t>
      </w:r>
      <w:r w:rsidRPr="00262325">
        <w:rPr>
          <w:lang w:eastAsia="en-US"/>
        </w:rPr>
        <w:t>println()</w:t>
      </w:r>
    </w:p>
    <w:p w14:paraId="33CADAC3" w14:textId="77777777" w:rsidR="00262325" w:rsidRPr="007616BC" w:rsidRDefault="00262325" w:rsidP="00262325">
      <w:pPr>
        <w:pStyle w:val="Code"/>
        <w:rPr>
          <w:color w:val="000000"/>
          <w:lang w:val="en-US" w:eastAsia="en-US"/>
        </w:rPr>
      </w:pPr>
      <w:r w:rsidRPr="00262325">
        <w:rPr>
          <w:lang w:eastAsia="en-US"/>
        </w:rPr>
        <w:t> </w:t>
      </w:r>
      <w:r w:rsidRPr="007616BC">
        <w:rPr>
          <w:lang w:val="en-US" w:eastAsia="en-US"/>
        </w:rPr>
        <w:t>*/</w:t>
      </w:r>
    </w:p>
    <w:p w14:paraId="08372BE2" w14:textId="77777777" w:rsidR="00262325" w:rsidRPr="007616BC" w:rsidRDefault="00262325" w:rsidP="00262325">
      <w:pPr>
        <w:pStyle w:val="Code"/>
        <w:rPr>
          <w:color w:val="000000"/>
          <w:lang w:val="en-US" w:eastAsia="en-US"/>
        </w:rPr>
      </w:pPr>
    </w:p>
    <w:p w14:paraId="479B23B1" w14:textId="77777777" w:rsidR="00262325" w:rsidRPr="007616BC" w:rsidRDefault="00262325" w:rsidP="0026232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w:t>
      </w:r>
      <w:r w:rsidRPr="007616BC">
        <w:rPr>
          <w:color w:val="808030"/>
          <w:lang w:val="en-US" w:eastAsia="en-US"/>
        </w:rPr>
        <w:t>.</w:t>
      </w:r>
      <w:r w:rsidRPr="007616BC">
        <w:rPr>
          <w:color w:val="004A43"/>
          <w:lang w:val="en-US" w:eastAsia="en-US"/>
        </w:rPr>
        <w:t>util</w:t>
      </w:r>
      <w:r w:rsidRPr="007616BC">
        <w:rPr>
          <w:color w:val="808030"/>
          <w:lang w:val="en-US" w:eastAsia="en-US"/>
        </w:rPr>
        <w:t>.</w:t>
      </w:r>
      <w:r w:rsidRPr="007616BC">
        <w:rPr>
          <w:color w:val="004A43"/>
          <w:lang w:val="en-US" w:eastAsia="en-US"/>
        </w:rPr>
        <w:t>Scanner</w:t>
      </w:r>
      <w:r w:rsidRPr="007616BC">
        <w:rPr>
          <w:color w:val="800080"/>
          <w:lang w:val="en-US" w:eastAsia="en-US"/>
        </w:rPr>
        <w:t>;</w:t>
      </w:r>
    </w:p>
    <w:p w14:paraId="25B505AF" w14:textId="77777777" w:rsidR="00262325" w:rsidRPr="007616BC" w:rsidRDefault="00262325" w:rsidP="00262325">
      <w:pPr>
        <w:pStyle w:val="Code"/>
        <w:rPr>
          <w:color w:val="000000"/>
          <w:lang w:val="en-US" w:eastAsia="en-US"/>
        </w:rPr>
      </w:pPr>
    </w:p>
    <w:p w14:paraId="2CA7CFE2" w14:textId="77777777" w:rsidR="00262325" w:rsidRPr="007616BC" w:rsidRDefault="00262325" w:rsidP="0026232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ExempleScanner </w:t>
      </w:r>
      <w:r w:rsidRPr="007616BC">
        <w:rPr>
          <w:color w:val="800080"/>
          <w:lang w:val="en-US" w:eastAsia="en-US"/>
        </w:rPr>
        <w:t>{</w:t>
      </w:r>
    </w:p>
    <w:p w14:paraId="3CDEEB9E" w14:textId="77777777" w:rsidR="00262325" w:rsidRPr="007616BC" w:rsidRDefault="00262325" w:rsidP="00262325">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4F01D00F" w14:textId="77777777" w:rsidR="00262325" w:rsidRPr="007616BC" w:rsidRDefault="00262325" w:rsidP="00262325">
      <w:pPr>
        <w:pStyle w:val="Code"/>
        <w:rPr>
          <w:color w:val="000000"/>
          <w:lang w:val="en-US" w:eastAsia="en-US"/>
        </w:rPr>
      </w:pPr>
    </w:p>
    <w:p w14:paraId="1397AA1E" w14:textId="77777777" w:rsidR="00262325" w:rsidRPr="00262325" w:rsidRDefault="00262325" w:rsidP="00262325">
      <w:pPr>
        <w:pStyle w:val="Code"/>
        <w:rPr>
          <w:color w:val="000000"/>
          <w:lang w:eastAsia="en-US"/>
        </w:rPr>
      </w:pPr>
      <w:r w:rsidRPr="007616BC">
        <w:rPr>
          <w:color w:val="000000"/>
          <w:lang w:val="en-US" w:eastAsia="en-US"/>
        </w:rPr>
        <w:t xml:space="preserve">        </w:t>
      </w:r>
      <w:r w:rsidRPr="00262325">
        <w:rPr>
          <w:color w:val="BB7977"/>
          <w:lang w:eastAsia="en-US"/>
        </w:rPr>
        <w:t>int</w:t>
      </w:r>
      <w:r w:rsidRPr="00262325">
        <w:rPr>
          <w:color w:val="000000"/>
          <w:lang w:eastAsia="en-US"/>
        </w:rPr>
        <w:t xml:space="preserve"> entier1</w:t>
      </w:r>
      <w:r w:rsidRPr="00262325">
        <w:rPr>
          <w:color w:val="808030"/>
          <w:lang w:eastAsia="en-US"/>
        </w:rPr>
        <w:t>,</w:t>
      </w:r>
      <w:r w:rsidRPr="00262325">
        <w:rPr>
          <w:color w:val="000000"/>
          <w:lang w:eastAsia="en-US"/>
        </w:rPr>
        <w:t xml:space="preserve"> entier2</w:t>
      </w:r>
      <w:r w:rsidRPr="00262325">
        <w:rPr>
          <w:color w:val="808030"/>
          <w:lang w:eastAsia="en-US"/>
        </w:rPr>
        <w:t>,</w:t>
      </w:r>
      <w:r w:rsidRPr="00262325">
        <w:rPr>
          <w:color w:val="000000"/>
          <w:lang w:eastAsia="en-US"/>
        </w:rPr>
        <w:t xml:space="preserve"> somme</w:t>
      </w:r>
      <w:r w:rsidRPr="00262325">
        <w:rPr>
          <w:color w:val="800080"/>
          <w:lang w:eastAsia="en-US"/>
        </w:rPr>
        <w:t>;</w:t>
      </w:r>
    </w:p>
    <w:p w14:paraId="3C65EC2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Scanner</w:t>
      </w:r>
      <w:r w:rsidRPr="00262325">
        <w:rPr>
          <w:color w:val="000000"/>
          <w:lang w:eastAsia="en-US"/>
        </w:rPr>
        <w:t xml:space="preserve"> unScanner </w:t>
      </w:r>
      <w:r w:rsidRPr="00262325">
        <w:rPr>
          <w:color w:val="808030"/>
          <w:lang w:eastAsia="en-US"/>
        </w:rPr>
        <w:t>=</w:t>
      </w:r>
      <w:r w:rsidRPr="00262325">
        <w:rPr>
          <w:color w:val="000000"/>
          <w:lang w:eastAsia="en-US"/>
        </w:rPr>
        <w:t xml:space="preserve"> </w:t>
      </w:r>
      <w:r w:rsidRPr="00262325">
        <w:rPr>
          <w:b/>
          <w:bCs/>
          <w:color w:val="800000"/>
          <w:lang w:eastAsia="en-US"/>
        </w:rPr>
        <w:t>new</w:t>
      </w:r>
      <w:r w:rsidRPr="00262325">
        <w:rPr>
          <w:color w:val="000000"/>
          <w:lang w:eastAsia="en-US"/>
        </w:rPr>
        <w:t xml:space="preserve"> </w:t>
      </w:r>
      <w:r w:rsidRPr="00262325">
        <w:rPr>
          <w:b/>
          <w:bCs/>
          <w:color w:val="BB7977"/>
          <w:lang w:eastAsia="en-US"/>
        </w:rPr>
        <w:t>Scanner</w:t>
      </w:r>
      <w:r w:rsidRPr="00262325">
        <w:rPr>
          <w:color w:val="808030"/>
          <w:lang w:eastAsia="en-US"/>
        </w:rPr>
        <w:t>(</w:t>
      </w:r>
      <w:r w:rsidRPr="00262325">
        <w:rPr>
          <w:b/>
          <w:bCs/>
          <w:color w:val="BB7977"/>
          <w:lang w:eastAsia="en-US"/>
        </w:rPr>
        <w:t>System</w:t>
      </w:r>
      <w:r w:rsidRPr="00262325">
        <w:rPr>
          <w:color w:val="808030"/>
          <w:lang w:eastAsia="en-US"/>
        </w:rPr>
        <w:t>.</w:t>
      </w:r>
      <w:r w:rsidRPr="00262325">
        <w:rPr>
          <w:color w:val="000000"/>
          <w:lang w:eastAsia="en-US"/>
        </w:rPr>
        <w:t>in</w:t>
      </w:r>
      <w:r w:rsidRPr="00262325">
        <w:rPr>
          <w:color w:val="808030"/>
          <w:lang w:eastAsia="en-US"/>
        </w:rPr>
        <w:t>)</w:t>
      </w:r>
      <w:r w:rsidRPr="00262325">
        <w:rPr>
          <w:color w:val="800080"/>
          <w:lang w:eastAsia="en-US"/>
        </w:rPr>
        <w:t>;</w:t>
      </w:r>
    </w:p>
    <w:p w14:paraId="2D20A6C6" w14:textId="77777777" w:rsidR="00262325" w:rsidRPr="00262325" w:rsidRDefault="00262325" w:rsidP="00262325">
      <w:pPr>
        <w:pStyle w:val="Code"/>
        <w:rPr>
          <w:color w:val="000000"/>
          <w:lang w:eastAsia="en-US"/>
        </w:rPr>
      </w:pPr>
      <w:r w:rsidRPr="00262325">
        <w:rPr>
          <w:color w:val="000000"/>
          <w:lang w:eastAsia="en-US"/>
        </w:rPr>
        <w:t xml:space="preserve">        </w:t>
      </w:r>
    </w:p>
    <w:p w14:paraId="58AACC46"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Saisir les deux entiers avec Scanner</w:t>
      </w:r>
    </w:p>
    <w:p w14:paraId="2B6B8B2C"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w:t>
      </w:r>
      <w:r w:rsidRPr="00262325">
        <w:rPr>
          <w:color w:val="808030"/>
          <w:lang w:eastAsia="en-US"/>
        </w:rPr>
        <w:t>(</w:t>
      </w:r>
      <w:r w:rsidRPr="00262325">
        <w:rPr>
          <w:color w:val="0000E6"/>
          <w:lang w:eastAsia="en-US"/>
        </w:rPr>
        <w:t>"Entrez un premier nombre entier:"</w:t>
      </w:r>
      <w:r w:rsidRPr="00262325">
        <w:rPr>
          <w:color w:val="808030"/>
          <w:lang w:eastAsia="en-US"/>
        </w:rPr>
        <w:t>)</w:t>
      </w:r>
      <w:r w:rsidRPr="00262325">
        <w:rPr>
          <w:color w:val="800080"/>
          <w:lang w:eastAsia="en-US"/>
        </w:rPr>
        <w:t>;</w:t>
      </w:r>
      <w:r w:rsidRPr="00262325">
        <w:rPr>
          <w:color w:val="000000"/>
          <w:lang w:eastAsia="en-US"/>
        </w:rPr>
        <w:t xml:space="preserve"> </w:t>
      </w:r>
    </w:p>
    <w:p w14:paraId="57C6E67B" w14:textId="77777777" w:rsidR="00262325" w:rsidRPr="00262325" w:rsidRDefault="00262325" w:rsidP="00262325">
      <w:pPr>
        <w:pStyle w:val="Code"/>
        <w:rPr>
          <w:color w:val="000000"/>
          <w:lang w:eastAsia="en-US"/>
        </w:rPr>
      </w:pPr>
      <w:r w:rsidRPr="00262325">
        <w:rPr>
          <w:color w:val="000000"/>
          <w:lang w:eastAsia="en-US"/>
        </w:rPr>
        <w:t xml:space="preserve">        entier1 </w:t>
      </w:r>
      <w:r w:rsidRPr="00262325">
        <w:rPr>
          <w:color w:val="808030"/>
          <w:lang w:eastAsia="en-US"/>
        </w:rPr>
        <w:t>=</w:t>
      </w:r>
      <w:r w:rsidRPr="00262325">
        <w:rPr>
          <w:color w:val="000000"/>
          <w:lang w:eastAsia="en-US"/>
        </w:rPr>
        <w:t xml:space="preserve"> unScanner</w:t>
      </w:r>
      <w:r w:rsidRPr="00262325">
        <w:rPr>
          <w:color w:val="808030"/>
          <w:lang w:eastAsia="en-US"/>
        </w:rPr>
        <w:t>.</w:t>
      </w:r>
      <w:r w:rsidRPr="00262325">
        <w:rPr>
          <w:color w:val="000000"/>
          <w:lang w:eastAsia="en-US"/>
        </w:rPr>
        <w:t>nextInt</w:t>
      </w:r>
      <w:r w:rsidRPr="00262325">
        <w:rPr>
          <w:color w:val="808030"/>
          <w:lang w:eastAsia="en-US"/>
        </w:rPr>
        <w:t>()</w:t>
      </w:r>
      <w:r w:rsidRPr="00262325">
        <w:rPr>
          <w:color w:val="800080"/>
          <w:lang w:eastAsia="en-US"/>
        </w:rPr>
        <w:t>;</w:t>
      </w:r>
    </w:p>
    <w:p w14:paraId="0484F22D"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w:t>
      </w:r>
      <w:r w:rsidRPr="00262325">
        <w:rPr>
          <w:color w:val="808030"/>
          <w:lang w:eastAsia="en-US"/>
        </w:rPr>
        <w:t>(</w:t>
      </w:r>
      <w:r w:rsidRPr="00262325">
        <w:rPr>
          <w:color w:val="0000E6"/>
          <w:lang w:eastAsia="en-US"/>
        </w:rPr>
        <w:t>"Entrez un second nombre entier:"</w:t>
      </w:r>
      <w:r w:rsidRPr="00262325">
        <w:rPr>
          <w:color w:val="808030"/>
          <w:lang w:eastAsia="en-US"/>
        </w:rPr>
        <w:t>)</w:t>
      </w:r>
      <w:r w:rsidRPr="00262325">
        <w:rPr>
          <w:color w:val="800080"/>
          <w:lang w:eastAsia="en-US"/>
        </w:rPr>
        <w:t>;</w:t>
      </w:r>
      <w:r w:rsidRPr="00262325">
        <w:rPr>
          <w:color w:val="000000"/>
          <w:lang w:eastAsia="en-US"/>
        </w:rPr>
        <w:t xml:space="preserve"> </w:t>
      </w:r>
    </w:p>
    <w:p w14:paraId="7B4B54A1" w14:textId="77777777" w:rsidR="00262325" w:rsidRPr="00262325" w:rsidRDefault="00262325" w:rsidP="00262325">
      <w:pPr>
        <w:pStyle w:val="Code"/>
        <w:rPr>
          <w:color w:val="000000"/>
          <w:lang w:eastAsia="en-US"/>
        </w:rPr>
      </w:pPr>
      <w:r w:rsidRPr="00262325">
        <w:rPr>
          <w:color w:val="000000"/>
          <w:lang w:eastAsia="en-US"/>
        </w:rPr>
        <w:t xml:space="preserve">        entier2 </w:t>
      </w:r>
      <w:r w:rsidRPr="00262325">
        <w:rPr>
          <w:color w:val="808030"/>
          <w:lang w:eastAsia="en-US"/>
        </w:rPr>
        <w:t>=</w:t>
      </w:r>
      <w:r w:rsidRPr="00262325">
        <w:rPr>
          <w:color w:val="000000"/>
          <w:lang w:eastAsia="en-US"/>
        </w:rPr>
        <w:t xml:space="preserve"> unScanner</w:t>
      </w:r>
      <w:r w:rsidRPr="00262325">
        <w:rPr>
          <w:color w:val="808030"/>
          <w:lang w:eastAsia="en-US"/>
        </w:rPr>
        <w:t>.</w:t>
      </w:r>
      <w:r w:rsidRPr="00262325">
        <w:rPr>
          <w:color w:val="000000"/>
          <w:lang w:eastAsia="en-US"/>
        </w:rPr>
        <w:t>nextInt</w:t>
      </w:r>
      <w:r w:rsidRPr="00262325">
        <w:rPr>
          <w:color w:val="808030"/>
          <w:lang w:eastAsia="en-US"/>
        </w:rPr>
        <w:t>()</w:t>
      </w:r>
      <w:r w:rsidRPr="00262325">
        <w:rPr>
          <w:color w:val="800080"/>
          <w:lang w:eastAsia="en-US"/>
        </w:rPr>
        <w:t>;</w:t>
      </w:r>
    </w:p>
    <w:p w14:paraId="13FA8BBE" w14:textId="77777777" w:rsidR="00262325" w:rsidRPr="00262325" w:rsidRDefault="00262325" w:rsidP="00262325">
      <w:pPr>
        <w:pStyle w:val="Code"/>
        <w:rPr>
          <w:color w:val="000000"/>
          <w:lang w:eastAsia="en-US"/>
        </w:rPr>
      </w:pPr>
    </w:p>
    <w:p w14:paraId="0DCFB731"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Calculer la somme des deux entiers</w:t>
      </w:r>
    </w:p>
    <w:p w14:paraId="74B38AFE" w14:textId="77777777" w:rsidR="00262325" w:rsidRPr="00262325" w:rsidRDefault="00262325" w:rsidP="00262325">
      <w:pPr>
        <w:pStyle w:val="Code"/>
        <w:rPr>
          <w:color w:val="000000"/>
          <w:lang w:eastAsia="en-US"/>
        </w:rPr>
      </w:pPr>
      <w:r w:rsidRPr="00262325">
        <w:rPr>
          <w:color w:val="000000"/>
          <w:lang w:eastAsia="en-US"/>
        </w:rPr>
        <w:t xml:space="preserve">        somme </w:t>
      </w:r>
      <w:r w:rsidRPr="00262325">
        <w:rPr>
          <w:color w:val="808030"/>
          <w:lang w:eastAsia="en-US"/>
        </w:rPr>
        <w:t>=</w:t>
      </w:r>
      <w:r w:rsidRPr="00262325">
        <w:rPr>
          <w:color w:val="000000"/>
          <w:lang w:eastAsia="en-US"/>
        </w:rPr>
        <w:t xml:space="preserve"> entier1 </w:t>
      </w:r>
      <w:r w:rsidRPr="00262325">
        <w:rPr>
          <w:color w:val="808030"/>
          <w:lang w:eastAsia="en-US"/>
        </w:rPr>
        <w:t>+</w:t>
      </w:r>
      <w:r w:rsidRPr="00262325">
        <w:rPr>
          <w:color w:val="000000"/>
          <w:lang w:eastAsia="en-US"/>
        </w:rPr>
        <w:t xml:space="preserve"> entier2</w:t>
      </w:r>
      <w:r w:rsidRPr="00262325">
        <w:rPr>
          <w:color w:val="800080"/>
          <w:lang w:eastAsia="en-US"/>
        </w:rPr>
        <w:t>;</w:t>
      </w:r>
    </w:p>
    <w:p w14:paraId="26E83B52" w14:textId="77777777" w:rsidR="00262325" w:rsidRPr="00262325" w:rsidRDefault="00262325" w:rsidP="00262325">
      <w:pPr>
        <w:pStyle w:val="Code"/>
        <w:rPr>
          <w:color w:val="000000"/>
          <w:lang w:eastAsia="en-US"/>
        </w:rPr>
      </w:pPr>
    </w:p>
    <w:p w14:paraId="363874CF"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Afficher la somme avec System.out.println()</w:t>
      </w:r>
    </w:p>
    <w:p w14:paraId="2EE5EFA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println</w:t>
      </w:r>
      <w:r w:rsidRPr="00262325">
        <w:rPr>
          <w:color w:val="808030"/>
          <w:lang w:eastAsia="en-US"/>
        </w:rPr>
        <w:t>(</w:t>
      </w:r>
      <w:r w:rsidRPr="00262325">
        <w:rPr>
          <w:color w:val="0000E6"/>
          <w:lang w:eastAsia="en-US"/>
        </w:rPr>
        <w:t>"La somme des deux entiers est "</w:t>
      </w:r>
      <w:r w:rsidRPr="00262325">
        <w:rPr>
          <w:color w:val="000000"/>
          <w:lang w:eastAsia="en-US"/>
        </w:rPr>
        <w:t xml:space="preserve"> </w:t>
      </w:r>
      <w:r w:rsidRPr="00262325">
        <w:rPr>
          <w:color w:val="808030"/>
          <w:lang w:eastAsia="en-US"/>
        </w:rPr>
        <w:t>+</w:t>
      </w:r>
      <w:r w:rsidRPr="00262325">
        <w:rPr>
          <w:color w:val="000000"/>
          <w:lang w:eastAsia="en-US"/>
        </w:rPr>
        <w:t xml:space="preserve"> somme</w:t>
      </w:r>
      <w:r w:rsidRPr="00262325">
        <w:rPr>
          <w:color w:val="808030"/>
          <w:lang w:eastAsia="en-US"/>
        </w:rPr>
        <w:t>)</w:t>
      </w:r>
      <w:r w:rsidRPr="00262325">
        <w:rPr>
          <w:color w:val="800080"/>
          <w:lang w:eastAsia="en-US"/>
        </w:rPr>
        <w:t>;</w:t>
      </w:r>
    </w:p>
    <w:p w14:paraId="4626E9CD" w14:textId="77777777" w:rsidR="00262325" w:rsidRPr="00262325" w:rsidRDefault="00262325" w:rsidP="00262325">
      <w:pPr>
        <w:pStyle w:val="Code"/>
        <w:rPr>
          <w:color w:val="000000"/>
          <w:lang w:val="en-CA" w:eastAsia="en-US"/>
        </w:rPr>
      </w:pPr>
      <w:r w:rsidRPr="00262325">
        <w:rPr>
          <w:color w:val="000000"/>
          <w:lang w:eastAsia="en-US"/>
        </w:rPr>
        <w:t xml:space="preserve">    </w:t>
      </w:r>
      <w:r w:rsidRPr="00262325">
        <w:rPr>
          <w:color w:val="800080"/>
          <w:lang w:val="en-CA" w:eastAsia="en-US"/>
        </w:rPr>
        <w:t>}</w:t>
      </w:r>
      <w:r w:rsidRPr="00262325">
        <w:rPr>
          <w:color w:val="000000"/>
          <w:lang w:val="en-CA" w:eastAsia="en-US"/>
        </w:rPr>
        <w:t xml:space="preserve">    </w:t>
      </w:r>
    </w:p>
    <w:p w14:paraId="5DE4300B" w14:textId="4A4FD67E" w:rsidR="00262325" w:rsidRDefault="00262325" w:rsidP="00262325">
      <w:pPr>
        <w:pStyle w:val="Code"/>
        <w:rPr>
          <w:color w:val="800080"/>
          <w:lang w:val="en-CA" w:eastAsia="en-US"/>
        </w:rPr>
      </w:pPr>
      <w:r w:rsidRPr="00262325">
        <w:rPr>
          <w:color w:val="800080"/>
          <w:lang w:val="en-CA" w:eastAsia="en-US"/>
        </w:rPr>
        <w:t>}</w:t>
      </w:r>
    </w:p>
    <w:p w14:paraId="73E48825" w14:textId="77777777" w:rsidR="00117845" w:rsidRPr="00262325" w:rsidRDefault="00117845" w:rsidP="00262325">
      <w:pPr>
        <w:pStyle w:val="Code"/>
        <w:rPr>
          <w:color w:val="000000"/>
          <w:lang w:val="en-CA" w:eastAsia="en-US"/>
        </w:rPr>
      </w:pPr>
    </w:p>
    <w:p w14:paraId="6D3DF031" w14:textId="2917BD13" w:rsidR="00340E08" w:rsidRDefault="00340E08" w:rsidP="001238C4">
      <w:pPr>
        <w:pStyle w:val="Corpsdetexte"/>
      </w:pPr>
    </w:p>
    <w:p w14:paraId="0EBD5839" w14:textId="4231728B" w:rsidR="00340E08" w:rsidRDefault="004315E8" w:rsidP="001B35ED">
      <w:pPr>
        <w:pStyle w:val="Corpsdetexte"/>
        <w:keepNext/>
        <w:keepLines/>
      </w:pPr>
      <w:r>
        <w:t>Exemple d’exécution :</w:t>
      </w:r>
    </w:p>
    <w:p w14:paraId="7E040680" w14:textId="1E5F2DC9" w:rsidR="004315E8" w:rsidRDefault="004D79CA" w:rsidP="001B35ED">
      <w:pPr>
        <w:pStyle w:val="Corpsdetexte"/>
        <w:keepNext/>
        <w:keepLines/>
      </w:pPr>
      <w:r>
        <w:rPr>
          <w:noProof/>
          <w:lang w:val="en-US" w:eastAsia="en-US"/>
        </w:rPr>
        <w:drawing>
          <wp:inline distT="0" distB="0" distL="0" distR="0" wp14:anchorId="446C451F" wp14:editId="76D4BE3C">
            <wp:extent cx="4200429" cy="870396"/>
            <wp:effectExtent l="0" t="0" r="3810" b="6350"/>
            <wp:docPr id="6796264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99430" cy="890911"/>
                    </a:xfrm>
                    <a:prstGeom prst="rect">
                      <a:avLst/>
                    </a:prstGeom>
                  </pic:spPr>
                </pic:pic>
              </a:graphicData>
            </a:graphic>
          </wp:inline>
        </w:drawing>
      </w:r>
    </w:p>
    <w:p w14:paraId="6FBF0B16" w14:textId="4EE6D64D" w:rsidR="00140A0D" w:rsidRDefault="00140A0D" w:rsidP="001B35ED">
      <w:pPr>
        <w:pStyle w:val="Corpsdetexte"/>
        <w:tabs>
          <w:tab w:val="left" w:pos="9231"/>
        </w:tabs>
        <w:jc w:val="left"/>
      </w:pPr>
      <w:r w:rsidRPr="001026F0">
        <w:rPr>
          <w:b/>
        </w:rPr>
        <w:t>Exercice</w:t>
      </w:r>
      <w:r>
        <w:t xml:space="preserve">. Reprenez les exercices précédents en </w:t>
      </w:r>
      <w:r w:rsidR="001026F0">
        <w:t xml:space="preserve">effectuant la saisie des données avec </w:t>
      </w:r>
      <w:hyperlink r:id="rId102" w:tooltip="class in java.util" w:history="1">
        <w:r w:rsidR="00C81891" w:rsidRPr="00C81891">
          <w:rPr>
            <w:rStyle w:val="Hyperlien"/>
            <w:rFonts w:ascii="DejaVu Sans Mono" w:hAnsi="DejaVu Sans Mono"/>
            <w:b/>
            <w:color w:val="4A6782"/>
            <w:sz w:val="20"/>
            <w:szCs w:val="20"/>
            <w:u w:val="none"/>
          </w:rPr>
          <w:t>Scanner</w:t>
        </w:r>
      </w:hyperlink>
      <w:r w:rsidR="001026F0">
        <w:t>.</w:t>
      </w:r>
      <w:r w:rsidR="009A3977">
        <w:tab/>
      </w:r>
    </w:p>
    <w:p w14:paraId="16223E7C" w14:textId="3AC3DD0F" w:rsidR="00027579" w:rsidRDefault="00027579" w:rsidP="001238C4">
      <w:pPr>
        <w:pStyle w:val="Corpsdetexte"/>
      </w:pPr>
    </w:p>
    <w:p w14:paraId="07046344" w14:textId="4E60E0DF" w:rsidR="00027579" w:rsidRDefault="00027579" w:rsidP="001238C4">
      <w:pPr>
        <w:pStyle w:val="Corpsdetexte"/>
      </w:pPr>
    </w:p>
    <w:p w14:paraId="759FBB8D" w14:textId="77777777" w:rsidR="00027579" w:rsidRDefault="00027579" w:rsidP="001238C4">
      <w:pPr>
        <w:pStyle w:val="Corpsdetexte"/>
      </w:pPr>
    </w:p>
    <w:p w14:paraId="3EF1C25E" w14:textId="77777777" w:rsidR="003272EB" w:rsidRDefault="003272EB" w:rsidP="001238C4">
      <w:pPr>
        <w:pStyle w:val="Corpsdetexte"/>
      </w:pPr>
    </w:p>
    <w:p w14:paraId="73C002F3" w14:textId="77777777" w:rsidR="00522D83" w:rsidRPr="0041273D" w:rsidRDefault="00EF16C7" w:rsidP="00522D83">
      <w:pPr>
        <w:pStyle w:val="Titre1"/>
      </w:pPr>
      <w:r>
        <w:br w:type="page"/>
      </w:r>
      <w:bookmarkStart w:id="64" w:name="_Toc155813893"/>
      <w:r w:rsidR="00522D83">
        <w:lastRenderedPageBreak/>
        <w:t>Structures de contrôle</w:t>
      </w:r>
      <w:bookmarkStart w:id="65" w:name="_Toc508790678"/>
      <w:bookmarkEnd w:id="64"/>
      <w:bookmarkEnd w:id="65"/>
    </w:p>
    <w:p w14:paraId="283E1E43" w14:textId="2EC24047" w:rsidR="00522D83" w:rsidRDefault="00522D83" w:rsidP="00522D83">
      <w:pPr>
        <w:pStyle w:val="Corpsdetexte"/>
      </w:pPr>
      <w:r>
        <w:t>Dans le corps d’une méthode, i</w:t>
      </w:r>
      <w:r w:rsidRPr="0041273D">
        <w:t xml:space="preserve">l y a </w:t>
      </w:r>
      <w:r>
        <w:t>trois</w:t>
      </w:r>
      <w:r w:rsidRPr="0041273D">
        <w:t xml:space="preserve"> mani</w:t>
      </w:r>
      <w:r>
        <w:t xml:space="preserve">ères fondamentales d’enchaîner les actions : la </w:t>
      </w:r>
      <w:r w:rsidRPr="00DF20AA">
        <w:rPr>
          <w:i/>
        </w:rPr>
        <w:t>séquence</w:t>
      </w:r>
      <w:r>
        <w:t xml:space="preserve">, la </w:t>
      </w:r>
      <w:r w:rsidR="00D02B96">
        <w:rPr>
          <w:i/>
        </w:rPr>
        <w:t xml:space="preserve">boucle </w:t>
      </w:r>
      <w:r>
        <w:t xml:space="preserve">et la </w:t>
      </w:r>
      <w:r w:rsidRPr="00DF20AA">
        <w:rPr>
          <w:i/>
        </w:rPr>
        <w:t>décision</w:t>
      </w:r>
      <w:r>
        <w:t>. Ce chapitre introduit les énoncés de base Java qui permettent d’exprimer ces trois types d’enchaînement.</w:t>
      </w:r>
    </w:p>
    <w:p w14:paraId="721BBF16" w14:textId="77777777" w:rsidR="00522D83" w:rsidRDefault="00522D83" w:rsidP="00522D83">
      <w:pPr>
        <w:pStyle w:val="Titre2"/>
      </w:pPr>
      <w:bookmarkStart w:id="66" w:name="_Toc508790679"/>
      <w:bookmarkStart w:id="67" w:name="_Toc155813894"/>
      <w:r>
        <w:t>La séquence</w:t>
      </w:r>
      <w:bookmarkEnd w:id="66"/>
      <w:bookmarkEnd w:id="67"/>
    </w:p>
    <w:p w14:paraId="2D7EAB86" w14:textId="77777777" w:rsidR="00522D83" w:rsidRDefault="00522D83" w:rsidP="00522D83">
      <w:pPr>
        <w:pStyle w:val="Corpsdetexte"/>
      </w:pPr>
      <w:r>
        <w:t>Les exemples vus jusqu’à présent ont utilisé une séquence. Une séquence d’énoncés est de la forme générale suivante :</w:t>
      </w:r>
    </w:p>
    <w:p w14:paraId="6F870952" w14:textId="77777777" w:rsidR="00522D83" w:rsidRDefault="00522D83" w:rsidP="00522D83">
      <w:pPr>
        <w:pStyle w:val="Corpsdetexte"/>
        <w:ind w:firstLine="720"/>
      </w:pPr>
      <w:r w:rsidRPr="001A2855">
        <w:rPr>
          <w:i/>
        </w:rPr>
        <w:t>énoncé</w:t>
      </w:r>
      <w:r w:rsidRPr="00264F0A">
        <w:rPr>
          <w:vertAlign w:val="subscript"/>
        </w:rPr>
        <w:t>1</w:t>
      </w:r>
      <w:r>
        <w:t xml:space="preserve">  </w:t>
      </w:r>
      <w:r w:rsidRPr="001A2855">
        <w:rPr>
          <w:i/>
        </w:rPr>
        <w:t>énonc</w:t>
      </w:r>
      <w:r>
        <w:t>é</w:t>
      </w:r>
      <w:r w:rsidRPr="00264F0A">
        <w:rPr>
          <w:vertAlign w:val="subscript"/>
        </w:rPr>
        <w:t>2</w:t>
      </w:r>
      <w:r>
        <w:t xml:space="preserve">  …  </w:t>
      </w:r>
      <w:r w:rsidRPr="001A2855">
        <w:rPr>
          <w:i/>
        </w:rPr>
        <w:t>énoncé</w:t>
      </w:r>
      <w:r w:rsidRPr="00264F0A">
        <w:rPr>
          <w:vertAlign w:val="subscript"/>
        </w:rPr>
        <w:t>n</w:t>
      </w:r>
    </w:p>
    <w:p w14:paraId="2A7D803B" w14:textId="77777777" w:rsidR="00522D83" w:rsidRDefault="00522D83" w:rsidP="00522D83">
      <w:pPr>
        <w:pStyle w:val="Corpsdetexte"/>
      </w:pPr>
      <w:r>
        <w:t xml:space="preserve">Les énoncés sont placés en séquence les uns après les autres et sont exécutés dans cet ordre. La Figure 1 montre une représentation graphique d’une séquence avec un </w:t>
      </w:r>
      <w:r w:rsidRPr="00F17AFC">
        <w:rPr>
          <w:i/>
          <w:iCs/>
        </w:rPr>
        <w:t>diagramme d’activité</w:t>
      </w:r>
      <w:r>
        <w:t xml:space="preserve"> UML. Un rectangle aux coins arrondis représente une activité. Dans notre cas, une activité correspond à un énoncé Java. Les flèches indiquent l’ordre d’exécution des activités. Le point noir représente le début et le point noir encerclé la fin de l’exécution.</w:t>
      </w:r>
    </w:p>
    <w:p w14:paraId="2BAD3193" w14:textId="1AE5E1B1" w:rsidR="00522D83" w:rsidRDefault="004B7EE2" w:rsidP="00B4774A">
      <w:pPr>
        <w:pStyle w:val="Corpsdetexte"/>
        <w:keepNext/>
        <w:keepLines/>
        <w:jc w:val="center"/>
      </w:pPr>
      <w:r>
        <w:rPr>
          <w:noProof/>
          <w:lang w:val="en-US" w:eastAsia="en-US"/>
        </w:rPr>
        <w:drawing>
          <wp:inline distT="0" distB="0" distL="0" distR="0" wp14:anchorId="7B7DEB45" wp14:editId="61C5B2F5">
            <wp:extent cx="1174704" cy="17899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06111" cy="1837801"/>
                    </a:xfrm>
                    <a:prstGeom prst="rect">
                      <a:avLst/>
                    </a:prstGeom>
                    <a:noFill/>
                    <a:ln>
                      <a:noFill/>
                    </a:ln>
                  </pic:spPr>
                </pic:pic>
              </a:graphicData>
            </a:graphic>
          </wp:inline>
        </w:drawing>
      </w:r>
    </w:p>
    <w:p w14:paraId="2E539B96" w14:textId="1DA76714" w:rsidR="00522D83" w:rsidRPr="005C30E6" w:rsidRDefault="00522D83" w:rsidP="00B4774A">
      <w:pPr>
        <w:pStyle w:val="Lgende"/>
        <w:keepNext/>
        <w:keepLines/>
        <w:jc w:val="center"/>
      </w:pPr>
      <w:r>
        <w:t xml:space="preserve">Figure </w:t>
      </w:r>
      <w:r>
        <w:fldChar w:fldCharType="begin"/>
      </w:r>
      <w:r>
        <w:instrText xml:space="preserve"> SEQ Figure \* ARABIC </w:instrText>
      </w:r>
      <w:r>
        <w:fldChar w:fldCharType="separate"/>
      </w:r>
      <w:r w:rsidR="00AB64FB">
        <w:rPr>
          <w:noProof/>
        </w:rPr>
        <w:t>12</w:t>
      </w:r>
      <w:r>
        <w:fldChar w:fldCharType="end"/>
      </w:r>
      <w:r>
        <w:t>. Diagramme d’activité UML pour une séquence</w:t>
      </w:r>
    </w:p>
    <w:p w14:paraId="58849265" w14:textId="77777777" w:rsidR="00522D83" w:rsidRDefault="00522D83" w:rsidP="00B4774A">
      <w:pPr>
        <w:pStyle w:val="Corpsdetexte"/>
      </w:pPr>
      <w:r>
        <w:t xml:space="preserve">Dans </w:t>
      </w:r>
      <w:r w:rsidRPr="00A57913">
        <w:rPr>
          <w:i/>
          <w:iCs/>
        </w:rPr>
        <w:t>Exemple1</w:t>
      </w:r>
      <w:r>
        <w:t xml:space="preserve"> du chapitre 2, il n’y a pas seulement des énoncés qui correspondent à des actions mais aussi des déclarations. On peut ainsi mélanger les énoncés de déclaration et d’actions dans la séquence. Une séquence d’énoncés (action ou déclaration) placés entre accolades est appelé un </w:t>
      </w:r>
      <w:r w:rsidRPr="009574D4">
        <w:rPr>
          <w:i/>
          <w:iCs/>
        </w:rPr>
        <w:t xml:space="preserve">bloc </w:t>
      </w:r>
      <w:r>
        <w:rPr>
          <w:i/>
          <w:iCs/>
        </w:rPr>
        <w:t xml:space="preserve">d’énoncés </w:t>
      </w:r>
      <w:r w:rsidRPr="00EC5E60">
        <w:t>Java</w:t>
      </w:r>
      <w:r>
        <w:t xml:space="preserve"> (ou simplement </w:t>
      </w:r>
      <w:r w:rsidRPr="00EC5E60">
        <w:rPr>
          <w:i/>
          <w:iCs/>
        </w:rPr>
        <w:t>bloc</w:t>
      </w:r>
      <w:r>
        <w:t xml:space="preserve">). La syntaxe d’un bloc est illustrée à la figure suivante : </w:t>
      </w:r>
    </w:p>
    <w:p w14:paraId="70F122C7" w14:textId="77777777" w:rsidR="00522D83" w:rsidRDefault="00320B71" w:rsidP="00522D83">
      <w:pPr>
        <w:pStyle w:val="Corpsdetexte"/>
      </w:pPr>
      <w:r>
        <w:rPr>
          <w:noProof/>
        </w:rPr>
        <w:object w:dxaOrig="7140" w:dyaOrig="1227" w14:anchorId="02F2A2ED">
          <v:shape id="_x0000_i1069" type="#_x0000_t75" alt="" style="width:301.15pt;height:52.05pt;mso-width-percent:0;mso-height-percent:0;mso-width-percent:0;mso-height-percent:0" o:ole="">
            <v:imagedata r:id="rId104" o:title=""/>
          </v:shape>
          <o:OLEObject Type="Embed" ProgID="Visio.Drawing.11" ShapeID="_x0000_i1069" DrawAspect="Content" ObjectID="_1766443812" r:id="rId105"/>
        </w:object>
      </w:r>
      <w:r w:rsidR="00522D83">
        <w:t xml:space="preserve">  </w:t>
      </w:r>
    </w:p>
    <w:p w14:paraId="6DD01052" w14:textId="5A76E1FF" w:rsidR="00522D83" w:rsidRDefault="00522D83" w:rsidP="00522D83">
      <w:pPr>
        <w:pStyle w:val="Corpsdetexte"/>
      </w:pPr>
      <w:r>
        <w:t xml:space="preserve">Le corps d’une méthode est essentiellement un bloc Java. Il est à noter qu’il est permis d’avoir un seul énoncé dans le bloc. Les différents types d’énoncés seront étudiés en détails. Jusqu’à présent, nous avons rencontrés </w:t>
      </w:r>
      <w:r w:rsidR="0079774D">
        <w:t>trois sortes</w:t>
      </w:r>
      <w:r>
        <w:t xml:space="preserve"> d’énoncés : énoncé de déclaration de variable, d’affectation et d’appel de méthode. Un bloc Java est lui-même considéré comme un énoncé. On obtient ainsi le diagramme syntaxique suivant :</w:t>
      </w:r>
    </w:p>
    <w:p w14:paraId="620F0682" w14:textId="77777777" w:rsidR="00522D83" w:rsidRDefault="00320B71" w:rsidP="00522D83">
      <w:pPr>
        <w:pStyle w:val="Corpsdetexte"/>
      </w:pPr>
      <w:r>
        <w:rPr>
          <w:noProof/>
        </w:rPr>
        <w:object w:dxaOrig="5223" w:dyaOrig="2487" w14:anchorId="5D448F7C">
          <v:shape id="_x0000_i1068" type="#_x0000_t75" alt="" style="width:3in;height:105.1pt;mso-width-percent:0;mso-height-percent:0;mso-width-percent:0;mso-height-percent:0" o:ole="">
            <v:imagedata r:id="rId106" o:title=""/>
          </v:shape>
          <o:OLEObject Type="Embed" ProgID="Visio.Drawing.11" ShapeID="_x0000_i1068" DrawAspect="Content" ObjectID="_1766443813" r:id="rId107"/>
        </w:object>
      </w:r>
    </w:p>
    <w:p w14:paraId="757998A4" w14:textId="77777777" w:rsidR="00522D83" w:rsidRDefault="00522D83" w:rsidP="00522D83">
      <w:pPr>
        <w:pStyle w:val="Corpsdetexte"/>
      </w:pPr>
      <w:r>
        <w:t>On peut donc imbriquer un bloc Java dans un autre bloc Java.</w:t>
      </w:r>
    </w:p>
    <w:p w14:paraId="54E1CF9A" w14:textId="01447FD7" w:rsidR="00522D83" w:rsidRDefault="00522D83" w:rsidP="00305EEB">
      <w:pPr>
        <w:pStyle w:val="Corpsdetexte"/>
        <w:keepNext/>
        <w:keepLines/>
      </w:pPr>
      <w:r w:rsidRPr="00D31586">
        <w:rPr>
          <w:b/>
          <w:bCs/>
        </w:rPr>
        <w:t>Exemple</w:t>
      </w:r>
      <w:r>
        <w:t xml:space="preserve">. </w:t>
      </w:r>
      <w:hyperlink r:id="rId108" w:history="1">
        <w:r w:rsidRPr="00522D83">
          <w:rPr>
            <w:rFonts w:ascii="Segoe UI" w:hAnsi="Segoe UI" w:cs="Segoe UI"/>
            <w:color w:val="0366D6"/>
            <w:lang w:val="fr-CA"/>
          </w:rPr>
          <w:t>JavaPasAPas</w:t>
        </w:r>
      </w:hyperlink>
      <w:r w:rsidRPr="00522D83">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522D83">
        <w:rPr>
          <w:rFonts w:ascii="Segoe UI" w:hAnsi="Segoe UI" w:cs="Segoe UI"/>
          <w:b/>
          <w:bCs/>
          <w:color w:val="586069"/>
          <w:lang w:val="fr-CA"/>
        </w:rPr>
        <w:t>ExempleBloc.java</w:t>
      </w:r>
    </w:p>
    <w:p w14:paraId="75E622E1" w14:textId="77777777" w:rsidR="00522D83" w:rsidRDefault="00522D83" w:rsidP="00305EEB">
      <w:pPr>
        <w:pStyle w:val="Corpsdetexte"/>
        <w:keepNext/>
        <w:keepLines/>
      </w:pPr>
      <w:r>
        <w:t xml:space="preserve">Dans l’exemple suivant, les deux énoncés de saisie de chaîne de </w:t>
      </w:r>
      <w:r w:rsidRPr="00110694">
        <w:rPr>
          <w:i/>
          <w:iCs/>
        </w:rPr>
        <w:t>Exemple1</w:t>
      </w:r>
      <w:r>
        <w:t xml:space="preserve"> ont été regroupés en un bloc qui est imbriqué dans le bloc de la méthode </w:t>
      </w:r>
      <w:r w:rsidRPr="00A169BE">
        <w:rPr>
          <w:i/>
          <w:iCs/>
        </w:rPr>
        <w:t>main</w:t>
      </w:r>
      <w:r>
        <w:t>().</w:t>
      </w:r>
    </w:p>
    <w:p w14:paraId="7844BE20" w14:textId="77777777" w:rsidR="00841EF9" w:rsidRPr="00841EF9" w:rsidRDefault="00841EF9" w:rsidP="00305EEB">
      <w:pPr>
        <w:pStyle w:val="Code"/>
        <w:rPr>
          <w:color w:val="000000"/>
          <w:lang w:eastAsia="en-US"/>
        </w:rPr>
      </w:pPr>
      <w:r w:rsidRPr="00841EF9">
        <w:rPr>
          <w:lang w:eastAsia="en-US"/>
        </w:rPr>
        <w:t>/**</w:t>
      </w:r>
    </w:p>
    <w:p w14:paraId="003EC492" w14:textId="77777777" w:rsidR="00841EF9" w:rsidRPr="00841EF9" w:rsidRDefault="00841EF9" w:rsidP="00305EEB">
      <w:pPr>
        <w:pStyle w:val="Code"/>
        <w:rPr>
          <w:color w:val="000000"/>
          <w:lang w:eastAsia="en-US"/>
        </w:rPr>
      </w:pPr>
      <w:r w:rsidRPr="00841EF9">
        <w:rPr>
          <w:lang w:eastAsia="en-US"/>
        </w:rPr>
        <w:t> </w:t>
      </w:r>
      <w:r w:rsidRPr="00841EF9">
        <w:rPr>
          <w:b/>
          <w:bCs/>
          <w:color w:val="7F9FBF"/>
          <w:lang w:eastAsia="en-US"/>
        </w:rPr>
        <w:t>*</w:t>
      </w:r>
      <w:r w:rsidRPr="00841EF9">
        <w:rPr>
          <w:lang w:eastAsia="en-US"/>
        </w:rPr>
        <w:t xml:space="preserve"> ExempleBloc</w:t>
      </w:r>
      <w:r w:rsidRPr="00841EF9">
        <w:rPr>
          <w:color w:val="008C00"/>
          <w:lang w:eastAsia="en-US"/>
        </w:rPr>
        <w:t>.</w:t>
      </w:r>
      <w:r w:rsidRPr="00841EF9">
        <w:rPr>
          <w:lang w:eastAsia="en-US"/>
        </w:rPr>
        <w:t>java</w:t>
      </w:r>
    </w:p>
    <w:p w14:paraId="0307BABB" w14:textId="77777777" w:rsidR="00841EF9" w:rsidRPr="00841EF9" w:rsidRDefault="00841EF9" w:rsidP="00305EEB">
      <w:pPr>
        <w:pStyle w:val="Code"/>
        <w:rPr>
          <w:color w:val="000000"/>
          <w:lang w:eastAsia="en-US"/>
        </w:rPr>
      </w:pPr>
      <w:r w:rsidRPr="00841EF9">
        <w:rPr>
          <w:lang w:eastAsia="en-US"/>
        </w:rPr>
        <w:t> </w:t>
      </w:r>
      <w:r w:rsidRPr="00841EF9">
        <w:rPr>
          <w:b/>
          <w:bCs/>
          <w:color w:val="7F9FBF"/>
          <w:lang w:eastAsia="en-US"/>
        </w:rPr>
        <w:t>*</w:t>
      </w:r>
      <w:r w:rsidRPr="00841EF9">
        <w:rPr>
          <w:lang w:eastAsia="en-US"/>
        </w:rPr>
        <w:t xml:space="preserve"> Modification de Exemple1 avec un bloc imbriqué</w:t>
      </w:r>
    </w:p>
    <w:p w14:paraId="5A93596C" w14:textId="77777777" w:rsidR="00841EF9" w:rsidRPr="00841EF9" w:rsidRDefault="00841EF9" w:rsidP="00841EF9">
      <w:pPr>
        <w:pStyle w:val="Code"/>
        <w:rPr>
          <w:color w:val="000000"/>
          <w:lang w:eastAsia="en-US"/>
        </w:rPr>
      </w:pPr>
      <w:r w:rsidRPr="00841EF9">
        <w:rPr>
          <w:lang w:eastAsia="en-US"/>
        </w:rPr>
        <w:t> */</w:t>
      </w:r>
    </w:p>
    <w:p w14:paraId="61DA6301" w14:textId="77777777" w:rsidR="00841EF9" w:rsidRPr="00841EF9" w:rsidRDefault="00841EF9" w:rsidP="00841EF9">
      <w:pPr>
        <w:pStyle w:val="Code"/>
        <w:rPr>
          <w:color w:val="000000"/>
          <w:lang w:eastAsia="en-US"/>
        </w:rPr>
      </w:pPr>
      <w:r w:rsidRPr="00841EF9">
        <w:rPr>
          <w:b/>
          <w:bCs/>
          <w:color w:val="800000"/>
          <w:lang w:eastAsia="en-US"/>
        </w:rPr>
        <w:t>import</w:t>
      </w:r>
      <w:r w:rsidRPr="00841EF9">
        <w:rPr>
          <w:color w:val="004A43"/>
          <w:lang w:eastAsia="en-US"/>
        </w:rPr>
        <w:t xml:space="preserve"> javax</w:t>
      </w:r>
      <w:r w:rsidRPr="00841EF9">
        <w:rPr>
          <w:color w:val="808030"/>
          <w:lang w:eastAsia="en-US"/>
        </w:rPr>
        <w:t>.</w:t>
      </w:r>
      <w:r w:rsidRPr="00841EF9">
        <w:rPr>
          <w:color w:val="004A43"/>
          <w:lang w:eastAsia="en-US"/>
        </w:rPr>
        <w:t>swing</w:t>
      </w:r>
      <w:r w:rsidRPr="00841EF9">
        <w:rPr>
          <w:color w:val="808030"/>
          <w:lang w:eastAsia="en-US"/>
        </w:rPr>
        <w:t>.</w:t>
      </w:r>
      <w:r w:rsidRPr="00841EF9">
        <w:rPr>
          <w:color w:val="004A43"/>
          <w:lang w:eastAsia="en-US"/>
        </w:rPr>
        <w:t>JOptionPane</w:t>
      </w:r>
      <w:r w:rsidRPr="00841EF9">
        <w:rPr>
          <w:color w:val="800080"/>
          <w:lang w:eastAsia="en-US"/>
        </w:rPr>
        <w:t>;</w:t>
      </w:r>
      <w:r w:rsidRPr="00841EF9">
        <w:rPr>
          <w:color w:val="000000"/>
          <w:lang w:eastAsia="en-US"/>
        </w:rPr>
        <w:t xml:space="preserve"> </w:t>
      </w:r>
      <w:r w:rsidRPr="00841EF9">
        <w:rPr>
          <w:color w:val="696969"/>
          <w:lang w:eastAsia="en-US"/>
        </w:rPr>
        <w:t>// Importe la classe javax.swing.JOptionPane</w:t>
      </w:r>
    </w:p>
    <w:p w14:paraId="12151507" w14:textId="77777777" w:rsidR="00841EF9" w:rsidRPr="00841EF9" w:rsidRDefault="00841EF9" w:rsidP="00841EF9">
      <w:pPr>
        <w:pStyle w:val="Code"/>
        <w:rPr>
          <w:color w:val="000000"/>
          <w:lang w:val="en-CA" w:eastAsia="en-US"/>
        </w:rPr>
      </w:pPr>
      <w:r w:rsidRPr="00841EF9">
        <w:rPr>
          <w:b/>
          <w:bCs/>
          <w:color w:val="800000"/>
          <w:lang w:val="en-CA" w:eastAsia="en-US"/>
        </w:rPr>
        <w:t>public</w:t>
      </w:r>
      <w:r w:rsidRPr="00841EF9">
        <w:rPr>
          <w:color w:val="000000"/>
          <w:lang w:val="en-CA" w:eastAsia="en-US"/>
        </w:rPr>
        <w:t xml:space="preserve"> </w:t>
      </w:r>
      <w:r w:rsidRPr="00841EF9">
        <w:rPr>
          <w:b/>
          <w:bCs/>
          <w:color w:val="800000"/>
          <w:lang w:val="en-CA" w:eastAsia="en-US"/>
        </w:rPr>
        <w:t>class</w:t>
      </w:r>
      <w:r w:rsidRPr="00841EF9">
        <w:rPr>
          <w:color w:val="000000"/>
          <w:lang w:val="en-CA" w:eastAsia="en-US"/>
        </w:rPr>
        <w:t xml:space="preserve"> ExempleBloc</w:t>
      </w:r>
      <w:r w:rsidRPr="00841EF9">
        <w:rPr>
          <w:color w:val="800080"/>
          <w:lang w:val="en-CA" w:eastAsia="en-US"/>
        </w:rPr>
        <w:t>{</w:t>
      </w:r>
    </w:p>
    <w:p w14:paraId="4DD46417" w14:textId="77777777" w:rsidR="00841EF9" w:rsidRPr="00841EF9" w:rsidRDefault="00841EF9" w:rsidP="00841EF9">
      <w:pPr>
        <w:pStyle w:val="Code"/>
        <w:rPr>
          <w:color w:val="000000"/>
          <w:lang w:val="en-CA" w:eastAsia="en-US"/>
        </w:rPr>
      </w:pPr>
    </w:p>
    <w:p w14:paraId="6810A92F" w14:textId="77777777" w:rsidR="00841EF9" w:rsidRPr="00841EF9" w:rsidRDefault="00841EF9" w:rsidP="00841EF9">
      <w:pPr>
        <w:pStyle w:val="Code"/>
        <w:rPr>
          <w:color w:val="000000"/>
          <w:lang w:val="en-CA" w:eastAsia="en-US"/>
        </w:rPr>
      </w:pPr>
      <w:r w:rsidRPr="00841EF9">
        <w:rPr>
          <w:color w:val="000000"/>
          <w:lang w:val="en-CA" w:eastAsia="en-US"/>
        </w:rPr>
        <w:t xml:space="preserve">    </w:t>
      </w:r>
      <w:r w:rsidRPr="00841EF9">
        <w:rPr>
          <w:b/>
          <w:bCs/>
          <w:color w:val="800000"/>
          <w:lang w:val="en-CA" w:eastAsia="en-US"/>
        </w:rPr>
        <w:t>public</w:t>
      </w:r>
      <w:r w:rsidRPr="00841EF9">
        <w:rPr>
          <w:color w:val="000000"/>
          <w:lang w:val="en-CA" w:eastAsia="en-US"/>
        </w:rPr>
        <w:t xml:space="preserve"> </w:t>
      </w:r>
      <w:r w:rsidRPr="00841EF9">
        <w:rPr>
          <w:b/>
          <w:bCs/>
          <w:color w:val="800000"/>
          <w:lang w:val="en-CA" w:eastAsia="en-US"/>
        </w:rPr>
        <w:t>static</w:t>
      </w:r>
      <w:r w:rsidRPr="00841EF9">
        <w:rPr>
          <w:color w:val="000000"/>
          <w:lang w:val="en-CA" w:eastAsia="en-US"/>
        </w:rPr>
        <w:t xml:space="preserve"> </w:t>
      </w:r>
      <w:r w:rsidRPr="00841EF9">
        <w:rPr>
          <w:color w:val="BB7977"/>
          <w:lang w:val="en-CA" w:eastAsia="en-US"/>
        </w:rPr>
        <w:t>void</w:t>
      </w:r>
      <w:r w:rsidRPr="00841EF9">
        <w:rPr>
          <w:color w:val="000000"/>
          <w:lang w:val="en-CA" w:eastAsia="en-US"/>
        </w:rPr>
        <w:t xml:space="preserve"> main </w:t>
      </w:r>
      <w:r w:rsidRPr="00841EF9">
        <w:rPr>
          <w:color w:val="808030"/>
          <w:lang w:val="en-CA" w:eastAsia="en-US"/>
        </w:rPr>
        <w:t>(</w:t>
      </w:r>
      <w:r w:rsidRPr="00841EF9">
        <w:rPr>
          <w:b/>
          <w:bCs/>
          <w:color w:val="BB7977"/>
          <w:lang w:val="en-CA" w:eastAsia="en-US"/>
        </w:rPr>
        <w:t>String</w:t>
      </w:r>
      <w:r w:rsidRPr="00841EF9">
        <w:rPr>
          <w:color w:val="000000"/>
          <w:lang w:val="en-CA" w:eastAsia="en-US"/>
        </w:rPr>
        <w:t xml:space="preserve"> args</w:t>
      </w:r>
      <w:r w:rsidRPr="00841EF9">
        <w:rPr>
          <w:color w:val="808030"/>
          <w:lang w:val="en-CA" w:eastAsia="en-US"/>
        </w:rPr>
        <w:t>[])</w:t>
      </w:r>
      <w:r w:rsidRPr="00841EF9">
        <w:rPr>
          <w:color w:val="000000"/>
          <w:lang w:val="en-CA" w:eastAsia="en-US"/>
        </w:rPr>
        <w:t xml:space="preserve"> </w:t>
      </w:r>
      <w:r w:rsidRPr="00841EF9">
        <w:rPr>
          <w:color w:val="800080"/>
          <w:lang w:val="en-CA" w:eastAsia="en-US"/>
        </w:rPr>
        <w:t>{</w:t>
      </w:r>
    </w:p>
    <w:p w14:paraId="62376051" w14:textId="77777777" w:rsidR="00841EF9" w:rsidRPr="00841EF9" w:rsidRDefault="00841EF9" w:rsidP="00B4774A">
      <w:pPr>
        <w:pStyle w:val="Code"/>
        <w:keepNext w:val="0"/>
        <w:keepLines w:val="0"/>
        <w:rPr>
          <w:color w:val="000000"/>
          <w:lang w:val="en-CA" w:eastAsia="en-US"/>
        </w:rPr>
      </w:pPr>
    </w:p>
    <w:p w14:paraId="0176E104" w14:textId="77777777" w:rsidR="00841EF9" w:rsidRPr="00841EF9" w:rsidRDefault="00841EF9" w:rsidP="00841EF9">
      <w:pPr>
        <w:pStyle w:val="Code"/>
        <w:rPr>
          <w:color w:val="000000"/>
          <w:lang w:eastAsia="en-US"/>
        </w:rPr>
      </w:pPr>
      <w:r w:rsidRPr="00841EF9">
        <w:rPr>
          <w:color w:val="000000"/>
          <w:lang w:val="en-CA" w:eastAsia="en-US"/>
        </w:rPr>
        <w:t xml:space="preserve">        </w:t>
      </w:r>
      <w:r w:rsidRPr="00841EF9">
        <w:rPr>
          <w:color w:val="696969"/>
          <w:lang w:eastAsia="en-US"/>
        </w:rPr>
        <w:t>// Déclaration de variables</w:t>
      </w:r>
    </w:p>
    <w:p w14:paraId="48A304E9"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b/>
          <w:bCs/>
          <w:color w:val="BB7977"/>
          <w:lang w:eastAsia="en-US"/>
        </w:rPr>
        <w:t>String</w:t>
      </w:r>
      <w:r w:rsidRPr="00841EF9">
        <w:rPr>
          <w:color w:val="000000"/>
          <w:lang w:eastAsia="en-US"/>
        </w:rPr>
        <w:t xml:space="preserve"> chaine1</w:t>
      </w:r>
      <w:r w:rsidRPr="00841EF9">
        <w:rPr>
          <w:color w:val="808030"/>
          <w:lang w:eastAsia="en-US"/>
        </w:rPr>
        <w:t>,</w:t>
      </w:r>
      <w:r w:rsidRPr="00841EF9">
        <w:rPr>
          <w:color w:val="000000"/>
          <w:lang w:eastAsia="en-US"/>
        </w:rPr>
        <w:t xml:space="preserve"> chaine2</w:t>
      </w:r>
      <w:r w:rsidRPr="00841EF9">
        <w:rPr>
          <w:color w:val="800080"/>
          <w:lang w:eastAsia="en-US"/>
        </w:rPr>
        <w:t>;</w:t>
      </w:r>
      <w:r w:rsidRPr="00841EF9">
        <w:rPr>
          <w:color w:val="000000"/>
          <w:lang w:eastAsia="en-US"/>
        </w:rPr>
        <w:t xml:space="preserve">      </w:t>
      </w:r>
      <w:r w:rsidRPr="00841EF9">
        <w:rPr>
          <w:color w:val="696969"/>
          <w:lang w:eastAsia="en-US"/>
        </w:rPr>
        <w:t>// Les entiers sous forme de chaînes</w:t>
      </w:r>
    </w:p>
    <w:p w14:paraId="310029CD"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BB7977"/>
          <w:lang w:eastAsia="en-US"/>
        </w:rPr>
        <w:t>int</w:t>
      </w:r>
      <w:r w:rsidRPr="00841EF9">
        <w:rPr>
          <w:color w:val="000000"/>
          <w:lang w:eastAsia="en-US"/>
        </w:rPr>
        <w:t xml:space="preserve"> entier1</w:t>
      </w:r>
      <w:r w:rsidRPr="00841EF9">
        <w:rPr>
          <w:color w:val="808030"/>
          <w:lang w:eastAsia="en-US"/>
        </w:rPr>
        <w:t>,</w:t>
      </w:r>
      <w:r w:rsidRPr="00841EF9">
        <w:rPr>
          <w:color w:val="000000"/>
          <w:lang w:eastAsia="en-US"/>
        </w:rPr>
        <w:t xml:space="preserve"> entier2</w:t>
      </w:r>
      <w:r w:rsidRPr="00841EF9">
        <w:rPr>
          <w:color w:val="808030"/>
          <w:lang w:eastAsia="en-US"/>
        </w:rPr>
        <w:t>,</w:t>
      </w:r>
      <w:r w:rsidRPr="00841EF9">
        <w:rPr>
          <w:color w:val="000000"/>
          <w:lang w:eastAsia="en-US"/>
        </w:rPr>
        <w:t xml:space="preserve"> somme</w:t>
      </w:r>
      <w:r w:rsidRPr="00841EF9">
        <w:rPr>
          <w:color w:val="800080"/>
          <w:lang w:eastAsia="en-US"/>
        </w:rPr>
        <w:t>;</w:t>
      </w:r>
      <w:r w:rsidRPr="00841EF9">
        <w:rPr>
          <w:color w:val="000000"/>
          <w:lang w:eastAsia="en-US"/>
        </w:rPr>
        <w:t xml:space="preserve">  </w:t>
      </w:r>
      <w:r w:rsidRPr="00841EF9">
        <w:rPr>
          <w:color w:val="696969"/>
          <w:lang w:eastAsia="en-US"/>
        </w:rPr>
        <w:t>// Les entiers à additionner</w:t>
      </w:r>
    </w:p>
    <w:p w14:paraId="6E506387" w14:textId="77777777" w:rsidR="00841EF9" w:rsidRPr="00841EF9" w:rsidRDefault="00841EF9" w:rsidP="00B4774A">
      <w:pPr>
        <w:pStyle w:val="Code"/>
        <w:keepNext w:val="0"/>
        <w:keepLines w:val="0"/>
        <w:rPr>
          <w:color w:val="000000"/>
          <w:lang w:eastAsia="en-US"/>
        </w:rPr>
      </w:pPr>
    </w:p>
    <w:p w14:paraId="1D072BE1" w14:textId="77777777" w:rsidR="00841EF9" w:rsidRPr="00841EF9" w:rsidRDefault="00841EF9" w:rsidP="00841EF9">
      <w:pPr>
        <w:pStyle w:val="Code"/>
        <w:rPr>
          <w:color w:val="000000"/>
          <w:lang w:eastAsia="en-US"/>
        </w:rPr>
      </w:pPr>
      <w:r w:rsidRPr="00841EF9">
        <w:rPr>
          <w:color w:val="000000"/>
          <w:lang w:eastAsia="en-US"/>
        </w:rPr>
        <w:lastRenderedPageBreak/>
        <w:t xml:space="preserve">        </w:t>
      </w:r>
      <w:r w:rsidRPr="00841EF9">
        <w:rPr>
          <w:color w:val="696969"/>
          <w:lang w:eastAsia="en-US"/>
        </w:rPr>
        <w:t>// Saisir les deux chaînes de caractères qui représentent des nombres entiers</w:t>
      </w:r>
    </w:p>
    <w:p w14:paraId="372B17B4" w14:textId="77777777" w:rsidR="00841EF9" w:rsidRPr="00841EF9" w:rsidRDefault="00841EF9" w:rsidP="00841EF9">
      <w:pPr>
        <w:pStyle w:val="Code"/>
        <w:rPr>
          <w:color w:val="000000"/>
          <w:highlight w:val="yellow"/>
          <w:lang w:eastAsia="en-US"/>
        </w:rPr>
      </w:pPr>
      <w:r w:rsidRPr="00841EF9">
        <w:rPr>
          <w:color w:val="000000"/>
          <w:lang w:eastAsia="en-US"/>
        </w:rPr>
        <w:t xml:space="preserve">        </w:t>
      </w:r>
      <w:r w:rsidRPr="00841EF9">
        <w:rPr>
          <w:color w:val="800080"/>
          <w:highlight w:val="yellow"/>
          <w:lang w:eastAsia="en-US"/>
        </w:rPr>
        <w:t>{</w:t>
      </w:r>
    </w:p>
    <w:p w14:paraId="0B391A61" w14:textId="77777777" w:rsidR="00841EF9" w:rsidRPr="00841EF9" w:rsidRDefault="00841EF9" w:rsidP="00841EF9">
      <w:pPr>
        <w:pStyle w:val="Code"/>
        <w:rPr>
          <w:color w:val="000000"/>
          <w:highlight w:val="yellow"/>
          <w:lang w:eastAsia="en-US"/>
        </w:rPr>
      </w:pPr>
      <w:r w:rsidRPr="00841EF9">
        <w:rPr>
          <w:color w:val="000000"/>
          <w:highlight w:val="yellow"/>
          <w:lang w:eastAsia="en-US"/>
        </w:rPr>
        <w:t xml:space="preserve">          chaine1 </w:t>
      </w:r>
      <w:r w:rsidRPr="00841EF9">
        <w:rPr>
          <w:color w:val="808030"/>
          <w:highlight w:val="yellow"/>
          <w:lang w:eastAsia="en-US"/>
        </w:rPr>
        <w:t>=</w:t>
      </w:r>
      <w:r w:rsidRPr="00841EF9">
        <w:rPr>
          <w:color w:val="000000"/>
          <w:highlight w:val="yellow"/>
          <w:lang w:eastAsia="en-US"/>
        </w:rPr>
        <w:t xml:space="preserve"> JOptionPane</w:t>
      </w:r>
      <w:r w:rsidRPr="00841EF9">
        <w:rPr>
          <w:color w:val="808030"/>
          <w:highlight w:val="yellow"/>
          <w:lang w:eastAsia="en-US"/>
        </w:rPr>
        <w:t>.</w:t>
      </w:r>
      <w:r w:rsidRPr="00841EF9">
        <w:rPr>
          <w:color w:val="000000"/>
          <w:highlight w:val="yellow"/>
          <w:lang w:eastAsia="en-US"/>
        </w:rPr>
        <w:t>showInputDialog</w:t>
      </w:r>
      <w:r w:rsidRPr="00841EF9">
        <w:rPr>
          <w:color w:val="808030"/>
          <w:highlight w:val="yellow"/>
          <w:lang w:eastAsia="en-US"/>
        </w:rPr>
        <w:t>(</w:t>
      </w:r>
      <w:r w:rsidRPr="00841EF9">
        <w:rPr>
          <w:color w:val="0000E6"/>
          <w:highlight w:val="yellow"/>
          <w:lang w:eastAsia="en-US"/>
        </w:rPr>
        <w:t>"Entrez un premier nombre entier"</w:t>
      </w:r>
      <w:r w:rsidRPr="00841EF9">
        <w:rPr>
          <w:color w:val="808030"/>
          <w:highlight w:val="yellow"/>
          <w:lang w:eastAsia="en-US"/>
        </w:rPr>
        <w:t>)</w:t>
      </w:r>
      <w:r w:rsidRPr="00841EF9">
        <w:rPr>
          <w:color w:val="800080"/>
          <w:highlight w:val="yellow"/>
          <w:lang w:eastAsia="en-US"/>
        </w:rPr>
        <w:t>;</w:t>
      </w:r>
    </w:p>
    <w:p w14:paraId="28B5A161" w14:textId="77777777" w:rsidR="00841EF9" w:rsidRPr="00841EF9" w:rsidRDefault="00841EF9" w:rsidP="00841EF9">
      <w:pPr>
        <w:pStyle w:val="Code"/>
        <w:rPr>
          <w:color w:val="000000"/>
          <w:highlight w:val="yellow"/>
          <w:lang w:eastAsia="en-US"/>
        </w:rPr>
      </w:pPr>
      <w:r w:rsidRPr="00841EF9">
        <w:rPr>
          <w:color w:val="000000"/>
          <w:highlight w:val="yellow"/>
          <w:lang w:eastAsia="en-US"/>
        </w:rPr>
        <w:t xml:space="preserve">          chaine2 </w:t>
      </w:r>
      <w:r w:rsidRPr="00841EF9">
        <w:rPr>
          <w:color w:val="808030"/>
          <w:highlight w:val="yellow"/>
          <w:lang w:eastAsia="en-US"/>
        </w:rPr>
        <w:t>=</w:t>
      </w:r>
      <w:r w:rsidRPr="00841EF9">
        <w:rPr>
          <w:color w:val="000000"/>
          <w:highlight w:val="yellow"/>
          <w:lang w:eastAsia="en-US"/>
        </w:rPr>
        <w:t xml:space="preserve"> JOptionPane</w:t>
      </w:r>
      <w:r w:rsidRPr="00841EF9">
        <w:rPr>
          <w:color w:val="808030"/>
          <w:highlight w:val="yellow"/>
          <w:lang w:eastAsia="en-US"/>
        </w:rPr>
        <w:t>.</w:t>
      </w:r>
      <w:r w:rsidRPr="00841EF9">
        <w:rPr>
          <w:color w:val="000000"/>
          <w:highlight w:val="yellow"/>
          <w:lang w:eastAsia="en-US"/>
        </w:rPr>
        <w:t>showInputDialog</w:t>
      </w:r>
      <w:r w:rsidRPr="00841EF9">
        <w:rPr>
          <w:color w:val="808030"/>
          <w:highlight w:val="yellow"/>
          <w:lang w:eastAsia="en-US"/>
        </w:rPr>
        <w:t>(</w:t>
      </w:r>
      <w:r w:rsidRPr="00841EF9">
        <w:rPr>
          <w:color w:val="0000E6"/>
          <w:highlight w:val="yellow"/>
          <w:lang w:eastAsia="en-US"/>
        </w:rPr>
        <w:t>"Entrez un second nombre entier"</w:t>
      </w:r>
      <w:r w:rsidRPr="00841EF9">
        <w:rPr>
          <w:color w:val="808030"/>
          <w:highlight w:val="yellow"/>
          <w:lang w:eastAsia="en-US"/>
        </w:rPr>
        <w:t>)</w:t>
      </w:r>
      <w:r w:rsidRPr="00841EF9">
        <w:rPr>
          <w:color w:val="800080"/>
          <w:highlight w:val="yellow"/>
          <w:lang w:eastAsia="en-US"/>
        </w:rPr>
        <w:t>;</w:t>
      </w:r>
    </w:p>
    <w:p w14:paraId="2F0B3505" w14:textId="65244DC1" w:rsidR="00841EF9" w:rsidRDefault="00841EF9" w:rsidP="00841EF9">
      <w:pPr>
        <w:pStyle w:val="Code"/>
        <w:rPr>
          <w:color w:val="800080"/>
          <w:lang w:eastAsia="en-US"/>
        </w:rPr>
      </w:pPr>
      <w:r w:rsidRPr="00841EF9">
        <w:rPr>
          <w:color w:val="000000"/>
          <w:highlight w:val="yellow"/>
          <w:lang w:eastAsia="en-US"/>
        </w:rPr>
        <w:t xml:space="preserve">        </w:t>
      </w:r>
      <w:r w:rsidRPr="00841EF9">
        <w:rPr>
          <w:color w:val="800080"/>
          <w:highlight w:val="yellow"/>
          <w:lang w:eastAsia="en-US"/>
        </w:rPr>
        <w:t>}</w:t>
      </w:r>
    </w:p>
    <w:p w14:paraId="4B8DB579" w14:textId="77777777" w:rsidR="00B4774A" w:rsidRPr="00841EF9" w:rsidRDefault="00B4774A" w:rsidP="00B4774A">
      <w:pPr>
        <w:pStyle w:val="Code"/>
        <w:keepNext w:val="0"/>
        <w:keepLines w:val="0"/>
        <w:rPr>
          <w:color w:val="000000"/>
          <w:lang w:eastAsia="en-US"/>
        </w:rPr>
      </w:pPr>
    </w:p>
    <w:p w14:paraId="5BFDD915"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Convertir les chaînes en entiers</w:t>
      </w:r>
    </w:p>
    <w:p w14:paraId="347DD36C" w14:textId="77777777" w:rsidR="00841EF9" w:rsidRPr="00841EF9" w:rsidRDefault="00841EF9" w:rsidP="00841EF9">
      <w:pPr>
        <w:pStyle w:val="Code"/>
        <w:rPr>
          <w:color w:val="000000"/>
          <w:lang w:eastAsia="en-US"/>
        </w:rPr>
      </w:pPr>
      <w:r w:rsidRPr="00841EF9">
        <w:rPr>
          <w:color w:val="000000"/>
          <w:lang w:eastAsia="en-US"/>
        </w:rPr>
        <w:t xml:space="preserve">        entier1 </w:t>
      </w:r>
      <w:r w:rsidRPr="00841EF9">
        <w:rPr>
          <w:color w:val="808030"/>
          <w:lang w:eastAsia="en-US"/>
        </w:rPr>
        <w:t>=</w:t>
      </w:r>
      <w:r w:rsidRPr="00841EF9">
        <w:rPr>
          <w:color w:val="000000"/>
          <w:lang w:eastAsia="en-US"/>
        </w:rPr>
        <w:t xml:space="preserve"> </w:t>
      </w:r>
      <w:r w:rsidRPr="00841EF9">
        <w:rPr>
          <w:b/>
          <w:bCs/>
          <w:color w:val="BB7977"/>
          <w:lang w:eastAsia="en-US"/>
        </w:rPr>
        <w:t>Integer</w:t>
      </w:r>
      <w:r w:rsidRPr="00841EF9">
        <w:rPr>
          <w:color w:val="808030"/>
          <w:lang w:eastAsia="en-US"/>
        </w:rPr>
        <w:t>.</w:t>
      </w:r>
      <w:r w:rsidRPr="00841EF9">
        <w:rPr>
          <w:color w:val="000000"/>
          <w:lang w:eastAsia="en-US"/>
        </w:rPr>
        <w:t>parseInt</w:t>
      </w:r>
      <w:r w:rsidRPr="00841EF9">
        <w:rPr>
          <w:color w:val="808030"/>
          <w:lang w:eastAsia="en-US"/>
        </w:rPr>
        <w:t>(</w:t>
      </w:r>
      <w:r w:rsidRPr="00841EF9">
        <w:rPr>
          <w:color w:val="000000"/>
          <w:lang w:eastAsia="en-US"/>
        </w:rPr>
        <w:t>chaine1</w:t>
      </w:r>
      <w:r w:rsidRPr="00841EF9">
        <w:rPr>
          <w:color w:val="808030"/>
          <w:lang w:eastAsia="en-US"/>
        </w:rPr>
        <w:t>)</w:t>
      </w:r>
      <w:r w:rsidRPr="00841EF9">
        <w:rPr>
          <w:color w:val="800080"/>
          <w:lang w:eastAsia="en-US"/>
        </w:rPr>
        <w:t>;</w:t>
      </w:r>
    </w:p>
    <w:p w14:paraId="5A249313" w14:textId="77777777" w:rsidR="00841EF9" w:rsidRPr="00841EF9" w:rsidRDefault="00841EF9" w:rsidP="00841EF9">
      <w:pPr>
        <w:pStyle w:val="Code"/>
        <w:rPr>
          <w:color w:val="000000"/>
          <w:lang w:eastAsia="en-US"/>
        </w:rPr>
      </w:pPr>
      <w:r w:rsidRPr="00841EF9">
        <w:rPr>
          <w:color w:val="000000"/>
          <w:lang w:eastAsia="en-US"/>
        </w:rPr>
        <w:t xml:space="preserve">        entier2 </w:t>
      </w:r>
      <w:r w:rsidRPr="00841EF9">
        <w:rPr>
          <w:color w:val="808030"/>
          <w:lang w:eastAsia="en-US"/>
        </w:rPr>
        <w:t>=</w:t>
      </w:r>
      <w:r w:rsidRPr="00841EF9">
        <w:rPr>
          <w:color w:val="000000"/>
          <w:lang w:eastAsia="en-US"/>
        </w:rPr>
        <w:t xml:space="preserve"> </w:t>
      </w:r>
      <w:r w:rsidRPr="00841EF9">
        <w:rPr>
          <w:b/>
          <w:bCs/>
          <w:color w:val="BB7977"/>
          <w:lang w:eastAsia="en-US"/>
        </w:rPr>
        <w:t>Integer</w:t>
      </w:r>
      <w:r w:rsidRPr="00841EF9">
        <w:rPr>
          <w:color w:val="808030"/>
          <w:lang w:eastAsia="en-US"/>
        </w:rPr>
        <w:t>.</w:t>
      </w:r>
      <w:r w:rsidRPr="00841EF9">
        <w:rPr>
          <w:color w:val="000000"/>
          <w:lang w:eastAsia="en-US"/>
        </w:rPr>
        <w:t>parseInt</w:t>
      </w:r>
      <w:r w:rsidRPr="00841EF9">
        <w:rPr>
          <w:color w:val="808030"/>
          <w:lang w:eastAsia="en-US"/>
        </w:rPr>
        <w:t>(</w:t>
      </w:r>
      <w:r w:rsidRPr="00841EF9">
        <w:rPr>
          <w:color w:val="000000"/>
          <w:lang w:eastAsia="en-US"/>
        </w:rPr>
        <w:t>chaine2</w:t>
      </w:r>
      <w:r w:rsidRPr="00841EF9">
        <w:rPr>
          <w:color w:val="808030"/>
          <w:lang w:eastAsia="en-US"/>
        </w:rPr>
        <w:t>)</w:t>
      </w:r>
      <w:r w:rsidRPr="00841EF9">
        <w:rPr>
          <w:color w:val="800080"/>
          <w:lang w:eastAsia="en-US"/>
        </w:rPr>
        <w:t>;</w:t>
      </w:r>
    </w:p>
    <w:p w14:paraId="482B2CA0" w14:textId="77777777" w:rsidR="00841EF9" w:rsidRPr="00841EF9" w:rsidRDefault="00841EF9" w:rsidP="00841EF9">
      <w:pPr>
        <w:pStyle w:val="Code"/>
        <w:rPr>
          <w:color w:val="000000"/>
          <w:lang w:eastAsia="en-US"/>
        </w:rPr>
      </w:pPr>
    </w:p>
    <w:p w14:paraId="3B5BBF1B"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Calculer la somme des deux entiers</w:t>
      </w:r>
    </w:p>
    <w:p w14:paraId="49BF4580" w14:textId="77777777" w:rsidR="00841EF9" w:rsidRPr="00841EF9" w:rsidRDefault="00841EF9" w:rsidP="00841EF9">
      <w:pPr>
        <w:pStyle w:val="Code"/>
        <w:rPr>
          <w:color w:val="000000"/>
          <w:lang w:eastAsia="en-US"/>
        </w:rPr>
      </w:pPr>
      <w:r w:rsidRPr="00841EF9">
        <w:rPr>
          <w:color w:val="000000"/>
          <w:lang w:eastAsia="en-US"/>
        </w:rPr>
        <w:t xml:space="preserve">        somme </w:t>
      </w:r>
      <w:r w:rsidRPr="00841EF9">
        <w:rPr>
          <w:color w:val="808030"/>
          <w:lang w:eastAsia="en-US"/>
        </w:rPr>
        <w:t>=</w:t>
      </w:r>
      <w:r w:rsidRPr="00841EF9">
        <w:rPr>
          <w:color w:val="000000"/>
          <w:lang w:eastAsia="en-US"/>
        </w:rPr>
        <w:t xml:space="preserve"> entier1 </w:t>
      </w:r>
      <w:r w:rsidRPr="00841EF9">
        <w:rPr>
          <w:color w:val="808030"/>
          <w:lang w:eastAsia="en-US"/>
        </w:rPr>
        <w:t>+</w:t>
      </w:r>
      <w:r w:rsidRPr="00841EF9">
        <w:rPr>
          <w:color w:val="000000"/>
          <w:lang w:eastAsia="en-US"/>
        </w:rPr>
        <w:t xml:space="preserve"> entier2</w:t>
      </w:r>
      <w:r w:rsidRPr="00841EF9">
        <w:rPr>
          <w:color w:val="800080"/>
          <w:lang w:eastAsia="en-US"/>
        </w:rPr>
        <w:t>;</w:t>
      </w:r>
    </w:p>
    <w:p w14:paraId="49DA1F68" w14:textId="77777777" w:rsidR="00841EF9" w:rsidRPr="00841EF9" w:rsidRDefault="00841EF9" w:rsidP="00B4774A">
      <w:pPr>
        <w:pStyle w:val="Code"/>
        <w:keepNext w:val="0"/>
        <w:keepLines w:val="0"/>
        <w:rPr>
          <w:color w:val="000000"/>
          <w:lang w:eastAsia="en-US"/>
        </w:rPr>
      </w:pPr>
    </w:p>
    <w:p w14:paraId="4FF3C5CD"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Afficher la somme avec JOptionPane.showMessageDialog</w:t>
      </w:r>
    </w:p>
    <w:p w14:paraId="55F82E53" w14:textId="77777777" w:rsidR="00841EF9" w:rsidRPr="00841EF9" w:rsidRDefault="00841EF9" w:rsidP="00841EF9">
      <w:pPr>
        <w:pStyle w:val="Code"/>
        <w:rPr>
          <w:color w:val="000000"/>
          <w:lang w:eastAsia="en-US"/>
        </w:rPr>
      </w:pPr>
      <w:r w:rsidRPr="00841EF9">
        <w:rPr>
          <w:color w:val="000000"/>
          <w:lang w:eastAsia="en-US"/>
        </w:rPr>
        <w:t xml:space="preserve">        JOptionPane</w:t>
      </w:r>
      <w:r w:rsidRPr="00841EF9">
        <w:rPr>
          <w:color w:val="808030"/>
          <w:lang w:eastAsia="en-US"/>
        </w:rPr>
        <w:t>.</w:t>
      </w:r>
      <w:r w:rsidRPr="00841EF9">
        <w:rPr>
          <w:color w:val="000000"/>
          <w:lang w:eastAsia="en-US"/>
        </w:rPr>
        <w:t>showMessageDialog</w:t>
      </w:r>
      <w:r w:rsidRPr="00841EF9">
        <w:rPr>
          <w:color w:val="808030"/>
          <w:lang w:eastAsia="en-US"/>
        </w:rPr>
        <w:t>(</w:t>
      </w:r>
      <w:r w:rsidRPr="00841EF9">
        <w:rPr>
          <w:b/>
          <w:bCs/>
          <w:color w:val="800000"/>
          <w:lang w:eastAsia="en-US"/>
        </w:rPr>
        <w:t>null</w:t>
      </w:r>
      <w:r w:rsidRPr="00841EF9">
        <w:rPr>
          <w:color w:val="808030"/>
          <w:lang w:eastAsia="en-US"/>
        </w:rPr>
        <w:t>,</w:t>
      </w:r>
      <w:r w:rsidRPr="00841EF9">
        <w:rPr>
          <w:color w:val="0000E6"/>
          <w:lang w:eastAsia="en-US"/>
        </w:rPr>
        <w:t>"La somme des deux entiers est "</w:t>
      </w:r>
      <w:r w:rsidRPr="00841EF9">
        <w:rPr>
          <w:color w:val="000000"/>
          <w:lang w:eastAsia="en-US"/>
        </w:rPr>
        <w:t xml:space="preserve"> </w:t>
      </w:r>
      <w:r w:rsidRPr="00841EF9">
        <w:rPr>
          <w:color w:val="808030"/>
          <w:lang w:eastAsia="en-US"/>
        </w:rPr>
        <w:t>+</w:t>
      </w:r>
      <w:r w:rsidRPr="00841EF9">
        <w:rPr>
          <w:color w:val="000000"/>
          <w:lang w:eastAsia="en-US"/>
        </w:rPr>
        <w:t xml:space="preserve"> somme</w:t>
      </w:r>
      <w:r w:rsidRPr="00841EF9">
        <w:rPr>
          <w:color w:val="808030"/>
          <w:lang w:eastAsia="en-US"/>
        </w:rPr>
        <w:t>)</w:t>
      </w:r>
      <w:r w:rsidRPr="00841EF9">
        <w:rPr>
          <w:color w:val="800080"/>
          <w:lang w:eastAsia="en-US"/>
        </w:rPr>
        <w:t>;</w:t>
      </w:r>
    </w:p>
    <w:p w14:paraId="2D1612BA" w14:textId="77777777" w:rsidR="00841EF9" w:rsidRPr="00841EF9" w:rsidRDefault="00841EF9" w:rsidP="00841EF9">
      <w:pPr>
        <w:pStyle w:val="Code"/>
        <w:rPr>
          <w:color w:val="000000"/>
          <w:lang w:eastAsia="en-US"/>
        </w:rPr>
      </w:pPr>
    </w:p>
    <w:p w14:paraId="42D9249D"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Appel de System.exit(0) nécessaire à cause des appels à</w:t>
      </w:r>
    </w:p>
    <w:p w14:paraId="1F5E79F9"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JOptionPane.showInputDialog et JOptionPane.showMessageDialog</w:t>
      </w:r>
    </w:p>
    <w:p w14:paraId="0679FE42"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b/>
          <w:bCs/>
          <w:color w:val="BB7977"/>
          <w:lang w:eastAsia="en-US"/>
        </w:rPr>
        <w:t>System</w:t>
      </w:r>
      <w:r w:rsidRPr="00841EF9">
        <w:rPr>
          <w:color w:val="808030"/>
          <w:lang w:eastAsia="en-US"/>
        </w:rPr>
        <w:t>.</w:t>
      </w:r>
      <w:r w:rsidRPr="00841EF9">
        <w:rPr>
          <w:color w:val="000000"/>
          <w:lang w:eastAsia="en-US"/>
        </w:rPr>
        <w:t>exit</w:t>
      </w:r>
      <w:r w:rsidRPr="00841EF9">
        <w:rPr>
          <w:color w:val="808030"/>
          <w:lang w:eastAsia="en-US"/>
        </w:rPr>
        <w:t>(</w:t>
      </w:r>
      <w:r w:rsidRPr="00841EF9">
        <w:rPr>
          <w:color w:val="008C00"/>
          <w:lang w:eastAsia="en-US"/>
        </w:rPr>
        <w:t>0</w:t>
      </w:r>
      <w:r w:rsidRPr="00841EF9">
        <w:rPr>
          <w:color w:val="808030"/>
          <w:lang w:eastAsia="en-US"/>
        </w:rPr>
        <w:t>)</w:t>
      </w:r>
      <w:r w:rsidRPr="00841EF9">
        <w:rPr>
          <w:color w:val="800080"/>
          <w:lang w:eastAsia="en-US"/>
        </w:rPr>
        <w:t>;</w:t>
      </w:r>
    </w:p>
    <w:p w14:paraId="111BD151" w14:textId="77777777" w:rsidR="00841EF9" w:rsidRPr="00452667" w:rsidRDefault="00841EF9" w:rsidP="00841EF9">
      <w:pPr>
        <w:pStyle w:val="Code"/>
        <w:rPr>
          <w:color w:val="000000"/>
          <w:lang w:eastAsia="en-US"/>
        </w:rPr>
      </w:pPr>
      <w:r w:rsidRPr="00841EF9">
        <w:rPr>
          <w:color w:val="000000"/>
          <w:lang w:eastAsia="en-US"/>
        </w:rPr>
        <w:t xml:space="preserve">    </w:t>
      </w:r>
      <w:r w:rsidRPr="00452667">
        <w:rPr>
          <w:color w:val="800080"/>
          <w:lang w:eastAsia="en-US"/>
        </w:rPr>
        <w:t>}</w:t>
      </w:r>
    </w:p>
    <w:p w14:paraId="608030EE" w14:textId="30E20B01" w:rsidR="00117845" w:rsidRPr="00117845" w:rsidRDefault="00841EF9" w:rsidP="00841EF9">
      <w:pPr>
        <w:pStyle w:val="Code"/>
        <w:rPr>
          <w:color w:val="800080"/>
          <w:lang w:eastAsia="en-US"/>
        </w:rPr>
      </w:pPr>
      <w:r w:rsidRPr="00452667">
        <w:rPr>
          <w:color w:val="800080"/>
          <w:lang w:eastAsia="en-US"/>
        </w:rPr>
        <w:t>}</w:t>
      </w:r>
    </w:p>
    <w:p w14:paraId="27395816" w14:textId="77777777" w:rsidR="00522D83" w:rsidRDefault="00522D83" w:rsidP="00522D83">
      <w:pPr>
        <w:pStyle w:val="Corpsdetexte"/>
      </w:pPr>
    </w:p>
    <w:p w14:paraId="5DF50F85" w14:textId="77777777" w:rsidR="00522D83" w:rsidRDefault="00522D83" w:rsidP="00522D83">
      <w:pPr>
        <w:pStyle w:val="Corpsdetexte"/>
      </w:pPr>
      <w:r>
        <w:t xml:space="preserve">Ce programme produit le même effet que </w:t>
      </w:r>
      <w:r w:rsidRPr="00F9671B">
        <w:rPr>
          <w:i/>
          <w:iCs/>
        </w:rPr>
        <w:t>Exemple1</w:t>
      </w:r>
      <w:r>
        <w:t>. Dans cet exemple, l’utilisation du bloc imbriqué n’a aucune utilité. Nous verrons par la suite l’importance de cette notion.</w:t>
      </w:r>
    </w:p>
    <w:p w14:paraId="1D613EC1" w14:textId="0811F98D" w:rsidR="00522D83" w:rsidRPr="0041273D" w:rsidRDefault="00522D83" w:rsidP="00522D83">
      <w:pPr>
        <w:pStyle w:val="Titre2"/>
      </w:pPr>
      <w:bookmarkStart w:id="68" w:name="_Toc508790680"/>
      <w:bookmarkStart w:id="69" w:name="_Toc155813895"/>
      <w:r>
        <w:t>L</w:t>
      </w:r>
      <w:r w:rsidR="00D02B96">
        <w:t>a boucle</w:t>
      </w:r>
      <w:r w:rsidR="00262325">
        <w:t xml:space="preserve"> </w:t>
      </w:r>
      <w:r>
        <w:t>avec l’énoncé while</w:t>
      </w:r>
      <w:bookmarkEnd w:id="68"/>
      <w:bookmarkEnd w:id="69"/>
    </w:p>
    <w:p w14:paraId="36B138FF" w14:textId="77777777" w:rsidR="00522D83" w:rsidRDefault="00522D83" w:rsidP="00522D83">
      <w:pPr>
        <w:pStyle w:val="Corpsdetexte"/>
      </w:pPr>
      <w:r>
        <w:t>Imaginons que l’on veuille afficher les entiers de 1 à 5. On pourrait produire ce résultat avec le programme suivant :</w:t>
      </w:r>
    </w:p>
    <w:p w14:paraId="47E46208" w14:textId="765FE19E" w:rsidR="00522D83" w:rsidRDefault="00522D83" w:rsidP="00305EEB">
      <w:pPr>
        <w:pStyle w:val="Corpsdetexte"/>
        <w:keepNext/>
        <w:keepLines/>
      </w:pPr>
      <w:r w:rsidRPr="008629CF">
        <w:rPr>
          <w:b/>
          <w:bCs/>
        </w:rPr>
        <w:lastRenderedPageBreak/>
        <w:t>Exemple</w:t>
      </w:r>
      <w:r>
        <w:t xml:space="preserve">. </w:t>
      </w:r>
      <w:hyperlink r:id="rId109" w:history="1">
        <w:r w:rsidRPr="00A35FAA">
          <w:rPr>
            <w:rFonts w:ascii="Segoe UI" w:hAnsi="Segoe UI" w:cs="Segoe UI"/>
            <w:color w:val="0366D6"/>
            <w:lang w:val="fr-CA"/>
          </w:rPr>
          <w:t>JavaPasAPas</w:t>
        </w:r>
      </w:hyperlink>
      <w:r w:rsidRPr="00D35A89">
        <w:rPr>
          <w:rFonts w:ascii="Segoe UI" w:hAnsi="Segoe UI" w:cs="Segoe UI"/>
          <w:b/>
          <w:bCs/>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Afficher12345.java</w:t>
      </w:r>
    </w:p>
    <w:p w14:paraId="1F91AD1E" w14:textId="77777777" w:rsidR="00522D83" w:rsidRDefault="00522D83" w:rsidP="00305EEB">
      <w:pPr>
        <w:pStyle w:val="Corpsdetexte"/>
        <w:keepNext/>
        <w:keepLines/>
      </w:pPr>
      <w:r>
        <w:t>Affichage des entiers de 1 à 5.</w:t>
      </w:r>
    </w:p>
    <w:p w14:paraId="0ECD1DED" w14:textId="77777777" w:rsidR="00D02B96" w:rsidRPr="00D02B96" w:rsidRDefault="00D02B96" w:rsidP="00305EEB">
      <w:pPr>
        <w:pStyle w:val="Code"/>
        <w:rPr>
          <w:color w:val="000000"/>
          <w:lang w:eastAsia="en-US"/>
        </w:rPr>
      </w:pPr>
      <w:r w:rsidRPr="00D02B96">
        <w:rPr>
          <w:lang w:eastAsia="en-US"/>
        </w:rPr>
        <w:t>/**</w:t>
      </w:r>
    </w:p>
    <w:p w14:paraId="6E01C0F2" w14:textId="77777777" w:rsidR="00D02B96" w:rsidRPr="00D02B96" w:rsidRDefault="00D02B96" w:rsidP="00305EEB">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Afficher12345</w:t>
      </w:r>
      <w:r w:rsidRPr="00D02B96">
        <w:rPr>
          <w:color w:val="008C00"/>
          <w:lang w:eastAsia="en-US"/>
        </w:rPr>
        <w:t>.</w:t>
      </w:r>
      <w:r w:rsidRPr="00D02B96">
        <w:rPr>
          <w:lang w:eastAsia="en-US"/>
        </w:rPr>
        <w:t>java</w:t>
      </w:r>
    </w:p>
    <w:p w14:paraId="5453F86D" w14:textId="77777777" w:rsidR="00D02B96" w:rsidRPr="00D02B96" w:rsidRDefault="00D02B96" w:rsidP="00D02B96">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Afficher les entiers de </w:t>
      </w:r>
      <w:r w:rsidRPr="00D02B96">
        <w:rPr>
          <w:color w:val="008C00"/>
          <w:lang w:eastAsia="en-US"/>
        </w:rPr>
        <w:t>1</w:t>
      </w:r>
      <w:r w:rsidRPr="00D02B96">
        <w:rPr>
          <w:lang w:eastAsia="en-US"/>
        </w:rPr>
        <w:t xml:space="preserve"> à </w:t>
      </w:r>
      <w:r w:rsidRPr="00D02B96">
        <w:rPr>
          <w:color w:val="008C00"/>
          <w:lang w:eastAsia="en-US"/>
        </w:rPr>
        <w:t>5</w:t>
      </w:r>
    </w:p>
    <w:p w14:paraId="346E58D2" w14:textId="77777777" w:rsidR="00D02B96" w:rsidRPr="007616BC" w:rsidRDefault="00D02B96" w:rsidP="00D02B96">
      <w:pPr>
        <w:pStyle w:val="Code"/>
        <w:rPr>
          <w:color w:val="000000"/>
          <w:lang w:val="en-US" w:eastAsia="en-US"/>
        </w:rPr>
      </w:pPr>
      <w:r w:rsidRPr="00D02B96">
        <w:rPr>
          <w:lang w:eastAsia="en-US"/>
        </w:rPr>
        <w:t> </w:t>
      </w:r>
      <w:r w:rsidRPr="007616BC">
        <w:rPr>
          <w:lang w:val="en-US" w:eastAsia="en-US"/>
        </w:rPr>
        <w:t>*/</w:t>
      </w:r>
    </w:p>
    <w:p w14:paraId="0852475C" w14:textId="77777777" w:rsidR="00D02B96" w:rsidRPr="007616BC" w:rsidRDefault="00D02B96" w:rsidP="00D02B96">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57884A72" w14:textId="77777777" w:rsidR="00D02B96" w:rsidRPr="007616BC" w:rsidRDefault="00D02B96" w:rsidP="00D02B96">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Afficher12345</w:t>
      </w:r>
      <w:r w:rsidRPr="007616BC">
        <w:rPr>
          <w:color w:val="800080"/>
          <w:lang w:val="en-US" w:eastAsia="en-US"/>
        </w:rPr>
        <w:t>{</w:t>
      </w:r>
    </w:p>
    <w:p w14:paraId="229CCFD5" w14:textId="77777777" w:rsidR="00D02B96" w:rsidRPr="007616BC" w:rsidRDefault="00D02B96" w:rsidP="00D02B96">
      <w:pPr>
        <w:pStyle w:val="Code"/>
        <w:rPr>
          <w:color w:val="000000"/>
          <w:lang w:val="en-US" w:eastAsia="en-US"/>
        </w:rPr>
      </w:pPr>
    </w:p>
    <w:p w14:paraId="74DDDEBD" w14:textId="77777777" w:rsidR="00D02B96" w:rsidRPr="007616BC" w:rsidRDefault="00D02B96" w:rsidP="00D02B96">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7EB6F9FC" w14:textId="77777777" w:rsidR="00D02B96" w:rsidRPr="007616BC" w:rsidRDefault="00D02B96" w:rsidP="00D02B96">
      <w:pPr>
        <w:pStyle w:val="Code"/>
        <w:rPr>
          <w:color w:val="000000"/>
          <w:lang w:val="en-US" w:eastAsia="en-US"/>
        </w:rPr>
      </w:pPr>
      <w:r w:rsidRPr="007616BC">
        <w:rPr>
          <w:color w:val="000000"/>
          <w:lang w:val="en-US" w:eastAsia="en-US"/>
        </w:rPr>
        <w:t xml:space="preserve">   </w:t>
      </w:r>
    </w:p>
    <w:p w14:paraId="4CA1262B" w14:textId="77777777" w:rsidR="00D02B96" w:rsidRPr="00D02B96" w:rsidRDefault="00D02B96" w:rsidP="00D02B96">
      <w:pPr>
        <w:pStyle w:val="Code"/>
        <w:rPr>
          <w:color w:val="000000"/>
          <w:lang w:eastAsia="en-US"/>
        </w:rPr>
      </w:pPr>
      <w:r w:rsidRPr="007616BC">
        <w:rPr>
          <w:color w:val="000000"/>
          <w:lang w:val="en-US" w:eastAsia="en-US"/>
        </w:rPr>
        <w:t xml:space="preserve">        </w:t>
      </w:r>
      <w:r w:rsidRPr="00D02B96">
        <w:rPr>
          <w:color w:val="000000"/>
          <w:lang w:eastAsia="en-US"/>
        </w:rPr>
        <w:t>JOptionPane</w:t>
      </w:r>
      <w:r w:rsidRPr="00D02B96">
        <w:rPr>
          <w:color w:val="808030"/>
          <w:lang w:eastAsia="en-US"/>
        </w:rPr>
        <w:t>.</w:t>
      </w:r>
      <w:r w:rsidRPr="00D02B96">
        <w:rPr>
          <w:color w:val="000000"/>
          <w:lang w:eastAsia="en-US"/>
        </w:rPr>
        <w:t>showMessageDialog</w:t>
      </w:r>
      <w:r w:rsidRPr="00D02B96">
        <w:rPr>
          <w:color w:val="808030"/>
          <w:lang w:eastAsia="en-US"/>
        </w:rPr>
        <w:t>(</w:t>
      </w:r>
      <w:r w:rsidRPr="00D02B96">
        <w:rPr>
          <w:b/>
          <w:bCs/>
          <w:color w:val="800000"/>
          <w:lang w:eastAsia="en-US"/>
        </w:rPr>
        <w:t>null</w:t>
      </w:r>
      <w:r w:rsidRPr="00D02B96">
        <w:rPr>
          <w:color w:val="808030"/>
          <w:lang w:eastAsia="en-US"/>
        </w:rPr>
        <w:t>,</w:t>
      </w:r>
      <w:r w:rsidRPr="00D02B96">
        <w:rPr>
          <w:color w:val="0000E6"/>
          <w:lang w:eastAsia="en-US"/>
        </w:rPr>
        <w:t>"Valeur du compteur: "</w:t>
      </w:r>
      <w:r w:rsidRPr="00D02B96">
        <w:rPr>
          <w:color w:val="808030"/>
          <w:lang w:eastAsia="en-US"/>
        </w:rPr>
        <w:t>+</w:t>
      </w:r>
      <w:r w:rsidRPr="00D02B96">
        <w:rPr>
          <w:color w:val="008C00"/>
          <w:lang w:eastAsia="en-US"/>
        </w:rPr>
        <w:t>1</w:t>
      </w:r>
      <w:r w:rsidRPr="00D02B96">
        <w:rPr>
          <w:color w:val="808030"/>
          <w:lang w:eastAsia="en-US"/>
        </w:rPr>
        <w:t>)</w:t>
      </w:r>
      <w:r w:rsidRPr="00D02B96">
        <w:rPr>
          <w:color w:val="800080"/>
          <w:lang w:eastAsia="en-US"/>
        </w:rPr>
        <w:t>;</w:t>
      </w:r>
    </w:p>
    <w:p w14:paraId="5D420F91"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2</w:t>
      </w:r>
      <w:r w:rsidRPr="00D02B96">
        <w:rPr>
          <w:color w:val="808030"/>
          <w:highlight w:val="yellow"/>
          <w:lang w:eastAsia="en-US"/>
        </w:rPr>
        <w:t>)</w:t>
      </w:r>
      <w:r w:rsidRPr="00D02B96">
        <w:rPr>
          <w:color w:val="800080"/>
          <w:highlight w:val="yellow"/>
          <w:lang w:eastAsia="en-US"/>
        </w:rPr>
        <w:t>;</w:t>
      </w:r>
    </w:p>
    <w:p w14:paraId="4A5C269C"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3</w:t>
      </w:r>
      <w:r w:rsidRPr="00D02B96">
        <w:rPr>
          <w:color w:val="808030"/>
          <w:highlight w:val="yellow"/>
          <w:lang w:eastAsia="en-US"/>
        </w:rPr>
        <w:t>)</w:t>
      </w:r>
      <w:r w:rsidRPr="00D02B96">
        <w:rPr>
          <w:color w:val="800080"/>
          <w:highlight w:val="yellow"/>
          <w:lang w:eastAsia="en-US"/>
        </w:rPr>
        <w:t>;</w:t>
      </w:r>
    </w:p>
    <w:p w14:paraId="4C420EF4"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4</w:t>
      </w:r>
      <w:r w:rsidRPr="00D02B96">
        <w:rPr>
          <w:color w:val="808030"/>
          <w:highlight w:val="yellow"/>
          <w:lang w:eastAsia="en-US"/>
        </w:rPr>
        <w:t>)</w:t>
      </w:r>
      <w:r w:rsidRPr="00D02B96">
        <w:rPr>
          <w:color w:val="800080"/>
          <w:highlight w:val="yellow"/>
          <w:lang w:eastAsia="en-US"/>
        </w:rPr>
        <w:t>;</w:t>
      </w:r>
    </w:p>
    <w:p w14:paraId="1D449024" w14:textId="77777777" w:rsidR="00D02B96" w:rsidRPr="00D02B96" w:rsidRDefault="00D02B96" w:rsidP="00D02B96">
      <w:pPr>
        <w:pStyle w:val="Code"/>
        <w:rPr>
          <w:color w:val="000000"/>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5</w:t>
      </w:r>
      <w:r w:rsidRPr="00D02B96">
        <w:rPr>
          <w:color w:val="808030"/>
          <w:highlight w:val="yellow"/>
          <w:lang w:eastAsia="en-US"/>
        </w:rPr>
        <w:t>)</w:t>
      </w:r>
      <w:r w:rsidRPr="00D02B96">
        <w:rPr>
          <w:color w:val="800080"/>
          <w:highlight w:val="yellow"/>
          <w:lang w:eastAsia="en-US"/>
        </w:rPr>
        <w:t>;</w:t>
      </w:r>
    </w:p>
    <w:p w14:paraId="6A5A8553" w14:textId="77777777" w:rsidR="00D02B96" w:rsidRPr="00D02B96" w:rsidRDefault="00D02B96" w:rsidP="00D02B96">
      <w:pPr>
        <w:pStyle w:val="Code"/>
        <w:rPr>
          <w:color w:val="000000"/>
          <w:lang w:eastAsia="en-US"/>
        </w:rPr>
      </w:pPr>
      <w:r w:rsidRPr="00D02B96">
        <w:rPr>
          <w:color w:val="000000"/>
          <w:lang w:eastAsia="en-US"/>
        </w:rPr>
        <w:t xml:space="preserve">        </w:t>
      </w:r>
      <w:r w:rsidRPr="00D02B96">
        <w:rPr>
          <w:b/>
          <w:bCs/>
          <w:color w:val="BB7977"/>
          <w:lang w:eastAsia="en-US"/>
        </w:rPr>
        <w:t>System</w:t>
      </w:r>
      <w:r w:rsidRPr="00D02B96">
        <w:rPr>
          <w:color w:val="808030"/>
          <w:lang w:eastAsia="en-US"/>
        </w:rPr>
        <w:t>.</w:t>
      </w:r>
      <w:r w:rsidRPr="00D02B96">
        <w:rPr>
          <w:color w:val="000000"/>
          <w:lang w:eastAsia="en-US"/>
        </w:rPr>
        <w:t>exit</w:t>
      </w:r>
      <w:r w:rsidRPr="00D02B96">
        <w:rPr>
          <w:color w:val="808030"/>
          <w:lang w:eastAsia="en-US"/>
        </w:rPr>
        <w:t>(</w:t>
      </w:r>
      <w:r w:rsidRPr="00D02B96">
        <w:rPr>
          <w:color w:val="008C00"/>
          <w:lang w:eastAsia="en-US"/>
        </w:rPr>
        <w:t>0</w:t>
      </w:r>
      <w:r w:rsidRPr="00D02B96">
        <w:rPr>
          <w:color w:val="808030"/>
          <w:lang w:eastAsia="en-US"/>
        </w:rPr>
        <w:t>)</w:t>
      </w:r>
      <w:r w:rsidRPr="00D02B96">
        <w:rPr>
          <w:color w:val="800080"/>
          <w:lang w:eastAsia="en-US"/>
        </w:rPr>
        <w:t>;</w:t>
      </w:r>
    </w:p>
    <w:p w14:paraId="2DB9AF99" w14:textId="77777777" w:rsidR="00D02B96" w:rsidRPr="00D02B96" w:rsidRDefault="00D02B96" w:rsidP="00D02B96">
      <w:pPr>
        <w:pStyle w:val="Code"/>
        <w:rPr>
          <w:color w:val="000000"/>
          <w:lang w:eastAsia="en-US"/>
        </w:rPr>
      </w:pPr>
      <w:r w:rsidRPr="00D02B96">
        <w:rPr>
          <w:color w:val="000000"/>
          <w:lang w:eastAsia="en-US"/>
        </w:rPr>
        <w:t xml:space="preserve">    </w:t>
      </w:r>
      <w:r w:rsidRPr="00D02B96">
        <w:rPr>
          <w:color w:val="800080"/>
          <w:lang w:eastAsia="en-US"/>
        </w:rPr>
        <w:t>}</w:t>
      </w:r>
    </w:p>
    <w:p w14:paraId="47925061" w14:textId="6ACCF875" w:rsidR="00D02B96" w:rsidRDefault="00D02B96" w:rsidP="00D02B96">
      <w:pPr>
        <w:pStyle w:val="Code"/>
        <w:rPr>
          <w:color w:val="800080"/>
          <w:lang w:eastAsia="en-US"/>
        </w:rPr>
      </w:pPr>
      <w:r w:rsidRPr="00D02B96">
        <w:rPr>
          <w:color w:val="800080"/>
          <w:lang w:eastAsia="en-US"/>
        </w:rPr>
        <w:t>}</w:t>
      </w:r>
    </w:p>
    <w:p w14:paraId="54648B33" w14:textId="77777777" w:rsidR="00117845" w:rsidRPr="00D02B96" w:rsidRDefault="00117845" w:rsidP="00D02B96">
      <w:pPr>
        <w:pStyle w:val="Code"/>
        <w:rPr>
          <w:color w:val="000000"/>
          <w:lang w:eastAsia="en-US"/>
        </w:rPr>
      </w:pPr>
    </w:p>
    <w:p w14:paraId="289AD92A" w14:textId="77777777" w:rsidR="00522D83" w:rsidRDefault="00522D83" w:rsidP="00522D83">
      <w:pPr>
        <w:pStyle w:val="Corpsdetexte"/>
      </w:pPr>
    </w:p>
    <w:p w14:paraId="5789F680" w14:textId="5C38E357" w:rsidR="00522D83" w:rsidRDefault="00522D83" w:rsidP="00522D83">
      <w:pPr>
        <w:pStyle w:val="Corpsdetexte"/>
      </w:pPr>
      <w:r>
        <w:t>S’il fallait afficher les entiers de 1 à 1 000 000, le programme serait long à écrire…</w:t>
      </w:r>
      <w:r w:rsidR="00D02B96">
        <w:t xml:space="preserve"> Et même si vous aviez la patience de le faire, ce serait sans aucun doute inefficace parce que le processeur devrait charger et interpréter un grand nombre d’instructions redondantes. Par ailleurs, si le nombre de répétition n’est pas connu au moment d’écrire le code, par exmple si c’est l’utisateur ou la taille du fichier qui détermine le nombre de répétition, il peut être tout simplement impossible de procéder avec une répétition explicite dans le code. </w:t>
      </w:r>
      <w:r>
        <w:t xml:space="preserve"> Pour éviter de répéter les énoncés dans le programme, on peut employer une répétition (aussi appelée </w:t>
      </w:r>
      <w:r w:rsidRPr="001B206C">
        <w:rPr>
          <w:i/>
          <w:iCs/>
        </w:rPr>
        <w:t>boucle</w:t>
      </w:r>
      <w:r>
        <w:t xml:space="preserve"> ou </w:t>
      </w:r>
      <w:r w:rsidRPr="001B206C">
        <w:rPr>
          <w:i/>
          <w:iCs/>
        </w:rPr>
        <w:t>itération</w:t>
      </w:r>
      <w:r>
        <w:t xml:space="preserve">). L’énoncé </w:t>
      </w:r>
      <w:r w:rsidRPr="00D95247">
        <w:rPr>
          <w:i/>
          <w:iCs/>
        </w:rPr>
        <w:t>while</w:t>
      </w:r>
      <w:r>
        <w:t xml:space="preserve"> Java est un des énoncés Java qui permet d’effectuer une répétition.</w:t>
      </w:r>
    </w:p>
    <w:p w14:paraId="62C268F6" w14:textId="033B9FAE" w:rsidR="00522D83" w:rsidRDefault="00522D83" w:rsidP="00522D83">
      <w:pPr>
        <w:pStyle w:val="Corpsdetexte"/>
      </w:pPr>
      <w:r w:rsidRPr="00D95247">
        <w:rPr>
          <w:b/>
          <w:bCs/>
        </w:rPr>
        <w:t>Exemple</w:t>
      </w:r>
      <w:r>
        <w:t xml:space="preserve">. </w:t>
      </w:r>
      <w:hyperlink r:id="rId110"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ExempleWhile.java</w:t>
      </w:r>
    </w:p>
    <w:p w14:paraId="574184C0" w14:textId="77777777" w:rsidR="00522D83" w:rsidRPr="004E5565" w:rsidRDefault="00522D83" w:rsidP="00522D83">
      <w:pPr>
        <w:pStyle w:val="Corpsdetexte"/>
      </w:pPr>
      <w:r>
        <w:t xml:space="preserve"> </w:t>
      </w:r>
      <w:r w:rsidRPr="004C4B90">
        <w:rPr>
          <w:i/>
          <w:iCs/>
        </w:rPr>
        <w:t>ExempleWhile</w:t>
      </w:r>
      <w:r>
        <w:t xml:space="preserve"> illustre la notion de répétition avec compteur en employant un énoncé </w:t>
      </w:r>
      <w:r w:rsidRPr="00894FC8">
        <w:rPr>
          <w:i/>
          <w:iCs/>
        </w:rPr>
        <w:t>while</w:t>
      </w:r>
      <w:r>
        <w:t xml:space="preserve">. Ce programme a le même effet que le précédent.  </w:t>
      </w:r>
    </w:p>
    <w:p w14:paraId="57387286" w14:textId="77777777" w:rsidR="00D02B96" w:rsidRPr="00D02B96" w:rsidRDefault="00D02B96" w:rsidP="00D02B96">
      <w:pPr>
        <w:pStyle w:val="Code"/>
        <w:rPr>
          <w:color w:val="000000"/>
          <w:lang w:eastAsia="en-US"/>
        </w:rPr>
      </w:pPr>
      <w:r w:rsidRPr="00D02B96">
        <w:rPr>
          <w:lang w:eastAsia="en-US"/>
        </w:rPr>
        <w:lastRenderedPageBreak/>
        <w:t>/**</w:t>
      </w:r>
    </w:p>
    <w:p w14:paraId="2B8E5167" w14:textId="77777777" w:rsidR="00D02B96" w:rsidRPr="00D02B96" w:rsidRDefault="00D02B96" w:rsidP="00D02B96">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ExempleWhile</w:t>
      </w:r>
      <w:r w:rsidRPr="00D02B96">
        <w:rPr>
          <w:color w:val="008C00"/>
          <w:lang w:eastAsia="en-US"/>
        </w:rPr>
        <w:t>.</w:t>
      </w:r>
      <w:r w:rsidRPr="00D02B96">
        <w:rPr>
          <w:lang w:eastAsia="en-US"/>
        </w:rPr>
        <w:t>java</w:t>
      </w:r>
    </w:p>
    <w:p w14:paraId="0DD5A447" w14:textId="77777777" w:rsidR="00D02B96" w:rsidRPr="00D02B96" w:rsidRDefault="00D02B96" w:rsidP="00D02B96">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Exemple d'utilisation d'une boucle while avec un compteur</w:t>
      </w:r>
    </w:p>
    <w:p w14:paraId="580BF2AF" w14:textId="77777777" w:rsidR="00D02B96" w:rsidRPr="00D02B96" w:rsidRDefault="00D02B96" w:rsidP="00D02B96">
      <w:pPr>
        <w:pStyle w:val="Code"/>
        <w:rPr>
          <w:color w:val="000000"/>
          <w:lang w:val="en-CA" w:eastAsia="en-US"/>
        </w:rPr>
      </w:pPr>
      <w:r w:rsidRPr="00D02B96">
        <w:rPr>
          <w:lang w:eastAsia="en-US"/>
        </w:rPr>
        <w:t> </w:t>
      </w:r>
      <w:r w:rsidRPr="00D02B96">
        <w:rPr>
          <w:lang w:val="en-CA" w:eastAsia="en-US"/>
        </w:rPr>
        <w:t>*/</w:t>
      </w:r>
    </w:p>
    <w:p w14:paraId="5D6A1AEF" w14:textId="77777777" w:rsidR="00D02B96" w:rsidRPr="00D02B96" w:rsidRDefault="00D02B96" w:rsidP="00D02B96">
      <w:pPr>
        <w:pStyle w:val="Code"/>
        <w:rPr>
          <w:color w:val="000000"/>
          <w:lang w:val="en-CA" w:eastAsia="en-US"/>
        </w:rPr>
      </w:pPr>
      <w:r w:rsidRPr="00D02B96">
        <w:rPr>
          <w:b/>
          <w:bCs/>
          <w:color w:val="800000"/>
          <w:lang w:val="en-CA" w:eastAsia="en-US"/>
        </w:rPr>
        <w:t>import</w:t>
      </w:r>
      <w:r w:rsidRPr="00D02B96">
        <w:rPr>
          <w:color w:val="004A43"/>
          <w:lang w:val="en-CA" w:eastAsia="en-US"/>
        </w:rPr>
        <w:t xml:space="preserve"> javax</w:t>
      </w:r>
      <w:r w:rsidRPr="00D02B96">
        <w:rPr>
          <w:color w:val="808030"/>
          <w:lang w:val="en-CA" w:eastAsia="en-US"/>
        </w:rPr>
        <w:t>.</w:t>
      </w:r>
      <w:r w:rsidRPr="00D02B96">
        <w:rPr>
          <w:color w:val="004A43"/>
          <w:lang w:val="en-CA" w:eastAsia="en-US"/>
        </w:rPr>
        <w:t>swing</w:t>
      </w:r>
      <w:r w:rsidRPr="00D02B96">
        <w:rPr>
          <w:color w:val="808030"/>
          <w:lang w:val="en-CA" w:eastAsia="en-US"/>
        </w:rPr>
        <w:t>.</w:t>
      </w:r>
      <w:r w:rsidRPr="00D02B96">
        <w:rPr>
          <w:color w:val="004A43"/>
          <w:lang w:val="en-CA" w:eastAsia="en-US"/>
        </w:rPr>
        <w:t>JOptionPane</w:t>
      </w:r>
      <w:r w:rsidRPr="00D02B96">
        <w:rPr>
          <w:color w:val="800080"/>
          <w:lang w:val="en-CA" w:eastAsia="en-US"/>
        </w:rPr>
        <w:t>;</w:t>
      </w:r>
    </w:p>
    <w:p w14:paraId="4A982A3A" w14:textId="77777777" w:rsidR="00D02B96" w:rsidRPr="00D02B96" w:rsidRDefault="00D02B96" w:rsidP="00D02B96">
      <w:pPr>
        <w:pStyle w:val="Code"/>
        <w:rPr>
          <w:color w:val="000000"/>
          <w:lang w:val="en-CA" w:eastAsia="en-US"/>
        </w:rPr>
      </w:pPr>
      <w:r w:rsidRPr="00D02B96">
        <w:rPr>
          <w:b/>
          <w:bCs/>
          <w:color w:val="800000"/>
          <w:lang w:val="en-CA" w:eastAsia="en-US"/>
        </w:rPr>
        <w:t>public</w:t>
      </w:r>
      <w:r w:rsidRPr="00D02B96">
        <w:rPr>
          <w:color w:val="000000"/>
          <w:lang w:val="en-CA" w:eastAsia="en-US"/>
        </w:rPr>
        <w:t xml:space="preserve"> </w:t>
      </w:r>
      <w:r w:rsidRPr="00D02B96">
        <w:rPr>
          <w:b/>
          <w:bCs/>
          <w:color w:val="800000"/>
          <w:lang w:val="en-CA" w:eastAsia="en-US"/>
        </w:rPr>
        <w:t>class</w:t>
      </w:r>
      <w:r w:rsidRPr="00D02B96">
        <w:rPr>
          <w:color w:val="000000"/>
          <w:lang w:val="en-CA" w:eastAsia="en-US"/>
        </w:rPr>
        <w:t xml:space="preserve"> ExempleWhile</w:t>
      </w:r>
      <w:r w:rsidRPr="00D02B96">
        <w:rPr>
          <w:color w:val="800080"/>
          <w:lang w:val="en-CA" w:eastAsia="en-US"/>
        </w:rPr>
        <w:t>{</w:t>
      </w:r>
    </w:p>
    <w:p w14:paraId="4A98C005" w14:textId="77777777" w:rsidR="00D02B96" w:rsidRPr="00D02B96" w:rsidRDefault="00D02B96" w:rsidP="00D02B96">
      <w:pPr>
        <w:pStyle w:val="Code"/>
        <w:rPr>
          <w:color w:val="000000"/>
          <w:lang w:val="en-CA" w:eastAsia="en-US"/>
        </w:rPr>
      </w:pPr>
      <w:r w:rsidRPr="00D02B96">
        <w:rPr>
          <w:color w:val="000000"/>
          <w:lang w:val="en-CA" w:eastAsia="en-US"/>
        </w:rPr>
        <w:t xml:space="preserve">   </w:t>
      </w:r>
      <w:r w:rsidRPr="00D02B96">
        <w:rPr>
          <w:b/>
          <w:bCs/>
          <w:color w:val="800000"/>
          <w:lang w:val="en-CA" w:eastAsia="en-US"/>
        </w:rPr>
        <w:t>public</w:t>
      </w:r>
      <w:r w:rsidRPr="00D02B96">
        <w:rPr>
          <w:color w:val="000000"/>
          <w:lang w:val="en-CA" w:eastAsia="en-US"/>
        </w:rPr>
        <w:t xml:space="preserve"> </w:t>
      </w:r>
      <w:r w:rsidRPr="00D02B96">
        <w:rPr>
          <w:b/>
          <w:bCs/>
          <w:color w:val="800000"/>
          <w:lang w:val="en-CA" w:eastAsia="en-US"/>
        </w:rPr>
        <w:t>static</w:t>
      </w:r>
      <w:r w:rsidRPr="00D02B96">
        <w:rPr>
          <w:color w:val="000000"/>
          <w:lang w:val="en-CA" w:eastAsia="en-US"/>
        </w:rPr>
        <w:t xml:space="preserve"> </w:t>
      </w:r>
      <w:r w:rsidRPr="00D02B96">
        <w:rPr>
          <w:color w:val="BB7977"/>
          <w:lang w:val="en-CA" w:eastAsia="en-US"/>
        </w:rPr>
        <w:t>void</w:t>
      </w:r>
      <w:r w:rsidRPr="00D02B96">
        <w:rPr>
          <w:color w:val="000000"/>
          <w:lang w:val="en-CA" w:eastAsia="en-US"/>
        </w:rPr>
        <w:t xml:space="preserve"> main </w:t>
      </w:r>
      <w:r w:rsidRPr="00D02B96">
        <w:rPr>
          <w:color w:val="808030"/>
          <w:lang w:val="en-CA" w:eastAsia="en-US"/>
        </w:rPr>
        <w:t>(</w:t>
      </w:r>
      <w:r w:rsidRPr="00D02B96">
        <w:rPr>
          <w:b/>
          <w:bCs/>
          <w:color w:val="BB7977"/>
          <w:lang w:val="en-CA" w:eastAsia="en-US"/>
        </w:rPr>
        <w:t>String</w:t>
      </w:r>
      <w:r w:rsidRPr="00D02B96">
        <w:rPr>
          <w:color w:val="000000"/>
          <w:lang w:val="en-CA" w:eastAsia="en-US"/>
        </w:rPr>
        <w:t xml:space="preserve"> args</w:t>
      </w:r>
      <w:r w:rsidRPr="00D02B96">
        <w:rPr>
          <w:color w:val="808030"/>
          <w:lang w:val="en-CA" w:eastAsia="en-US"/>
        </w:rPr>
        <w:t>[])</w:t>
      </w:r>
      <w:r w:rsidRPr="00D02B96">
        <w:rPr>
          <w:color w:val="000000"/>
          <w:lang w:val="en-CA" w:eastAsia="en-US"/>
        </w:rPr>
        <w:t xml:space="preserve"> </w:t>
      </w:r>
      <w:r w:rsidRPr="00D02B96">
        <w:rPr>
          <w:color w:val="800080"/>
          <w:lang w:val="en-CA" w:eastAsia="en-US"/>
        </w:rPr>
        <w:t>{</w:t>
      </w:r>
    </w:p>
    <w:p w14:paraId="610B6E8F" w14:textId="77777777" w:rsidR="00D02B96" w:rsidRPr="00D02B96" w:rsidRDefault="00D02B96" w:rsidP="00D02B96">
      <w:pPr>
        <w:pStyle w:val="Code"/>
        <w:rPr>
          <w:color w:val="000000"/>
          <w:lang w:eastAsia="en-US"/>
        </w:rPr>
      </w:pPr>
      <w:r w:rsidRPr="00D02B96">
        <w:rPr>
          <w:color w:val="000000"/>
          <w:lang w:val="en-CA" w:eastAsia="en-US"/>
        </w:rPr>
        <w:t xml:space="preserve">        </w:t>
      </w:r>
      <w:r w:rsidRPr="00D02B96">
        <w:rPr>
          <w:color w:val="BB7977"/>
          <w:lang w:eastAsia="en-US"/>
        </w:rPr>
        <w:t>int</w:t>
      </w:r>
      <w:r w:rsidRPr="00D02B96">
        <w:rPr>
          <w:color w:val="000000"/>
          <w:lang w:eastAsia="en-US"/>
        </w:rPr>
        <w:t xml:space="preserve"> compteur </w:t>
      </w:r>
      <w:r w:rsidRPr="00D02B96">
        <w:rPr>
          <w:color w:val="808030"/>
          <w:lang w:eastAsia="en-US"/>
        </w:rPr>
        <w:t>=</w:t>
      </w:r>
      <w:r w:rsidRPr="00D02B96">
        <w:rPr>
          <w:color w:val="000000"/>
          <w:lang w:eastAsia="en-US"/>
        </w:rPr>
        <w:t xml:space="preserve"> </w:t>
      </w:r>
      <w:r w:rsidRPr="00D02B96">
        <w:rPr>
          <w:color w:val="008C00"/>
          <w:lang w:eastAsia="en-US"/>
        </w:rPr>
        <w:t>1</w:t>
      </w:r>
      <w:r w:rsidRPr="00D02B96">
        <w:rPr>
          <w:color w:val="800080"/>
          <w:lang w:eastAsia="en-US"/>
        </w:rPr>
        <w:t>;</w:t>
      </w:r>
      <w:r w:rsidRPr="00D02B96">
        <w:rPr>
          <w:color w:val="000000"/>
          <w:lang w:eastAsia="en-US"/>
        </w:rPr>
        <w:t xml:space="preserve">    </w:t>
      </w:r>
    </w:p>
    <w:p w14:paraId="0E9D4FA0" w14:textId="77777777" w:rsidR="00D02B96" w:rsidRPr="00D02B96" w:rsidRDefault="00D02B96" w:rsidP="00D02B96">
      <w:pPr>
        <w:pStyle w:val="Code"/>
        <w:rPr>
          <w:color w:val="000000"/>
          <w:highlight w:val="yellow"/>
          <w:lang w:eastAsia="en-US"/>
        </w:rPr>
      </w:pPr>
      <w:r w:rsidRPr="00D02B96">
        <w:rPr>
          <w:color w:val="000000"/>
          <w:lang w:eastAsia="en-US"/>
        </w:rPr>
        <w:t xml:space="preserve">        </w:t>
      </w:r>
      <w:r w:rsidRPr="00D02B96">
        <w:rPr>
          <w:b/>
          <w:bCs/>
          <w:color w:val="800000"/>
          <w:highlight w:val="yellow"/>
          <w:lang w:eastAsia="en-US"/>
        </w:rPr>
        <w:t>while</w:t>
      </w:r>
      <w:r w:rsidRPr="00D02B96">
        <w:rPr>
          <w:color w:val="808030"/>
          <w:highlight w:val="yellow"/>
          <w:lang w:eastAsia="en-US"/>
        </w:rPr>
        <w:t>(</w:t>
      </w:r>
      <w:r w:rsidRPr="00D02B96">
        <w:rPr>
          <w:color w:val="000000"/>
          <w:highlight w:val="yellow"/>
          <w:lang w:eastAsia="en-US"/>
        </w:rPr>
        <w:t xml:space="preserve">compteur </w:t>
      </w:r>
      <w:r w:rsidRPr="00D02B96">
        <w:rPr>
          <w:color w:val="808030"/>
          <w:highlight w:val="yellow"/>
          <w:lang w:eastAsia="en-US"/>
        </w:rPr>
        <w:t>&lt;=</w:t>
      </w:r>
      <w:r w:rsidRPr="00D02B96">
        <w:rPr>
          <w:color w:val="000000"/>
          <w:highlight w:val="yellow"/>
          <w:lang w:eastAsia="en-US"/>
        </w:rPr>
        <w:t xml:space="preserve"> </w:t>
      </w:r>
      <w:r w:rsidRPr="00D02B96">
        <w:rPr>
          <w:color w:val="008C00"/>
          <w:highlight w:val="yellow"/>
          <w:lang w:eastAsia="en-US"/>
        </w:rPr>
        <w:t>5</w:t>
      </w:r>
      <w:r w:rsidRPr="00D02B96">
        <w:rPr>
          <w:color w:val="808030"/>
          <w:highlight w:val="yellow"/>
          <w:lang w:eastAsia="en-US"/>
        </w:rPr>
        <w:t>)</w:t>
      </w:r>
      <w:r w:rsidRPr="00D02B96">
        <w:rPr>
          <w:color w:val="800080"/>
          <w:highlight w:val="yellow"/>
          <w:lang w:eastAsia="en-US"/>
        </w:rPr>
        <w:t>{</w:t>
      </w:r>
    </w:p>
    <w:p w14:paraId="44046146"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0000"/>
          <w:highlight w:val="yellow"/>
          <w:lang w:eastAsia="en-US"/>
        </w:rPr>
        <w:t>compteur</w:t>
      </w:r>
      <w:r w:rsidRPr="00D02B96">
        <w:rPr>
          <w:color w:val="808030"/>
          <w:highlight w:val="yellow"/>
          <w:lang w:eastAsia="en-US"/>
        </w:rPr>
        <w:t>)</w:t>
      </w:r>
      <w:r w:rsidRPr="00D02B96">
        <w:rPr>
          <w:color w:val="800080"/>
          <w:highlight w:val="yellow"/>
          <w:lang w:eastAsia="en-US"/>
        </w:rPr>
        <w:t>;</w:t>
      </w:r>
    </w:p>
    <w:p w14:paraId="7714A473" w14:textId="77777777" w:rsidR="00D02B96" w:rsidRPr="00452667" w:rsidRDefault="00D02B96" w:rsidP="00D02B96">
      <w:pPr>
        <w:pStyle w:val="Code"/>
        <w:rPr>
          <w:color w:val="000000"/>
          <w:highlight w:val="yellow"/>
          <w:lang w:eastAsia="en-US"/>
        </w:rPr>
      </w:pPr>
      <w:r w:rsidRPr="00D02B96">
        <w:rPr>
          <w:color w:val="000000"/>
          <w:highlight w:val="yellow"/>
          <w:lang w:eastAsia="en-US"/>
        </w:rPr>
        <w:t xml:space="preserve">            </w:t>
      </w:r>
      <w:r w:rsidRPr="00452667">
        <w:rPr>
          <w:color w:val="000000"/>
          <w:highlight w:val="yellow"/>
          <w:lang w:eastAsia="en-US"/>
        </w:rPr>
        <w:t xml:space="preserve">compteur </w:t>
      </w:r>
      <w:r w:rsidRPr="00452667">
        <w:rPr>
          <w:color w:val="808030"/>
          <w:highlight w:val="yellow"/>
          <w:lang w:eastAsia="en-US"/>
        </w:rPr>
        <w:t>=</w:t>
      </w:r>
      <w:r w:rsidRPr="00452667">
        <w:rPr>
          <w:color w:val="000000"/>
          <w:highlight w:val="yellow"/>
          <w:lang w:eastAsia="en-US"/>
        </w:rPr>
        <w:t xml:space="preserve"> compteur </w:t>
      </w:r>
      <w:r w:rsidRPr="00452667">
        <w:rPr>
          <w:color w:val="808030"/>
          <w:highlight w:val="yellow"/>
          <w:lang w:eastAsia="en-US"/>
        </w:rPr>
        <w:t>+</w:t>
      </w:r>
      <w:r w:rsidRPr="00452667">
        <w:rPr>
          <w:color w:val="000000"/>
          <w:highlight w:val="yellow"/>
          <w:lang w:eastAsia="en-US"/>
        </w:rPr>
        <w:t xml:space="preserve"> </w:t>
      </w:r>
      <w:r w:rsidRPr="00452667">
        <w:rPr>
          <w:color w:val="008C00"/>
          <w:highlight w:val="yellow"/>
          <w:lang w:eastAsia="en-US"/>
        </w:rPr>
        <w:t>1</w:t>
      </w:r>
      <w:r w:rsidRPr="00452667">
        <w:rPr>
          <w:color w:val="800080"/>
          <w:highlight w:val="yellow"/>
          <w:lang w:eastAsia="en-US"/>
        </w:rPr>
        <w:t>;</w:t>
      </w:r>
    </w:p>
    <w:p w14:paraId="6DF5D0CD" w14:textId="77777777" w:rsidR="00D02B96" w:rsidRPr="00452667" w:rsidRDefault="00D02B96" w:rsidP="00D02B96">
      <w:pPr>
        <w:pStyle w:val="Code"/>
        <w:rPr>
          <w:color w:val="000000"/>
          <w:lang w:eastAsia="en-US"/>
        </w:rPr>
      </w:pPr>
      <w:r w:rsidRPr="00452667">
        <w:rPr>
          <w:color w:val="000000"/>
          <w:highlight w:val="yellow"/>
          <w:lang w:eastAsia="en-US"/>
        </w:rPr>
        <w:t xml:space="preserve">        </w:t>
      </w:r>
      <w:r w:rsidRPr="00452667">
        <w:rPr>
          <w:color w:val="800080"/>
          <w:highlight w:val="yellow"/>
          <w:lang w:eastAsia="en-US"/>
        </w:rPr>
        <w:t>}</w:t>
      </w:r>
    </w:p>
    <w:p w14:paraId="0A584096" w14:textId="77777777" w:rsidR="00D02B96" w:rsidRPr="00452667" w:rsidRDefault="00D02B96" w:rsidP="00D02B96">
      <w:pPr>
        <w:pStyle w:val="Code"/>
        <w:rPr>
          <w:color w:val="000000"/>
          <w:lang w:eastAsia="en-US"/>
        </w:rPr>
      </w:pPr>
      <w:r w:rsidRPr="00452667">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76B2748F" w14:textId="77777777" w:rsidR="00D02B96" w:rsidRPr="00452667" w:rsidRDefault="00D02B96" w:rsidP="00D02B96">
      <w:pPr>
        <w:pStyle w:val="Code"/>
        <w:rPr>
          <w:color w:val="000000"/>
          <w:lang w:eastAsia="en-US"/>
        </w:rPr>
      </w:pPr>
      <w:r w:rsidRPr="00452667">
        <w:rPr>
          <w:color w:val="000000"/>
          <w:lang w:eastAsia="en-US"/>
        </w:rPr>
        <w:t xml:space="preserve">    </w:t>
      </w:r>
      <w:r w:rsidRPr="00452667">
        <w:rPr>
          <w:color w:val="800080"/>
          <w:lang w:eastAsia="en-US"/>
        </w:rPr>
        <w:t>}</w:t>
      </w:r>
    </w:p>
    <w:p w14:paraId="372E8963" w14:textId="303D168B" w:rsidR="00D02B96" w:rsidRDefault="00D02B96" w:rsidP="00D02B96">
      <w:pPr>
        <w:pStyle w:val="Code"/>
        <w:rPr>
          <w:color w:val="800080"/>
          <w:lang w:eastAsia="en-US"/>
        </w:rPr>
      </w:pPr>
      <w:r w:rsidRPr="00452667">
        <w:rPr>
          <w:color w:val="800080"/>
          <w:lang w:eastAsia="en-US"/>
        </w:rPr>
        <w:t>}</w:t>
      </w:r>
    </w:p>
    <w:p w14:paraId="3296A55E" w14:textId="77777777" w:rsidR="00117845" w:rsidRPr="00452667" w:rsidRDefault="00117845" w:rsidP="00D02B96">
      <w:pPr>
        <w:pStyle w:val="Code"/>
        <w:rPr>
          <w:color w:val="000000"/>
          <w:lang w:eastAsia="en-US"/>
        </w:rPr>
      </w:pPr>
    </w:p>
    <w:p w14:paraId="7CB35F09" w14:textId="77777777" w:rsidR="00522D83" w:rsidRDefault="00522D83" w:rsidP="00522D83">
      <w:pPr>
        <w:pStyle w:val="Corpsdetexte"/>
        <w:rPr>
          <w:b/>
          <w:bCs/>
        </w:rPr>
      </w:pPr>
    </w:p>
    <w:p w14:paraId="0851C8B2" w14:textId="77777777" w:rsidR="00522D83" w:rsidRDefault="00522D83" w:rsidP="00522D83">
      <w:pPr>
        <w:pStyle w:val="Corpsdetexte"/>
      </w:pPr>
      <w:r>
        <w:t xml:space="preserve">Voici la syntaxe d’un énoncé </w:t>
      </w:r>
      <w:r w:rsidRPr="00DB0661">
        <w:rPr>
          <w:i/>
          <w:iCs/>
        </w:rPr>
        <w:t>while</w:t>
      </w:r>
      <w:r>
        <w:t> :</w:t>
      </w:r>
    </w:p>
    <w:p w14:paraId="448D01D9" w14:textId="62F6F52B" w:rsidR="00522D83" w:rsidRPr="00914EDA" w:rsidRDefault="00320B71" w:rsidP="00522D83">
      <w:pPr>
        <w:pStyle w:val="Corpsdetexte"/>
      </w:pPr>
      <w:r>
        <w:rPr>
          <w:noProof/>
        </w:rPr>
        <w:object w:dxaOrig="7023" w:dyaOrig="958" w14:anchorId="267D010F">
          <v:shape id="_x0000_i1067" type="#_x0000_t75" alt="" style="width:4in;height:38.9pt;mso-width-percent:0;mso-height-percent:0;mso-width-percent:0;mso-height-percent:0" o:ole="">
            <v:imagedata r:id="rId111" o:title=""/>
          </v:shape>
          <o:OLEObject Type="Embed" ProgID="Visio.Drawing.11" ShapeID="_x0000_i1067" DrawAspect="Content" ObjectID="_1766443814" r:id="rId112"/>
        </w:object>
      </w:r>
    </w:p>
    <w:p w14:paraId="4617FD12" w14:textId="77777777" w:rsidR="00D02B96" w:rsidRDefault="00522D83" w:rsidP="00522D83">
      <w:pPr>
        <w:pStyle w:val="Corpsdetexte"/>
      </w:pPr>
      <w:r>
        <w:t xml:space="preserve">L’expression entre parenthèses doit être une </w:t>
      </w:r>
      <w:r w:rsidRPr="00CA468C">
        <w:rPr>
          <w:i/>
          <w:iCs/>
        </w:rPr>
        <w:t>expression booléenne</w:t>
      </w:r>
      <w:r>
        <w:t xml:space="preserve">, aussi appelée </w:t>
      </w:r>
      <w:r w:rsidRPr="00690D59">
        <w:rPr>
          <w:i/>
          <w:iCs/>
        </w:rPr>
        <w:t>condition</w:t>
      </w:r>
      <w:r>
        <w:t xml:space="preserve"> , dont la valeur est vraie (</w:t>
      </w:r>
      <w:r w:rsidRPr="00147F8A">
        <w:rPr>
          <w:i/>
          <w:iCs/>
        </w:rPr>
        <w:t>true</w:t>
      </w:r>
      <w:r>
        <w:t>) ou faux (</w:t>
      </w:r>
      <w:r w:rsidRPr="00147F8A">
        <w:rPr>
          <w:i/>
          <w:iCs/>
        </w:rPr>
        <w:t>false</w:t>
      </w:r>
      <w:r>
        <w:t>). Si cette condition est respectée (i.e. la valeur retournée par l’</w:t>
      </w:r>
      <w:r w:rsidRPr="00032E27">
        <w:rPr>
          <w:i/>
          <w:iCs/>
        </w:rPr>
        <w:t>expression</w:t>
      </w:r>
      <w:r>
        <w:t xml:space="preserve"> est </w:t>
      </w:r>
      <w:r w:rsidRPr="009457BF">
        <w:rPr>
          <w:i/>
          <w:iCs/>
        </w:rPr>
        <w:t>true</w:t>
      </w:r>
      <w:r>
        <w:t xml:space="preserve">), l’énoncé après le </w:t>
      </w:r>
      <w:r w:rsidRPr="004A4535">
        <w:rPr>
          <w:i/>
          <w:iCs/>
        </w:rPr>
        <w:t>while</w:t>
      </w:r>
      <w:r>
        <w:t xml:space="preserve"> est répété en boucle jusqu’à ce que la condition ne soit plus respectée (i.e. la valeur retournée par l’expression est </w:t>
      </w:r>
      <w:r w:rsidRPr="009457BF">
        <w:rPr>
          <w:i/>
          <w:iCs/>
        </w:rPr>
        <w:t>false</w:t>
      </w:r>
      <w:r>
        <w:t>).</w:t>
      </w:r>
      <w:r w:rsidR="00D02B96">
        <w:t xml:space="preserve"> </w:t>
      </w:r>
    </w:p>
    <w:p w14:paraId="708CA99C" w14:textId="71F4596F" w:rsidR="00522D83" w:rsidRDefault="00D02B96" w:rsidP="00522D83">
      <w:pPr>
        <w:pStyle w:val="Corpsdetexte"/>
      </w:pPr>
      <w:r>
        <w:t>Il faut prendre soin, lorsque l’on conçoit une boucle, de s’assurer que celle-ci puisse se terminer : une boucle peut être infinie et ne jamais se terminer. Il s’agit généralement d’une erreur.</w:t>
      </w:r>
    </w:p>
    <w:p w14:paraId="5F53C652" w14:textId="77777777" w:rsidR="00522D83" w:rsidRDefault="00522D83" w:rsidP="00522D83">
      <w:pPr>
        <w:pStyle w:val="Corpsdetexte"/>
      </w:pPr>
      <w:r>
        <w:t>La figure suivante illustre l’enchaînement des énoncés du programme par un diagramme d’activité UML. Un losange représente une condition. Les flèches qui partent de la condition montrent les deux enchaînements possibles selon le résultat de la condition. Le diagramme montre bien le concept de répétition dans l’enchaînement des énoncés.</w:t>
      </w:r>
    </w:p>
    <w:p w14:paraId="2BEC3359" w14:textId="015F6003" w:rsidR="00522D83" w:rsidRDefault="004B7EE2" w:rsidP="00522D83">
      <w:pPr>
        <w:pStyle w:val="Corpsdetexte"/>
        <w:jc w:val="center"/>
      </w:pPr>
      <w:r>
        <w:rPr>
          <w:noProof/>
          <w:lang w:val="en-US" w:eastAsia="en-US"/>
        </w:rPr>
        <w:lastRenderedPageBreak/>
        <w:drawing>
          <wp:inline distT="0" distB="0" distL="0" distR="0" wp14:anchorId="098DCD65" wp14:editId="673BEF7C">
            <wp:extent cx="3102610" cy="429196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02610" cy="4291965"/>
                    </a:xfrm>
                    <a:prstGeom prst="rect">
                      <a:avLst/>
                    </a:prstGeom>
                    <a:noFill/>
                    <a:ln>
                      <a:noFill/>
                    </a:ln>
                  </pic:spPr>
                </pic:pic>
              </a:graphicData>
            </a:graphic>
          </wp:inline>
        </w:drawing>
      </w:r>
    </w:p>
    <w:p w14:paraId="1F7AA4F7" w14:textId="747E4170" w:rsidR="00522D83" w:rsidRPr="00543633" w:rsidRDefault="00522D83" w:rsidP="00522D83">
      <w:pPr>
        <w:pStyle w:val="Lgende"/>
        <w:jc w:val="center"/>
      </w:pPr>
      <w:r>
        <w:t xml:space="preserve">Figure </w:t>
      </w:r>
      <w:r>
        <w:fldChar w:fldCharType="begin"/>
      </w:r>
      <w:r>
        <w:instrText xml:space="preserve"> SEQ Figure \* ARABIC </w:instrText>
      </w:r>
      <w:r>
        <w:fldChar w:fldCharType="separate"/>
      </w:r>
      <w:r w:rsidR="00AB64FB">
        <w:rPr>
          <w:noProof/>
        </w:rPr>
        <w:t>13</w:t>
      </w:r>
      <w:r>
        <w:fldChar w:fldCharType="end"/>
      </w:r>
      <w:r>
        <w:t>. Diagramme d’activité pour le programme.</w:t>
      </w:r>
    </w:p>
    <w:p w14:paraId="3F176415" w14:textId="77777777" w:rsidR="00522D83" w:rsidRDefault="00522D83" w:rsidP="00522D83">
      <w:pPr>
        <w:pStyle w:val="Corpsdetexte"/>
      </w:pPr>
      <w:r>
        <w:t>S’il y a plus d’un énoncé à répéter, comme c’est le cas de notre exemple, il faut les regrouper en un bloc, donc mettre ces énoncés entre accolades. Il est à noter que s’il y a un seul énoncé, les accolades sont facultatives. Dans notre exemple, la condition est</w:t>
      </w:r>
    </w:p>
    <w:p w14:paraId="7F6756FC" w14:textId="77777777" w:rsidR="00522D83" w:rsidRPr="004D0C25" w:rsidRDefault="00522D83" w:rsidP="00522D83">
      <w:pPr>
        <w:pStyle w:val="CodeJava9pt"/>
        <w:rPr>
          <w:highlight w:val="yellow"/>
        </w:rPr>
      </w:pPr>
      <w:r w:rsidRPr="00D90CB2">
        <w:t xml:space="preserve"> (compteur &lt;= 5){</w:t>
      </w:r>
    </w:p>
    <w:p w14:paraId="3A810E30" w14:textId="77777777" w:rsidR="00522D83" w:rsidRDefault="00522D83" w:rsidP="00522D83">
      <w:pPr>
        <w:pStyle w:val="Corpsdetexte"/>
      </w:pPr>
      <w:r>
        <w:t xml:space="preserve">Donc, tant que cette condition s’avère vraie (tant que le compteur sera plus petit ou égal à 5), les énoncés </w:t>
      </w:r>
    </w:p>
    <w:p w14:paraId="040A1F08" w14:textId="77777777" w:rsidR="00522D83" w:rsidRPr="00522D83" w:rsidRDefault="00522D83" w:rsidP="00522D83">
      <w:pPr>
        <w:pStyle w:val="CodeJava9pt"/>
        <w:rPr>
          <w:highlight w:val="lightGray"/>
        </w:rPr>
      </w:pPr>
      <w:r w:rsidRPr="00522D83">
        <w:rPr>
          <w:highlight w:val="lightGray"/>
        </w:rPr>
        <w:t>JOptionPane.showMessageDialog(null,"Valeur du compteur: "+compteur);</w:t>
      </w:r>
    </w:p>
    <w:p w14:paraId="13553659" w14:textId="77777777" w:rsidR="00522D83" w:rsidRPr="00522D83" w:rsidRDefault="00522D83" w:rsidP="00522D83">
      <w:pPr>
        <w:pStyle w:val="CodeJava9pt"/>
        <w:rPr>
          <w:highlight w:val="lightGray"/>
        </w:rPr>
      </w:pPr>
      <w:r w:rsidRPr="00522D83">
        <w:rPr>
          <w:highlight w:val="lightGray"/>
        </w:rPr>
        <w:t xml:space="preserve">            compteur = compteur + 1;</w:t>
      </w:r>
    </w:p>
    <w:p w14:paraId="4712AFE6" w14:textId="77777777" w:rsidR="00522D83" w:rsidRDefault="00522D83" w:rsidP="00522D83">
      <w:pPr>
        <w:pStyle w:val="Corpsdetexte"/>
      </w:pPr>
      <w:r>
        <w:lastRenderedPageBreak/>
        <w:t xml:space="preserve">s’exécuteront en boucle. Dès que le compteur dépasse la valeur de cinq, ces énoncés arrêtent de s’exécuter, et le programme passe à l’énoncé suivant, qui est </w:t>
      </w:r>
      <w:r w:rsidRPr="001F7551">
        <w:rPr>
          <w:i/>
          <w:iCs/>
        </w:rPr>
        <w:t>System.exit</w:t>
      </w:r>
      <w:r w:rsidRPr="00F448D0">
        <w:t>(0)</w:t>
      </w:r>
      <w:r>
        <w:t xml:space="preserve">. Ce dernier énoncé met fin au programme. </w:t>
      </w:r>
    </w:p>
    <w:p w14:paraId="32F2F3E8" w14:textId="77777777" w:rsidR="00522D83" w:rsidRPr="002D3E84" w:rsidRDefault="00522D83" w:rsidP="00522D83">
      <w:pPr>
        <w:pStyle w:val="Corpsdetexte"/>
        <w:rPr>
          <w:b/>
        </w:rPr>
      </w:pPr>
      <w:r w:rsidRPr="002D3E84">
        <w:rPr>
          <w:b/>
        </w:rPr>
        <w:t>Expression booléenne</w:t>
      </w:r>
    </w:p>
    <w:p w14:paraId="2D83CD98" w14:textId="77777777" w:rsidR="00522D83" w:rsidRDefault="00522D83" w:rsidP="00522D83">
      <w:pPr>
        <w:pStyle w:val="Corpsdetexte"/>
      </w:pPr>
      <w:r>
        <w:t>Le nombre de répétition est contrôlé par une expression booléenne. Une expression booléenne peut être formée en comparant des valeurs à l’aide des opérateurs de comparaison du tableau suivant. Il y a quelques différences avec la notation mathématique usuelle.</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45" w:type="dxa"/>
          <w:left w:w="45" w:type="dxa"/>
          <w:bottom w:w="45" w:type="dxa"/>
          <w:right w:w="45" w:type="dxa"/>
        </w:tblCellMar>
        <w:tblLook w:val="0000" w:firstRow="0" w:lastRow="0" w:firstColumn="0" w:lastColumn="0" w:noHBand="0" w:noVBand="0"/>
      </w:tblPr>
      <w:tblGrid>
        <w:gridCol w:w="2404"/>
        <w:gridCol w:w="1695"/>
      </w:tblGrid>
      <w:tr w:rsidR="00522D83" w:rsidRPr="004311E6" w14:paraId="05B38D8A" w14:textId="77777777" w:rsidTr="008D06F8">
        <w:trPr>
          <w:tblCellSpacing w:w="15" w:type="dxa"/>
        </w:trPr>
        <w:tc>
          <w:tcPr>
            <w:tcW w:w="0" w:type="auto"/>
            <w:shd w:val="clear" w:color="auto" w:fill="auto"/>
            <w:vAlign w:val="center"/>
          </w:tcPr>
          <w:p w14:paraId="3473108B" w14:textId="77777777" w:rsidR="00522D83" w:rsidRPr="00FA4E1A" w:rsidRDefault="00522D83" w:rsidP="008D06F8">
            <w:pPr>
              <w:rPr>
                <w:color w:val="000000"/>
                <w:sz w:val="20"/>
                <w:szCs w:val="20"/>
              </w:rPr>
            </w:pPr>
            <w:r w:rsidRPr="00FA4E1A">
              <w:rPr>
                <w:b/>
                <w:bCs/>
                <w:color w:val="000000"/>
                <w:sz w:val="20"/>
                <w:szCs w:val="20"/>
              </w:rPr>
              <w:t>Opérateur de comparaison</w:t>
            </w:r>
            <w:r w:rsidRPr="00FA4E1A">
              <w:rPr>
                <w:color w:val="000000"/>
                <w:sz w:val="20"/>
                <w:szCs w:val="20"/>
              </w:rPr>
              <w:t xml:space="preserve"> </w:t>
            </w:r>
          </w:p>
        </w:tc>
        <w:tc>
          <w:tcPr>
            <w:tcW w:w="0" w:type="auto"/>
            <w:shd w:val="clear" w:color="auto" w:fill="auto"/>
            <w:vAlign w:val="center"/>
          </w:tcPr>
          <w:p w14:paraId="3D4E738C" w14:textId="77777777" w:rsidR="00522D83" w:rsidRPr="00FA4E1A" w:rsidRDefault="00522D83" w:rsidP="008D06F8">
            <w:pPr>
              <w:rPr>
                <w:color w:val="000000"/>
                <w:sz w:val="20"/>
                <w:szCs w:val="20"/>
              </w:rPr>
            </w:pPr>
            <w:r w:rsidRPr="00FA4E1A">
              <w:rPr>
                <w:b/>
                <w:bCs/>
                <w:color w:val="000000"/>
                <w:sz w:val="20"/>
                <w:szCs w:val="20"/>
              </w:rPr>
              <w:t>Signification</w:t>
            </w:r>
            <w:r w:rsidRPr="00FA4E1A">
              <w:rPr>
                <w:color w:val="000000"/>
                <w:sz w:val="20"/>
                <w:szCs w:val="20"/>
              </w:rPr>
              <w:t xml:space="preserve"> </w:t>
            </w:r>
          </w:p>
        </w:tc>
      </w:tr>
      <w:tr w:rsidR="00522D83" w:rsidRPr="004311E6" w14:paraId="0D84E7C7" w14:textId="77777777" w:rsidTr="008D06F8">
        <w:trPr>
          <w:tblCellSpacing w:w="15" w:type="dxa"/>
        </w:trPr>
        <w:tc>
          <w:tcPr>
            <w:tcW w:w="0" w:type="auto"/>
            <w:shd w:val="clear" w:color="auto" w:fill="auto"/>
            <w:vAlign w:val="center"/>
          </w:tcPr>
          <w:p w14:paraId="5449AC24" w14:textId="77777777" w:rsidR="00522D83" w:rsidRPr="00FA4E1A" w:rsidRDefault="00522D83" w:rsidP="008D06F8">
            <w:pPr>
              <w:rPr>
                <w:color w:val="000000"/>
                <w:sz w:val="20"/>
                <w:szCs w:val="20"/>
              </w:rPr>
            </w:pPr>
            <w:r w:rsidRPr="00FA4E1A">
              <w:rPr>
                <w:rFonts w:cs="Courier New"/>
                <w:color w:val="000000"/>
                <w:sz w:val="20"/>
                <w:szCs w:val="20"/>
              </w:rPr>
              <w:t>&lt;</w:t>
            </w:r>
            <w:r w:rsidRPr="00FA4E1A">
              <w:rPr>
                <w:color w:val="000000"/>
                <w:sz w:val="20"/>
                <w:szCs w:val="20"/>
              </w:rPr>
              <w:t xml:space="preserve"> </w:t>
            </w:r>
          </w:p>
        </w:tc>
        <w:tc>
          <w:tcPr>
            <w:tcW w:w="0" w:type="auto"/>
            <w:shd w:val="clear" w:color="auto" w:fill="auto"/>
            <w:vAlign w:val="center"/>
          </w:tcPr>
          <w:p w14:paraId="295DC615" w14:textId="77777777" w:rsidR="00522D83" w:rsidRPr="00FA4E1A" w:rsidRDefault="00522D83" w:rsidP="008D06F8">
            <w:pPr>
              <w:rPr>
                <w:color w:val="000000"/>
                <w:sz w:val="20"/>
                <w:szCs w:val="20"/>
              </w:rPr>
            </w:pPr>
            <w:r w:rsidRPr="00FA4E1A">
              <w:rPr>
                <w:color w:val="000000"/>
                <w:sz w:val="20"/>
                <w:szCs w:val="20"/>
              </w:rPr>
              <w:t xml:space="preserve">Plus petit que </w:t>
            </w:r>
          </w:p>
        </w:tc>
      </w:tr>
      <w:tr w:rsidR="00522D83" w:rsidRPr="004311E6" w14:paraId="528BCF88" w14:textId="77777777" w:rsidTr="008D06F8">
        <w:trPr>
          <w:tblCellSpacing w:w="15" w:type="dxa"/>
        </w:trPr>
        <w:tc>
          <w:tcPr>
            <w:tcW w:w="0" w:type="auto"/>
            <w:shd w:val="clear" w:color="auto" w:fill="auto"/>
            <w:vAlign w:val="center"/>
          </w:tcPr>
          <w:p w14:paraId="3EBC7018" w14:textId="77777777" w:rsidR="00522D83" w:rsidRPr="00FA4E1A" w:rsidRDefault="00522D83" w:rsidP="008D06F8">
            <w:pPr>
              <w:rPr>
                <w:color w:val="000000"/>
                <w:sz w:val="20"/>
                <w:szCs w:val="20"/>
              </w:rPr>
            </w:pPr>
            <w:r w:rsidRPr="00FA4E1A">
              <w:rPr>
                <w:rFonts w:cs="Courier New"/>
                <w:color w:val="000000"/>
                <w:sz w:val="20"/>
                <w:szCs w:val="20"/>
              </w:rPr>
              <w:t>&lt;=</w:t>
            </w:r>
            <w:r w:rsidRPr="00FA4E1A">
              <w:rPr>
                <w:color w:val="000000"/>
                <w:sz w:val="20"/>
                <w:szCs w:val="20"/>
              </w:rPr>
              <w:t xml:space="preserve"> </w:t>
            </w:r>
          </w:p>
        </w:tc>
        <w:tc>
          <w:tcPr>
            <w:tcW w:w="0" w:type="auto"/>
            <w:shd w:val="clear" w:color="auto" w:fill="auto"/>
            <w:vAlign w:val="center"/>
          </w:tcPr>
          <w:p w14:paraId="5E252867" w14:textId="77777777" w:rsidR="00522D83" w:rsidRPr="00FA4E1A" w:rsidRDefault="00522D83" w:rsidP="008D06F8">
            <w:pPr>
              <w:rPr>
                <w:color w:val="000000"/>
                <w:sz w:val="20"/>
                <w:szCs w:val="20"/>
              </w:rPr>
            </w:pPr>
            <w:r w:rsidRPr="00FA4E1A">
              <w:rPr>
                <w:color w:val="000000"/>
                <w:sz w:val="20"/>
                <w:szCs w:val="20"/>
              </w:rPr>
              <w:t xml:space="preserve">Plus petit ou égal à </w:t>
            </w:r>
          </w:p>
        </w:tc>
      </w:tr>
      <w:tr w:rsidR="00522D83" w:rsidRPr="004311E6" w14:paraId="73EEAD39" w14:textId="77777777" w:rsidTr="008D06F8">
        <w:trPr>
          <w:tblCellSpacing w:w="15" w:type="dxa"/>
        </w:trPr>
        <w:tc>
          <w:tcPr>
            <w:tcW w:w="0" w:type="auto"/>
            <w:shd w:val="clear" w:color="auto" w:fill="auto"/>
            <w:vAlign w:val="center"/>
          </w:tcPr>
          <w:p w14:paraId="58A5859F" w14:textId="77777777" w:rsidR="00522D83" w:rsidRPr="00FA4E1A" w:rsidRDefault="00522D83" w:rsidP="008D06F8">
            <w:pPr>
              <w:rPr>
                <w:color w:val="000000"/>
                <w:sz w:val="20"/>
                <w:szCs w:val="20"/>
              </w:rPr>
            </w:pPr>
            <w:r w:rsidRPr="00FA4E1A">
              <w:rPr>
                <w:rFonts w:cs="Courier New"/>
                <w:color w:val="000000"/>
                <w:sz w:val="20"/>
                <w:szCs w:val="20"/>
              </w:rPr>
              <w:t>&gt;</w:t>
            </w:r>
            <w:r w:rsidRPr="00FA4E1A">
              <w:rPr>
                <w:color w:val="000000"/>
                <w:sz w:val="20"/>
                <w:szCs w:val="20"/>
              </w:rPr>
              <w:t xml:space="preserve"> </w:t>
            </w:r>
          </w:p>
        </w:tc>
        <w:tc>
          <w:tcPr>
            <w:tcW w:w="0" w:type="auto"/>
            <w:shd w:val="clear" w:color="auto" w:fill="auto"/>
            <w:vAlign w:val="center"/>
          </w:tcPr>
          <w:p w14:paraId="61041035" w14:textId="77777777" w:rsidR="00522D83" w:rsidRPr="00FA4E1A" w:rsidRDefault="00522D83" w:rsidP="008D06F8">
            <w:pPr>
              <w:rPr>
                <w:color w:val="000000"/>
                <w:sz w:val="20"/>
                <w:szCs w:val="20"/>
              </w:rPr>
            </w:pPr>
            <w:r w:rsidRPr="00FA4E1A">
              <w:rPr>
                <w:color w:val="000000"/>
                <w:sz w:val="20"/>
                <w:szCs w:val="20"/>
              </w:rPr>
              <w:t xml:space="preserve">Plus grand que </w:t>
            </w:r>
          </w:p>
        </w:tc>
      </w:tr>
      <w:tr w:rsidR="00522D83" w:rsidRPr="004311E6" w14:paraId="15ECD424" w14:textId="77777777" w:rsidTr="008D06F8">
        <w:trPr>
          <w:tblCellSpacing w:w="15" w:type="dxa"/>
        </w:trPr>
        <w:tc>
          <w:tcPr>
            <w:tcW w:w="0" w:type="auto"/>
            <w:shd w:val="clear" w:color="auto" w:fill="auto"/>
            <w:vAlign w:val="center"/>
          </w:tcPr>
          <w:p w14:paraId="26785A18" w14:textId="77777777" w:rsidR="00522D83" w:rsidRPr="00FA4E1A" w:rsidRDefault="00522D83" w:rsidP="008D06F8">
            <w:pPr>
              <w:rPr>
                <w:color w:val="000000"/>
                <w:sz w:val="20"/>
                <w:szCs w:val="20"/>
              </w:rPr>
            </w:pPr>
            <w:r w:rsidRPr="00FA4E1A">
              <w:rPr>
                <w:rFonts w:cs="Courier New"/>
                <w:color w:val="000000"/>
                <w:sz w:val="20"/>
                <w:szCs w:val="20"/>
              </w:rPr>
              <w:t>&gt;=</w:t>
            </w:r>
            <w:r w:rsidRPr="00FA4E1A">
              <w:rPr>
                <w:color w:val="000000"/>
                <w:sz w:val="20"/>
                <w:szCs w:val="20"/>
              </w:rPr>
              <w:t xml:space="preserve"> </w:t>
            </w:r>
          </w:p>
        </w:tc>
        <w:tc>
          <w:tcPr>
            <w:tcW w:w="0" w:type="auto"/>
            <w:shd w:val="clear" w:color="auto" w:fill="auto"/>
            <w:vAlign w:val="center"/>
          </w:tcPr>
          <w:p w14:paraId="72252441" w14:textId="77777777" w:rsidR="00522D83" w:rsidRPr="00FA4E1A" w:rsidRDefault="00522D83" w:rsidP="008D06F8">
            <w:pPr>
              <w:rPr>
                <w:color w:val="000000"/>
                <w:sz w:val="20"/>
                <w:szCs w:val="20"/>
              </w:rPr>
            </w:pPr>
            <w:r w:rsidRPr="00FA4E1A">
              <w:rPr>
                <w:color w:val="000000"/>
                <w:sz w:val="20"/>
                <w:szCs w:val="20"/>
              </w:rPr>
              <w:t>Plus grand ou égal à</w:t>
            </w:r>
          </w:p>
        </w:tc>
      </w:tr>
      <w:tr w:rsidR="00522D83" w:rsidRPr="004311E6" w14:paraId="45C626C0" w14:textId="77777777" w:rsidTr="008D06F8">
        <w:trPr>
          <w:tblCellSpacing w:w="15" w:type="dxa"/>
        </w:trPr>
        <w:tc>
          <w:tcPr>
            <w:tcW w:w="0" w:type="auto"/>
            <w:shd w:val="clear" w:color="auto" w:fill="auto"/>
            <w:vAlign w:val="center"/>
          </w:tcPr>
          <w:p w14:paraId="39932CBD" w14:textId="77777777" w:rsidR="00522D83" w:rsidRPr="00FA4E1A" w:rsidRDefault="00522D83" w:rsidP="008D06F8">
            <w:pPr>
              <w:rPr>
                <w:color w:val="000000"/>
                <w:sz w:val="20"/>
                <w:szCs w:val="20"/>
              </w:rPr>
            </w:pPr>
            <w:r w:rsidRPr="00FA4E1A">
              <w:rPr>
                <w:rFonts w:cs="Courier New"/>
                <w:color w:val="000000"/>
                <w:sz w:val="20"/>
                <w:szCs w:val="20"/>
              </w:rPr>
              <w:t>==</w:t>
            </w:r>
            <w:r w:rsidRPr="00FA4E1A">
              <w:rPr>
                <w:color w:val="000000"/>
                <w:sz w:val="20"/>
                <w:szCs w:val="20"/>
              </w:rPr>
              <w:t xml:space="preserve"> </w:t>
            </w:r>
          </w:p>
        </w:tc>
        <w:tc>
          <w:tcPr>
            <w:tcW w:w="0" w:type="auto"/>
            <w:shd w:val="clear" w:color="auto" w:fill="auto"/>
            <w:vAlign w:val="center"/>
          </w:tcPr>
          <w:p w14:paraId="5E282952" w14:textId="77777777" w:rsidR="00522D83" w:rsidRPr="00FA4E1A" w:rsidRDefault="00522D83" w:rsidP="008D06F8">
            <w:pPr>
              <w:rPr>
                <w:color w:val="000000"/>
                <w:sz w:val="20"/>
                <w:szCs w:val="20"/>
              </w:rPr>
            </w:pPr>
            <w:r w:rsidRPr="00FA4E1A">
              <w:rPr>
                <w:color w:val="000000"/>
                <w:sz w:val="20"/>
                <w:szCs w:val="20"/>
              </w:rPr>
              <w:t xml:space="preserve">Égal à </w:t>
            </w:r>
          </w:p>
        </w:tc>
      </w:tr>
      <w:tr w:rsidR="00522D83" w:rsidRPr="004311E6" w14:paraId="40522042" w14:textId="77777777" w:rsidTr="008D06F8">
        <w:trPr>
          <w:tblCellSpacing w:w="15" w:type="dxa"/>
        </w:trPr>
        <w:tc>
          <w:tcPr>
            <w:tcW w:w="0" w:type="auto"/>
            <w:shd w:val="clear" w:color="auto" w:fill="auto"/>
            <w:vAlign w:val="center"/>
          </w:tcPr>
          <w:p w14:paraId="5DC9662B" w14:textId="77777777" w:rsidR="00522D83" w:rsidRPr="00FA4E1A" w:rsidRDefault="00522D83" w:rsidP="008D06F8">
            <w:pPr>
              <w:rPr>
                <w:color w:val="000000"/>
                <w:sz w:val="20"/>
                <w:szCs w:val="20"/>
              </w:rPr>
            </w:pPr>
            <w:r w:rsidRPr="00FA4E1A">
              <w:rPr>
                <w:rFonts w:cs="Courier New"/>
                <w:color w:val="000000"/>
                <w:sz w:val="20"/>
                <w:szCs w:val="20"/>
              </w:rPr>
              <w:t>!=</w:t>
            </w:r>
            <w:r w:rsidRPr="00FA4E1A">
              <w:rPr>
                <w:color w:val="000000"/>
                <w:sz w:val="20"/>
                <w:szCs w:val="20"/>
              </w:rPr>
              <w:t xml:space="preserve"> </w:t>
            </w:r>
          </w:p>
        </w:tc>
        <w:tc>
          <w:tcPr>
            <w:tcW w:w="0" w:type="auto"/>
            <w:shd w:val="clear" w:color="auto" w:fill="auto"/>
            <w:vAlign w:val="center"/>
          </w:tcPr>
          <w:p w14:paraId="12617855" w14:textId="77777777" w:rsidR="00522D83" w:rsidRPr="00FA4E1A" w:rsidRDefault="00522D83" w:rsidP="008D06F8">
            <w:pPr>
              <w:rPr>
                <w:color w:val="000000"/>
                <w:sz w:val="20"/>
                <w:szCs w:val="20"/>
              </w:rPr>
            </w:pPr>
            <w:r w:rsidRPr="00FA4E1A">
              <w:rPr>
                <w:color w:val="000000"/>
                <w:sz w:val="20"/>
                <w:szCs w:val="20"/>
              </w:rPr>
              <w:t xml:space="preserve">N’est pas égal à </w:t>
            </w:r>
          </w:p>
        </w:tc>
      </w:tr>
    </w:tbl>
    <w:p w14:paraId="29AC537A" w14:textId="599FE350" w:rsidR="00522D83" w:rsidRDefault="00522D83" w:rsidP="00522D83">
      <w:pPr>
        <w:pStyle w:val="Lgende"/>
      </w:pPr>
      <w:r>
        <w:t xml:space="preserve">Figure </w:t>
      </w:r>
      <w:r>
        <w:fldChar w:fldCharType="begin"/>
      </w:r>
      <w:r>
        <w:instrText xml:space="preserve"> SEQ Figure \* ARABIC </w:instrText>
      </w:r>
      <w:r>
        <w:fldChar w:fldCharType="separate"/>
      </w:r>
      <w:r w:rsidR="00AB64FB">
        <w:rPr>
          <w:noProof/>
        </w:rPr>
        <w:t>14</w:t>
      </w:r>
      <w:r>
        <w:fldChar w:fldCharType="end"/>
      </w:r>
      <w:r>
        <w:t>. Opérateurs de comparaison.</w:t>
      </w:r>
    </w:p>
    <w:p w14:paraId="530B3E72" w14:textId="77777777" w:rsidR="00522D83" w:rsidRDefault="00522D83" w:rsidP="00522D83">
      <w:pPr>
        <w:pStyle w:val="Corpsdetexte"/>
      </w:pPr>
      <w:r w:rsidRPr="00ED2A4C">
        <w:rPr>
          <w:b/>
          <w:bCs/>
        </w:rPr>
        <w:t>Exercice</w:t>
      </w:r>
      <w:r>
        <w:t>. Modifiez l’exemple précédent afin qu’il affiche les entiers 0, 2, 4, 6, 8, 10.</w:t>
      </w:r>
    </w:p>
    <w:p w14:paraId="71676E0F" w14:textId="68E2CB0B" w:rsidR="00522D83" w:rsidRDefault="00522D83" w:rsidP="00C62F99">
      <w:pPr>
        <w:pStyle w:val="Corpsdetexte"/>
        <w:keepNext/>
        <w:keepLines/>
      </w:pPr>
      <w:r w:rsidRPr="00C847AB">
        <w:rPr>
          <w:b/>
        </w:rPr>
        <w:t>Solution</w:t>
      </w:r>
      <w:r>
        <w:t xml:space="preserve">. </w:t>
      </w:r>
      <w:hyperlink r:id="rId114"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ExerciceWhile1.java</w:t>
      </w:r>
    </w:p>
    <w:p w14:paraId="64E109D6" w14:textId="619F3D7F" w:rsidR="008502F5" w:rsidRPr="008502F5" w:rsidRDefault="008502F5" w:rsidP="00C62F99">
      <w:pPr>
        <w:pStyle w:val="Code"/>
        <w:rPr>
          <w:color w:val="000000"/>
          <w:lang w:eastAsia="en-US"/>
        </w:rPr>
      </w:pPr>
      <w:r w:rsidRPr="008502F5">
        <w:rPr>
          <w:lang w:eastAsia="en-US"/>
        </w:rPr>
        <w:t>/*</w:t>
      </w:r>
      <w:r>
        <w:rPr>
          <w:lang w:eastAsia="en-US"/>
        </w:rPr>
        <w:t>*</w:t>
      </w:r>
    </w:p>
    <w:p w14:paraId="28433514" w14:textId="77777777" w:rsidR="008502F5" w:rsidRPr="008502F5" w:rsidRDefault="008502F5" w:rsidP="00C62F99">
      <w:pPr>
        <w:pStyle w:val="Code"/>
        <w:rPr>
          <w:color w:val="000000"/>
          <w:lang w:eastAsia="en-US"/>
        </w:rPr>
      </w:pPr>
      <w:r w:rsidRPr="008502F5">
        <w:rPr>
          <w:lang w:eastAsia="en-US"/>
        </w:rPr>
        <w:t> * ExerciceWhile1.java</w:t>
      </w:r>
    </w:p>
    <w:p w14:paraId="35580E0B" w14:textId="77777777" w:rsidR="008502F5" w:rsidRPr="008502F5" w:rsidRDefault="008502F5" w:rsidP="008502F5">
      <w:pPr>
        <w:pStyle w:val="Code"/>
        <w:rPr>
          <w:color w:val="000000"/>
          <w:lang w:eastAsia="en-US"/>
        </w:rPr>
      </w:pPr>
      <w:r w:rsidRPr="008502F5">
        <w:rPr>
          <w:lang w:eastAsia="en-US"/>
        </w:rPr>
        <w:t> * Afficher les valeurs 0,2,4,6,8,10</w:t>
      </w:r>
    </w:p>
    <w:p w14:paraId="0E1F844E" w14:textId="77777777" w:rsidR="008502F5" w:rsidRPr="00452667" w:rsidRDefault="008502F5" w:rsidP="008502F5">
      <w:pPr>
        <w:pStyle w:val="Code"/>
        <w:rPr>
          <w:color w:val="000000"/>
          <w:lang w:val="en-CA" w:eastAsia="en-US"/>
        </w:rPr>
      </w:pPr>
      <w:r w:rsidRPr="008502F5">
        <w:rPr>
          <w:lang w:eastAsia="en-US"/>
        </w:rPr>
        <w:t> </w:t>
      </w:r>
      <w:r w:rsidRPr="00452667">
        <w:rPr>
          <w:lang w:val="en-CA" w:eastAsia="en-US"/>
        </w:rPr>
        <w:t>*/</w:t>
      </w:r>
    </w:p>
    <w:p w14:paraId="6A2362AD" w14:textId="77777777" w:rsidR="008502F5" w:rsidRPr="00452667" w:rsidRDefault="008502F5" w:rsidP="008502F5">
      <w:pPr>
        <w:pStyle w:val="Code"/>
        <w:rPr>
          <w:color w:val="000000"/>
          <w:lang w:val="en-CA" w:eastAsia="en-US"/>
        </w:rPr>
      </w:pPr>
      <w:r w:rsidRPr="00452667">
        <w:rPr>
          <w:b/>
          <w:bCs/>
          <w:color w:val="800000"/>
          <w:lang w:val="en-CA" w:eastAsia="en-US"/>
        </w:rPr>
        <w:t>import</w:t>
      </w:r>
      <w:r w:rsidRPr="00452667">
        <w:rPr>
          <w:color w:val="004A43"/>
          <w:lang w:val="en-CA" w:eastAsia="en-US"/>
        </w:rPr>
        <w:t xml:space="preserve"> javax</w:t>
      </w:r>
      <w:r w:rsidRPr="00452667">
        <w:rPr>
          <w:color w:val="808030"/>
          <w:lang w:val="en-CA" w:eastAsia="en-US"/>
        </w:rPr>
        <w:t>.</w:t>
      </w:r>
      <w:r w:rsidRPr="00452667">
        <w:rPr>
          <w:color w:val="004A43"/>
          <w:lang w:val="en-CA" w:eastAsia="en-US"/>
        </w:rPr>
        <w:t>swing</w:t>
      </w:r>
      <w:r w:rsidRPr="00452667">
        <w:rPr>
          <w:color w:val="808030"/>
          <w:lang w:val="en-CA" w:eastAsia="en-US"/>
        </w:rPr>
        <w:t>.</w:t>
      </w:r>
      <w:r w:rsidRPr="00452667">
        <w:rPr>
          <w:color w:val="004A43"/>
          <w:lang w:val="en-CA" w:eastAsia="en-US"/>
        </w:rPr>
        <w:t>JOptionPane</w:t>
      </w:r>
      <w:r w:rsidRPr="00452667">
        <w:rPr>
          <w:color w:val="800080"/>
          <w:lang w:val="en-CA" w:eastAsia="en-US"/>
        </w:rPr>
        <w:t>;</w:t>
      </w:r>
    </w:p>
    <w:p w14:paraId="6A8D657B" w14:textId="77777777" w:rsidR="008502F5" w:rsidRPr="008502F5" w:rsidRDefault="008502F5" w:rsidP="008502F5">
      <w:pPr>
        <w:pStyle w:val="Code"/>
        <w:rPr>
          <w:color w:val="000000"/>
          <w:lang w:val="en-CA" w:eastAsia="en-US"/>
        </w:rPr>
      </w:pP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class</w:t>
      </w:r>
      <w:r w:rsidRPr="008502F5">
        <w:rPr>
          <w:color w:val="000000"/>
          <w:lang w:val="en-CA" w:eastAsia="en-US"/>
        </w:rPr>
        <w:t xml:space="preserve"> ExerciceWhile1</w:t>
      </w:r>
      <w:r w:rsidRPr="008502F5">
        <w:rPr>
          <w:color w:val="800080"/>
          <w:lang w:val="en-CA" w:eastAsia="en-US"/>
        </w:rPr>
        <w:t>{</w:t>
      </w:r>
    </w:p>
    <w:p w14:paraId="4D7B0955" w14:textId="77777777" w:rsidR="008502F5" w:rsidRPr="008502F5" w:rsidRDefault="008502F5" w:rsidP="008502F5">
      <w:pPr>
        <w:pStyle w:val="Code"/>
        <w:rPr>
          <w:color w:val="000000"/>
          <w:lang w:val="en-CA" w:eastAsia="en-US"/>
        </w:rPr>
      </w:pPr>
      <w:r w:rsidRPr="008502F5">
        <w:rPr>
          <w:color w:val="000000"/>
          <w:lang w:val="en-CA"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0421E011" w14:textId="77777777" w:rsidR="008502F5" w:rsidRPr="008502F5" w:rsidRDefault="008502F5" w:rsidP="008502F5">
      <w:pPr>
        <w:pStyle w:val="Code"/>
        <w:rPr>
          <w:color w:val="000000"/>
          <w:lang w:eastAsia="en-US"/>
        </w:rPr>
      </w:pPr>
      <w:r w:rsidRPr="008502F5">
        <w:rPr>
          <w:color w:val="000000"/>
          <w:lang w:val="en-CA" w:eastAsia="en-US"/>
        </w:rPr>
        <w:t xml:space="preserve">        </w:t>
      </w:r>
      <w:r w:rsidRPr="008502F5">
        <w:rPr>
          <w:color w:val="BB7977"/>
          <w:lang w:eastAsia="en-US"/>
        </w:rPr>
        <w:t>int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229DAC04"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800000"/>
          <w:lang w:eastAsia="en-US"/>
        </w:rPr>
        <w:t>while</w:t>
      </w:r>
      <w:r w:rsidRPr="008502F5">
        <w:rPr>
          <w:color w:val="808030"/>
          <w:lang w:eastAsia="en-US"/>
        </w:rPr>
        <w:t>(</w:t>
      </w:r>
      <w:r w:rsidRPr="008502F5">
        <w:rPr>
          <w:color w:val="000000"/>
          <w:lang w:eastAsia="en-US"/>
        </w:rPr>
        <w:t xml:space="preserve">compteur </w:t>
      </w:r>
      <w:r w:rsidRPr="008502F5">
        <w:rPr>
          <w:color w:val="808030"/>
          <w:lang w:eastAsia="en-US"/>
        </w:rPr>
        <w:t>&lt;=</w:t>
      </w:r>
      <w:r w:rsidRPr="008502F5">
        <w:rPr>
          <w:color w:val="000000"/>
          <w:lang w:eastAsia="en-US"/>
        </w:rPr>
        <w:t xml:space="preserve"> </w:t>
      </w:r>
      <w:r w:rsidRPr="008502F5">
        <w:rPr>
          <w:color w:val="008C00"/>
          <w:lang w:eastAsia="en-US"/>
        </w:rPr>
        <w:t>10</w:t>
      </w:r>
      <w:r w:rsidRPr="008502F5">
        <w:rPr>
          <w:color w:val="808030"/>
          <w:lang w:eastAsia="en-US"/>
        </w:rPr>
        <w:t>)</w:t>
      </w:r>
      <w:r w:rsidRPr="008502F5">
        <w:rPr>
          <w:color w:val="800080"/>
          <w:lang w:eastAsia="en-US"/>
        </w:rPr>
        <w:t>{</w:t>
      </w:r>
    </w:p>
    <w:p w14:paraId="15DCE601"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"Valeur du compteur: "</w:t>
      </w:r>
      <w:r w:rsidRPr="008502F5">
        <w:rPr>
          <w:color w:val="808030"/>
          <w:lang w:eastAsia="en-US"/>
        </w:rPr>
        <w:t>+</w:t>
      </w:r>
      <w:r w:rsidRPr="008502F5">
        <w:rPr>
          <w:color w:val="000000"/>
          <w:lang w:eastAsia="en-US"/>
        </w:rPr>
        <w:t>compteur</w:t>
      </w:r>
      <w:r w:rsidRPr="008502F5">
        <w:rPr>
          <w:color w:val="808030"/>
          <w:lang w:eastAsia="en-US"/>
        </w:rPr>
        <w:t>)</w:t>
      </w:r>
      <w:r w:rsidRPr="008502F5">
        <w:rPr>
          <w:color w:val="800080"/>
          <w:lang w:eastAsia="en-US"/>
        </w:rPr>
        <w:t>;</w:t>
      </w:r>
    </w:p>
    <w:p w14:paraId="567071F4" w14:textId="77777777" w:rsidR="008502F5" w:rsidRPr="00452667" w:rsidRDefault="008502F5" w:rsidP="008502F5">
      <w:pPr>
        <w:pStyle w:val="Code"/>
        <w:rPr>
          <w:color w:val="000000"/>
          <w:lang w:eastAsia="en-US"/>
        </w:rPr>
      </w:pPr>
      <w:r w:rsidRPr="008502F5">
        <w:rPr>
          <w:color w:val="000000"/>
          <w:lang w:eastAsia="en-US"/>
        </w:rPr>
        <w:t xml:space="preserve">            </w:t>
      </w:r>
      <w:r w:rsidRPr="00452667">
        <w:rPr>
          <w:color w:val="000000"/>
          <w:lang w:eastAsia="en-US"/>
        </w:rPr>
        <w:t xml:space="preserve">compteur </w:t>
      </w:r>
      <w:r w:rsidRPr="00452667">
        <w:rPr>
          <w:color w:val="808030"/>
          <w:lang w:eastAsia="en-US"/>
        </w:rPr>
        <w:t>=</w:t>
      </w:r>
      <w:r w:rsidRPr="00452667">
        <w:rPr>
          <w:color w:val="000000"/>
          <w:lang w:eastAsia="en-US"/>
        </w:rPr>
        <w:t xml:space="preserve"> compteur </w:t>
      </w:r>
      <w:r w:rsidRPr="00452667">
        <w:rPr>
          <w:color w:val="808030"/>
          <w:lang w:eastAsia="en-US"/>
        </w:rPr>
        <w:t>+</w:t>
      </w:r>
      <w:r w:rsidRPr="00452667">
        <w:rPr>
          <w:color w:val="000000"/>
          <w:lang w:eastAsia="en-US"/>
        </w:rPr>
        <w:t xml:space="preserve"> </w:t>
      </w:r>
      <w:r w:rsidRPr="00452667">
        <w:rPr>
          <w:color w:val="008C00"/>
          <w:lang w:eastAsia="en-US"/>
        </w:rPr>
        <w:t>2</w:t>
      </w:r>
      <w:r w:rsidRPr="00452667">
        <w:rPr>
          <w:color w:val="800080"/>
          <w:lang w:eastAsia="en-US"/>
        </w:rPr>
        <w:t>;</w:t>
      </w:r>
    </w:p>
    <w:p w14:paraId="32D08352"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044AA6ED"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3EF2862C"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79122909" w14:textId="5852DCF1" w:rsidR="008502F5" w:rsidRDefault="008502F5" w:rsidP="008502F5">
      <w:pPr>
        <w:pStyle w:val="Code"/>
        <w:rPr>
          <w:color w:val="800080"/>
          <w:lang w:eastAsia="en-US"/>
        </w:rPr>
      </w:pPr>
      <w:r w:rsidRPr="00452667">
        <w:rPr>
          <w:color w:val="800080"/>
          <w:lang w:eastAsia="en-US"/>
        </w:rPr>
        <w:t>}</w:t>
      </w:r>
    </w:p>
    <w:p w14:paraId="7DF2E290" w14:textId="77777777" w:rsidR="00117845" w:rsidRPr="00452667" w:rsidRDefault="00117845" w:rsidP="008502F5">
      <w:pPr>
        <w:pStyle w:val="Code"/>
        <w:rPr>
          <w:color w:val="000000"/>
          <w:lang w:eastAsia="en-US"/>
        </w:rPr>
      </w:pPr>
    </w:p>
    <w:p w14:paraId="69D47B67" w14:textId="77777777" w:rsidR="00522D83" w:rsidRDefault="00522D83" w:rsidP="00522D83">
      <w:pPr>
        <w:pStyle w:val="Corpsdetexte"/>
        <w:rPr>
          <w:b/>
          <w:bCs/>
        </w:rPr>
      </w:pPr>
    </w:p>
    <w:p w14:paraId="178EFAF5" w14:textId="77777777" w:rsidR="00522D83" w:rsidRDefault="00522D83" w:rsidP="00522D83">
      <w:pPr>
        <w:pStyle w:val="Corpsdetexte"/>
      </w:pPr>
      <w:r w:rsidRPr="00A42897">
        <w:rPr>
          <w:b/>
          <w:bCs/>
        </w:rPr>
        <w:lastRenderedPageBreak/>
        <w:t>Exercice</w:t>
      </w:r>
      <w:r>
        <w:t xml:space="preserve">. Modifiez l’exemple afin d’afficher </w:t>
      </w:r>
      <w:r w:rsidRPr="00692D34">
        <w:t>5,</w:t>
      </w:r>
      <w:r>
        <w:t xml:space="preserve"> </w:t>
      </w:r>
      <w:r w:rsidRPr="00692D34">
        <w:t>4,</w:t>
      </w:r>
      <w:r>
        <w:t xml:space="preserve"> </w:t>
      </w:r>
      <w:r w:rsidRPr="00692D34">
        <w:t>3,</w:t>
      </w:r>
      <w:r>
        <w:t xml:space="preserve"> </w:t>
      </w:r>
      <w:r w:rsidRPr="00692D34">
        <w:t>2,</w:t>
      </w:r>
      <w:r>
        <w:t xml:space="preserve"> </w:t>
      </w:r>
      <w:r w:rsidRPr="00692D34">
        <w:t>1,</w:t>
      </w:r>
      <w:r>
        <w:t xml:space="preserve"> </w:t>
      </w:r>
      <w:r w:rsidRPr="00692D34">
        <w:t>0,</w:t>
      </w:r>
      <w:r>
        <w:t xml:space="preserve"> </w:t>
      </w:r>
      <w:r w:rsidRPr="00692D34">
        <w:t>-1,</w:t>
      </w:r>
      <w:r>
        <w:t xml:space="preserve"> </w:t>
      </w:r>
      <w:r w:rsidRPr="00692D34">
        <w:t>-2,</w:t>
      </w:r>
      <w:r>
        <w:t xml:space="preserve"> </w:t>
      </w:r>
      <w:r w:rsidRPr="00692D34">
        <w:t>-3,</w:t>
      </w:r>
      <w:r>
        <w:t xml:space="preserve"> </w:t>
      </w:r>
      <w:r w:rsidRPr="00692D34">
        <w:t>-4,</w:t>
      </w:r>
      <w:r>
        <w:t xml:space="preserve"> </w:t>
      </w:r>
      <w:r w:rsidRPr="00692D34">
        <w:t>-5</w:t>
      </w:r>
      <w:r>
        <w:t>.</w:t>
      </w:r>
    </w:p>
    <w:p w14:paraId="633E48FE" w14:textId="5B264542" w:rsidR="00522D83" w:rsidRPr="00692D34" w:rsidRDefault="00522D83" w:rsidP="00C62F99">
      <w:pPr>
        <w:pStyle w:val="Corpsdetexte"/>
        <w:keepNext/>
        <w:keepLines/>
      </w:pPr>
      <w:r w:rsidRPr="00365931">
        <w:rPr>
          <w:b/>
        </w:rPr>
        <w:t>Solution</w:t>
      </w:r>
      <w:r>
        <w:t xml:space="preserve">. </w:t>
      </w:r>
      <w:hyperlink r:id="rId115"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ExerciceWhile2.java</w:t>
      </w:r>
    </w:p>
    <w:p w14:paraId="6F46F38F" w14:textId="77777777" w:rsidR="008502F5" w:rsidRPr="008502F5" w:rsidRDefault="008502F5" w:rsidP="00C62F99">
      <w:pPr>
        <w:pStyle w:val="Code"/>
        <w:rPr>
          <w:color w:val="000000"/>
          <w:lang w:eastAsia="en-US"/>
        </w:rPr>
      </w:pPr>
      <w:r w:rsidRPr="008502F5">
        <w:rPr>
          <w:lang w:eastAsia="en-US"/>
        </w:rPr>
        <w:t>/**</w:t>
      </w:r>
    </w:p>
    <w:p w14:paraId="0FFAA4E5" w14:textId="77777777" w:rsidR="008502F5" w:rsidRPr="008502F5" w:rsidRDefault="008502F5" w:rsidP="00C62F99">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ExerciceWhile2</w:t>
      </w:r>
      <w:r w:rsidRPr="008502F5">
        <w:rPr>
          <w:color w:val="008C00"/>
          <w:lang w:eastAsia="en-US"/>
        </w:rPr>
        <w:t>.</w:t>
      </w:r>
      <w:r w:rsidRPr="008502F5">
        <w:rPr>
          <w:lang w:eastAsia="en-US"/>
        </w:rPr>
        <w:t>java</w:t>
      </w:r>
    </w:p>
    <w:p w14:paraId="1D94A70E" w14:textId="77777777" w:rsidR="008502F5" w:rsidRPr="008502F5" w:rsidRDefault="008502F5" w:rsidP="00C62F99">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Afficher les valeurs de compteur </w:t>
      </w:r>
      <w:r w:rsidRPr="008502F5">
        <w:rPr>
          <w:color w:val="008C00"/>
          <w:lang w:eastAsia="en-US"/>
        </w:rPr>
        <w:t>5</w:t>
      </w:r>
      <w:r w:rsidRPr="008502F5">
        <w:rPr>
          <w:b/>
          <w:bCs/>
          <w:color w:val="7F9FBF"/>
          <w:lang w:eastAsia="en-US"/>
        </w:rPr>
        <w:t>,</w:t>
      </w:r>
      <w:r w:rsidRPr="008502F5">
        <w:rPr>
          <w:color w:val="008C00"/>
          <w:lang w:eastAsia="en-US"/>
        </w:rPr>
        <w:t>4</w:t>
      </w:r>
      <w:r w:rsidRPr="008502F5">
        <w:rPr>
          <w:b/>
          <w:bCs/>
          <w:color w:val="7F9FBF"/>
          <w:lang w:eastAsia="en-US"/>
        </w:rPr>
        <w:t>,</w:t>
      </w:r>
      <w:r w:rsidRPr="008502F5">
        <w:rPr>
          <w:color w:val="008C00"/>
          <w:lang w:eastAsia="en-US"/>
        </w:rPr>
        <w:t>3</w:t>
      </w:r>
      <w:r w:rsidRPr="008502F5">
        <w:rPr>
          <w:b/>
          <w:bCs/>
          <w:color w:val="7F9FBF"/>
          <w:lang w:eastAsia="en-US"/>
        </w:rPr>
        <w:t>,</w:t>
      </w:r>
      <w:r w:rsidRPr="008502F5">
        <w:rPr>
          <w:color w:val="008C00"/>
          <w:lang w:eastAsia="en-US"/>
        </w:rPr>
        <w:t>2</w:t>
      </w:r>
      <w:r w:rsidRPr="008502F5">
        <w:rPr>
          <w:b/>
          <w:bCs/>
          <w:color w:val="7F9FBF"/>
          <w:lang w:eastAsia="en-US"/>
        </w:rPr>
        <w:t>,</w:t>
      </w:r>
      <w:r w:rsidRPr="008502F5">
        <w:rPr>
          <w:color w:val="008C00"/>
          <w:lang w:eastAsia="en-US"/>
        </w:rPr>
        <w:t>1</w:t>
      </w:r>
      <w:r w:rsidRPr="008502F5">
        <w:rPr>
          <w:b/>
          <w:bCs/>
          <w:color w:val="7F9FBF"/>
          <w:lang w:eastAsia="en-US"/>
        </w:rPr>
        <w:t>,</w:t>
      </w:r>
      <w:r w:rsidRPr="008502F5">
        <w:rPr>
          <w:color w:val="008C00"/>
          <w:lang w:eastAsia="en-US"/>
        </w:rPr>
        <w:t>0</w:t>
      </w:r>
      <w:r w:rsidRPr="008502F5">
        <w:rPr>
          <w:b/>
          <w:bCs/>
          <w:color w:val="7F9FBF"/>
          <w:lang w:eastAsia="en-US"/>
        </w:rPr>
        <w:t>,-</w:t>
      </w:r>
      <w:r w:rsidRPr="008502F5">
        <w:rPr>
          <w:color w:val="008C00"/>
          <w:lang w:eastAsia="en-US"/>
        </w:rPr>
        <w:t>1</w:t>
      </w:r>
      <w:r w:rsidRPr="008502F5">
        <w:rPr>
          <w:b/>
          <w:bCs/>
          <w:color w:val="7F9FBF"/>
          <w:lang w:eastAsia="en-US"/>
        </w:rPr>
        <w:t>,-</w:t>
      </w:r>
      <w:r w:rsidRPr="008502F5">
        <w:rPr>
          <w:color w:val="008C00"/>
          <w:lang w:eastAsia="en-US"/>
        </w:rPr>
        <w:t>2</w:t>
      </w:r>
      <w:r w:rsidRPr="008502F5">
        <w:rPr>
          <w:b/>
          <w:bCs/>
          <w:color w:val="7F9FBF"/>
          <w:lang w:eastAsia="en-US"/>
        </w:rPr>
        <w:t>,-</w:t>
      </w:r>
      <w:r w:rsidRPr="008502F5">
        <w:rPr>
          <w:color w:val="008C00"/>
          <w:lang w:eastAsia="en-US"/>
        </w:rPr>
        <w:t>3</w:t>
      </w:r>
      <w:r w:rsidRPr="008502F5">
        <w:rPr>
          <w:b/>
          <w:bCs/>
          <w:color w:val="7F9FBF"/>
          <w:lang w:eastAsia="en-US"/>
        </w:rPr>
        <w:t>,-</w:t>
      </w:r>
      <w:r w:rsidRPr="008502F5">
        <w:rPr>
          <w:color w:val="008C00"/>
          <w:lang w:eastAsia="en-US"/>
        </w:rPr>
        <w:t>4</w:t>
      </w:r>
      <w:r w:rsidRPr="008502F5">
        <w:rPr>
          <w:b/>
          <w:bCs/>
          <w:color w:val="7F9FBF"/>
          <w:lang w:eastAsia="en-US"/>
        </w:rPr>
        <w:t>,-</w:t>
      </w:r>
      <w:r w:rsidRPr="008502F5">
        <w:rPr>
          <w:color w:val="008C00"/>
          <w:lang w:eastAsia="en-US"/>
        </w:rPr>
        <w:t>5</w:t>
      </w:r>
    </w:p>
    <w:p w14:paraId="6AD990F6" w14:textId="77777777" w:rsidR="008502F5" w:rsidRPr="008502F5" w:rsidRDefault="008502F5" w:rsidP="00305EEB">
      <w:pPr>
        <w:pStyle w:val="Code"/>
        <w:rPr>
          <w:color w:val="000000"/>
          <w:lang w:val="en-CA" w:eastAsia="en-US"/>
        </w:rPr>
      </w:pPr>
      <w:r w:rsidRPr="008502F5">
        <w:rPr>
          <w:lang w:eastAsia="en-US"/>
        </w:rPr>
        <w:t> </w:t>
      </w:r>
      <w:r w:rsidRPr="008502F5">
        <w:rPr>
          <w:lang w:val="en-CA" w:eastAsia="en-US"/>
        </w:rPr>
        <w:t>*/</w:t>
      </w:r>
    </w:p>
    <w:p w14:paraId="379B1525" w14:textId="77777777" w:rsidR="008502F5" w:rsidRPr="008502F5" w:rsidRDefault="008502F5" w:rsidP="008502F5">
      <w:pPr>
        <w:pStyle w:val="Code"/>
        <w:rPr>
          <w:color w:val="000000"/>
          <w:lang w:val="en-CA" w:eastAsia="en-US"/>
        </w:rPr>
      </w:pPr>
      <w:r w:rsidRPr="008502F5">
        <w:rPr>
          <w:b/>
          <w:bCs/>
          <w:color w:val="800000"/>
          <w:lang w:val="en-CA" w:eastAsia="en-US"/>
        </w:rPr>
        <w:t>import</w:t>
      </w:r>
      <w:r w:rsidRPr="008502F5">
        <w:rPr>
          <w:color w:val="004A43"/>
          <w:lang w:val="en-CA" w:eastAsia="en-US"/>
        </w:rPr>
        <w:t xml:space="preserve"> javax</w:t>
      </w:r>
      <w:r w:rsidRPr="008502F5">
        <w:rPr>
          <w:color w:val="808030"/>
          <w:lang w:val="en-CA" w:eastAsia="en-US"/>
        </w:rPr>
        <w:t>.</w:t>
      </w:r>
      <w:r w:rsidRPr="008502F5">
        <w:rPr>
          <w:color w:val="004A43"/>
          <w:lang w:val="en-CA" w:eastAsia="en-US"/>
        </w:rPr>
        <w:t>swing</w:t>
      </w:r>
      <w:r w:rsidRPr="008502F5">
        <w:rPr>
          <w:color w:val="808030"/>
          <w:lang w:val="en-CA" w:eastAsia="en-US"/>
        </w:rPr>
        <w:t>.</w:t>
      </w:r>
      <w:r w:rsidRPr="008502F5">
        <w:rPr>
          <w:color w:val="004A43"/>
          <w:lang w:val="en-CA" w:eastAsia="en-US"/>
        </w:rPr>
        <w:t>JOptionPane</w:t>
      </w:r>
      <w:r w:rsidRPr="008502F5">
        <w:rPr>
          <w:color w:val="800080"/>
          <w:lang w:val="en-CA" w:eastAsia="en-US"/>
        </w:rPr>
        <w:t>;</w:t>
      </w:r>
    </w:p>
    <w:p w14:paraId="5386F5F2" w14:textId="77777777" w:rsidR="008502F5" w:rsidRPr="008502F5" w:rsidRDefault="008502F5" w:rsidP="008502F5">
      <w:pPr>
        <w:pStyle w:val="Code"/>
        <w:rPr>
          <w:color w:val="000000"/>
          <w:lang w:val="en-CA" w:eastAsia="en-US"/>
        </w:rPr>
      </w:pP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class</w:t>
      </w:r>
      <w:r w:rsidRPr="008502F5">
        <w:rPr>
          <w:color w:val="000000"/>
          <w:lang w:val="en-CA" w:eastAsia="en-US"/>
        </w:rPr>
        <w:t xml:space="preserve"> ExerciceWhile2</w:t>
      </w:r>
      <w:r w:rsidRPr="008502F5">
        <w:rPr>
          <w:color w:val="800080"/>
          <w:lang w:val="en-CA" w:eastAsia="en-US"/>
        </w:rPr>
        <w:t>{</w:t>
      </w:r>
    </w:p>
    <w:p w14:paraId="7B962605" w14:textId="77777777" w:rsidR="008502F5" w:rsidRPr="008502F5" w:rsidRDefault="008502F5" w:rsidP="008502F5">
      <w:pPr>
        <w:pStyle w:val="Code"/>
        <w:rPr>
          <w:color w:val="000000"/>
          <w:lang w:val="en-CA" w:eastAsia="en-US"/>
        </w:rPr>
      </w:pPr>
      <w:r w:rsidRPr="008502F5">
        <w:rPr>
          <w:color w:val="000000"/>
          <w:lang w:val="en-CA"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4A3D773D" w14:textId="77777777" w:rsidR="008502F5" w:rsidRPr="008502F5" w:rsidRDefault="008502F5" w:rsidP="008502F5">
      <w:pPr>
        <w:pStyle w:val="Code"/>
        <w:rPr>
          <w:color w:val="000000"/>
          <w:lang w:eastAsia="en-US"/>
        </w:rPr>
      </w:pPr>
      <w:r w:rsidRPr="008502F5">
        <w:rPr>
          <w:color w:val="000000"/>
          <w:lang w:val="en-CA" w:eastAsia="en-US"/>
        </w:rPr>
        <w:t xml:space="preserve">        </w:t>
      </w:r>
      <w:r w:rsidRPr="008502F5">
        <w:rPr>
          <w:color w:val="BB7977"/>
          <w:lang w:eastAsia="en-US"/>
        </w:rPr>
        <w:t>int</w:t>
      </w:r>
      <w:r w:rsidRPr="008502F5">
        <w:rPr>
          <w:color w:val="000000"/>
          <w:lang w:eastAsia="en-US"/>
        </w:rPr>
        <w:t xml:space="preserve"> compteur</w:t>
      </w:r>
      <w:r w:rsidRPr="008502F5">
        <w:rPr>
          <w:color w:val="800080"/>
          <w:lang w:eastAsia="en-US"/>
        </w:rPr>
        <w:t>;</w:t>
      </w:r>
    </w:p>
    <w:p w14:paraId="33144EE1" w14:textId="77777777" w:rsidR="008502F5" w:rsidRPr="008502F5" w:rsidRDefault="008502F5" w:rsidP="008502F5">
      <w:pPr>
        <w:pStyle w:val="Code"/>
        <w:rPr>
          <w:color w:val="000000"/>
          <w:lang w:eastAsia="en-US"/>
        </w:rPr>
      </w:pP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5</w:t>
      </w:r>
      <w:r w:rsidRPr="008502F5">
        <w:rPr>
          <w:color w:val="800080"/>
          <w:lang w:eastAsia="en-US"/>
        </w:rPr>
        <w:t>;</w:t>
      </w:r>
    </w:p>
    <w:p w14:paraId="2D22E0E9"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800000"/>
          <w:lang w:eastAsia="en-US"/>
        </w:rPr>
        <w:t>while</w:t>
      </w:r>
      <w:r w:rsidRPr="008502F5">
        <w:rPr>
          <w:color w:val="808030"/>
          <w:lang w:eastAsia="en-US"/>
        </w:rPr>
        <w:t>(</w:t>
      </w:r>
      <w:r w:rsidRPr="008502F5">
        <w:rPr>
          <w:color w:val="000000"/>
          <w:lang w:eastAsia="en-US"/>
        </w:rPr>
        <w:t xml:space="preserve">compteur </w:t>
      </w:r>
      <w:r w:rsidRPr="008502F5">
        <w:rPr>
          <w:color w:val="808030"/>
          <w:lang w:eastAsia="en-US"/>
        </w:rPr>
        <w:t>&gt;=</w:t>
      </w:r>
      <w:r w:rsidRPr="008502F5">
        <w:rPr>
          <w:color w:val="000000"/>
          <w:lang w:eastAsia="en-US"/>
        </w:rPr>
        <w:t xml:space="preserve"> </w:t>
      </w:r>
      <w:r w:rsidRPr="008502F5">
        <w:rPr>
          <w:color w:val="808030"/>
          <w:lang w:eastAsia="en-US"/>
        </w:rPr>
        <w:t>-</w:t>
      </w:r>
      <w:r w:rsidRPr="008502F5">
        <w:rPr>
          <w:color w:val="008C00"/>
          <w:lang w:eastAsia="en-US"/>
        </w:rPr>
        <w:t>5</w:t>
      </w:r>
      <w:r w:rsidRPr="008502F5">
        <w:rPr>
          <w:color w:val="808030"/>
          <w:lang w:eastAsia="en-US"/>
        </w:rPr>
        <w:t>)</w:t>
      </w:r>
      <w:r w:rsidRPr="008502F5">
        <w:rPr>
          <w:color w:val="800080"/>
          <w:lang w:eastAsia="en-US"/>
        </w:rPr>
        <w:t>{</w:t>
      </w:r>
    </w:p>
    <w:p w14:paraId="2E1B15F3"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"Valeur du compteur:"</w:t>
      </w:r>
      <w:r w:rsidRPr="008502F5">
        <w:rPr>
          <w:color w:val="808030"/>
          <w:lang w:eastAsia="en-US"/>
        </w:rPr>
        <w:t>+</w:t>
      </w:r>
      <w:r w:rsidRPr="008502F5">
        <w:rPr>
          <w:color w:val="000000"/>
          <w:lang w:eastAsia="en-US"/>
        </w:rPr>
        <w:t>compteur</w:t>
      </w:r>
      <w:r w:rsidRPr="008502F5">
        <w:rPr>
          <w:color w:val="808030"/>
          <w:lang w:eastAsia="en-US"/>
        </w:rPr>
        <w:t>)</w:t>
      </w:r>
      <w:r w:rsidRPr="008502F5">
        <w:rPr>
          <w:color w:val="800080"/>
          <w:lang w:eastAsia="en-US"/>
        </w:rPr>
        <w:t>;</w:t>
      </w:r>
    </w:p>
    <w:p w14:paraId="6025D3CE" w14:textId="77777777" w:rsidR="008502F5" w:rsidRPr="008502F5" w:rsidRDefault="008502F5" w:rsidP="008502F5">
      <w:pPr>
        <w:pStyle w:val="Code"/>
        <w:rPr>
          <w:color w:val="000000"/>
          <w:lang w:eastAsia="en-US"/>
        </w:rPr>
      </w:pPr>
      <w:r w:rsidRPr="008502F5">
        <w:rPr>
          <w:color w:val="000000"/>
          <w:lang w:eastAsia="en-US"/>
        </w:rPr>
        <w:t xml:space="preserve">            compteur </w:t>
      </w:r>
      <w:r w:rsidRPr="008502F5">
        <w:rPr>
          <w:color w:val="808030"/>
          <w:lang w:eastAsia="en-US"/>
        </w:rPr>
        <w: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p>
    <w:p w14:paraId="263B7F72"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53950AAF"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BB7977"/>
          <w:lang w:eastAsia="en-US"/>
        </w:rPr>
        <w:t>System</w:t>
      </w:r>
      <w:r w:rsidRPr="008502F5">
        <w:rPr>
          <w:color w:val="808030"/>
          <w:lang w:eastAsia="en-US"/>
        </w:rPr>
        <w:t>.</w:t>
      </w:r>
      <w:r w:rsidRPr="008502F5">
        <w:rPr>
          <w:color w:val="000000"/>
          <w:lang w:eastAsia="en-US"/>
        </w:rPr>
        <w:t>exit</w:t>
      </w:r>
      <w:r w:rsidRPr="008502F5">
        <w:rPr>
          <w:color w:val="808030"/>
          <w:lang w:eastAsia="en-US"/>
        </w:rPr>
        <w:t>(</w:t>
      </w:r>
      <w:r w:rsidRPr="008502F5">
        <w:rPr>
          <w:color w:val="008C00"/>
          <w:lang w:eastAsia="en-US"/>
        </w:rPr>
        <w:t>0</w:t>
      </w:r>
      <w:r w:rsidRPr="008502F5">
        <w:rPr>
          <w:color w:val="808030"/>
          <w:lang w:eastAsia="en-US"/>
        </w:rPr>
        <w:t>)</w:t>
      </w:r>
      <w:r w:rsidRPr="008502F5">
        <w:rPr>
          <w:color w:val="800080"/>
          <w:lang w:eastAsia="en-US"/>
        </w:rPr>
        <w:t>;</w:t>
      </w:r>
    </w:p>
    <w:p w14:paraId="17C7C65A"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661117F3" w14:textId="69EAA66C" w:rsidR="008502F5" w:rsidRDefault="008502F5" w:rsidP="008502F5">
      <w:pPr>
        <w:pStyle w:val="Code"/>
        <w:rPr>
          <w:color w:val="800080"/>
          <w:lang w:eastAsia="en-US"/>
        </w:rPr>
      </w:pPr>
      <w:r w:rsidRPr="008502F5">
        <w:rPr>
          <w:color w:val="800080"/>
          <w:lang w:eastAsia="en-US"/>
        </w:rPr>
        <w:t>}</w:t>
      </w:r>
    </w:p>
    <w:p w14:paraId="69FF5DAA" w14:textId="77777777" w:rsidR="00117845" w:rsidRPr="008502F5" w:rsidRDefault="00117845" w:rsidP="008502F5">
      <w:pPr>
        <w:pStyle w:val="Code"/>
        <w:rPr>
          <w:color w:val="000000"/>
          <w:lang w:eastAsia="en-US"/>
        </w:rPr>
      </w:pPr>
    </w:p>
    <w:p w14:paraId="1088D091" w14:textId="77777777" w:rsidR="00522D83" w:rsidRDefault="00522D83" w:rsidP="00522D83">
      <w:pPr>
        <w:pStyle w:val="Corpsdetexte"/>
        <w:rPr>
          <w:b/>
          <w:bCs/>
        </w:rPr>
      </w:pPr>
    </w:p>
    <w:p w14:paraId="6BB5FC6D" w14:textId="77777777" w:rsidR="00522D83" w:rsidRDefault="00522D83" w:rsidP="00522D83">
      <w:pPr>
        <w:pStyle w:val="Corpsdetexte"/>
      </w:pPr>
      <w:r w:rsidRPr="004B6A10">
        <w:rPr>
          <w:b/>
          <w:bCs/>
        </w:rPr>
        <w:t>Exercice</w:t>
      </w:r>
      <w:r>
        <w:t xml:space="preserve">. Reprenons l’exemple de lecture d’entiers afin d’en afficher la somme. Nous avons vu le cas de deux et de trois entiers. Maintenant cherchons à extrapoler jusqu’à 10 entiers ! Il serait très long de répéter dix fois la lecture, la conversion et l’accumulation dans somme. Une solution naturelle est d’utiliser un énoncé </w:t>
      </w:r>
      <w:r w:rsidRPr="0072127B">
        <w:rPr>
          <w:i/>
          <w:iCs/>
        </w:rPr>
        <w:t>while</w:t>
      </w:r>
      <w:r>
        <w:t>. Dans cet exercice, utilisez une boucle while pour lire dix entiers et en afficher la somme.</w:t>
      </w:r>
    </w:p>
    <w:p w14:paraId="3FA1D2D1" w14:textId="21A4C0A4" w:rsidR="00522D83" w:rsidRDefault="00522D83" w:rsidP="00C62F99">
      <w:pPr>
        <w:pStyle w:val="Corpsdetexte"/>
        <w:keepNext/>
        <w:keepLines/>
      </w:pPr>
      <w:r w:rsidRPr="00365931">
        <w:rPr>
          <w:b/>
        </w:rPr>
        <w:t>Solution</w:t>
      </w:r>
      <w:r>
        <w:t xml:space="preserve">. </w:t>
      </w:r>
      <w:hyperlink r:id="rId116"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ExerciceWhile3.java</w:t>
      </w:r>
    </w:p>
    <w:p w14:paraId="44A11019" w14:textId="77777777" w:rsidR="008502F5" w:rsidRPr="008502F5" w:rsidRDefault="008502F5" w:rsidP="00C62F99">
      <w:pPr>
        <w:pStyle w:val="Code"/>
        <w:rPr>
          <w:color w:val="000000"/>
          <w:lang w:eastAsia="en-US"/>
        </w:rPr>
      </w:pPr>
      <w:r w:rsidRPr="008502F5">
        <w:rPr>
          <w:lang w:eastAsia="en-US"/>
        </w:rPr>
        <w:t>/**</w:t>
      </w:r>
    </w:p>
    <w:p w14:paraId="71F35F8D" w14:textId="77777777" w:rsidR="008502F5" w:rsidRPr="008502F5" w:rsidRDefault="008502F5" w:rsidP="00C62F99">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ExerciceWhile3</w:t>
      </w:r>
      <w:r w:rsidRPr="008502F5">
        <w:rPr>
          <w:color w:val="008C00"/>
          <w:lang w:eastAsia="en-US"/>
        </w:rPr>
        <w:t>.</w:t>
      </w:r>
      <w:r w:rsidRPr="008502F5">
        <w:rPr>
          <w:lang w:eastAsia="en-US"/>
        </w:rPr>
        <w:t>java</w:t>
      </w:r>
    </w:p>
    <w:p w14:paraId="20A5A793" w14:textId="77777777" w:rsidR="008502F5" w:rsidRPr="008502F5" w:rsidRDefault="008502F5" w:rsidP="00C62F99">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Lire dix entiers et en afficher la somme avec un while</w:t>
      </w:r>
    </w:p>
    <w:p w14:paraId="0E1A75EB" w14:textId="77777777" w:rsidR="008502F5" w:rsidRPr="007616BC" w:rsidRDefault="008502F5" w:rsidP="00C62F99">
      <w:pPr>
        <w:pStyle w:val="Code"/>
        <w:rPr>
          <w:color w:val="000000"/>
          <w:lang w:val="en-US" w:eastAsia="en-US"/>
        </w:rPr>
      </w:pPr>
      <w:r w:rsidRPr="008502F5">
        <w:rPr>
          <w:lang w:eastAsia="en-US"/>
        </w:rPr>
        <w:t> </w:t>
      </w:r>
      <w:r w:rsidRPr="007616BC">
        <w:rPr>
          <w:lang w:val="en-US" w:eastAsia="en-US"/>
        </w:rPr>
        <w:t>*/</w:t>
      </w:r>
    </w:p>
    <w:p w14:paraId="282A5EBC" w14:textId="77777777" w:rsidR="008502F5" w:rsidRPr="007616BC" w:rsidRDefault="008502F5" w:rsidP="008502F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7C812C22" w14:textId="77777777" w:rsidR="008502F5" w:rsidRPr="007616BC" w:rsidRDefault="008502F5"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ExerciceWhile3 </w:t>
      </w:r>
      <w:r w:rsidRPr="007616BC">
        <w:rPr>
          <w:b/>
          <w:bCs/>
          <w:color w:val="800000"/>
          <w:lang w:val="en-US" w:eastAsia="en-US"/>
        </w:rPr>
        <w:t>extends</w:t>
      </w:r>
      <w:r w:rsidRPr="007616BC">
        <w:rPr>
          <w:color w:val="000000"/>
          <w:lang w:val="en-US" w:eastAsia="en-US"/>
        </w:rPr>
        <w:t xml:space="preserve"> Object </w:t>
      </w:r>
      <w:r w:rsidRPr="007616BC">
        <w:rPr>
          <w:color w:val="800080"/>
          <w:lang w:val="en-US" w:eastAsia="en-US"/>
        </w:rPr>
        <w:t>{</w:t>
      </w:r>
    </w:p>
    <w:p w14:paraId="02870C64" w14:textId="77777777" w:rsidR="008502F5" w:rsidRPr="007616BC" w:rsidRDefault="008502F5" w:rsidP="001721B8">
      <w:pPr>
        <w:pStyle w:val="Code"/>
        <w:keepNext w:val="0"/>
        <w:keepLines w:val="0"/>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11F30B82" w14:textId="77777777" w:rsidR="008502F5" w:rsidRPr="008502F5" w:rsidRDefault="008502F5" w:rsidP="001721B8">
      <w:pPr>
        <w:pStyle w:val="Code"/>
        <w:keepNext w:val="0"/>
        <w:keepLines w:val="0"/>
        <w:rPr>
          <w:color w:val="000000"/>
          <w:lang w:eastAsia="en-US"/>
        </w:rPr>
      </w:pPr>
      <w:r w:rsidRPr="007616BC">
        <w:rPr>
          <w:color w:val="000000"/>
          <w:lang w:val="en-US" w:eastAsia="en-US"/>
        </w:rPr>
        <w:t xml:space="preserve">        </w:t>
      </w:r>
      <w:r w:rsidRPr="008502F5">
        <w:rPr>
          <w:b/>
          <w:bCs/>
          <w:color w:val="BB7977"/>
          <w:lang w:eastAsia="en-US"/>
        </w:rPr>
        <w:t>String</w:t>
      </w:r>
      <w:r w:rsidRPr="008502F5">
        <w:rPr>
          <w:color w:val="000000"/>
          <w:lang w:eastAsia="en-US"/>
        </w:rPr>
        <w:t xml:space="preserve"> serie</w:t>
      </w:r>
      <w:r w:rsidRPr="008502F5">
        <w:rPr>
          <w:color w:val="800080"/>
          <w:lang w:eastAsia="en-US"/>
        </w:rPr>
        <w:t>;</w:t>
      </w:r>
    </w:p>
    <w:p w14:paraId="340D3007"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entier</w:t>
      </w:r>
      <w:r w:rsidRPr="008502F5">
        <w:rPr>
          <w:color w:val="800080"/>
          <w:lang w:eastAsia="en-US"/>
        </w:rPr>
        <w:t>;</w:t>
      </w:r>
    </w:p>
    <w:p w14:paraId="78F8570E"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p>
    <w:p w14:paraId="6A309E1B" w14:textId="77777777" w:rsidR="008502F5" w:rsidRDefault="008502F5" w:rsidP="001721B8">
      <w:pPr>
        <w:pStyle w:val="Code"/>
        <w:keepNext w:val="0"/>
        <w:keepLines w:val="0"/>
        <w:rPr>
          <w:color w:val="80008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somme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7571D269" w14:textId="77777777" w:rsidR="00C62F99" w:rsidRPr="008502F5" w:rsidRDefault="00C62F99" w:rsidP="001721B8">
      <w:pPr>
        <w:pStyle w:val="Code"/>
        <w:keepNext w:val="0"/>
        <w:keepLines w:val="0"/>
        <w:rPr>
          <w:color w:val="000000"/>
          <w:lang w:eastAsia="en-US"/>
        </w:rPr>
      </w:pPr>
    </w:p>
    <w:p w14:paraId="662E72E8"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b/>
          <w:bCs/>
          <w:color w:val="800000"/>
          <w:lang w:eastAsia="en-US"/>
        </w:rPr>
        <w:t>while</w:t>
      </w:r>
      <w:r w:rsidRPr="008502F5">
        <w:rPr>
          <w:color w:val="000000"/>
          <w:lang w:eastAsia="en-US"/>
        </w:rPr>
        <w:t xml:space="preserve"> </w:t>
      </w:r>
      <w:r w:rsidRPr="008502F5">
        <w:rPr>
          <w:color w:val="808030"/>
          <w:lang w:eastAsia="en-US"/>
        </w:rPr>
        <w:t>(</w:t>
      </w:r>
      <w:r w:rsidRPr="008502F5">
        <w:rPr>
          <w:color w:val="000000"/>
          <w:lang w:eastAsia="en-US"/>
        </w:rPr>
        <w:t xml:space="preserve">compteur </w:t>
      </w:r>
      <w:r w:rsidRPr="008502F5">
        <w:rPr>
          <w:color w:val="808030"/>
          <w:lang w:eastAsia="en-US"/>
        </w:rPr>
        <w:t>&lt;=</w:t>
      </w:r>
      <w:r w:rsidRPr="008502F5">
        <w:rPr>
          <w:color w:val="008C00"/>
          <w:lang w:eastAsia="en-US"/>
        </w:rPr>
        <w:t>10</w:t>
      </w:r>
      <w:r w:rsidRPr="008502F5">
        <w:rPr>
          <w:color w:val="808030"/>
          <w:lang w:eastAsia="en-US"/>
        </w:rPr>
        <w:t>)</w:t>
      </w:r>
      <w:r w:rsidRPr="008502F5">
        <w:rPr>
          <w:color w:val="800080"/>
          <w:lang w:eastAsia="en-US"/>
        </w:rPr>
        <w:t>{</w:t>
      </w:r>
    </w:p>
    <w:p w14:paraId="1EFB2D36"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serie </w:t>
      </w:r>
      <w:r w:rsidRPr="008502F5">
        <w:rPr>
          <w:color w:val="808030"/>
          <w:lang w:eastAsia="en-US"/>
        </w:rPr>
        <w:t>=</w:t>
      </w:r>
      <w:r w:rsidRPr="008502F5">
        <w:rPr>
          <w:color w:val="000000"/>
          <w:lang w:eastAsia="en-US"/>
        </w:rPr>
        <w:t xml:space="preserve"> javax</w:t>
      </w:r>
      <w:r w:rsidRPr="008502F5">
        <w:rPr>
          <w:color w:val="808030"/>
          <w:lang w:eastAsia="en-US"/>
        </w:rPr>
        <w:t>.</w:t>
      </w:r>
      <w:r w:rsidRPr="008502F5">
        <w:rPr>
          <w:color w:val="000000"/>
          <w:lang w:eastAsia="en-US"/>
        </w:rPr>
        <w:t>swing</w:t>
      </w:r>
      <w:r w:rsidRPr="008502F5">
        <w:rPr>
          <w:color w:val="808030"/>
          <w:lang w:eastAsia="en-US"/>
        </w:rPr>
        <w:t>.</w:t>
      </w:r>
      <w:r w:rsidRPr="008502F5">
        <w:rPr>
          <w:color w:val="000000"/>
          <w:lang w:eastAsia="en-US"/>
        </w:rPr>
        <w:t>JOptionPane</w:t>
      </w:r>
      <w:r w:rsidRPr="008502F5">
        <w:rPr>
          <w:color w:val="808030"/>
          <w:lang w:eastAsia="en-US"/>
        </w:rPr>
        <w:t>.</w:t>
      </w:r>
      <w:r w:rsidRPr="008502F5">
        <w:rPr>
          <w:color w:val="000000"/>
          <w:lang w:eastAsia="en-US"/>
        </w:rPr>
        <w:t>showInputDialog</w:t>
      </w:r>
      <w:r w:rsidRPr="008502F5">
        <w:rPr>
          <w:color w:val="808030"/>
          <w:lang w:eastAsia="en-US"/>
        </w:rPr>
        <w:t>(</w:t>
      </w:r>
      <w:r w:rsidRPr="008502F5">
        <w:rPr>
          <w:color w:val="0000E6"/>
          <w:lang w:eastAsia="en-US"/>
        </w:rPr>
        <w:t>"Entrez un entier"</w:t>
      </w:r>
      <w:r w:rsidRPr="008502F5">
        <w:rPr>
          <w:color w:val="808030"/>
          <w:lang w:eastAsia="en-US"/>
        </w:rPr>
        <w:t>)</w:t>
      </w:r>
      <w:r w:rsidRPr="008502F5">
        <w:rPr>
          <w:color w:val="800080"/>
          <w:lang w:eastAsia="en-US"/>
        </w:rPr>
        <w:t>;</w:t>
      </w:r>
    </w:p>
    <w:p w14:paraId="25023EEB"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b/>
          <w:bCs/>
          <w:color w:val="BB7977"/>
          <w:lang w:eastAsia="en-US"/>
        </w:rPr>
        <w:t>Integer</w:t>
      </w:r>
      <w:r w:rsidRPr="008502F5">
        <w:rPr>
          <w:color w:val="808030"/>
          <w:lang w:eastAsia="en-US"/>
        </w:rPr>
        <w:t>.</w:t>
      </w:r>
      <w:r w:rsidRPr="008502F5">
        <w:rPr>
          <w:color w:val="000000"/>
          <w:lang w:eastAsia="en-US"/>
        </w:rPr>
        <w:t xml:space="preserve">parseInt </w:t>
      </w:r>
      <w:r w:rsidRPr="008502F5">
        <w:rPr>
          <w:color w:val="808030"/>
          <w:lang w:eastAsia="en-US"/>
        </w:rPr>
        <w:t>(</w:t>
      </w:r>
      <w:r w:rsidRPr="008502F5">
        <w:rPr>
          <w:color w:val="000000"/>
          <w:lang w:eastAsia="en-US"/>
        </w:rPr>
        <w:t>serie</w:t>
      </w:r>
      <w:r w:rsidRPr="008502F5">
        <w:rPr>
          <w:color w:val="808030"/>
          <w:lang w:eastAsia="en-US"/>
        </w:rPr>
        <w:t>)</w:t>
      </w:r>
      <w:r w:rsidRPr="008502F5">
        <w:rPr>
          <w:color w:val="800080"/>
          <w:lang w:eastAsia="en-US"/>
        </w:rPr>
        <w:t>;</w:t>
      </w:r>
    </w:p>
    <w:p w14:paraId="62349017"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somme </w:t>
      </w:r>
      <w:r w:rsidRPr="008502F5">
        <w:rPr>
          <w:color w:val="808030"/>
          <w:lang w:eastAsia="en-US"/>
        </w:rPr>
        <w:t>=</w:t>
      </w:r>
      <w:r w:rsidRPr="008502F5">
        <w:rPr>
          <w:color w:val="000000"/>
          <w:lang w:eastAsia="en-US"/>
        </w:rPr>
        <w:t xml:space="preserve"> somme </w:t>
      </w:r>
      <w:r w:rsidRPr="008502F5">
        <w:rPr>
          <w:color w:val="808030"/>
          <w:lang w:eastAsia="en-US"/>
        </w:rPr>
        <w:t>+</w:t>
      </w:r>
      <w:r w:rsidRPr="008502F5">
        <w:rPr>
          <w:color w:val="000000"/>
          <w:lang w:eastAsia="en-US"/>
        </w:rPr>
        <w:t xml:space="preserve"> entier</w:t>
      </w:r>
      <w:r w:rsidRPr="008502F5">
        <w:rPr>
          <w:color w:val="800080"/>
          <w:lang w:eastAsia="en-US"/>
        </w:rPr>
        <w:t>;</w:t>
      </w:r>
    </w:p>
    <w:p w14:paraId="1588B094"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compteur </w:t>
      </w:r>
      <w:r w:rsidRPr="008502F5">
        <w:rPr>
          <w:color w:val="808030"/>
          <w:lang w:eastAsia="en-US"/>
        </w:rPr>
        <w: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p>
    <w:p w14:paraId="37EAD8A9"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800080"/>
          <w:lang w:eastAsia="en-US"/>
        </w:rPr>
        <w:t>}</w:t>
      </w:r>
    </w:p>
    <w:p w14:paraId="47869C64"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"La somme des dix entiers est "</w:t>
      </w:r>
      <w:r w:rsidRPr="008502F5">
        <w:rPr>
          <w:color w:val="000000"/>
          <w:lang w:eastAsia="en-US"/>
        </w:rPr>
        <w:t xml:space="preserve"> </w:t>
      </w:r>
      <w:r w:rsidRPr="008502F5">
        <w:rPr>
          <w:color w:val="808030"/>
          <w:lang w:eastAsia="en-US"/>
        </w:rPr>
        <w:t>+</w:t>
      </w:r>
      <w:r w:rsidRPr="008502F5">
        <w:rPr>
          <w:color w:val="000000"/>
          <w:lang w:eastAsia="en-US"/>
        </w:rPr>
        <w:t xml:space="preserve"> somme</w:t>
      </w:r>
      <w:r w:rsidRPr="008502F5">
        <w:rPr>
          <w:color w:val="808030"/>
          <w:lang w:eastAsia="en-US"/>
        </w:rPr>
        <w:t>)</w:t>
      </w:r>
      <w:r w:rsidRPr="008502F5">
        <w:rPr>
          <w:color w:val="800080"/>
          <w:lang w:eastAsia="en-US"/>
        </w:rPr>
        <w:t>;</w:t>
      </w:r>
    </w:p>
    <w:p w14:paraId="122A8FBB" w14:textId="77777777" w:rsidR="008502F5" w:rsidRPr="00452667" w:rsidRDefault="008502F5" w:rsidP="008502F5">
      <w:pPr>
        <w:pStyle w:val="Code"/>
        <w:rPr>
          <w:color w:val="000000"/>
          <w:lang w:eastAsia="en-US"/>
        </w:rPr>
      </w:pPr>
      <w:r w:rsidRPr="008502F5">
        <w:rPr>
          <w:color w:val="000000"/>
          <w:lang w:eastAsia="en-US"/>
        </w:rPr>
        <w:lastRenderedPageBreak/>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05D8C5E4"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682C5DD8" w14:textId="04B93A33" w:rsidR="008502F5" w:rsidRDefault="008502F5" w:rsidP="008502F5">
      <w:pPr>
        <w:pStyle w:val="Code"/>
        <w:rPr>
          <w:color w:val="800080"/>
          <w:lang w:eastAsia="en-US"/>
        </w:rPr>
      </w:pPr>
      <w:r w:rsidRPr="00452667">
        <w:rPr>
          <w:color w:val="800080"/>
          <w:lang w:eastAsia="en-US"/>
        </w:rPr>
        <w:t>}</w:t>
      </w:r>
    </w:p>
    <w:p w14:paraId="50FA582B" w14:textId="77777777" w:rsidR="00117845" w:rsidRPr="00452667" w:rsidRDefault="00117845" w:rsidP="008502F5">
      <w:pPr>
        <w:pStyle w:val="Code"/>
        <w:rPr>
          <w:color w:val="000000"/>
          <w:lang w:eastAsia="en-US"/>
        </w:rPr>
      </w:pPr>
    </w:p>
    <w:p w14:paraId="58F4EBFB" w14:textId="77777777" w:rsidR="00522D83" w:rsidRDefault="00522D83" w:rsidP="00522D83">
      <w:pPr>
        <w:pStyle w:val="Corpsdetexte"/>
        <w:rPr>
          <w:b/>
          <w:bCs/>
        </w:rPr>
      </w:pPr>
    </w:p>
    <w:p w14:paraId="470DD4AC" w14:textId="60FD12AE" w:rsidR="00522D83" w:rsidRDefault="00522D83" w:rsidP="00522D83">
      <w:pPr>
        <w:pStyle w:val="Corpsdetexte"/>
      </w:pPr>
      <w:r w:rsidRPr="002C71C8">
        <w:rPr>
          <w:b/>
          <w:bCs/>
        </w:rPr>
        <w:t>Exercice</w:t>
      </w:r>
      <w:r>
        <w:t xml:space="preserve">. </w:t>
      </w:r>
      <w:r w:rsidR="00117845">
        <w:t>S</w:t>
      </w:r>
      <w:r>
        <w:t>upposons que le nombre d’entiers à lire est inconnu à l’avance. Une technique souvent employée pour arrêter la répétition est l’utilisation d’une valeur spéciale appelée sentinelle qui provoque l’arrêt de la répétition. Par exemple, supposons que le nombre 0 représente la sentinelle. Vous devez donc écrire un programme qui lit une série d’entier jusqu’à ce que l’entier 0 soit entré et produit la somme de ces entiers.</w:t>
      </w:r>
    </w:p>
    <w:p w14:paraId="78A4B82D" w14:textId="4DB704D1" w:rsidR="00522D83" w:rsidRDefault="00522D83" w:rsidP="00305EEB">
      <w:pPr>
        <w:pStyle w:val="Corpsdetexte"/>
        <w:keepNext/>
        <w:keepLines/>
      </w:pPr>
      <w:r w:rsidRPr="002C0483">
        <w:rPr>
          <w:b/>
        </w:rPr>
        <w:t>Solution</w:t>
      </w:r>
      <w:r>
        <w:t xml:space="preserve">. </w:t>
      </w:r>
      <w:hyperlink r:id="rId117"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D35A89" w:rsidRPr="00D35A89">
        <w:rPr>
          <w:rFonts w:ascii="Segoe UI" w:hAnsi="Segoe UI" w:cs="Segoe UI"/>
          <w:b/>
          <w:bCs/>
          <w:color w:val="586069"/>
          <w:lang w:val="fr-CA"/>
        </w:rPr>
        <w:t>chapitre_3</w:t>
      </w:r>
      <w:r w:rsidR="00D35A89">
        <w:rPr>
          <w:rFonts w:ascii="Segoe UI" w:hAnsi="Segoe UI" w:cs="Segoe UI"/>
          <w:color w:val="586069"/>
          <w:lang w:val="fr-CA"/>
        </w:rPr>
        <w:t>/</w:t>
      </w:r>
      <w:r w:rsidRPr="00A35FAA">
        <w:rPr>
          <w:rFonts w:ascii="Segoe UI" w:hAnsi="Segoe UI" w:cs="Segoe UI"/>
          <w:b/>
          <w:bCs/>
          <w:color w:val="586069"/>
          <w:lang w:val="fr-CA"/>
        </w:rPr>
        <w:t>ExerciceWhileSentinelle.java</w:t>
      </w:r>
    </w:p>
    <w:p w14:paraId="7E58C35A" w14:textId="77777777" w:rsidR="008502F5" w:rsidRPr="008502F5" w:rsidRDefault="008502F5" w:rsidP="00305EEB">
      <w:pPr>
        <w:pStyle w:val="Code"/>
        <w:rPr>
          <w:color w:val="000000"/>
          <w:lang w:eastAsia="en-US"/>
        </w:rPr>
      </w:pPr>
      <w:r w:rsidRPr="008502F5">
        <w:rPr>
          <w:lang w:eastAsia="en-US"/>
        </w:rPr>
        <w:t>/**</w:t>
      </w:r>
    </w:p>
    <w:p w14:paraId="2E4B5999"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ExerciceWhileSentinelle</w:t>
      </w:r>
      <w:r w:rsidRPr="008502F5">
        <w:rPr>
          <w:color w:val="008C00"/>
          <w:lang w:eastAsia="en-US"/>
        </w:rPr>
        <w:t>.</w:t>
      </w:r>
      <w:r w:rsidRPr="008502F5">
        <w:rPr>
          <w:lang w:eastAsia="en-US"/>
        </w:rPr>
        <w:t>java</w:t>
      </w:r>
    </w:p>
    <w:p w14:paraId="1BB8FD67"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Lire une suite d'entiers jusqu'à ce que l'entier </w:t>
      </w:r>
      <w:r w:rsidRPr="008502F5">
        <w:rPr>
          <w:color w:val="008C00"/>
          <w:lang w:eastAsia="en-US"/>
        </w:rPr>
        <w:t>0</w:t>
      </w:r>
      <w:r w:rsidRPr="008502F5">
        <w:rPr>
          <w:lang w:eastAsia="en-US"/>
        </w:rPr>
        <w:t xml:space="preserve"> soit entré et afficher la somme</w:t>
      </w:r>
    </w:p>
    <w:p w14:paraId="22DE2273" w14:textId="77777777" w:rsidR="008502F5" w:rsidRPr="008502F5" w:rsidRDefault="008502F5" w:rsidP="001721B8">
      <w:pPr>
        <w:pStyle w:val="Code"/>
        <w:keepNext w:val="0"/>
        <w:keepLines w:val="0"/>
        <w:rPr>
          <w:color w:val="000000"/>
          <w:lang w:eastAsia="en-US"/>
        </w:rPr>
      </w:pPr>
      <w:r w:rsidRPr="008502F5">
        <w:rPr>
          <w:lang w:eastAsia="en-US"/>
        </w:rPr>
        <w:t> </w:t>
      </w:r>
      <w:r w:rsidRPr="008502F5">
        <w:rPr>
          <w:b/>
          <w:bCs/>
          <w:color w:val="7F9FBF"/>
          <w:lang w:eastAsia="en-US"/>
        </w:rPr>
        <w:t>*</w:t>
      </w:r>
      <w:r w:rsidRPr="008502F5">
        <w:rPr>
          <w:lang w:eastAsia="en-US"/>
        </w:rPr>
        <w:t xml:space="preserve"> des entiers lus.</w:t>
      </w:r>
    </w:p>
    <w:p w14:paraId="3EDC5AF0" w14:textId="77777777" w:rsidR="008502F5" w:rsidRPr="008502F5" w:rsidRDefault="008502F5" w:rsidP="001721B8">
      <w:pPr>
        <w:pStyle w:val="Code"/>
        <w:keepNext w:val="0"/>
        <w:keepLines w:val="0"/>
        <w:rPr>
          <w:color w:val="000000"/>
          <w:lang w:eastAsia="en-US"/>
        </w:rPr>
      </w:pPr>
      <w:r w:rsidRPr="008502F5">
        <w:rPr>
          <w:lang w:eastAsia="en-US"/>
        </w:rPr>
        <w:t> */</w:t>
      </w:r>
    </w:p>
    <w:p w14:paraId="269975C4" w14:textId="77777777" w:rsidR="008502F5" w:rsidRPr="008502F5" w:rsidRDefault="008502F5" w:rsidP="001721B8">
      <w:pPr>
        <w:pStyle w:val="Code"/>
        <w:keepNext w:val="0"/>
        <w:keepLines w:val="0"/>
        <w:rPr>
          <w:color w:val="000000"/>
          <w:lang w:eastAsia="en-US"/>
        </w:rPr>
      </w:pPr>
      <w:r w:rsidRPr="008502F5">
        <w:rPr>
          <w:b/>
          <w:bCs/>
          <w:color w:val="800000"/>
          <w:lang w:eastAsia="en-US"/>
        </w:rPr>
        <w:t>import</w:t>
      </w:r>
      <w:r w:rsidRPr="008502F5">
        <w:rPr>
          <w:color w:val="004A43"/>
          <w:lang w:eastAsia="en-US"/>
        </w:rPr>
        <w:t xml:space="preserve"> javax</w:t>
      </w:r>
      <w:r w:rsidRPr="008502F5">
        <w:rPr>
          <w:color w:val="808030"/>
          <w:lang w:eastAsia="en-US"/>
        </w:rPr>
        <w:t>.</w:t>
      </w:r>
      <w:r w:rsidRPr="008502F5">
        <w:rPr>
          <w:color w:val="004A43"/>
          <w:lang w:eastAsia="en-US"/>
        </w:rPr>
        <w:t>swing</w:t>
      </w:r>
      <w:r w:rsidRPr="008502F5">
        <w:rPr>
          <w:color w:val="808030"/>
          <w:lang w:eastAsia="en-US"/>
        </w:rPr>
        <w:t>.</w:t>
      </w:r>
      <w:r w:rsidRPr="008502F5">
        <w:rPr>
          <w:color w:val="004A43"/>
          <w:lang w:eastAsia="en-US"/>
        </w:rPr>
        <w:t>JOptionPane</w:t>
      </w:r>
      <w:r w:rsidRPr="008502F5">
        <w:rPr>
          <w:color w:val="800080"/>
          <w:lang w:eastAsia="en-US"/>
        </w:rPr>
        <w:t>;</w:t>
      </w:r>
    </w:p>
    <w:p w14:paraId="6847AC1A" w14:textId="77777777" w:rsidR="008502F5" w:rsidRPr="00B242BE" w:rsidRDefault="008502F5" w:rsidP="001721B8">
      <w:pPr>
        <w:pStyle w:val="Code"/>
        <w:keepNext w:val="0"/>
        <w:keepLines w:val="0"/>
        <w:rPr>
          <w:color w:val="000000"/>
          <w:lang w:val="en-US" w:eastAsia="en-US"/>
        </w:rPr>
      </w:pPr>
      <w:r w:rsidRPr="00B242BE">
        <w:rPr>
          <w:b/>
          <w:bCs/>
          <w:color w:val="800000"/>
          <w:lang w:val="en-US" w:eastAsia="en-US"/>
        </w:rPr>
        <w:t>public</w:t>
      </w:r>
      <w:r w:rsidRPr="00B242BE">
        <w:rPr>
          <w:color w:val="000000"/>
          <w:lang w:val="en-US" w:eastAsia="en-US"/>
        </w:rPr>
        <w:t xml:space="preserve"> </w:t>
      </w:r>
      <w:r w:rsidRPr="00B242BE">
        <w:rPr>
          <w:b/>
          <w:bCs/>
          <w:color w:val="800000"/>
          <w:lang w:val="en-US" w:eastAsia="en-US"/>
        </w:rPr>
        <w:t>class</w:t>
      </w:r>
      <w:r w:rsidRPr="00B242BE">
        <w:rPr>
          <w:color w:val="000000"/>
          <w:lang w:val="en-US" w:eastAsia="en-US"/>
        </w:rPr>
        <w:t xml:space="preserve"> ExerciceWhileSentinelle </w:t>
      </w:r>
      <w:r w:rsidRPr="00B242BE">
        <w:rPr>
          <w:color w:val="800080"/>
          <w:lang w:val="en-US" w:eastAsia="en-US"/>
        </w:rPr>
        <w:t>{</w:t>
      </w:r>
    </w:p>
    <w:p w14:paraId="20A261BA" w14:textId="77777777" w:rsidR="008502F5" w:rsidRPr="008502F5" w:rsidRDefault="008502F5" w:rsidP="001721B8">
      <w:pPr>
        <w:pStyle w:val="Code"/>
        <w:keepNext w:val="0"/>
        <w:keepLines w:val="0"/>
        <w:rPr>
          <w:color w:val="000000"/>
          <w:lang w:val="en-CA" w:eastAsia="en-US"/>
        </w:rPr>
      </w:pPr>
      <w:r w:rsidRPr="00B242BE">
        <w:rPr>
          <w:color w:val="000000"/>
          <w:lang w:val="en-US"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108BCEDA" w14:textId="77777777" w:rsidR="008502F5" w:rsidRPr="008502F5" w:rsidRDefault="008502F5" w:rsidP="001721B8">
      <w:pPr>
        <w:pStyle w:val="Code"/>
        <w:keepNext w:val="0"/>
        <w:keepLines w:val="0"/>
        <w:rPr>
          <w:color w:val="000000"/>
          <w:lang w:eastAsia="en-US"/>
        </w:rPr>
      </w:pPr>
      <w:r w:rsidRPr="008502F5">
        <w:rPr>
          <w:color w:val="000000"/>
          <w:lang w:val="en-CA" w:eastAsia="en-US"/>
        </w:rPr>
        <w:t xml:space="preserve">        </w:t>
      </w:r>
      <w:r w:rsidRPr="008502F5">
        <w:rPr>
          <w:b/>
          <w:bCs/>
          <w:color w:val="BB7977"/>
          <w:lang w:eastAsia="en-US"/>
        </w:rPr>
        <w:t>String</w:t>
      </w:r>
      <w:r w:rsidRPr="008502F5">
        <w:rPr>
          <w:color w:val="000000"/>
          <w:lang w:eastAsia="en-US"/>
        </w:rPr>
        <w:t xml:space="preserve"> serie</w:t>
      </w:r>
      <w:r w:rsidRPr="008502F5">
        <w:rPr>
          <w:color w:val="800080"/>
          <w:lang w:eastAsia="en-US"/>
        </w:rPr>
        <w:t>;</w:t>
      </w:r>
    </w:p>
    <w:p w14:paraId="5E8B3019"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somme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1CC1240C"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r w:rsidRPr="008502F5">
        <w:rPr>
          <w:color w:val="000000"/>
          <w:lang w:eastAsia="en-US"/>
        </w:rPr>
        <w:t xml:space="preserve"> </w:t>
      </w:r>
      <w:r w:rsidRPr="008502F5">
        <w:rPr>
          <w:color w:val="696969"/>
          <w:lang w:eastAsia="en-US"/>
        </w:rPr>
        <w:t>// N'importe quelle valeur différente de 0 ferait l'affaire</w:t>
      </w:r>
    </w:p>
    <w:p w14:paraId="3890A897"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b/>
          <w:bCs/>
          <w:color w:val="800000"/>
          <w:lang w:eastAsia="en-US"/>
        </w:rPr>
        <w:t>while</w:t>
      </w:r>
      <w:r w:rsidRPr="008502F5">
        <w:rPr>
          <w:color w:val="000000"/>
          <w:lang w:eastAsia="en-US"/>
        </w:rPr>
        <w:t xml:space="preserve"> </w:t>
      </w:r>
      <w:r w:rsidRPr="008502F5">
        <w:rPr>
          <w:color w:val="808030"/>
          <w:lang w:eastAsia="en-US"/>
        </w:rPr>
        <w:t>(</w:t>
      </w:r>
      <w:r w:rsidRPr="008502F5">
        <w:rPr>
          <w:color w:val="000000"/>
          <w:lang w:eastAsia="en-US"/>
        </w:rPr>
        <w:t xml:space="preserve">entier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8030"/>
          <w:lang w:eastAsia="en-US"/>
        </w:rPr>
        <w:t>)</w:t>
      </w:r>
      <w:r w:rsidRPr="008502F5">
        <w:rPr>
          <w:color w:val="000000"/>
          <w:lang w:eastAsia="en-US"/>
        </w:rPr>
        <w:t xml:space="preserve"> </w:t>
      </w:r>
      <w:r w:rsidRPr="008502F5">
        <w:rPr>
          <w:color w:val="800080"/>
          <w:lang w:eastAsia="en-US"/>
        </w:rPr>
        <w:t>{</w:t>
      </w:r>
    </w:p>
    <w:p w14:paraId="20A08698"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serie </w:t>
      </w:r>
      <w:r w:rsidRPr="008502F5">
        <w:rPr>
          <w:color w:val="808030"/>
          <w:lang w:eastAsia="en-US"/>
        </w:rPr>
        <w:t>=</w:t>
      </w:r>
      <w:r w:rsidRPr="008502F5">
        <w:rPr>
          <w:color w:val="000000"/>
          <w:lang w:eastAsia="en-US"/>
        </w:rPr>
        <w:t xml:space="preserve"> JOptionPane</w:t>
      </w:r>
      <w:r w:rsidRPr="008502F5">
        <w:rPr>
          <w:color w:val="808030"/>
          <w:lang w:eastAsia="en-US"/>
        </w:rPr>
        <w:t>.</w:t>
      </w:r>
      <w:r w:rsidRPr="008502F5">
        <w:rPr>
          <w:color w:val="000000"/>
          <w:lang w:eastAsia="en-US"/>
        </w:rPr>
        <w:t>showInputDialog</w:t>
      </w:r>
      <w:r w:rsidRPr="008502F5">
        <w:rPr>
          <w:color w:val="808030"/>
          <w:lang w:eastAsia="en-US"/>
        </w:rPr>
        <w:t>(</w:t>
      </w:r>
      <w:r w:rsidRPr="008502F5">
        <w:rPr>
          <w:color w:val="0000E6"/>
          <w:lang w:eastAsia="en-US"/>
        </w:rPr>
        <w:t>"Entrez un nombre"</w:t>
      </w:r>
      <w:r w:rsidRPr="008502F5">
        <w:rPr>
          <w:color w:val="808030"/>
          <w:lang w:eastAsia="en-US"/>
        </w:rPr>
        <w:t>)</w:t>
      </w:r>
      <w:r w:rsidRPr="008502F5">
        <w:rPr>
          <w:color w:val="800080"/>
          <w:lang w:eastAsia="en-US"/>
        </w:rPr>
        <w:t>;</w:t>
      </w:r>
    </w:p>
    <w:p w14:paraId="4958319C"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b/>
          <w:bCs/>
          <w:color w:val="BB7977"/>
          <w:lang w:eastAsia="en-US"/>
        </w:rPr>
        <w:t>Integer</w:t>
      </w:r>
      <w:r w:rsidRPr="008502F5">
        <w:rPr>
          <w:color w:val="808030"/>
          <w:lang w:eastAsia="en-US"/>
        </w:rPr>
        <w:t>.</w:t>
      </w:r>
      <w:r w:rsidRPr="008502F5">
        <w:rPr>
          <w:color w:val="000000"/>
          <w:lang w:eastAsia="en-US"/>
        </w:rPr>
        <w:t xml:space="preserve">parseInt </w:t>
      </w:r>
      <w:r w:rsidRPr="008502F5">
        <w:rPr>
          <w:color w:val="808030"/>
          <w:lang w:eastAsia="en-US"/>
        </w:rPr>
        <w:t>(</w:t>
      </w:r>
      <w:r w:rsidRPr="008502F5">
        <w:rPr>
          <w:color w:val="000000"/>
          <w:lang w:eastAsia="en-US"/>
        </w:rPr>
        <w:t>serie</w:t>
      </w:r>
      <w:r w:rsidRPr="008502F5">
        <w:rPr>
          <w:color w:val="808030"/>
          <w:lang w:eastAsia="en-US"/>
        </w:rPr>
        <w:t>)</w:t>
      </w:r>
      <w:r w:rsidRPr="008502F5">
        <w:rPr>
          <w:color w:val="800080"/>
          <w:lang w:eastAsia="en-US"/>
        </w:rPr>
        <w:t>;</w:t>
      </w:r>
    </w:p>
    <w:p w14:paraId="577416F2"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somme </w:t>
      </w:r>
      <w:r w:rsidRPr="008502F5">
        <w:rPr>
          <w:color w:val="808030"/>
          <w:lang w:eastAsia="en-US"/>
        </w:rPr>
        <w:t>=</w:t>
      </w:r>
      <w:r w:rsidRPr="008502F5">
        <w:rPr>
          <w:color w:val="000000"/>
          <w:lang w:eastAsia="en-US"/>
        </w:rPr>
        <w:t xml:space="preserve"> somme </w:t>
      </w:r>
      <w:r w:rsidRPr="008502F5">
        <w:rPr>
          <w:color w:val="808030"/>
          <w:lang w:eastAsia="en-US"/>
        </w:rPr>
        <w:t>+</w:t>
      </w:r>
      <w:r w:rsidRPr="008502F5">
        <w:rPr>
          <w:color w:val="000000"/>
          <w:lang w:eastAsia="en-US"/>
        </w:rPr>
        <w:t xml:space="preserve"> entier</w:t>
      </w:r>
      <w:r w:rsidRPr="008502F5">
        <w:rPr>
          <w:color w:val="800080"/>
          <w:lang w:eastAsia="en-US"/>
        </w:rPr>
        <w:t>;</w:t>
      </w:r>
    </w:p>
    <w:p w14:paraId="1BA123A0"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800080"/>
          <w:lang w:eastAsia="en-US"/>
        </w:rPr>
        <w:t>}</w:t>
      </w:r>
    </w:p>
    <w:p w14:paraId="0FE05F36"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"La somme de tous les nombres est de "</w:t>
      </w:r>
      <w:r w:rsidRPr="008502F5">
        <w:rPr>
          <w:color w:val="000000"/>
          <w:lang w:eastAsia="en-US"/>
        </w:rPr>
        <w:t xml:space="preserve"> </w:t>
      </w:r>
      <w:r w:rsidRPr="008502F5">
        <w:rPr>
          <w:color w:val="808030"/>
          <w:lang w:eastAsia="en-US"/>
        </w:rPr>
        <w:t>+</w:t>
      </w:r>
      <w:r w:rsidRPr="008502F5">
        <w:rPr>
          <w:color w:val="000000"/>
          <w:lang w:eastAsia="en-US"/>
        </w:rPr>
        <w:t>somme</w:t>
      </w:r>
      <w:r w:rsidRPr="008502F5">
        <w:rPr>
          <w:color w:val="808030"/>
          <w:lang w:eastAsia="en-US"/>
        </w:rPr>
        <w:t>+</w:t>
      </w:r>
      <w:r w:rsidRPr="008502F5">
        <w:rPr>
          <w:color w:val="000000"/>
          <w:lang w:eastAsia="en-US"/>
        </w:rPr>
        <w:t xml:space="preserve"> </w:t>
      </w:r>
      <w:r w:rsidRPr="008502F5">
        <w:rPr>
          <w:color w:val="0000E6"/>
          <w:lang w:eastAsia="en-US"/>
        </w:rPr>
        <w:t>"."</w:t>
      </w:r>
      <w:r w:rsidRPr="008502F5">
        <w:rPr>
          <w:color w:val="808030"/>
          <w:lang w:eastAsia="en-US"/>
        </w:rPr>
        <w:t>)</w:t>
      </w:r>
      <w:r w:rsidRPr="008502F5">
        <w:rPr>
          <w:color w:val="800080"/>
          <w:lang w:eastAsia="en-US"/>
        </w:rPr>
        <w:t>;</w:t>
      </w:r>
    </w:p>
    <w:p w14:paraId="2DB142EE" w14:textId="77777777" w:rsidR="008502F5" w:rsidRPr="008502F5" w:rsidRDefault="008502F5" w:rsidP="008502F5">
      <w:pPr>
        <w:pStyle w:val="Code"/>
        <w:rPr>
          <w:color w:val="000000"/>
          <w:lang w:val="en-CA" w:eastAsia="en-US"/>
        </w:rPr>
      </w:pPr>
      <w:r w:rsidRPr="008502F5">
        <w:rPr>
          <w:color w:val="000000"/>
          <w:lang w:eastAsia="en-US"/>
        </w:rPr>
        <w:t xml:space="preserve">        </w:t>
      </w:r>
      <w:r w:rsidRPr="008502F5">
        <w:rPr>
          <w:b/>
          <w:bCs/>
          <w:color w:val="BB7977"/>
          <w:lang w:val="en-CA" w:eastAsia="en-US"/>
        </w:rPr>
        <w:t>System</w:t>
      </w:r>
      <w:r w:rsidRPr="008502F5">
        <w:rPr>
          <w:color w:val="808030"/>
          <w:lang w:val="en-CA" w:eastAsia="en-US"/>
        </w:rPr>
        <w:t>.</w:t>
      </w:r>
      <w:r w:rsidRPr="008502F5">
        <w:rPr>
          <w:color w:val="000000"/>
          <w:lang w:val="en-CA" w:eastAsia="en-US"/>
        </w:rPr>
        <w:t>exit</w:t>
      </w:r>
      <w:r w:rsidRPr="008502F5">
        <w:rPr>
          <w:color w:val="808030"/>
          <w:lang w:val="en-CA" w:eastAsia="en-US"/>
        </w:rPr>
        <w:t>(</w:t>
      </w:r>
      <w:r w:rsidRPr="008502F5">
        <w:rPr>
          <w:color w:val="008C00"/>
          <w:lang w:val="en-CA" w:eastAsia="en-US"/>
        </w:rPr>
        <w:t>0</w:t>
      </w:r>
      <w:r w:rsidRPr="008502F5">
        <w:rPr>
          <w:color w:val="808030"/>
          <w:lang w:val="en-CA" w:eastAsia="en-US"/>
        </w:rPr>
        <w:t>)</w:t>
      </w:r>
      <w:r w:rsidRPr="008502F5">
        <w:rPr>
          <w:color w:val="800080"/>
          <w:lang w:val="en-CA" w:eastAsia="en-US"/>
        </w:rPr>
        <w:t>;</w:t>
      </w:r>
    </w:p>
    <w:p w14:paraId="046173AA" w14:textId="77777777" w:rsidR="008502F5" w:rsidRPr="008502F5" w:rsidRDefault="008502F5" w:rsidP="008502F5">
      <w:pPr>
        <w:pStyle w:val="Code"/>
        <w:rPr>
          <w:color w:val="000000"/>
          <w:lang w:val="en-CA" w:eastAsia="en-US"/>
        </w:rPr>
      </w:pPr>
      <w:r w:rsidRPr="008502F5">
        <w:rPr>
          <w:color w:val="000000"/>
          <w:lang w:val="en-CA" w:eastAsia="en-US"/>
        </w:rPr>
        <w:t xml:space="preserve">    </w:t>
      </w:r>
      <w:r w:rsidRPr="008502F5">
        <w:rPr>
          <w:color w:val="800080"/>
          <w:lang w:val="en-CA" w:eastAsia="en-US"/>
        </w:rPr>
        <w:t>}</w:t>
      </w:r>
    </w:p>
    <w:p w14:paraId="299EF403" w14:textId="67C2855C" w:rsidR="008502F5" w:rsidRDefault="008502F5" w:rsidP="008502F5">
      <w:pPr>
        <w:pStyle w:val="Code"/>
        <w:rPr>
          <w:color w:val="800080"/>
          <w:lang w:val="en-CA" w:eastAsia="en-US"/>
        </w:rPr>
      </w:pPr>
      <w:r w:rsidRPr="008502F5">
        <w:rPr>
          <w:color w:val="800080"/>
          <w:lang w:val="en-CA" w:eastAsia="en-US"/>
        </w:rPr>
        <w:t>}</w:t>
      </w:r>
    </w:p>
    <w:p w14:paraId="2C8306B2" w14:textId="77777777" w:rsidR="00117845" w:rsidRPr="008502F5" w:rsidRDefault="00117845" w:rsidP="008502F5">
      <w:pPr>
        <w:pStyle w:val="Code"/>
        <w:rPr>
          <w:color w:val="000000"/>
          <w:lang w:val="en-CA" w:eastAsia="en-US"/>
        </w:rPr>
      </w:pPr>
    </w:p>
    <w:p w14:paraId="457AA11D" w14:textId="0FF02FB0" w:rsidR="00522D83" w:rsidRDefault="00522D83" w:rsidP="00522D83">
      <w:pPr>
        <w:pStyle w:val="Corpsdetexte"/>
      </w:pPr>
    </w:p>
    <w:p w14:paraId="2A310887" w14:textId="62A5AD20" w:rsidR="00F05993" w:rsidRPr="00991CB5" w:rsidRDefault="00F05993" w:rsidP="0001372D">
      <w:pPr>
        <w:pStyle w:val="Titre2"/>
      </w:pPr>
      <w:bookmarkStart w:id="70" w:name="_Toc155813896"/>
      <w:r w:rsidRPr="16CBE89F">
        <w:rPr>
          <w:lang w:val="fr-CA"/>
        </w:rPr>
        <w:t xml:space="preserve">Qualité du logiciel, </w:t>
      </w:r>
      <w:r w:rsidRPr="0001372D">
        <w:t>tests</w:t>
      </w:r>
      <w:r w:rsidRPr="16CBE89F">
        <w:rPr>
          <w:lang w:val="fr-CA"/>
        </w:rPr>
        <w:t xml:space="preserve"> et </w:t>
      </w:r>
      <w:r w:rsidR="008B272D" w:rsidRPr="16CBE89F">
        <w:rPr>
          <w:lang w:val="fr-CA"/>
        </w:rPr>
        <w:t>débogage</w:t>
      </w:r>
      <w:bookmarkEnd w:id="70"/>
    </w:p>
    <w:p w14:paraId="3620FA2F" w14:textId="77777777" w:rsidR="00F05993" w:rsidRDefault="00F05993" w:rsidP="00F05993">
      <w:pPr>
        <w:pStyle w:val="Corpsdetexte"/>
        <w:rPr>
          <w:bCs/>
          <w:lang w:val="fr-CA"/>
        </w:rPr>
      </w:pPr>
      <w:r>
        <w:rPr>
          <w:bCs/>
          <w:lang w:val="fr-CA"/>
        </w:rPr>
        <w:t>Un aspect fondamental de la qualité d’un programme est la validité des résultats produits par rapport à sa spécification. Une pratique courante en développement de logiciel est de vérifier que les résultats corrects sont produits pour un ensemble de cas de tests.</w:t>
      </w:r>
    </w:p>
    <w:p w14:paraId="2A2AC06E" w14:textId="77777777" w:rsidR="00F05993" w:rsidRPr="00BB4E71" w:rsidRDefault="00F05993" w:rsidP="00F05993">
      <w:pPr>
        <w:pStyle w:val="Corpsdetexte"/>
        <w:rPr>
          <w:bCs/>
          <w:lang w:val="fr-CA"/>
        </w:rPr>
      </w:pPr>
      <w:r w:rsidRPr="0007652A">
        <w:rPr>
          <w:b/>
          <w:bCs/>
          <w:lang w:val="fr-CA"/>
        </w:rPr>
        <w:t>Exemple</w:t>
      </w:r>
      <w:r w:rsidRPr="00BB4E71">
        <w:rPr>
          <w:bCs/>
          <w:lang w:val="fr-CA"/>
        </w:rPr>
        <w:t xml:space="preserve">. Pour tester le programme précédent, on pourrait employer plusieurs combinaisons de données en entrée et vérifier que pour chacun des cas de tests, le bon résultat est produit. </w:t>
      </w:r>
    </w:p>
    <w:tbl>
      <w:tblPr>
        <w:tblW w:w="2950" w:type="pct"/>
        <w:tblLook w:val="04A0" w:firstRow="1" w:lastRow="0" w:firstColumn="1" w:lastColumn="0" w:noHBand="0" w:noVBand="1"/>
      </w:tblPr>
      <w:tblGrid>
        <w:gridCol w:w="937"/>
        <w:gridCol w:w="1383"/>
        <w:gridCol w:w="1606"/>
      </w:tblGrid>
      <w:tr w:rsidR="00F05993" w:rsidRPr="001721B8" w14:paraId="48D6A199" w14:textId="77777777" w:rsidTr="001721B8">
        <w:trPr>
          <w:cantSplit/>
        </w:trPr>
        <w:tc>
          <w:tcPr>
            <w:tcW w:w="1696" w:type="dxa"/>
          </w:tcPr>
          <w:p w14:paraId="45251041" w14:textId="77777777" w:rsidR="00F05993" w:rsidRPr="001721B8" w:rsidRDefault="00F05993" w:rsidP="001721B8">
            <w:pPr>
              <w:pStyle w:val="Corpsdetexte"/>
              <w:keepNext/>
              <w:keepLines/>
              <w:spacing w:after="0"/>
              <w:rPr>
                <w:bCs/>
                <w:sz w:val="16"/>
                <w:szCs w:val="16"/>
                <w:lang w:val="fr-CA"/>
              </w:rPr>
            </w:pPr>
            <w:r w:rsidRPr="001721B8">
              <w:rPr>
                <w:bCs/>
                <w:sz w:val="16"/>
                <w:szCs w:val="16"/>
                <w:lang w:val="fr-CA"/>
              </w:rPr>
              <w:lastRenderedPageBreak/>
              <w:t>Numéro de test</w:t>
            </w:r>
          </w:p>
        </w:tc>
        <w:tc>
          <w:tcPr>
            <w:tcW w:w="4253" w:type="dxa"/>
          </w:tcPr>
          <w:p w14:paraId="39ED74B7" w14:textId="77777777" w:rsidR="00F05993" w:rsidRPr="001721B8" w:rsidRDefault="00F05993" w:rsidP="001721B8">
            <w:pPr>
              <w:pStyle w:val="Corpsdetexte"/>
              <w:keepNext/>
              <w:keepLines/>
              <w:spacing w:after="0"/>
              <w:rPr>
                <w:bCs/>
                <w:sz w:val="16"/>
                <w:szCs w:val="16"/>
                <w:lang w:val="fr-CA"/>
              </w:rPr>
            </w:pPr>
            <w:r w:rsidRPr="001721B8">
              <w:rPr>
                <w:bCs/>
                <w:sz w:val="16"/>
                <w:szCs w:val="16"/>
                <w:lang w:val="fr-CA"/>
              </w:rPr>
              <w:t>Input</w:t>
            </w:r>
          </w:p>
        </w:tc>
        <w:tc>
          <w:tcPr>
            <w:tcW w:w="4296" w:type="dxa"/>
          </w:tcPr>
          <w:p w14:paraId="65A367EB" w14:textId="77777777" w:rsidR="00F05993" w:rsidRPr="001721B8" w:rsidRDefault="00F05993" w:rsidP="001721B8">
            <w:pPr>
              <w:pStyle w:val="Corpsdetexte"/>
              <w:keepNext/>
              <w:keepLines/>
              <w:spacing w:after="0"/>
              <w:rPr>
                <w:bCs/>
                <w:sz w:val="16"/>
                <w:szCs w:val="16"/>
                <w:lang w:val="fr-CA"/>
              </w:rPr>
            </w:pPr>
            <w:r w:rsidRPr="001721B8">
              <w:rPr>
                <w:bCs/>
                <w:sz w:val="16"/>
                <w:szCs w:val="16"/>
                <w:lang w:val="fr-CA"/>
              </w:rPr>
              <w:t>Output</w:t>
            </w:r>
          </w:p>
        </w:tc>
      </w:tr>
      <w:tr w:rsidR="00F05993" w:rsidRPr="001721B8" w14:paraId="146B23F8" w14:textId="77777777" w:rsidTr="001721B8">
        <w:trPr>
          <w:cantSplit/>
        </w:trPr>
        <w:tc>
          <w:tcPr>
            <w:tcW w:w="1696" w:type="dxa"/>
          </w:tcPr>
          <w:p w14:paraId="6D0254C1" w14:textId="77777777" w:rsidR="00F05993" w:rsidRPr="001721B8" w:rsidRDefault="00F05993" w:rsidP="001721B8">
            <w:pPr>
              <w:pStyle w:val="Corpsdetexte"/>
              <w:keepNext/>
              <w:keepLines/>
              <w:spacing w:after="0"/>
              <w:rPr>
                <w:bCs/>
                <w:sz w:val="16"/>
                <w:szCs w:val="16"/>
                <w:lang w:val="fr-CA"/>
              </w:rPr>
            </w:pPr>
            <w:r w:rsidRPr="001721B8">
              <w:rPr>
                <w:bCs/>
                <w:sz w:val="16"/>
                <w:szCs w:val="16"/>
                <w:lang w:val="fr-CA"/>
              </w:rPr>
              <w:t>1</w:t>
            </w:r>
          </w:p>
        </w:tc>
        <w:tc>
          <w:tcPr>
            <w:tcW w:w="4253" w:type="dxa"/>
          </w:tcPr>
          <w:p w14:paraId="0D7A58B7" w14:textId="77777777" w:rsidR="00F05993" w:rsidRPr="001721B8" w:rsidRDefault="00F05993" w:rsidP="001721B8">
            <w:pPr>
              <w:pStyle w:val="Corpsdetexte"/>
              <w:keepNext/>
              <w:keepLines/>
              <w:spacing w:after="0"/>
              <w:rPr>
                <w:bCs/>
                <w:sz w:val="16"/>
                <w:szCs w:val="16"/>
                <w:lang w:val="fr-CA"/>
              </w:rPr>
            </w:pPr>
            <w:r w:rsidRPr="001721B8">
              <w:rPr>
                <w:bCs/>
                <w:sz w:val="16"/>
                <w:szCs w:val="16"/>
                <w:lang w:val="fr-CA"/>
              </w:rPr>
              <w:t>15</w:t>
            </w:r>
          </w:p>
          <w:p w14:paraId="29AA2DD6" w14:textId="77777777" w:rsidR="00F05993" w:rsidRPr="001721B8" w:rsidRDefault="00F05993" w:rsidP="001721B8">
            <w:pPr>
              <w:pStyle w:val="Corpsdetexte"/>
              <w:keepNext/>
              <w:keepLines/>
              <w:spacing w:after="0"/>
              <w:rPr>
                <w:bCs/>
                <w:sz w:val="16"/>
                <w:szCs w:val="16"/>
                <w:lang w:val="fr-CA"/>
              </w:rPr>
            </w:pPr>
            <w:r w:rsidRPr="001721B8">
              <w:rPr>
                <w:bCs/>
                <w:sz w:val="16"/>
                <w:szCs w:val="16"/>
                <w:lang w:val="fr-CA"/>
              </w:rPr>
              <w:t>120</w:t>
            </w:r>
          </w:p>
          <w:p w14:paraId="00AD3DEB" w14:textId="77777777" w:rsidR="00F05993" w:rsidRPr="001721B8" w:rsidRDefault="00F05993" w:rsidP="001721B8">
            <w:pPr>
              <w:pStyle w:val="Corpsdetexte"/>
              <w:keepNext/>
              <w:keepLines/>
              <w:spacing w:after="0"/>
              <w:rPr>
                <w:bCs/>
                <w:sz w:val="16"/>
                <w:szCs w:val="16"/>
                <w:lang w:val="fr-CA"/>
              </w:rPr>
            </w:pPr>
            <w:r w:rsidRPr="001721B8">
              <w:rPr>
                <w:bCs/>
                <w:sz w:val="16"/>
                <w:szCs w:val="16"/>
                <w:lang w:val="fr-CA"/>
              </w:rPr>
              <w:t>30</w:t>
            </w:r>
          </w:p>
          <w:p w14:paraId="112D0550" w14:textId="77777777" w:rsidR="00F05993" w:rsidRPr="001721B8" w:rsidRDefault="00F05993" w:rsidP="001721B8">
            <w:pPr>
              <w:pStyle w:val="Corpsdetexte"/>
              <w:keepNext/>
              <w:keepLines/>
              <w:spacing w:after="0"/>
              <w:rPr>
                <w:bCs/>
                <w:sz w:val="16"/>
                <w:szCs w:val="16"/>
                <w:lang w:val="fr-CA"/>
              </w:rPr>
            </w:pPr>
            <w:r w:rsidRPr="001721B8">
              <w:rPr>
                <w:bCs/>
                <w:sz w:val="16"/>
                <w:szCs w:val="16"/>
                <w:lang w:val="fr-CA"/>
              </w:rPr>
              <w:t>0</w:t>
            </w:r>
          </w:p>
        </w:tc>
        <w:tc>
          <w:tcPr>
            <w:tcW w:w="4296" w:type="dxa"/>
          </w:tcPr>
          <w:p w14:paraId="07319699" w14:textId="77777777" w:rsidR="00F05993" w:rsidRPr="001721B8" w:rsidRDefault="00F05993" w:rsidP="001721B8">
            <w:pPr>
              <w:pStyle w:val="Corpsdetexte"/>
              <w:keepNext/>
              <w:keepLines/>
              <w:spacing w:after="0"/>
              <w:rPr>
                <w:bCs/>
                <w:sz w:val="16"/>
                <w:szCs w:val="16"/>
                <w:lang w:val="fr-CA"/>
              </w:rPr>
            </w:pPr>
            <w:r w:rsidRPr="001721B8">
              <w:rPr>
                <w:bCs/>
                <w:sz w:val="16"/>
                <w:szCs w:val="16"/>
                <w:lang w:val="fr-CA"/>
              </w:rPr>
              <w:t>165</w:t>
            </w:r>
          </w:p>
        </w:tc>
      </w:tr>
      <w:tr w:rsidR="00F05993" w:rsidRPr="001721B8" w14:paraId="02435C28" w14:textId="77777777" w:rsidTr="001721B8">
        <w:trPr>
          <w:cantSplit/>
        </w:trPr>
        <w:tc>
          <w:tcPr>
            <w:tcW w:w="1696" w:type="dxa"/>
          </w:tcPr>
          <w:p w14:paraId="6D4F9BA6" w14:textId="77777777" w:rsidR="00F05993" w:rsidRPr="001721B8" w:rsidRDefault="00F05993" w:rsidP="001721B8">
            <w:pPr>
              <w:pStyle w:val="Corpsdetexte"/>
              <w:keepNext/>
              <w:keepLines/>
              <w:spacing w:after="0"/>
              <w:rPr>
                <w:bCs/>
                <w:sz w:val="16"/>
                <w:szCs w:val="16"/>
                <w:lang w:val="fr-CA"/>
              </w:rPr>
            </w:pPr>
            <w:r w:rsidRPr="001721B8">
              <w:rPr>
                <w:bCs/>
                <w:sz w:val="16"/>
                <w:szCs w:val="16"/>
                <w:lang w:val="fr-CA"/>
              </w:rPr>
              <w:t>2</w:t>
            </w:r>
          </w:p>
        </w:tc>
        <w:tc>
          <w:tcPr>
            <w:tcW w:w="4253" w:type="dxa"/>
          </w:tcPr>
          <w:p w14:paraId="22131A7E" w14:textId="77777777" w:rsidR="00F05993" w:rsidRPr="001721B8" w:rsidRDefault="00F05993" w:rsidP="001721B8">
            <w:pPr>
              <w:pStyle w:val="Corpsdetexte"/>
              <w:keepNext/>
              <w:keepLines/>
              <w:spacing w:after="0"/>
              <w:rPr>
                <w:bCs/>
                <w:sz w:val="16"/>
                <w:szCs w:val="16"/>
                <w:lang w:val="fr-CA"/>
              </w:rPr>
            </w:pPr>
            <w:r w:rsidRPr="001721B8">
              <w:rPr>
                <w:bCs/>
                <w:sz w:val="16"/>
                <w:szCs w:val="16"/>
                <w:lang w:val="fr-CA"/>
              </w:rPr>
              <w:t>10</w:t>
            </w:r>
          </w:p>
          <w:p w14:paraId="51EC1449" w14:textId="77777777" w:rsidR="00F05993" w:rsidRPr="001721B8" w:rsidRDefault="00F05993" w:rsidP="001721B8">
            <w:pPr>
              <w:pStyle w:val="Corpsdetexte"/>
              <w:keepNext/>
              <w:keepLines/>
              <w:spacing w:after="0"/>
              <w:rPr>
                <w:bCs/>
                <w:sz w:val="16"/>
                <w:szCs w:val="16"/>
                <w:lang w:val="fr-CA"/>
              </w:rPr>
            </w:pPr>
            <w:r w:rsidRPr="001721B8">
              <w:rPr>
                <w:bCs/>
                <w:sz w:val="16"/>
                <w:szCs w:val="16"/>
                <w:lang w:val="fr-CA"/>
              </w:rPr>
              <w:t>-5</w:t>
            </w:r>
          </w:p>
          <w:p w14:paraId="68D31D6B" w14:textId="77777777" w:rsidR="00F05993" w:rsidRPr="001721B8" w:rsidRDefault="00F05993" w:rsidP="001721B8">
            <w:pPr>
              <w:pStyle w:val="Corpsdetexte"/>
              <w:keepNext/>
              <w:keepLines/>
              <w:spacing w:after="0"/>
              <w:rPr>
                <w:bCs/>
                <w:sz w:val="16"/>
                <w:szCs w:val="16"/>
                <w:lang w:val="fr-CA"/>
              </w:rPr>
            </w:pPr>
            <w:r w:rsidRPr="001721B8">
              <w:rPr>
                <w:bCs/>
                <w:sz w:val="16"/>
                <w:szCs w:val="16"/>
                <w:lang w:val="fr-CA"/>
              </w:rPr>
              <w:t>20</w:t>
            </w:r>
          </w:p>
          <w:p w14:paraId="061C771A" w14:textId="77777777" w:rsidR="00F05993" w:rsidRPr="001721B8" w:rsidRDefault="00F05993" w:rsidP="001721B8">
            <w:pPr>
              <w:pStyle w:val="Corpsdetexte"/>
              <w:keepNext/>
              <w:keepLines/>
              <w:spacing w:after="0"/>
              <w:rPr>
                <w:bCs/>
                <w:sz w:val="16"/>
                <w:szCs w:val="16"/>
                <w:lang w:val="fr-CA"/>
              </w:rPr>
            </w:pPr>
            <w:r w:rsidRPr="001721B8">
              <w:rPr>
                <w:bCs/>
                <w:sz w:val="16"/>
                <w:szCs w:val="16"/>
                <w:lang w:val="fr-CA"/>
              </w:rPr>
              <w:t>0</w:t>
            </w:r>
          </w:p>
        </w:tc>
        <w:tc>
          <w:tcPr>
            <w:tcW w:w="4296" w:type="dxa"/>
          </w:tcPr>
          <w:p w14:paraId="0D11E323" w14:textId="77777777" w:rsidR="00F05993" w:rsidRPr="001721B8" w:rsidRDefault="00F05993" w:rsidP="001721B8">
            <w:pPr>
              <w:pStyle w:val="Corpsdetexte"/>
              <w:keepNext/>
              <w:keepLines/>
              <w:spacing w:after="0"/>
              <w:rPr>
                <w:bCs/>
                <w:sz w:val="16"/>
                <w:szCs w:val="16"/>
                <w:lang w:val="fr-CA"/>
              </w:rPr>
            </w:pPr>
            <w:r w:rsidRPr="001721B8">
              <w:rPr>
                <w:bCs/>
                <w:sz w:val="16"/>
                <w:szCs w:val="16"/>
                <w:lang w:val="fr-CA"/>
              </w:rPr>
              <w:t>30</w:t>
            </w:r>
          </w:p>
        </w:tc>
      </w:tr>
      <w:tr w:rsidR="00F05993" w:rsidRPr="001721B8" w14:paraId="716FFCCA" w14:textId="77777777" w:rsidTr="001721B8">
        <w:trPr>
          <w:cantSplit/>
        </w:trPr>
        <w:tc>
          <w:tcPr>
            <w:tcW w:w="1696" w:type="dxa"/>
          </w:tcPr>
          <w:p w14:paraId="6D3324F9" w14:textId="77777777" w:rsidR="00F05993" w:rsidRPr="001721B8" w:rsidRDefault="00F05993" w:rsidP="001721B8">
            <w:pPr>
              <w:pStyle w:val="Corpsdetexte"/>
              <w:keepNext/>
              <w:keepLines/>
              <w:spacing w:after="0"/>
              <w:rPr>
                <w:bCs/>
                <w:sz w:val="16"/>
                <w:szCs w:val="16"/>
                <w:lang w:val="fr-CA"/>
              </w:rPr>
            </w:pPr>
            <w:r w:rsidRPr="001721B8">
              <w:rPr>
                <w:bCs/>
                <w:sz w:val="16"/>
                <w:szCs w:val="16"/>
                <w:lang w:val="fr-CA"/>
              </w:rPr>
              <w:t>3</w:t>
            </w:r>
          </w:p>
        </w:tc>
        <w:tc>
          <w:tcPr>
            <w:tcW w:w="4253" w:type="dxa"/>
          </w:tcPr>
          <w:p w14:paraId="5E1E585F" w14:textId="77777777" w:rsidR="00F05993" w:rsidRPr="001721B8" w:rsidRDefault="00F05993" w:rsidP="001721B8">
            <w:pPr>
              <w:pStyle w:val="Corpsdetexte"/>
              <w:keepNext/>
              <w:keepLines/>
              <w:spacing w:after="0"/>
              <w:rPr>
                <w:bCs/>
                <w:sz w:val="16"/>
                <w:szCs w:val="16"/>
                <w:lang w:val="fr-CA"/>
              </w:rPr>
            </w:pPr>
            <w:r w:rsidRPr="001721B8">
              <w:rPr>
                <w:bCs/>
                <w:sz w:val="16"/>
                <w:szCs w:val="16"/>
                <w:lang w:val="fr-CA"/>
              </w:rPr>
              <w:t>0</w:t>
            </w:r>
          </w:p>
        </w:tc>
        <w:tc>
          <w:tcPr>
            <w:tcW w:w="4296" w:type="dxa"/>
          </w:tcPr>
          <w:p w14:paraId="4D312547" w14:textId="77777777" w:rsidR="00F05993" w:rsidRPr="001721B8" w:rsidRDefault="00F05993" w:rsidP="001721B8">
            <w:pPr>
              <w:pStyle w:val="Corpsdetexte"/>
              <w:keepNext/>
              <w:keepLines/>
              <w:spacing w:after="0"/>
              <w:rPr>
                <w:bCs/>
                <w:sz w:val="16"/>
                <w:szCs w:val="16"/>
                <w:lang w:val="fr-CA"/>
              </w:rPr>
            </w:pPr>
            <w:r w:rsidRPr="001721B8">
              <w:rPr>
                <w:bCs/>
                <w:sz w:val="16"/>
                <w:szCs w:val="16"/>
                <w:lang w:val="fr-CA"/>
              </w:rPr>
              <w:t>0</w:t>
            </w:r>
          </w:p>
        </w:tc>
      </w:tr>
      <w:tr w:rsidR="00F05993" w:rsidRPr="001721B8" w14:paraId="6E019974" w14:textId="77777777" w:rsidTr="001721B8">
        <w:trPr>
          <w:cantSplit/>
        </w:trPr>
        <w:tc>
          <w:tcPr>
            <w:tcW w:w="1696" w:type="dxa"/>
          </w:tcPr>
          <w:p w14:paraId="7041D614" w14:textId="77777777" w:rsidR="00F05993" w:rsidRPr="001721B8" w:rsidRDefault="00F05993" w:rsidP="001721B8">
            <w:pPr>
              <w:pStyle w:val="Corpsdetexte"/>
              <w:keepNext/>
              <w:keepLines/>
              <w:spacing w:after="0"/>
              <w:rPr>
                <w:bCs/>
                <w:sz w:val="16"/>
                <w:szCs w:val="16"/>
                <w:lang w:val="fr-CA"/>
              </w:rPr>
            </w:pPr>
            <w:r w:rsidRPr="001721B8">
              <w:rPr>
                <w:bCs/>
                <w:sz w:val="16"/>
                <w:szCs w:val="16"/>
                <w:lang w:val="fr-CA"/>
              </w:rPr>
              <w:t>4</w:t>
            </w:r>
          </w:p>
        </w:tc>
        <w:tc>
          <w:tcPr>
            <w:tcW w:w="4253" w:type="dxa"/>
          </w:tcPr>
          <w:p w14:paraId="28BEB17B" w14:textId="77777777" w:rsidR="00F05993" w:rsidRPr="001721B8" w:rsidRDefault="00F05993" w:rsidP="001721B8">
            <w:pPr>
              <w:pStyle w:val="Corpsdetexte"/>
              <w:keepNext/>
              <w:keepLines/>
              <w:spacing w:after="0"/>
              <w:rPr>
                <w:bCs/>
                <w:sz w:val="16"/>
                <w:szCs w:val="16"/>
                <w:lang w:val="fr-CA"/>
              </w:rPr>
            </w:pPr>
            <w:r w:rsidRPr="001721B8">
              <w:rPr>
                <w:bCs/>
                <w:sz w:val="16"/>
                <w:szCs w:val="16"/>
                <w:lang w:val="fr-CA"/>
              </w:rPr>
              <w:t>2a</w:t>
            </w:r>
          </w:p>
        </w:tc>
        <w:tc>
          <w:tcPr>
            <w:tcW w:w="4296" w:type="dxa"/>
          </w:tcPr>
          <w:p w14:paraId="36AB8B09" w14:textId="77777777" w:rsidR="00F05993" w:rsidRPr="001721B8" w:rsidRDefault="00F05993" w:rsidP="001721B8">
            <w:pPr>
              <w:pStyle w:val="Corpsdetexte"/>
              <w:keepNext/>
              <w:keepLines/>
              <w:spacing w:after="0"/>
              <w:rPr>
                <w:bCs/>
                <w:sz w:val="16"/>
                <w:szCs w:val="16"/>
                <w:lang w:val="fr-CA"/>
              </w:rPr>
            </w:pPr>
            <w:r w:rsidRPr="001721B8">
              <w:rPr>
                <w:bCs/>
                <w:sz w:val="16"/>
                <w:szCs w:val="16"/>
                <w:lang w:val="fr-CA"/>
              </w:rPr>
              <w:t>Exception</w:t>
            </w:r>
          </w:p>
        </w:tc>
      </w:tr>
    </w:tbl>
    <w:p w14:paraId="4E68F864" w14:textId="77777777" w:rsidR="00F05993" w:rsidRPr="00BB4E71" w:rsidRDefault="00F05993" w:rsidP="00F05993">
      <w:pPr>
        <w:pStyle w:val="Corpsdetexte"/>
        <w:rPr>
          <w:bCs/>
          <w:lang w:val="fr-CA"/>
        </w:rPr>
      </w:pPr>
    </w:p>
    <w:p w14:paraId="2C0DFAE8" w14:textId="1D923BF9" w:rsidR="00F05993" w:rsidRDefault="00F05993" w:rsidP="00F05993">
      <w:pPr>
        <w:pStyle w:val="Corpsdetexte"/>
        <w:rPr>
          <w:bCs/>
          <w:lang w:val="fr-CA"/>
        </w:rPr>
      </w:pPr>
      <w:r>
        <w:rPr>
          <w:bCs/>
          <w:lang w:val="fr-CA"/>
        </w:rPr>
        <w:t xml:space="preserve">Ce genre de test est dit </w:t>
      </w:r>
      <w:r w:rsidRPr="00DE0981">
        <w:rPr>
          <w:bCs/>
          <w:i/>
          <w:lang w:val="fr-CA"/>
        </w:rPr>
        <w:t>fonctionnel</w:t>
      </w:r>
      <w:r>
        <w:rPr>
          <w:bCs/>
          <w:lang w:val="fr-CA"/>
        </w:rPr>
        <w:t xml:space="preserve"> étant donné qu’il vérifie que le fonctionnement du programme est valide par rapport à </w:t>
      </w:r>
      <w:r w:rsidR="00204635">
        <w:rPr>
          <w:bCs/>
          <w:lang w:val="fr-CA"/>
        </w:rPr>
        <w:t>ce qu’il doit faire</w:t>
      </w:r>
      <w:r w:rsidR="007E4643">
        <w:rPr>
          <w:bCs/>
          <w:lang w:val="fr-CA"/>
        </w:rPr>
        <w:t xml:space="preserve"> (</w:t>
      </w:r>
      <w:r w:rsidRPr="00204635">
        <w:rPr>
          <w:bCs/>
          <w:i/>
          <w:lang w:val="fr-CA"/>
        </w:rPr>
        <w:t>spécification fonctionnelle</w:t>
      </w:r>
      <w:r w:rsidR="007E4643" w:rsidRPr="007E4643">
        <w:rPr>
          <w:bCs/>
          <w:lang w:val="fr-CA"/>
        </w:rPr>
        <w:t>)</w:t>
      </w:r>
      <w:r>
        <w:rPr>
          <w:bCs/>
          <w:lang w:val="fr-CA"/>
        </w:rPr>
        <w:t xml:space="preserve">. Dans des programmes plus complexes, d’autres aspects peuvent aussi être mesurés tel que le temps de calcul, la mémoire consommée ou d’autres aspects dits </w:t>
      </w:r>
      <w:r w:rsidRPr="00DE0981">
        <w:rPr>
          <w:bCs/>
          <w:i/>
          <w:lang w:val="fr-CA"/>
        </w:rPr>
        <w:t>non fonctionnels</w:t>
      </w:r>
      <w:r>
        <w:rPr>
          <w:bCs/>
          <w:lang w:val="fr-CA"/>
        </w:rPr>
        <w:t xml:space="preserve">. </w:t>
      </w:r>
    </w:p>
    <w:p w14:paraId="2F5F634F" w14:textId="26B7FDDD" w:rsidR="00F05993" w:rsidRDefault="00F05993" w:rsidP="00F05993">
      <w:pPr>
        <w:pStyle w:val="Corpsdetexte"/>
        <w:rPr>
          <w:bCs/>
          <w:lang w:val="fr-CA"/>
        </w:rPr>
      </w:pPr>
      <w:r>
        <w:rPr>
          <w:bCs/>
          <w:lang w:val="fr-CA"/>
        </w:rPr>
        <w:t xml:space="preserve">Il existe des méthodes et logiciels qui visent à automatiser le processus de vérification par des tests. </w:t>
      </w:r>
      <w:r w:rsidRPr="00BB4E71">
        <w:rPr>
          <w:bCs/>
          <w:lang w:val="fr-CA"/>
        </w:rPr>
        <w:t xml:space="preserve">Généralement, même si tous les tests produisent le résultat correct, ceci ne garantit pas que le programme fonctionne correctement dans tous les cas possibles. Il est habituellement trop complexe en pratique de tester tous les cas. Cependant en choisissant les cas de tests d’une manière judicieuse, on peut obtenir un grand niveau de confiance au sujet du fonctionnement du programme. Différentes stratégies peuvent être employées à cet effet. </w:t>
      </w:r>
    </w:p>
    <w:p w14:paraId="79719D0C" w14:textId="77777777" w:rsidR="00F05993" w:rsidRDefault="00F05993" w:rsidP="00F05993">
      <w:pPr>
        <w:pStyle w:val="Corpsdetexte"/>
        <w:rPr>
          <w:bCs/>
          <w:lang w:val="fr-CA"/>
        </w:rPr>
      </w:pPr>
      <w:r>
        <w:rPr>
          <w:bCs/>
          <w:lang w:val="fr-CA"/>
        </w:rPr>
        <w:t>Dans l’approche de test par boîte noire ou opaque (</w:t>
      </w:r>
      <w:r w:rsidRPr="004E4149">
        <w:rPr>
          <w:bCs/>
          <w:i/>
          <w:lang w:val="fr-CA"/>
        </w:rPr>
        <w:t>black box testing</w:t>
      </w:r>
      <w:r>
        <w:rPr>
          <w:bCs/>
          <w:lang w:val="fr-CA"/>
        </w:rPr>
        <w:t>), les tests sont choisis sans examiner le code lui-même. On cherche à choisir les cas de tests de manière à produire différentes combinaisons d’input qui couvrent les différentes possibilités prévues dans la spécification du programme. Dans l’approche de test par boîte blanche ou transparente (</w:t>
      </w:r>
      <w:r w:rsidRPr="00536409">
        <w:rPr>
          <w:bCs/>
          <w:i/>
          <w:lang w:val="fr-CA"/>
        </w:rPr>
        <w:t>white box testing</w:t>
      </w:r>
      <w:r>
        <w:rPr>
          <w:bCs/>
          <w:lang w:val="fr-CA"/>
        </w:rPr>
        <w:t xml:space="preserve">, </w:t>
      </w:r>
      <w:r w:rsidRPr="00536409">
        <w:rPr>
          <w:bCs/>
          <w:i/>
          <w:lang w:val="fr-CA"/>
        </w:rPr>
        <w:t>glass box testing</w:t>
      </w:r>
      <w:r>
        <w:rPr>
          <w:bCs/>
          <w:lang w:val="fr-CA"/>
        </w:rPr>
        <w:t>), les tests sont conçus en tenant compte du code. En particulier, il faut tenter de parcourir toutes les parties du code par l’ensemble des tests.</w:t>
      </w:r>
    </w:p>
    <w:p w14:paraId="0C6228F7" w14:textId="00F1BB71" w:rsidR="00E64D4C" w:rsidRDefault="00F05993" w:rsidP="00522D83">
      <w:pPr>
        <w:pStyle w:val="Corpsdetexte"/>
        <w:rPr>
          <w:bCs/>
          <w:lang w:val="fr-CA"/>
        </w:rPr>
      </w:pPr>
      <w:r>
        <w:rPr>
          <w:bCs/>
          <w:lang w:val="fr-CA"/>
        </w:rPr>
        <w:t>Lorsqu’un test ne produit pas le résultat voulu, on dit qu’il y a un ou plusieurs bogues (</w:t>
      </w:r>
      <w:r w:rsidRPr="00AD37FF">
        <w:rPr>
          <w:bCs/>
          <w:i/>
          <w:lang w:val="fr-CA"/>
        </w:rPr>
        <w:t>bug</w:t>
      </w:r>
      <w:r>
        <w:rPr>
          <w:bCs/>
          <w:lang w:val="fr-CA"/>
        </w:rPr>
        <w:t>) dans le programme. Le débogage est le processus d’élimination des bogues. Le débogage peut ressembler à un travail de fin limier qui consiste à trouver le code coupable en examinant les indices produits par l’</w:t>
      </w:r>
      <w:r w:rsidR="002E69C8">
        <w:rPr>
          <w:bCs/>
          <w:lang w:val="fr-CA"/>
        </w:rPr>
        <w:t>exécution</w:t>
      </w:r>
      <w:r>
        <w:rPr>
          <w:bCs/>
          <w:lang w:val="fr-CA"/>
        </w:rPr>
        <w:t xml:space="preserve"> du programme. Il existe des outils débogueurs qui facilitent le dépistage des bogues par exemple en permettant d’</w:t>
      </w:r>
      <w:r w:rsidR="002E69C8">
        <w:rPr>
          <w:bCs/>
          <w:lang w:val="fr-CA"/>
        </w:rPr>
        <w:t>exécuter</w:t>
      </w:r>
      <w:r>
        <w:rPr>
          <w:bCs/>
          <w:lang w:val="fr-CA"/>
        </w:rPr>
        <w:t xml:space="preserve"> les énoncés pas </w:t>
      </w:r>
      <w:r>
        <w:rPr>
          <w:bCs/>
          <w:lang w:val="fr-CA"/>
        </w:rPr>
        <w:lastRenderedPageBreak/>
        <w:t xml:space="preserve">à pas et en inspectant les valeurs des variables. En l’absence d’un tel outil, on peut ajouter des énoncés </w:t>
      </w:r>
      <w:r w:rsidRPr="00EC49E2">
        <w:rPr>
          <w:bCs/>
          <w:lang w:val="fr-CA"/>
        </w:rPr>
        <w:t>qui affichent l’état de var</w:t>
      </w:r>
      <w:r>
        <w:rPr>
          <w:bCs/>
          <w:lang w:val="fr-CA"/>
        </w:rPr>
        <w:t>ia</w:t>
      </w:r>
      <w:r w:rsidRPr="00EC49E2">
        <w:rPr>
          <w:bCs/>
          <w:lang w:val="fr-CA"/>
        </w:rPr>
        <w:t>bles</w:t>
      </w:r>
      <w:r>
        <w:rPr>
          <w:bCs/>
          <w:lang w:val="fr-CA"/>
        </w:rPr>
        <w:t xml:space="preserve"> à différents endroits du programme pour en suivre le déroulement </w:t>
      </w:r>
      <w:r w:rsidR="002E69C8">
        <w:rPr>
          <w:bCs/>
          <w:lang w:val="fr-CA"/>
        </w:rPr>
        <w:t>d’une manière</w:t>
      </w:r>
      <w:r>
        <w:rPr>
          <w:bCs/>
          <w:lang w:val="fr-CA"/>
        </w:rPr>
        <w:t xml:space="preserve"> plus détaillée.</w:t>
      </w:r>
    </w:p>
    <w:p w14:paraId="0B00ADE6" w14:textId="53000C29" w:rsidR="0070285B" w:rsidRPr="001F2D12" w:rsidRDefault="0070285B" w:rsidP="00522D83">
      <w:pPr>
        <w:pStyle w:val="Corpsdetexte"/>
        <w:rPr>
          <w:bCs/>
          <w:lang w:val="fr-CA"/>
        </w:rPr>
      </w:pPr>
      <w:r w:rsidRPr="007B05B7">
        <w:rPr>
          <w:b/>
          <w:bCs/>
          <w:lang w:val="fr-CA"/>
        </w:rPr>
        <w:t>Exercice</w:t>
      </w:r>
      <w:r>
        <w:rPr>
          <w:bCs/>
          <w:lang w:val="fr-CA"/>
        </w:rPr>
        <w:t>. Vérifie</w:t>
      </w:r>
      <w:r w:rsidR="00A030C6">
        <w:rPr>
          <w:bCs/>
          <w:lang w:val="fr-CA"/>
        </w:rPr>
        <w:t xml:space="preserve">z si les bons résultats sont produits avec </w:t>
      </w:r>
      <w:r w:rsidR="002E69C8">
        <w:rPr>
          <w:bCs/>
          <w:lang w:val="fr-CA"/>
        </w:rPr>
        <w:t>les tests précédents</w:t>
      </w:r>
      <w:r w:rsidR="00A030C6">
        <w:rPr>
          <w:bCs/>
          <w:lang w:val="fr-CA"/>
        </w:rPr>
        <w:t xml:space="preserve"> pour la solution du dernier exercice</w:t>
      </w:r>
      <w:r w:rsidR="007B05B7">
        <w:rPr>
          <w:bCs/>
          <w:lang w:val="fr-CA"/>
        </w:rPr>
        <w:t>.</w:t>
      </w:r>
    </w:p>
    <w:p w14:paraId="0C83B3A6" w14:textId="03FFBCDF" w:rsidR="00522D83" w:rsidRDefault="00522D83" w:rsidP="00522D83">
      <w:pPr>
        <w:pStyle w:val="Titre2"/>
      </w:pPr>
      <w:bookmarkStart w:id="71" w:name="_Toc508790681"/>
      <w:bookmarkStart w:id="72" w:name="_Toc155813897"/>
      <w:r>
        <w:t>L</w:t>
      </w:r>
      <w:r w:rsidR="00D02B96">
        <w:t>a boucle</w:t>
      </w:r>
      <w:r w:rsidR="00841EF9">
        <w:t xml:space="preserve"> </w:t>
      </w:r>
      <w:r>
        <w:t>avec l’énoncé for</w:t>
      </w:r>
      <w:bookmarkEnd w:id="71"/>
      <w:bookmarkEnd w:id="72"/>
    </w:p>
    <w:p w14:paraId="338FA02D" w14:textId="77777777" w:rsidR="00522D83" w:rsidRDefault="00522D83" w:rsidP="00522D83">
      <w:pPr>
        <w:pStyle w:val="Corpsdetexte"/>
      </w:pPr>
      <w:r>
        <w:t xml:space="preserve">L’utilisation d’une répétition avec compteur est très fréquente. La boucle </w:t>
      </w:r>
      <w:r w:rsidRPr="00B82494">
        <w:rPr>
          <w:i/>
          <w:iCs/>
        </w:rPr>
        <w:t>for</w:t>
      </w:r>
      <w:r>
        <w:t xml:space="preserve"> simplifie l’écriture de telles boucles.</w:t>
      </w:r>
    </w:p>
    <w:p w14:paraId="2800B305" w14:textId="26C25970" w:rsidR="00522D83" w:rsidRDefault="00522D83" w:rsidP="00522D83">
      <w:pPr>
        <w:pStyle w:val="Corpsdetexte"/>
      </w:pPr>
      <w:r w:rsidRPr="009541B0">
        <w:rPr>
          <w:b/>
          <w:bCs/>
        </w:rPr>
        <w:t>Exemple</w:t>
      </w:r>
      <w:r>
        <w:t xml:space="preserve">. </w:t>
      </w:r>
      <w:hyperlink r:id="rId118"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ExempleForSimple.java</w:t>
      </w:r>
    </w:p>
    <w:p w14:paraId="3DE08409" w14:textId="2781AE6B" w:rsidR="00522D83" w:rsidRDefault="00522D83" w:rsidP="00522D83">
      <w:pPr>
        <w:pStyle w:val="Corpsdetexte"/>
      </w:pPr>
      <w:r>
        <w:t xml:space="preserve">Le programme suivant produit le même effet que </w:t>
      </w:r>
      <w:r w:rsidRPr="007E475C">
        <w:rPr>
          <w:i/>
          <w:iCs/>
        </w:rPr>
        <w:t>ExempleWhile</w:t>
      </w:r>
      <w:r>
        <w:t xml:space="preserve"> en affichant les entiers de 1 à 5. Dans un énoncé </w:t>
      </w:r>
      <w:r w:rsidRPr="001A6310">
        <w:rPr>
          <w:i/>
          <w:iCs/>
        </w:rPr>
        <w:t>for</w:t>
      </w:r>
      <w:r>
        <w:t>, l’</w:t>
      </w:r>
      <w:r w:rsidR="002208C5">
        <w:t>initialisation</w:t>
      </w:r>
      <w:r>
        <w:t xml:space="preserve"> du compteur, l’expression de fin de répétition et la mise-à-jour du compteur sont regroupés entre parenthèses après l’identificateur réservé </w:t>
      </w:r>
      <w:r w:rsidRPr="00940C01">
        <w:rPr>
          <w:i/>
          <w:iCs/>
        </w:rPr>
        <w:t>for</w:t>
      </w:r>
      <w:r>
        <w:t>.</w:t>
      </w:r>
    </w:p>
    <w:p w14:paraId="35876339" w14:textId="77777777" w:rsidR="008502F5" w:rsidRPr="008502F5" w:rsidRDefault="008502F5" w:rsidP="008502F5">
      <w:pPr>
        <w:pStyle w:val="Code"/>
        <w:rPr>
          <w:color w:val="000000"/>
          <w:lang w:eastAsia="en-US"/>
        </w:rPr>
      </w:pPr>
      <w:r w:rsidRPr="008502F5">
        <w:rPr>
          <w:lang w:eastAsia="en-US"/>
        </w:rPr>
        <w:t>/**</w:t>
      </w:r>
    </w:p>
    <w:p w14:paraId="25F6400D" w14:textId="77777777" w:rsidR="008502F5" w:rsidRPr="008502F5" w:rsidRDefault="008502F5" w:rsidP="008502F5">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ExempleForSimple</w:t>
      </w:r>
      <w:r w:rsidRPr="008502F5">
        <w:rPr>
          <w:color w:val="008C00"/>
          <w:lang w:eastAsia="en-US"/>
        </w:rPr>
        <w:t>.</w:t>
      </w:r>
      <w:r w:rsidRPr="008502F5">
        <w:rPr>
          <w:lang w:eastAsia="en-US"/>
        </w:rPr>
        <w:t>java</w:t>
      </w:r>
    </w:p>
    <w:p w14:paraId="7303EAFE" w14:textId="77777777" w:rsidR="008502F5" w:rsidRPr="008502F5" w:rsidRDefault="008502F5" w:rsidP="001721B8">
      <w:pPr>
        <w:pStyle w:val="Code"/>
        <w:keepNext w:val="0"/>
        <w:keepLines w:val="0"/>
        <w:rPr>
          <w:color w:val="000000"/>
          <w:lang w:eastAsia="en-US"/>
        </w:rPr>
      </w:pPr>
      <w:r w:rsidRPr="008502F5">
        <w:rPr>
          <w:lang w:eastAsia="en-US"/>
        </w:rPr>
        <w:t> </w:t>
      </w:r>
      <w:r w:rsidRPr="008502F5">
        <w:rPr>
          <w:b/>
          <w:bCs/>
          <w:color w:val="7F9FBF"/>
          <w:lang w:eastAsia="en-US"/>
        </w:rPr>
        <w:t>*</w:t>
      </w:r>
      <w:r w:rsidRPr="008502F5">
        <w:rPr>
          <w:lang w:eastAsia="en-US"/>
        </w:rPr>
        <w:t xml:space="preserve"> Exemple d'utilisation d'un énoncé for qui affiche les entiers de </w:t>
      </w:r>
      <w:r w:rsidRPr="008502F5">
        <w:rPr>
          <w:color w:val="008C00"/>
          <w:lang w:eastAsia="en-US"/>
        </w:rPr>
        <w:t>1</w:t>
      </w:r>
      <w:r w:rsidRPr="008502F5">
        <w:rPr>
          <w:lang w:eastAsia="en-US"/>
        </w:rPr>
        <w:t xml:space="preserve"> à </w:t>
      </w:r>
      <w:r w:rsidRPr="008502F5">
        <w:rPr>
          <w:color w:val="008C00"/>
          <w:lang w:eastAsia="en-US"/>
        </w:rPr>
        <w:t>5</w:t>
      </w:r>
    </w:p>
    <w:p w14:paraId="785AFBEB" w14:textId="77777777" w:rsidR="008502F5" w:rsidRPr="007616BC" w:rsidRDefault="008502F5" w:rsidP="001721B8">
      <w:pPr>
        <w:pStyle w:val="Code"/>
        <w:keepNext w:val="0"/>
        <w:keepLines w:val="0"/>
        <w:rPr>
          <w:color w:val="000000"/>
          <w:lang w:val="en-US" w:eastAsia="en-US"/>
        </w:rPr>
      </w:pPr>
      <w:r w:rsidRPr="008502F5">
        <w:rPr>
          <w:lang w:eastAsia="en-US"/>
        </w:rPr>
        <w:t> </w:t>
      </w:r>
      <w:r w:rsidRPr="007616BC">
        <w:rPr>
          <w:lang w:val="en-US" w:eastAsia="en-US"/>
        </w:rPr>
        <w:t>*/</w:t>
      </w:r>
    </w:p>
    <w:p w14:paraId="557F6B11" w14:textId="77777777" w:rsidR="008502F5" w:rsidRPr="007616BC" w:rsidRDefault="008502F5" w:rsidP="001721B8">
      <w:pPr>
        <w:pStyle w:val="Code"/>
        <w:keepNext w:val="0"/>
        <w:keepLines w:val="0"/>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143B5F64" w14:textId="77777777" w:rsidR="008502F5" w:rsidRPr="007616BC" w:rsidRDefault="008502F5"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ExempleForSimple </w:t>
      </w:r>
      <w:r w:rsidRPr="007616BC">
        <w:rPr>
          <w:color w:val="800080"/>
          <w:lang w:val="en-US" w:eastAsia="en-US"/>
        </w:rPr>
        <w:t>{</w:t>
      </w:r>
    </w:p>
    <w:p w14:paraId="44C74E9A" w14:textId="77777777" w:rsidR="008502F5" w:rsidRPr="008502F5" w:rsidRDefault="008502F5" w:rsidP="001721B8">
      <w:pPr>
        <w:pStyle w:val="Code"/>
        <w:keepNext w:val="0"/>
        <w:keepLines w:val="0"/>
        <w:rPr>
          <w:color w:val="000000"/>
          <w:lang w:val="en-CA" w:eastAsia="en-US"/>
        </w:rPr>
      </w:pPr>
      <w:r w:rsidRPr="007616BC">
        <w:rPr>
          <w:color w:val="000000"/>
          <w:lang w:val="en-US"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2D1F4A88" w14:textId="77777777" w:rsidR="008502F5" w:rsidRPr="008502F5" w:rsidRDefault="008502F5" w:rsidP="001721B8">
      <w:pPr>
        <w:pStyle w:val="Code"/>
        <w:keepNext w:val="0"/>
        <w:keepLines w:val="0"/>
        <w:rPr>
          <w:color w:val="000000"/>
          <w:lang w:eastAsia="en-US"/>
        </w:rPr>
      </w:pPr>
      <w:r w:rsidRPr="008502F5">
        <w:rPr>
          <w:color w:val="000000"/>
          <w:lang w:val="en-CA" w:eastAsia="en-US"/>
        </w:rPr>
        <w:t xml:space="preserve">    </w:t>
      </w:r>
      <w:r w:rsidRPr="008502F5">
        <w:rPr>
          <w:b/>
          <w:bCs/>
          <w:color w:val="800000"/>
          <w:highlight w:val="yellow"/>
          <w:lang w:eastAsia="en-US"/>
        </w:rPr>
        <w:t>for</w:t>
      </w:r>
      <w:r w:rsidRPr="008502F5">
        <w:rPr>
          <w:color w:val="000000"/>
          <w:highlight w:val="yellow"/>
          <w:lang w:eastAsia="en-US"/>
        </w:rPr>
        <w:t xml:space="preserve"> </w:t>
      </w:r>
      <w:r w:rsidRPr="008502F5">
        <w:rPr>
          <w:color w:val="808030"/>
          <w:highlight w:val="yellow"/>
          <w:lang w:eastAsia="en-US"/>
        </w:rPr>
        <w:t>(</w:t>
      </w:r>
      <w:r w:rsidRPr="008502F5">
        <w:rPr>
          <w:color w:val="BB7977"/>
          <w:highlight w:val="yellow"/>
          <w:lang w:eastAsia="en-US"/>
        </w:rPr>
        <w:t>int</w:t>
      </w:r>
      <w:r w:rsidRPr="008502F5">
        <w:rPr>
          <w:color w:val="000000"/>
          <w:highlight w:val="yellow"/>
          <w:lang w:eastAsia="en-US"/>
        </w:rPr>
        <w:t xml:space="preserve"> compteur </w:t>
      </w:r>
      <w:r w:rsidRPr="008502F5">
        <w:rPr>
          <w:color w:val="808030"/>
          <w:highlight w:val="yellow"/>
          <w:lang w:eastAsia="en-US"/>
        </w:rPr>
        <w:t>=</w:t>
      </w:r>
      <w:r w:rsidRPr="008502F5">
        <w:rPr>
          <w:color w:val="000000"/>
          <w:highlight w:val="yellow"/>
          <w:lang w:eastAsia="en-US"/>
        </w:rPr>
        <w:t xml:space="preserve"> </w:t>
      </w:r>
      <w:r w:rsidRPr="008502F5">
        <w:rPr>
          <w:color w:val="008C00"/>
          <w:highlight w:val="yellow"/>
          <w:lang w:eastAsia="en-US"/>
        </w:rPr>
        <w:t>1</w:t>
      </w:r>
      <w:r w:rsidRPr="008502F5">
        <w:rPr>
          <w:color w:val="800080"/>
          <w:highlight w:val="yellow"/>
          <w:lang w:eastAsia="en-US"/>
        </w:rPr>
        <w:t>;</w:t>
      </w:r>
      <w:r w:rsidRPr="008502F5">
        <w:rPr>
          <w:color w:val="000000"/>
          <w:highlight w:val="yellow"/>
          <w:lang w:eastAsia="en-US"/>
        </w:rPr>
        <w:t xml:space="preserve"> compteur </w:t>
      </w:r>
      <w:r w:rsidRPr="008502F5">
        <w:rPr>
          <w:color w:val="808030"/>
          <w:highlight w:val="yellow"/>
          <w:lang w:eastAsia="en-US"/>
        </w:rPr>
        <w:t>&lt;=</w:t>
      </w:r>
      <w:r w:rsidRPr="008502F5">
        <w:rPr>
          <w:color w:val="008C00"/>
          <w:highlight w:val="yellow"/>
          <w:lang w:eastAsia="en-US"/>
        </w:rPr>
        <w:t>5</w:t>
      </w:r>
      <w:r w:rsidRPr="008502F5">
        <w:rPr>
          <w:color w:val="800080"/>
          <w:highlight w:val="yellow"/>
          <w:lang w:eastAsia="en-US"/>
        </w:rPr>
        <w:t>;</w:t>
      </w:r>
      <w:r w:rsidRPr="008502F5">
        <w:rPr>
          <w:color w:val="000000"/>
          <w:highlight w:val="yellow"/>
          <w:lang w:eastAsia="en-US"/>
        </w:rPr>
        <w:t xml:space="preserve"> compteur </w:t>
      </w:r>
      <w:r w:rsidRPr="008502F5">
        <w:rPr>
          <w:color w:val="808030"/>
          <w:highlight w:val="yellow"/>
          <w:lang w:eastAsia="en-US"/>
        </w:rPr>
        <w:t>=</w:t>
      </w:r>
      <w:r w:rsidRPr="008502F5">
        <w:rPr>
          <w:color w:val="000000"/>
          <w:highlight w:val="yellow"/>
          <w:lang w:eastAsia="en-US"/>
        </w:rPr>
        <w:t xml:space="preserve"> compteur </w:t>
      </w:r>
      <w:r w:rsidRPr="008502F5">
        <w:rPr>
          <w:color w:val="808030"/>
          <w:highlight w:val="yellow"/>
          <w:lang w:eastAsia="en-US"/>
        </w:rPr>
        <w:t>+</w:t>
      </w:r>
      <w:r w:rsidRPr="008502F5">
        <w:rPr>
          <w:color w:val="000000"/>
          <w:highlight w:val="yellow"/>
          <w:lang w:eastAsia="en-US"/>
        </w:rPr>
        <w:t xml:space="preserve"> </w:t>
      </w:r>
      <w:r w:rsidRPr="008502F5">
        <w:rPr>
          <w:color w:val="008C00"/>
          <w:highlight w:val="yellow"/>
          <w:lang w:eastAsia="en-US"/>
        </w:rPr>
        <w:t>1</w:t>
      </w:r>
      <w:r w:rsidRPr="008502F5">
        <w:rPr>
          <w:color w:val="808030"/>
          <w:highlight w:val="yellow"/>
          <w:lang w:eastAsia="en-US"/>
        </w:rPr>
        <w:t>)</w:t>
      </w:r>
    </w:p>
    <w:p w14:paraId="247AFC0E"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"Valeur du compteur: "</w:t>
      </w:r>
      <w:r w:rsidRPr="008502F5">
        <w:rPr>
          <w:color w:val="808030"/>
          <w:lang w:eastAsia="en-US"/>
        </w:rPr>
        <w:t>+</w:t>
      </w:r>
      <w:r w:rsidRPr="008502F5">
        <w:rPr>
          <w:color w:val="000000"/>
          <w:lang w:eastAsia="en-US"/>
        </w:rPr>
        <w:t>compteur</w:t>
      </w:r>
      <w:r w:rsidRPr="008502F5">
        <w:rPr>
          <w:color w:val="808030"/>
          <w:lang w:eastAsia="en-US"/>
        </w:rPr>
        <w:t>)</w:t>
      </w:r>
      <w:r w:rsidRPr="008502F5">
        <w:rPr>
          <w:color w:val="800080"/>
          <w:lang w:eastAsia="en-US"/>
        </w:rPr>
        <w:t>;</w:t>
      </w:r>
    </w:p>
    <w:p w14:paraId="1D2464DA" w14:textId="77777777" w:rsidR="008502F5" w:rsidRPr="00452667" w:rsidRDefault="008502F5" w:rsidP="001721B8">
      <w:pPr>
        <w:pStyle w:val="Code"/>
        <w:keepNext w:val="0"/>
        <w:keepLines w:val="0"/>
        <w:rPr>
          <w:color w:val="000000"/>
          <w:lang w:eastAsia="en-US"/>
        </w:rPr>
      </w:pPr>
      <w:r w:rsidRPr="008502F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183DC8C7" w14:textId="77777777" w:rsidR="008502F5" w:rsidRPr="00452667" w:rsidRDefault="008502F5" w:rsidP="001721B8">
      <w:pPr>
        <w:pStyle w:val="Code"/>
        <w:keepNext w:val="0"/>
        <w:keepLines w:val="0"/>
        <w:rPr>
          <w:color w:val="000000"/>
          <w:lang w:eastAsia="en-US"/>
        </w:rPr>
      </w:pPr>
      <w:r w:rsidRPr="00452667">
        <w:rPr>
          <w:color w:val="000000"/>
          <w:lang w:eastAsia="en-US"/>
        </w:rPr>
        <w:t xml:space="preserve">    </w:t>
      </w:r>
      <w:r w:rsidRPr="00452667">
        <w:rPr>
          <w:color w:val="800080"/>
          <w:lang w:eastAsia="en-US"/>
        </w:rPr>
        <w:t>}</w:t>
      </w:r>
    </w:p>
    <w:p w14:paraId="154C3C02" w14:textId="77777777" w:rsidR="008502F5" w:rsidRPr="00452667" w:rsidRDefault="008502F5" w:rsidP="008502F5">
      <w:pPr>
        <w:pStyle w:val="Code"/>
        <w:rPr>
          <w:color w:val="000000"/>
          <w:lang w:eastAsia="en-US"/>
        </w:rPr>
      </w:pPr>
      <w:r w:rsidRPr="00452667">
        <w:rPr>
          <w:color w:val="800080"/>
          <w:lang w:eastAsia="en-US"/>
        </w:rPr>
        <w:t>}</w:t>
      </w:r>
    </w:p>
    <w:p w14:paraId="734EF8B1" w14:textId="77777777" w:rsidR="00522D83" w:rsidRDefault="00522D83" w:rsidP="00522D83">
      <w:pPr>
        <w:pStyle w:val="Corpsdetexte"/>
      </w:pPr>
    </w:p>
    <w:p w14:paraId="37A796DC" w14:textId="77777777" w:rsidR="00522D83" w:rsidRDefault="00522D83" w:rsidP="00522D83">
      <w:pPr>
        <w:pStyle w:val="Corpsdetexte"/>
      </w:pPr>
      <w:r>
        <w:t>Une abréviation syntaxique souvent employée est l’emploi de l’opérateur de post-incrémentation (++) qui a l’effet d’incrémenter de 1.</w:t>
      </w:r>
    </w:p>
    <w:p w14:paraId="335359CD" w14:textId="77777777" w:rsidR="00522D83" w:rsidRDefault="00522D83" w:rsidP="00522D83">
      <w:pPr>
        <w:pStyle w:val="Corpsdetexte"/>
      </w:pPr>
      <w:r w:rsidRPr="007768A9">
        <w:rPr>
          <w:b/>
        </w:rPr>
        <w:t>Exemple</w:t>
      </w:r>
      <w:r>
        <w:t>. Le for suivant est équivalent au précédent.</w:t>
      </w:r>
    </w:p>
    <w:p w14:paraId="1FA8EC2F" w14:textId="77777777" w:rsidR="00522D83" w:rsidRPr="00B50A75" w:rsidRDefault="00522D83" w:rsidP="00522D83">
      <w:pPr>
        <w:pStyle w:val="CodeJava9pt"/>
      </w:pPr>
      <w:r w:rsidRPr="008552B9">
        <w:rPr>
          <w:lang w:val="fr-CA"/>
        </w:rPr>
        <w:t xml:space="preserve">    </w:t>
      </w:r>
      <w:r w:rsidRPr="007768A9">
        <w:t xml:space="preserve">for (int compteur = 1; compteur &lt;=5; </w:t>
      </w:r>
      <w:r w:rsidRPr="007F4C71">
        <w:rPr>
          <w:highlight w:val="yellow"/>
        </w:rPr>
        <w:t>compteur</w:t>
      </w:r>
      <w:r>
        <w:rPr>
          <w:highlight w:val="yellow"/>
        </w:rPr>
        <w:t>++</w:t>
      </w:r>
      <w:r w:rsidRPr="007768A9">
        <w:t>)</w:t>
      </w:r>
    </w:p>
    <w:p w14:paraId="2E799154" w14:textId="77777777" w:rsidR="00522D83" w:rsidRDefault="00522D83" w:rsidP="00522D83">
      <w:pPr>
        <w:pStyle w:val="Corpsdetexte"/>
      </w:pPr>
    </w:p>
    <w:p w14:paraId="08C91D95" w14:textId="77777777" w:rsidR="00522D83" w:rsidRDefault="00522D83" w:rsidP="00522D83">
      <w:pPr>
        <w:pStyle w:val="Corpsdetexte"/>
      </w:pPr>
      <w:r>
        <w:t xml:space="preserve">La syntaxe du </w:t>
      </w:r>
      <w:r w:rsidRPr="00660264">
        <w:rPr>
          <w:i/>
        </w:rPr>
        <w:t>for</w:t>
      </w:r>
      <w:r>
        <w:t xml:space="preserve"> est :</w:t>
      </w:r>
    </w:p>
    <w:p w14:paraId="26809D58" w14:textId="77777777" w:rsidR="00522D83" w:rsidRDefault="00320B71" w:rsidP="00522D83">
      <w:pPr>
        <w:pStyle w:val="Corpsdetexte"/>
      </w:pPr>
      <w:r>
        <w:rPr>
          <w:noProof/>
        </w:rPr>
        <w:object w:dxaOrig="12063" w:dyaOrig="958" w14:anchorId="1756A2C8">
          <v:shape id="_x0000_i1066" type="#_x0000_t75" alt="" style="width:325.3pt;height:25.25pt;mso-width-percent:0;mso-height-percent:0;mso-width-percent:0;mso-height-percent:0" o:ole="">
            <v:imagedata r:id="rId119" o:title=""/>
          </v:shape>
          <o:OLEObject Type="Embed" ProgID="Visio.Drawing.11" ShapeID="_x0000_i1066" DrawAspect="Content" ObjectID="_1766443815" r:id="rId120"/>
        </w:object>
      </w:r>
    </w:p>
    <w:p w14:paraId="2F2105FF" w14:textId="77777777" w:rsidR="00522D83" w:rsidRDefault="00522D83" w:rsidP="00522D83">
      <w:pPr>
        <w:pStyle w:val="Corpsdetexte"/>
      </w:pPr>
      <w:r>
        <w:lastRenderedPageBreak/>
        <w:t>A noter qu’il n’y a qu’un énoncé à répéter dans notre exemple, et qu’il n’est pas nécessaire de mettre un bloc pour l’énoncé à répéter. En effet, dans l’exemple, il n’y a pas d’accolades. Cependant, s’il y avait plusieurs énoncés, il aurait été nécessaire de mettre des accolades avant et après les énoncés à répéter.</w:t>
      </w:r>
    </w:p>
    <w:p w14:paraId="20EFD6FD" w14:textId="77777777" w:rsidR="00522D83" w:rsidRDefault="00522D83" w:rsidP="00522D83">
      <w:pPr>
        <w:pStyle w:val="Corpsdetexte"/>
      </w:pPr>
      <w:r>
        <w:t xml:space="preserve">L’énoncé </w:t>
      </w:r>
      <w:r w:rsidRPr="00432154">
        <w:rPr>
          <w:i/>
          <w:iCs/>
        </w:rPr>
        <w:t>for</w:t>
      </w:r>
      <w:r>
        <w:t xml:space="preserve"> fonctionne de façon semblable au </w:t>
      </w:r>
      <w:r w:rsidRPr="00E26B4B">
        <w:rPr>
          <w:i/>
        </w:rPr>
        <w:t>while</w:t>
      </w:r>
      <w:r>
        <w:t xml:space="preserve">. La figure suivante montre comment transformer un énoncé </w:t>
      </w:r>
      <w:r w:rsidRPr="003E091F">
        <w:rPr>
          <w:i/>
          <w:iCs/>
        </w:rPr>
        <w:t>for</w:t>
      </w:r>
      <w:r>
        <w:t xml:space="preserve"> en un </w:t>
      </w:r>
      <w:r w:rsidRPr="003E091F">
        <w:rPr>
          <w:i/>
          <w:iCs/>
        </w:rPr>
        <w:t>while</w:t>
      </w:r>
      <w:r>
        <w:rPr>
          <w:i/>
          <w:iCs/>
        </w:rPr>
        <w:t xml:space="preserve"> </w:t>
      </w:r>
      <w:r>
        <w:t xml:space="preserve">(il suffit tout simplement de changer les emplacements de certaines composantes). On peut donc se passer du </w:t>
      </w:r>
      <w:r w:rsidRPr="00E26B4B">
        <w:rPr>
          <w:i/>
        </w:rPr>
        <w:t>for</w:t>
      </w:r>
      <w:r>
        <w:t xml:space="preserve"> et toujours utiliser le </w:t>
      </w:r>
      <w:r w:rsidRPr="00E26B4B">
        <w:rPr>
          <w:i/>
        </w:rPr>
        <w:t>while</w:t>
      </w:r>
      <w:r>
        <w:t xml:space="preserve">.  Le </w:t>
      </w:r>
      <w:r w:rsidRPr="00432154">
        <w:rPr>
          <w:i/>
          <w:iCs/>
        </w:rPr>
        <w:t>for</w:t>
      </w:r>
      <w:r>
        <w:t xml:space="preserve"> vise tout simplement à simplifier l’écriture des programmes. D’autre part, le </w:t>
      </w:r>
      <w:r w:rsidRPr="00824608">
        <w:rPr>
          <w:i/>
          <w:iCs/>
        </w:rPr>
        <w:t>for</w:t>
      </w:r>
      <w:r>
        <w:t xml:space="preserve"> n’est pas limité au cas d’un compteur. N’importe quelle expression peut être employée pour décider de la poursuite de la répétition.</w:t>
      </w:r>
    </w:p>
    <w:p w14:paraId="2C176919" w14:textId="387DCE6F" w:rsidR="00522D83" w:rsidRDefault="00320B71" w:rsidP="00522D83">
      <w:pPr>
        <w:pStyle w:val="Corpsdetexte"/>
      </w:pPr>
      <w:r>
        <w:rPr>
          <w:noProof/>
        </w:rPr>
        <w:object w:dxaOrig="12063" w:dyaOrig="2398" w14:anchorId="10CCE6EB">
          <v:shape id="_x0000_i1065" type="#_x0000_t75" alt="" style="width:337.4pt;height:66.75pt;mso-width-percent:0;mso-height-percent:0;mso-width-percent:0;mso-height-percent:0" o:ole="">
            <v:imagedata r:id="rId121" o:title=""/>
          </v:shape>
          <o:OLEObject Type="Embed" ProgID="Visio.Drawing.11" ShapeID="_x0000_i1065" DrawAspect="Content" ObjectID="_1766443816" r:id="rId122"/>
        </w:object>
      </w:r>
    </w:p>
    <w:p w14:paraId="1927BEF9" w14:textId="77777777" w:rsidR="00522D83" w:rsidRDefault="00522D83" w:rsidP="00522D83">
      <w:pPr>
        <w:pStyle w:val="Corpsdetexte"/>
      </w:pPr>
      <w:r w:rsidRPr="0028775E">
        <w:rPr>
          <w:b/>
          <w:bCs/>
        </w:rPr>
        <w:t>Exemple</w:t>
      </w:r>
      <w:r>
        <w:t>. Les deux bouts de code suivants font la même chose :</w:t>
      </w:r>
    </w:p>
    <w:p w14:paraId="24D61699" w14:textId="77777777" w:rsidR="00522D83" w:rsidRPr="00B50A75" w:rsidRDefault="00522D83" w:rsidP="00522D83">
      <w:pPr>
        <w:pStyle w:val="CodeJava9pt"/>
      </w:pPr>
      <w:r w:rsidRPr="0028775E">
        <w:t xml:space="preserve">    </w:t>
      </w:r>
      <w:r w:rsidRPr="007F4C71">
        <w:rPr>
          <w:highlight w:val="yellow"/>
        </w:rPr>
        <w:t>for (</w:t>
      </w:r>
      <w:r w:rsidRPr="0028775E">
        <w:rPr>
          <w:highlight w:val="cyan"/>
        </w:rPr>
        <w:t>int compteur = 1;</w:t>
      </w:r>
      <w:r w:rsidRPr="007F4C71">
        <w:rPr>
          <w:highlight w:val="yellow"/>
        </w:rPr>
        <w:t xml:space="preserve"> </w:t>
      </w:r>
      <w:r w:rsidRPr="0028775E">
        <w:rPr>
          <w:highlight w:val="green"/>
        </w:rPr>
        <w:t>compteur &lt;=5;</w:t>
      </w:r>
      <w:r w:rsidRPr="007F4C71">
        <w:rPr>
          <w:highlight w:val="yellow"/>
        </w:rPr>
        <w:t xml:space="preserve"> </w:t>
      </w:r>
      <w:r w:rsidRPr="0028775E">
        <w:rPr>
          <w:highlight w:val="magenta"/>
        </w:rPr>
        <w:t>compteur = compteur + 1</w:t>
      </w:r>
      <w:r w:rsidRPr="007F4C71">
        <w:rPr>
          <w:highlight w:val="yellow"/>
        </w:rPr>
        <w:t>)</w:t>
      </w:r>
    </w:p>
    <w:p w14:paraId="442DB1A4" w14:textId="77777777" w:rsidR="00522D83" w:rsidRPr="00B50A75" w:rsidRDefault="00522D83" w:rsidP="00522D83">
      <w:pPr>
        <w:pStyle w:val="CodeJava9pt"/>
      </w:pPr>
      <w:r w:rsidRPr="00B50A75">
        <w:t xml:space="preserve">        JOptionPane.showMessageDialog(null,"Valeur du compteur: "+compteur);</w:t>
      </w:r>
    </w:p>
    <w:p w14:paraId="2804B40D" w14:textId="77777777" w:rsidR="00522D83" w:rsidRDefault="00522D83" w:rsidP="00522D83">
      <w:pPr>
        <w:pStyle w:val="Corpsdetexte"/>
      </w:pPr>
    </w:p>
    <w:p w14:paraId="577C1789" w14:textId="77777777" w:rsidR="00522D83" w:rsidRPr="004D0C25" w:rsidRDefault="00522D83" w:rsidP="00522D83">
      <w:pPr>
        <w:pStyle w:val="CodeJava9pt"/>
        <w:rPr>
          <w:highlight w:val="yellow"/>
        </w:rPr>
      </w:pPr>
      <w:r w:rsidRPr="0028775E">
        <w:t xml:space="preserve">        </w:t>
      </w:r>
      <w:r w:rsidRPr="0028775E">
        <w:rPr>
          <w:highlight w:val="cyan"/>
        </w:rPr>
        <w:t xml:space="preserve">int compteur = 1; </w:t>
      </w:r>
      <w:r w:rsidRPr="004D0C25">
        <w:rPr>
          <w:highlight w:val="yellow"/>
        </w:rPr>
        <w:t xml:space="preserve">   </w:t>
      </w:r>
    </w:p>
    <w:p w14:paraId="4E9FC12E" w14:textId="77777777" w:rsidR="00522D83" w:rsidRPr="004D0C25" w:rsidRDefault="00522D83" w:rsidP="00522D83">
      <w:pPr>
        <w:pStyle w:val="CodeJava9pt"/>
        <w:rPr>
          <w:highlight w:val="yellow"/>
        </w:rPr>
      </w:pPr>
      <w:r w:rsidRPr="004D0C25">
        <w:rPr>
          <w:highlight w:val="yellow"/>
        </w:rPr>
        <w:t xml:space="preserve">        while(</w:t>
      </w:r>
      <w:r w:rsidRPr="0028775E">
        <w:rPr>
          <w:highlight w:val="green"/>
        </w:rPr>
        <w:t>compteur &lt;= 5</w:t>
      </w:r>
      <w:r w:rsidRPr="004D0C25">
        <w:rPr>
          <w:highlight w:val="yellow"/>
        </w:rPr>
        <w:t>){</w:t>
      </w:r>
    </w:p>
    <w:p w14:paraId="61C2D674" w14:textId="77777777" w:rsidR="00522D83" w:rsidRPr="004D0C25" w:rsidRDefault="00522D83" w:rsidP="00522D83">
      <w:pPr>
        <w:pStyle w:val="CodeJava9pt"/>
        <w:rPr>
          <w:highlight w:val="yellow"/>
        </w:rPr>
      </w:pPr>
      <w:r w:rsidRPr="004D0C25">
        <w:rPr>
          <w:highlight w:val="yellow"/>
        </w:rPr>
        <w:t xml:space="preserve">            JOptionPane.showMessageDialog(null,"Valeur du compteur: "+compteur);</w:t>
      </w:r>
    </w:p>
    <w:p w14:paraId="0AAA0AB1" w14:textId="77777777" w:rsidR="00522D83" w:rsidRPr="004D0C25" w:rsidRDefault="00522D83" w:rsidP="00522D83">
      <w:pPr>
        <w:pStyle w:val="CodeJava9pt"/>
        <w:rPr>
          <w:highlight w:val="yellow"/>
        </w:rPr>
      </w:pPr>
      <w:r w:rsidRPr="004D0C25">
        <w:rPr>
          <w:highlight w:val="yellow"/>
        </w:rPr>
        <w:t xml:space="preserve">            </w:t>
      </w:r>
      <w:r w:rsidRPr="0028775E">
        <w:rPr>
          <w:highlight w:val="magenta"/>
        </w:rPr>
        <w:t>compteur = compteur + 1</w:t>
      </w:r>
      <w:r w:rsidRPr="004D0C25">
        <w:rPr>
          <w:highlight w:val="yellow"/>
        </w:rPr>
        <w:t>;</w:t>
      </w:r>
    </w:p>
    <w:p w14:paraId="3868E704" w14:textId="77777777" w:rsidR="00522D83" w:rsidRPr="00A42897" w:rsidRDefault="00522D83" w:rsidP="00522D83">
      <w:pPr>
        <w:pStyle w:val="CodeJava9pt"/>
      </w:pPr>
      <w:r w:rsidRPr="004D0C25">
        <w:rPr>
          <w:highlight w:val="yellow"/>
        </w:rPr>
        <w:t xml:space="preserve">        }</w:t>
      </w:r>
    </w:p>
    <w:p w14:paraId="2B735F91" w14:textId="77777777" w:rsidR="00522D83" w:rsidRDefault="00522D83" w:rsidP="00522D83">
      <w:pPr>
        <w:pStyle w:val="Corpsdetexte"/>
      </w:pPr>
    </w:p>
    <w:p w14:paraId="3153DB6D" w14:textId="77777777" w:rsidR="001B35ED" w:rsidRDefault="00522D83" w:rsidP="001B35ED">
      <w:pPr>
        <w:pStyle w:val="Corpsdetexte"/>
      </w:pPr>
      <w:r>
        <w:t xml:space="preserve">Il est possible d’omettre l’initialisation, l’expression ou la mise-à-jour du </w:t>
      </w:r>
      <w:r w:rsidRPr="00E615B6">
        <w:rPr>
          <w:i/>
          <w:iCs/>
        </w:rPr>
        <w:t>for</w:t>
      </w:r>
      <w:r>
        <w:t xml:space="preserve"> mais en laissant les « ; ». </w:t>
      </w:r>
    </w:p>
    <w:p w14:paraId="6E9DFE84" w14:textId="29FC0D36" w:rsidR="001B35ED" w:rsidRDefault="00522D83" w:rsidP="001B35ED">
      <w:pPr>
        <w:pStyle w:val="Corpsdetexte"/>
        <w:rPr>
          <w:lang w:val="fr-CA"/>
        </w:rPr>
      </w:pPr>
      <w:r w:rsidRPr="00B917B1">
        <w:rPr>
          <w:b/>
          <w:bCs/>
        </w:rPr>
        <w:t>Exemple</w:t>
      </w:r>
      <w:r>
        <w:t>.</w:t>
      </w:r>
      <w:r w:rsidRPr="00A35FAA">
        <w:rPr>
          <w:rFonts w:ascii="Segoe UI" w:hAnsi="Segoe UI" w:cs="Segoe UI"/>
          <w:color w:val="586069"/>
          <w:sz w:val="27"/>
          <w:szCs w:val="27"/>
          <w:lang w:val="fr-CA"/>
        </w:rPr>
        <w:t xml:space="preserve"> </w:t>
      </w:r>
      <w:hyperlink r:id="rId123"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ExempleForSentinelle.java</w:t>
      </w:r>
    </w:p>
    <w:p w14:paraId="44FAFE83" w14:textId="2A287F07" w:rsidR="00522D83" w:rsidRDefault="00522D83" w:rsidP="001B35ED">
      <w:pPr>
        <w:pStyle w:val="Corpsdetexte"/>
      </w:pPr>
      <w:r>
        <w:t xml:space="preserve">L’exemple suivant reprend l’exercice de lecture d’une série d’entiers avec sentinelle vu précédemment mais en employant un </w:t>
      </w:r>
      <w:r w:rsidRPr="00B917B1">
        <w:rPr>
          <w:i/>
          <w:iCs/>
        </w:rPr>
        <w:t>for</w:t>
      </w:r>
      <w:r>
        <w:t xml:space="preserve"> plutôt qu’un </w:t>
      </w:r>
      <w:r w:rsidRPr="00B917B1">
        <w:rPr>
          <w:i/>
          <w:iCs/>
        </w:rPr>
        <w:t>while</w:t>
      </w:r>
      <w:r>
        <w:t xml:space="preserve">. La </w:t>
      </w:r>
      <w:r>
        <w:lastRenderedPageBreak/>
        <w:t xml:space="preserve">partie mise-à-jour du </w:t>
      </w:r>
      <w:r w:rsidRPr="00B917B1">
        <w:rPr>
          <w:i/>
          <w:iCs/>
        </w:rPr>
        <w:t>for</w:t>
      </w:r>
      <w:r>
        <w:t xml:space="preserve"> est vide mais le dernier « ; » à l’intérieur des parenthèses du </w:t>
      </w:r>
      <w:r w:rsidRPr="00B917B1">
        <w:rPr>
          <w:i/>
          <w:iCs/>
        </w:rPr>
        <w:t>for</w:t>
      </w:r>
      <w:r>
        <w:t xml:space="preserve"> doit être présent.</w:t>
      </w:r>
    </w:p>
    <w:p w14:paraId="0814FF63" w14:textId="77777777" w:rsidR="008502F5" w:rsidRPr="008502F5" w:rsidRDefault="008502F5" w:rsidP="00305EEB">
      <w:pPr>
        <w:pStyle w:val="Code"/>
        <w:rPr>
          <w:color w:val="000000"/>
          <w:lang w:eastAsia="en-US"/>
        </w:rPr>
      </w:pPr>
      <w:r w:rsidRPr="008502F5">
        <w:rPr>
          <w:lang w:eastAsia="en-US"/>
        </w:rPr>
        <w:t>/**</w:t>
      </w:r>
    </w:p>
    <w:p w14:paraId="28963848"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ExempleForSentinelle</w:t>
      </w:r>
      <w:r w:rsidRPr="008502F5">
        <w:rPr>
          <w:color w:val="008C00"/>
          <w:lang w:eastAsia="en-US"/>
        </w:rPr>
        <w:t>.</w:t>
      </w:r>
      <w:r w:rsidRPr="008502F5">
        <w:rPr>
          <w:lang w:eastAsia="en-US"/>
        </w:rPr>
        <w:t>java</w:t>
      </w:r>
    </w:p>
    <w:p w14:paraId="25F9E84B"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Lire une suite d'entiers jusqu'à ce que l'entier </w:t>
      </w:r>
      <w:r w:rsidRPr="008502F5">
        <w:rPr>
          <w:color w:val="008C00"/>
          <w:lang w:eastAsia="en-US"/>
        </w:rPr>
        <w:t>0</w:t>
      </w:r>
      <w:r w:rsidRPr="008502F5">
        <w:rPr>
          <w:lang w:eastAsia="en-US"/>
        </w:rPr>
        <w:t xml:space="preserve"> soit entré et afficher la somme</w:t>
      </w:r>
    </w:p>
    <w:p w14:paraId="7F513951"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des entiers lus. Exemple illustrant un for sans la partie mise</w:t>
      </w:r>
      <w:r w:rsidRPr="008502F5">
        <w:rPr>
          <w:b/>
          <w:bCs/>
          <w:color w:val="7F9FBF"/>
          <w:lang w:eastAsia="en-US"/>
        </w:rPr>
        <w:t>-</w:t>
      </w:r>
      <w:r w:rsidRPr="008502F5">
        <w:rPr>
          <w:lang w:eastAsia="en-US"/>
        </w:rPr>
        <w:t>à</w:t>
      </w:r>
      <w:r w:rsidRPr="008502F5">
        <w:rPr>
          <w:b/>
          <w:bCs/>
          <w:color w:val="7F9FBF"/>
          <w:lang w:eastAsia="en-US"/>
        </w:rPr>
        <w:t>-</w:t>
      </w:r>
      <w:r w:rsidRPr="008502F5">
        <w:rPr>
          <w:lang w:eastAsia="en-US"/>
        </w:rPr>
        <w:t>jour.</w:t>
      </w:r>
    </w:p>
    <w:p w14:paraId="6A10E1D8" w14:textId="77777777" w:rsidR="008502F5" w:rsidRPr="007616BC" w:rsidRDefault="008502F5" w:rsidP="001721B8">
      <w:pPr>
        <w:pStyle w:val="Code"/>
        <w:keepNext w:val="0"/>
        <w:keepLines w:val="0"/>
        <w:rPr>
          <w:color w:val="000000"/>
          <w:lang w:val="en-US" w:eastAsia="en-US"/>
        </w:rPr>
      </w:pPr>
      <w:r w:rsidRPr="008502F5">
        <w:rPr>
          <w:lang w:eastAsia="en-US"/>
        </w:rPr>
        <w:t> </w:t>
      </w:r>
      <w:r w:rsidRPr="007616BC">
        <w:rPr>
          <w:lang w:val="en-US" w:eastAsia="en-US"/>
        </w:rPr>
        <w:t>*/</w:t>
      </w:r>
    </w:p>
    <w:p w14:paraId="24B4FA68" w14:textId="77777777" w:rsidR="008502F5" w:rsidRPr="007616BC" w:rsidRDefault="008502F5" w:rsidP="001721B8">
      <w:pPr>
        <w:pStyle w:val="Code"/>
        <w:keepNext w:val="0"/>
        <w:keepLines w:val="0"/>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4DF72094" w14:textId="77777777" w:rsidR="008502F5" w:rsidRPr="007616BC" w:rsidRDefault="008502F5"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ExempleForSentinelle </w:t>
      </w:r>
      <w:r w:rsidRPr="007616BC">
        <w:rPr>
          <w:color w:val="800080"/>
          <w:lang w:val="en-US" w:eastAsia="en-US"/>
        </w:rPr>
        <w:t>{</w:t>
      </w:r>
    </w:p>
    <w:p w14:paraId="1CA99B78" w14:textId="77777777" w:rsidR="008502F5" w:rsidRPr="007616BC" w:rsidRDefault="008502F5" w:rsidP="001721B8">
      <w:pPr>
        <w:pStyle w:val="Code"/>
        <w:keepNext w:val="0"/>
        <w:keepLines w:val="0"/>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31BE0BEF" w14:textId="77777777" w:rsidR="008502F5" w:rsidRPr="008502F5" w:rsidRDefault="008502F5" w:rsidP="001721B8">
      <w:pPr>
        <w:pStyle w:val="Code"/>
        <w:keepNext w:val="0"/>
        <w:keepLines w:val="0"/>
        <w:rPr>
          <w:color w:val="000000"/>
          <w:lang w:eastAsia="en-US"/>
        </w:rPr>
      </w:pPr>
      <w:r w:rsidRPr="007616BC">
        <w:rPr>
          <w:color w:val="000000"/>
          <w:lang w:val="en-US" w:eastAsia="en-US"/>
        </w:rPr>
        <w:t xml:space="preserve">        </w:t>
      </w:r>
      <w:r w:rsidRPr="008502F5">
        <w:rPr>
          <w:b/>
          <w:bCs/>
          <w:color w:val="BB7977"/>
          <w:lang w:eastAsia="en-US"/>
        </w:rPr>
        <w:t>String</w:t>
      </w:r>
      <w:r w:rsidRPr="008502F5">
        <w:rPr>
          <w:color w:val="000000"/>
          <w:lang w:eastAsia="en-US"/>
        </w:rPr>
        <w:t xml:space="preserve"> serie</w:t>
      </w:r>
      <w:r w:rsidRPr="008502F5">
        <w:rPr>
          <w:color w:val="800080"/>
          <w:lang w:eastAsia="en-US"/>
        </w:rPr>
        <w:t>;</w:t>
      </w:r>
    </w:p>
    <w:p w14:paraId="62DC9249"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somme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42E4D8C8"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b/>
          <w:bCs/>
          <w:color w:val="800000"/>
          <w:lang w:eastAsia="en-US"/>
        </w:rPr>
        <w:t>for</w:t>
      </w:r>
      <w:r w:rsidRPr="008502F5">
        <w:rPr>
          <w:color w:val="000000"/>
          <w:lang w:eastAsia="en-US"/>
        </w:rPr>
        <w:t xml:space="preserve"> </w:t>
      </w:r>
      <w:r w:rsidRPr="008502F5">
        <w:rPr>
          <w:color w:val="808030"/>
          <w:lang w:eastAsia="en-US"/>
        </w:rPr>
        <w:t>(</w:t>
      </w:r>
      <w:r w:rsidRPr="008502F5">
        <w:rPr>
          <w:color w:val="BB7977"/>
          <w:lang w:eastAsia="en-US"/>
        </w:rPr>
        <w:t>int</w:t>
      </w: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r w:rsidRPr="008502F5">
        <w:rPr>
          <w:color w:val="808030"/>
          <w:lang w:eastAsia="en-US"/>
        </w:rPr>
        <w:t>)</w:t>
      </w:r>
      <w:r w:rsidRPr="008502F5">
        <w:rPr>
          <w:color w:val="800080"/>
          <w:lang w:eastAsia="en-US"/>
        </w:rPr>
        <w:t>{</w:t>
      </w:r>
    </w:p>
    <w:p w14:paraId="605D3776"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serie </w:t>
      </w:r>
      <w:r w:rsidRPr="008502F5">
        <w:rPr>
          <w:color w:val="808030"/>
          <w:lang w:eastAsia="en-US"/>
        </w:rPr>
        <w:t>=</w:t>
      </w:r>
      <w:r w:rsidRPr="008502F5">
        <w:rPr>
          <w:color w:val="000000"/>
          <w:lang w:eastAsia="en-US"/>
        </w:rPr>
        <w:t xml:space="preserve"> JOptionPane</w:t>
      </w:r>
      <w:r w:rsidRPr="008502F5">
        <w:rPr>
          <w:color w:val="808030"/>
          <w:lang w:eastAsia="en-US"/>
        </w:rPr>
        <w:t>.</w:t>
      </w:r>
      <w:r w:rsidRPr="008502F5">
        <w:rPr>
          <w:color w:val="000000"/>
          <w:lang w:eastAsia="en-US"/>
        </w:rPr>
        <w:t>showInputDialog</w:t>
      </w:r>
      <w:r w:rsidRPr="008502F5">
        <w:rPr>
          <w:color w:val="808030"/>
          <w:lang w:eastAsia="en-US"/>
        </w:rPr>
        <w:t>(</w:t>
      </w:r>
      <w:r w:rsidRPr="008502F5">
        <w:rPr>
          <w:color w:val="0000E6"/>
          <w:lang w:eastAsia="en-US"/>
        </w:rPr>
        <w:t>"Entrez un nombre"</w:t>
      </w:r>
      <w:r w:rsidRPr="008502F5">
        <w:rPr>
          <w:color w:val="808030"/>
          <w:lang w:eastAsia="en-US"/>
        </w:rPr>
        <w:t>)</w:t>
      </w:r>
      <w:r w:rsidRPr="008502F5">
        <w:rPr>
          <w:color w:val="800080"/>
          <w:lang w:eastAsia="en-US"/>
        </w:rPr>
        <w:t>;</w:t>
      </w:r>
    </w:p>
    <w:p w14:paraId="73259CA8"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b/>
          <w:bCs/>
          <w:color w:val="BB7977"/>
          <w:lang w:eastAsia="en-US"/>
        </w:rPr>
        <w:t>Integer</w:t>
      </w:r>
      <w:r w:rsidRPr="008502F5">
        <w:rPr>
          <w:color w:val="808030"/>
          <w:lang w:eastAsia="en-US"/>
        </w:rPr>
        <w:t>.</w:t>
      </w:r>
      <w:r w:rsidRPr="008502F5">
        <w:rPr>
          <w:color w:val="000000"/>
          <w:lang w:eastAsia="en-US"/>
        </w:rPr>
        <w:t xml:space="preserve">parseInt </w:t>
      </w:r>
      <w:r w:rsidRPr="008502F5">
        <w:rPr>
          <w:color w:val="808030"/>
          <w:lang w:eastAsia="en-US"/>
        </w:rPr>
        <w:t>(</w:t>
      </w:r>
      <w:r w:rsidRPr="008502F5">
        <w:rPr>
          <w:color w:val="000000"/>
          <w:lang w:eastAsia="en-US"/>
        </w:rPr>
        <w:t>serie</w:t>
      </w:r>
      <w:r w:rsidRPr="008502F5">
        <w:rPr>
          <w:color w:val="808030"/>
          <w:lang w:eastAsia="en-US"/>
        </w:rPr>
        <w:t>)</w:t>
      </w:r>
      <w:r w:rsidRPr="008502F5">
        <w:rPr>
          <w:color w:val="800080"/>
          <w:lang w:eastAsia="en-US"/>
        </w:rPr>
        <w:t>;</w:t>
      </w:r>
    </w:p>
    <w:p w14:paraId="04F7BD5D"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somme </w:t>
      </w:r>
      <w:r w:rsidRPr="008502F5">
        <w:rPr>
          <w:color w:val="808030"/>
          <w:lang w:eastAsia="en-US"/>
        </w:rPr>
        <w:t>=</w:t>
      </w:r>
      <w:r w:rsidRPr="008502F5">
        <w:rPr>
          <w:color w:val="000000"/>
          <w:lang w:eastAsia="en-US"/>
        </w:rPr>
        <w:t xml:space="preserve"> somme </w:t>
      </w:r>
      <w:r w:rsidRPr="008502F5">
        <w:rPr>
          <w:color w:val="808030"/>
          <w:lang w:eastAsia="en-US"/>
        </w:rPr>
        <w:t>+</w:t>
      </w:r>
      <w:r w:rsidRPr="008502F5">
        <w:rPr>
          <w:color w:val="000000"/>
          <w:lang w:eastAsia="en-US"/>
        </w:rPr>
        <w:t xml:space="preserve"> entier</w:t>
      </w:r>
      <w:r w:rsidRPr="008502F5">
        <w:rPr>
          <w:color w:val="800080"/>
          <w:lang w:eastAsia="en-US"/>
        </w:rPr>
        <w:t>;</w:t>
      </w:r>
    </w:p>
    <w:p w14:paraId="2F2854A7"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w:t>
      </w:r>
      <w:r w:rsidRPr="008502F5">
        <w:rPr>
          <w:color w:val="800080"/>
          <w:lang w:eastAsia="en-US"/>
        </w:rPr>
        <w:t>}</w:t>
      </w:r>
    </w:p>
    <w:p w14:paraId="39446987" w14:textId="77777777" w:rsidR="008502F5" w:rsidRPr="008502F5" w:rsidRDefault="008502F5" w:rsidP="001721B8">
      <w:pPr>
        <w:pStyle w:val="Code"/>
        <w:keepNext w:val="0"/>
        <w:keepLines w:val="0"/>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"La somme de tous les nombres est de "</w:t>
      </w:r>
      <w:r w:rsidRPr="008502F5">
        <w:rPr>
          <w:color w:val="000000"/>
          <w:lang w:eastAsia="en-US"/>
        </w:rPr>
        <w:t xml:space="preserve"> </w:t>
      </w:r>
      <w:r w:rsidRPr="008502F5">
        <w:rPr>
          <w:color w:val="808030"/>
          <w:lang w:eastAsia="en-US"/>
        </w:rPr>
        <w:t>+</w:t>
      </w:r>
      <w:r w:rsidRPr="008502F5">
        <w:rPr>
          <w:color w:val="000000"/>
          <w:lang w:eastAsia="en-US"/>
        </w:rPr>
        <w:t>somme</w:t>
      </w:r>
      <w:r w:rsidRPr="008502F5">
        <w:rPr>
          <w:color w:val="808030"/>
          <w:lang w:eastAsia="en-US"/>
        </w:rPr>
        <w:t>+</w:t>
      </w:r>
      <w:r w:rsidRPr="008502F5">
        <w:rPr>
          <w:color w:val="000000"/>
          <w:lang w:eastAsia="en-US"/>
        </w:rPr>
        <w:t xml:space="preserve"> </w:t>
      </w:r>
      <w:r w:rsidRPr="008502F5">
        <w:rPr>
          <w:color w:val="0000E6"/>
          <w:lang w:eastAsia="en-US"/>
        </w:rPr>
        <w:t>"."</w:t>
      </w:r>
      <w:r w:rsidRPr="008502F5">
        <w:rPr>
          <w:color w:val="808030"/>
          <w:lang w:eastAsia="en-US"/>
        </w:rPr>
        <w:t>)</w:t>
      </w:r>
      <w:r w:rsidRPr="008502F5">
        <w:rPr>
          <w:color w:val="800080"/>
          <w:lang w:eastAsia="en-US"/>
        </w:rPr>
        <w:t>;</w:t>
      </w:r>
    </w:p>
    <w:p w14:paraId="1091383D" w14:textId="77777777" w:rsidR="008502F5" w:rsidRPr="00452667" w:rsidRDefault="008502F5" w:rsidP="001721B8">
      <w:pPr>
        <w:pStyle w:val="Code"/>
        <w:keepNext w:val="0"/>
        <w:keepLines w:val="0"/>
        <w:rPr>
          <w:color w:val="000000"/>
          <w:lang w:eastAsia="en-US"/>
        </w:rPr>
      </w:pPr>
      <w:r w:rsidRPr="008502F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2E27279F"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2F27BFBA" w14:textId="45DD3F59" w:rsidR="008502F5" w:rsidRDefault="008502F5" w:rsidP="008502F5">
      <w:pPr>
        <w:pStyle w:val="Code"/>
        <w:rPr>
          <w:color w:val="800080"/>
          <w:lang w:eastAsia="en-US"/>
        </w:rPr>
      </w:pPr>
      <w:r w:rsidRPr="00452667">
        <w:rPr>
          <w:color w:val="800080"/>
          <w:lang w:eastAsia="en-US"/>
        </w:rPr>
        <w:t>}</w:t>
      </w:r>
    </w:p>
    <w:p w14:paraId="53D404A2" w14:textId="77777777" w:rsidR="00117845" w:rsidRPr="00452667" w:rsidRDefault="00117845" w:rsidP="008502F5">
      <w:pPr>
        <w:pStyle w:val="Code"/>
        <w:rPr>
          <w:color w:val="000000"/>
          <w:lang w:eastAsia="en-US"/>
        </w:rPr>
      </w:pPr>
    </w:p>
    <w:p w14:paraId="4C4CA62F" w14:textId="77777777" w:rsidR="00522D83" w:rsidRDefault="00522D83" w:rsidP="00522D83">
      <w:pPr>
        <w:pStyle w:val="Corpsdetexte"/>
        <w:rPr>
          <w:b/>
          <w:bCs/>
        </w:rPr>
      </w:pPr>
    </w:p>
    <w:p w14:paraId="339028CD" w14:textId="77777777" w:rsidR="00522D83" w:rsidRPr="008B0DC4" w:rsidRDefault="00522D83" w:rsidP="00522D83">
      <w:pPr>
        <w:pStyle w:val="Corpsdetexte"/>
      </w:pPr>
      <w:r>
        <w:rPr>
          <w:b/>
          <w:bCs/>
        </w:rPr>
        <w:t xml:space="preserve">Exercice. </w:t>
      </w:r>
      <w:r w:rsidRPr="008B0DC4">
        <w:t>Trouver une justification au besoin de conserver le dernier ; du for précédent malgré l’omission de la partie mise-à-jour</w:t>
      </w:r>
      <w:r>
        <w:t xml:space="preserve"> (indice : essayez de penser comme un ordinateur…)</w:t>
      </w:r>
      <w:r w:rsidRPr="008B0DC4">
        <w:t>.</w:t>
      </w:r>
    </w:p>
    <w:p w14:paraId="3C79FE24" w14:textId="77777777" w:rsidR="00522D83" w:rsidRDefault="00522D83" w:rsidP="00522D83">
      <w:pPr>
        <w:pStyle w:val="Corpsdetexte"/>
      </w:pPr>
      <w:r w:rsidRPr="00256969">
        <w:rPr>
          <w:b/>
          <w:bCs/>
        </w:rPr>
        <w:t>Exercice</w:t>
      </w:r>
      <w:r>
        <w:t xml:space="preserve">. Affichez les entiers 0, 2, 4, 6, 8, 10 avec un </w:t>
      </w:r>
      <w:r w:rsidRPr="00D55498">
        <w:rPr>
          <w:i/>
          <w:iCs/>
        </w:rPr>
        <w:t>for</w:t>
      </w:r>
      <w:r>
        <w:t>.</w:t>
      </w:r>
    </w:p>
    <w:p w14:paraId="2F17715D" w14:textId="77777777" w:rsidR="00522D83" w:rsidRDefault="00522D83" w:rsidP="00522D83">
      <w:pPr>
        <w:pStyle w:val="Corpsdetexte"/>
      </w:pPr>
      <w:r w:rsidRPr="00A42897">
        <w:rPr>
          <w:b/>
          <w:bCs/>
        </w:rPr>
        <w:t>Exercice</w:t>
      </w:r>
      <w:r>
        <w:t xml:space="preserve">. Affichez </w:t>
      </w:r>
      <w:r w:rsidRPr="00692D34">
        <w:t>5,</w:t>
      </w:r>
      <w:r>
        <w:t xml:space="preserve"> </w:t>
      </w:r>
      <w:r w:rsidRPr="00692D34">
        <w:t>4,</w:t>
      </w:r>
      <w:r>
        <w:t xml:space="preserve"> </w:t>
      </w:r>
      <w:r w:rsidRPr="00692D34">
        <w:t>3,</w:t>
      </w:r>
      <w:r>
        <w:t xml:space="preserve"> </w:t>
      </w:r>
      <w:r w:rsidRPr="00692D34">
        <w:t>2,</w:t>
      </w:r>
      <w:r>
        <w:t xml:space="preserve"> </w:t>
      </w:r>
      <w:r w:rsidRPr="00692D34">
        <w:t>1,</w:t>
      </w:r>
      <w:r>
        <w:t xml:space="preserve"> </w:t>
      </w:r>
      <w:r w:rsidRPr="00692D34">
        <w:t>0,</w:t>
      </w:r>
      <w:r>
        <w:t xml:space="preserve"> </w:t>
      </w:r>
      <w:r w:rsidRPr="00692D34">
        <w:t>-1,</w:t>
      </w:r>
      <w:r>
        <w:t xml:space="preserve"> </w:t>
      </w:r>
      <w:r w:rsidRPr="00692D34">
        <w:t>-2,</w:t>
      </w:r>
      <w:r>
        <w:t xml:space="preserve"> </w:t>
      </w:r>
      <w:r w:rsidRPr="00692D34">
        <w:t>-3,</w:t>
      </w:r>
      <w:r>
        <w:t xml:space="preserve"> </w:t>
      </w:r>
      <w:r w:rsidRPr="00692D34">
        <w:t>-4,</w:t>
      </w:r>
      <w:r>
        <w:t xml:space="preserve"> </w:t>
      </w:r>
      <w:r w:rsidRPr="00692D34">
        <w:t>-5</w:t>
      </w:r>
      <w:r>
        <w:t xml:space="preserve"> avec un </w:t>
      </w:r>
      <w:r w:rsidRPr="00D55498">
        <w:rPr>
          <w:i/>
          <w:iCs/>
        </w:rPr>
        <w:t>for</w:t>
      </w:r>
      <w:r>
        <w:t>.</w:t>
      </w:r>
    </w:p>
    <w:p w14:paraId="3164BECC" w14:textId="77777777" w:rsidR="00522D83" w:rsidRPr="00692D34" w:rsidRDefault="00522D83" w:rsidP="00522D83">
      <w:pPr>
        <w:pStyle w:val="Corpsdetexte"/>
      </w:pPr>
      <w:r w:rsidRPr="004B6A10">
        <w:rPr>
          <w:b/>
          <w:bCs/>
        </w:rPr>
        <w:t>Exercice</w:t>
      </w:r>
      <w:r>
        <w:t xml:space="preserve">. Utilisez un </w:t>
      </w:r>
      <w:r w:rsidRPr="00D55498">
        <w:rPr>
          <w:i/>
          <w:iCs/>
        </w:rPr>
        <w:t>for</w:t>
      </w:r>
      <w:r>
        <w:t xml:space="preserve"> pour lire dix entiers et en afficher la somme.</w:t>
      </w:r>
    </w:p>
    <w:p w14:paraId="00F872ED" w14:textId="77777777" w:rsidR="00522D83" w:rsidRDefault="00522D83" w:rsidP="00522D83">
      <w:pPr>
        <w:pStyle w:val="Corpsdetexte"/>
      </w:pPr>
      <w:r w:rsidRPr="002C71C8">
        <w:rPr>
          <w:b/>
          <w:bCs/>
        </w:rPr>
        <w:t>Exercice</w:t>
      </w:r>
      <w:r>
        <w:t xml:space="preserve">. Utilisez un </w:t>
      </w:r>
      <w:r w:rsidRPr="00D55498">
        <w:rPr>
          <w:i/>
          <w:iCs/>
        </w:rPr>
        <w:t>for</w:t>
      </w:r>
      <w:r>
        <w:t xml:space="preserve"> pour lire une série d’entier jusqu’à ce que l’entier 0 soit entré (cas de sentinelle) et afficher la somme de ces entiers.</w:t>
      </w:r>
    </w:p>
    <w:p w14:paraId="565DA744" w14:textId="40E7AB4D" w:rsidR="00522D83" w:rsidRDefault="00522D83" w:rsidP="00522D83">
      <w:pPr>
        <w:pStyle w:val="Corpsdetexte"/>
      </w:pPr>
      <w:r w:rsidRPr="00F65F8A">
        <w:rPr>
          <w:b/>
          <w:bCs/>
        </w:rPr>
        <w:t>Exercice</w:t>
      </w:r>
      <w:r>
        <w:t>. Affiche</w:t>
      </w:r>
      <w:r w:rsidR="00880360">
        <w:t>z</w:t>
      </w:r>
      <w:r>
        <w:t xml:space="preserve"> le résultat suivant sur la sortie standard (avec </w:t>
      </w:r>
      <w:r w:rsidRPr="00F65F8A">
        <w:rPr>
          <w:i/>
          <w:iCs/>
        </w:rPr>
        <w:t>System.out.print</w:t>
      </w:r>
      <w:r>
        <w:t xml:space="preserve">() et </w:t>
      </w:r>
      <w:r w:rsidRPr="00F65F8A">
        <w:rPr>
          <w:i/>
          <w:iCs/>
        </w:rPr>
        <w:t>System.out.println</w:t>
      </w:r>
      <w:r>
        <w:t>())</w:t>
      </w:r>
    </w:p>
    <w:p w14:paraId="61E6CC3F" w14:textId="77777777" w:rsidR="00522D83" w:rsidRDefault="00522D83" w:rsidP="00522D83">
      <w:pPr>
        <w:pStyle w:val="CodeJava9pt"/>
      </w:pPr>
      <w:r>
        <w:t>1</w:t>
      </w:r>
      <w:r>
        <w:cr/>
        <w:t>12</w:t>
      </w:r>
      <w:r>
        <w:cr/>
        <w:t>123</w:t>
      </w:r>
      <w:r>
        <w:cr/>
        <w:t>1234</w:t>
      </w:r>
      <w:r>
        <w:cr/>
        <w:t>12345</w:t>
      </w:r>
      <w:r>
        <w:cr/>
        <w:t>123456</w:t>
      </w:r>
      <w:r>
        <w:cr/>
        <w:t>1234567</w:t>
      </w:r>
      <w:r>
        <w:cr/>
      </w:r>
      <w:r>
        <w:lastRenderedPageBreak/>
        <w:t>12345678</w:t>
      </w:r>
      <w:r>
        <w:cr/>
        <w:t>123456789</w:t>
      </w:r>
    </w:p>
    <w:p w14:paraId="6E366B72" w14:textId="77777777" w:rsidR="00522D83" w:rsidRDefault="00522D83" w:rsidP="00522D83">
      <w:pPr>
        <w:pStyle w:val="Corpsdetexte"/>
      </w:pPr>
    </w:p>
    <w:p w14:paraId="38C4D718" w14:textId="4CC70EB2" w:rsidR="00522D83" w:rsidRPr="00A35FAA" w:rsidRDefault="00522D83" w:rsidP="00305EEB">
      <w:pPr>
        <w:pStyle w:val="Corpsdetexte"/>
        <w:keepNext/>
        <w:keepLines/>
        <w:rPr>
          <w:rFonts w:ascii="Segoe UI" w:hAnsi="Segoe UI" w:cs="Segoe UI"/>
          <w:color w:val="586069"/>
          <w:sz w:val="27"/>
          <w:szCs w:val="27"/>
          <w:lang w:val="fr-CA"/>
        </w:rPr>
      </w:pPr>
      <w:r w:rsidRPr="00A202E8">
        <w:rPr>
          <w:b/>
        </w:rPr>
        <w:t>Solution</w:t>
      </w:r>
      <w:r>
        <w:rPr>
          <w:b/>
        </w:rPr>
        <w:t xml:space="preserve">. </w:t>
      </w:r>
      <w:hyperlink r:id="rId124"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ExerciceForFor.java</w:t>
      </w:r>
      <w:r w:rsidRPr="00A35FAA">
        <w:rPr>
          <w:rFonts w:ascii="Segoe UI" w:hAnsi="Segoe UI" w:cs="Segoe UI"/>
          <w:color w:val="586069"/>
          <w:lang w:val="fr-CA"/>
        </w:rPr>
        <w:t xml:space="preserve"> </w:t>
      </w:r>
    </w:p>
    <w:p w14:paraId="727C9619" w14:textId="77777777" w:rsidR="00522D83" w:rsidRDefault="00522D83" w:rsidP="00305EEB">
      <w:pPr>
        <w:pStyle w:val="Corpsdetexte"/>
        <w:keepNext/>
        <w:keepLines/>
      </w:pPr>
      <w:r>
        <w:t xml:space="preserve">Avec </w:t>
      </w:r>
      <w:r w:rsidRPr="00B10CEF">
        <w:rPr>
          <w:i/>
          <w:iCs/>
        </w:rPr>
        <w:t>for</w:t>
      </w:r>
      <w:r>
        <w:t> imbriqués :</w:t>
      </w:r>
    </w:p>
    <w:p w14:paraId="77910FD4" w14:textId="77777777" w:rsidR="00305EEB" w:rsidRPr="00305EEB" w:rsidRDefault="00305EEB" w:rsidP="00305EEB">
      <w:pPr>
        <w:pStyle w:val="Code"/>
        <w:rPr>
          <w:color w:val="000000"/>
          <w:lang w:eastAsia="en-US"/>
        </w:rPr>
      </w:pPr>
      <w:r w:rsidRPr="00305EEB">
        <w:rPr>
          <w:lang w:eastAsia="en-US"/>
        </w:rPr>
        <w:t>/**</w:t>
      </w:r>
    </w:p>
    <w:p w14:paraId="13193D3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ExerciceForFor</w:t>
      </w:r>
      <w:r w:rsidRPr="00305EEB">
        <w:rPr>
          <w:color w:val="008C00"/>
          <w:lang w:eastAsia="en-US"/>
        </w:rPr>
        <w:t>.</w:t>
      </w:r>
      <w:r w:rsidRPr="00305EEB">
        <w:rPr>
          <w:lang w:eastAsia="en-US"/>
        </w:rPr>
        <w:t>java</w:t>
      </w:r>
    </w:p>
    <w:p w14:paraId="4A4F2580" w14:textId="77777777" w:rsidR="00305EEB" w:rsidRPr="00305EEB" w:rsidRDefault="00305EEB" w:rsidP="00305EEB">
      <w:pPr>
        <w:pStyle w:val="Code"/>
        <w:rPr>
          <w:color w:val="000000"/>
          <w:lang w:eastAsia="en-US"/>
        </w:rPr>
      </w:pPr>
      <w:r w:rsidRPr="00305EEB">
        <w:rPr>
          <w:lang w:eastAsia="en-US"/>
        </w:rPr>
        <w:t> */</w:t>
      </w:r>
    </w:p>
    <w:p w14:paraId="595E7F42" w14:textId="77777777" w:rsidR="00305EEB" w:rsidRPr="00305EEB" w:rsidRDefault="00305EEB" w:rsidP="001721B8">
      <w:pPr>
        <w:pStyle w:val="Code"/>
        <w:keepNext w:val="0"/>
        <w:keepLines w:val="0"/>
        <w:rPr>
          <w:color w:val="000000"/>
          <w:lang w:eastAsia="en-US"/>
        </w:rPr>
      </w:pPr>
      <w:r w:rsidRPr="00305EEB">
        <w:rPr>
          <w:b/>
          <w:bCs/>
          <w:color w:val="800000"/>
          <w:lang w:eastAsia="en-US"/>
        </w:rPr>
        <w:t>import</w:t>
      </w:r>
      <w:r w:rsidRPr="00305EEB">
        <w:rPr>
          <w:color w:val="004A43"/>
          <w:lang w:eastAsia="en-US"/>
        </w:rPr>
        <w:t xml:space="preserve"> javax</w:t>
      </w:r>
      <w:r w:rsidRPr="00305EEB">
        <w:rPr>
          <w:color w:val="808030"/>
          <w:lang w:eastAsia="en-US"/>
        </w:rPr>
        <w:t>.</w:t>
      </w:r>
      <w:r w:rsidRPr="00305EEB">
        <w:rPr>
          <w:color w:val="004A43"/>
          <w:lang w:eastAsia="en-US"/>
        </w:rPr>
        <w:t>swing</w:t>
      </w:r>
      <w:r w:rsidRPr="00305EEB">
        <w:rPr>
          <w:color w:val="808030"/>
          <w:lang w:eastAsia="en-US"/>
        </w:rPr>
        <w:t>.</w:t>
      </w:r>
      <w:r w:rsidRPr="00305EEB">
        <w:rPr>
          <w:color w:val="004A43"/>
          <w:lang w:eastAsia="en-US"/>
        </w:rPr>
        <w:t>JOptionPane</w:t>
      </w:r>
      <w:r w:rsidRPr="00305EEB">
        <w:rPr>
          <w:color w:val="800080"/>
          <w:lang w:eastAsia="en-US"/>
        </w:rPr>
        <w:t>;</w:t>
      </w:r>
    </w:p>
    <w:p w14:paraId="1944E610" w14:textId="77777777" w:rsidR="00305EEB" w:rsidRPr="00790DA8" w:rsidRDefault="00305EEB" w:rsidP="001721B8">
      <w:pPr>
        <w:pStyle w:val="Code"/>
        <w:keepNext w:val="0"/>
        <w:keepLines w:val="0"/>
        <w:rPr>
          <w:color w:val="000000"/>
          <w:lang w:val="en-CA" w:eastAsia="en-US"/>
        </w:rPr>
      </w:pPr>
      <w:r w:rsidRPr="00790DA8">
        <w:rPr>
          <w:b/>
          <w:bCs/>
          <w:color w:val="800000"/>
          <w:lang w:val="en-CA" w:eastAsia="en-US"/>
        </w:rPr>
        <w:t>public</w:t>
      </w:r>
      <w:r w:rsidRPr="00790DA8">
        <w:rPr>
          <w:color w:val="000000"/>
          <w:lang w:val="en-CA" w:eastAsia="en-US"/>
        </w:rPr>
        <w:t xml:space="preserve"> </w:t>
      </w:r>
      <w:r w:rsidRPr="00790DA8">
        <w:rPr>
          <w:b/>
          <w:bCs/>
          <w:color w:val="800000"/>
          <w:lang w:val="en-CA" w:eastAsia="en-US"/>
        </w:rPr>
        <w:t>class</w:t>
      </w:r>
      <w:r w:rsidRPr="00790DA8">
        <w:rPr>
          <w:color w:val="000000"/>
          <w:lang w:val="en-CA" w:eastAsia="en-US"/>
        </w:rPr>
        <w:t xml:space="preserve"> ExerciceForFor </w:t>
      </w:r>
      <w:r w:rsidRPr="00790DA8">
        <w:rPr>
          <w:color w:val="800080"/>
          <w:lang w:val="en-CA" w:eastAsia="en-US"/>
        </w:rPr>
        <w:t>{</w:t>
      </w:r>
    </w:p>
    <w:p w14:paraId="033ABA8D" w14:textId="77777777" w:rsidR="00305EEB" w:rsidRPr="00305EEB" w:rsidRDefault="00305EEB" w:rsidP="001721B8">
      <w:pPr>
        <w:pStyle w:val="Code"/>
        <w:keepNext w:val="0"/>
        <w:keepLines w:val="0"/>
        <w:rPr>
          <w:color w:val="000000"/>
          <w:lang w:val="en-CA" w:eastAsia="en-US"/>
        </w:rPr>
      </w:pPr>
      <w:r w:rsidRPr="00790DA8">
        <w:rPr>
          <w:color w:val="000000"/>
          <w:lang w:val="en-CA"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7F135250"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b/>
          <w:bCs/>
          <w:color w:val="800000"/>
          <w:lang w:eastAsia="en-US"/>
        </w:rPr>
        <w:t>for</w:t>
      </w:r>
      <w:r w:rsidRPr="00305EEB">
        <w:rPr>
          <w:color w:val="000000"/>
          <w:lang w:eastAsia="en-US"/>
        </w:rPr>
        <w:t xml:space="preserve"> </w:t>
      </w:r>
      <w:r w:rsidRPr="00305EEB">
        <w:rPr>
          <w:color w:val="808030"/>
          <w:lang w:eastAsia="en-US"/>
        </w:rPr>
        <w:t>(</w:t>
      </w:r>
      <w:r w:rsidRPr="00305EEB">
        <w:rPr>
          <w:color w:val="BB7977"/>
          <w:lang w:eastAsia="en-US"/>
        </w:rPr>
        <w:t>int</w:t>
      </w:r>
      <w:r w:rsidRPr="00305EEB">
        <w:rPr>
          <w:color w:val="000000"/>
          <w:lang w:eastAsia="en-US"/>
        </w:rPr>
        <w:t xml:space="preserve"> compteur1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0080"/>
          <w:lang w:eastAsia="en-US"/>
        </w:rPr>
        <w:t>;</w:t>
      </w:r>
      <w:r w:rsidRPr="00305EEB">
        <w:rPr>
          <w:color w:val="000000"/>
          <w:lang w:eastAsia="en-US"/>
        </w:rPr>
        <w:t xml:space="preserve"> compteur1 </w:t>
      </w:r>
      <w:r w:rsidRPr="00305EEB">
        <w:rPr>
          <w:color w:val="808030"/>
          <w:lang w:eastAsia="en-US"/>
        </w:rPr>
        <w:t>&lt;=</w:t>
      </w:r>
      <w:r w:rsidRPr="00305EEB">
        <w:rPr>
          <w:color w:val="008C00"/>
          <w:lang w:eastAsia="en-US"/>
        </w:rPr>
        <w:t>9</w:t>
      </w:r>
      <w:r w:rsidRPr="00305EEB">
        <w:rPr>
          <w:color w:val="800080"/>
          <w:lang w:eastAsia="en-US"/>
        </w:rPr>
        <w:t>;</w:t>
      </w:r>
      <w:r w:rsidRPr="00305EEB">
        <w:rPr>
          <w:color w:val="000000"/>
          <w:lang w:eastAsia="en-US"/>
        </w:rPr>
        <w:t xml:space="preserve"> compteur1 </w:t>
      </w:r>
      <w:r w:rsidRPr="00305EEB">
        <w:rPr>
          <w:color w:val="808030"/>
          <w:lang w:eastAsia="en-US"/>
        </w:rPr>
        <w:t>=</w:t>
      </w:r>
      <w:r w:rsidRPr="00305EEB">
        <w:rPr>
          <w:color w:val="000000"/>
          <w:lang w:eastAsia="en-US"/>
        </w:rPr>
        <w:t xml:space="preserve"> compteur1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8030"/>
          <w:lang w:eastAsia="en-US"/>
        </w:rPr>
        <w:t>)</w:t>
      </w:r>
      <w:r w:rsidRPr="00305EEB">
        <w:rPr>
          <w:color w:val="800080"/>
          <w:lang w:eastAsia="en-US"/>
        </w:rPr>
        <w:t>{</w:t>
      </w:r>
    </w:p>
    <w:p w14:paraId="2349D5E1"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for</w:t>
      </w:r>
      <w:r w:rsidRPr="00305EEB">
        <w:rPr>
          <w:color w:val="000000"/>
          <w:lang w:eastAsia="en-US"/>
        </w:rPr>
        <w:t xml:space="preserve"> </w:t>
      </w:r>
      <w:r w:rsidRPr="00305EEB">
        <w:rPr>
          <w:color w:val="808030"/>
          <w:lang w:eastAsia="en-US"/>
        </w:rPr>
        <w:t>(</w:t>
      </w:r>
      <w:r w:rsidRPr="00305EEB">
        <w:rPr>
          <w:color w:val="BB7977"/>
          <w:lang w:eastAsia="en-US"/>
        </w:rPr>
        <w:t>int</w:t>
      </w:r>
      <w:r w:rsidRPr="00305EEB">
        <w:rPr>
          <w:color w:val="000000"/>
          <w:lang w:eastAsia="en-US"/>
        </w:rPr>
        <w:t xml:space="preserve"> compteur2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0080"/>
          <w:lang w:eastAsia="en-US"/>
        </w:rPr>
        <w:t>;</w:t>
      </w:r>
      <w:r w:rsidRPr="00305EEB">
        <w:rPr>
          <w:color w:val="000000"/>
          <w:lang w:eastAsia="en-US"/>
        </w:rPr>
        <w:t xml:space="preserve"> compteur2 </w:t>
      </w:r>
      <w:r w:rsidRPr="00305EEB">
        <w:rPr>
          <w:color w:val="808030"/>
          <w:lang w:eastAsia="en-US"/>
        </w:rPr>
        <w:t>&lt;=</w:t>
      </w:r>
      <w:r w:rsidRPr="00305EEB">
        <w:rPr>
          <w:color w:val="000000"/>
          <w:lang w:eastAsia="en-US"/>
        </w:rPr>
        <w:t>compteur1</w:t>
      </w:r>
      <w:r w:rsidRPr="00305EEB">
        <w:rPr>
          <w:color w:val="800080"/>
          <w:lang w:eastAsia="en-US"/>
        </w:rPr>
        <w:t>;</w:t>
      </w:r>
      <w:r w:rsidRPr="00305EEB">
        <w:rPr>
          <w:color w:val="000000"/>
          <w:lang w:eastAsia="en-US"/>
        </w:rPr>
        <w:t xml:space="preserve"> compteur2 </w:t>
      </w:r>
      <w:r w:rsidRPr="00305EEB">
        <w:rPr>
          <w:color w:val="808030"/>
          <w:lang w:eastAsia="en-US"/>
        </w:rPr>
        <w:t>=</w:t>
      </w:r>
      <w:r w:rsidRPr="00305EEB">
        <w:rPr>
          <w:color w:val="000000"/>
          <w:lang w:eastAsia="en-US"/>
        </w:rPr>
        <w:t xml:space="preserve"> compteur2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8030"/>
          <w:lang w:eastAsia="en-US"/>
        </w:rPr>
        <w:t>)</w:t>
      </w:r>
    </w:p>
    <w:p w14:paraId="629EEB3C" w14:textId="77777777" w:rsidR="00305EEB" w:rsidRPr="002E0279" w:rsidRDefault="00305EEB" w:rsidP="001721B8">
      <w:pPr>
        <w:pStyle w:val="Code"/>
        <w:keepNext w:val="0"/>
        <w:keepLines w:val="0"/>
        <w:rPr>
          <w:color w:val="000000"/>
          <w:lang w:eastAsia="en-US"/>
        </w:rPr>
      </w:pPr>
      <w:r w:rsidRPr="00305EEB">
        <w:rPr>
          <w:color w:val="000000"/>
          <w:lang w:eastAsia="en-US"/>
        </w:rPr>
        <w:t xml:space="preserve">        </w:t>
      </w:r>
      <w:r w:rsidRPr="002E0279">
        <w:rPr>
          <w:b/>
          <w:bCs/>
          <w:color w:val="BB7977"/>
          <w:lang w:eastAsia="en-US"/>
        </w:rPr>
        <w:t>System</w:t>
      </w:r>
      <w:r w:rsidRPr="002E0279">
        <w:rPr>
          <w:color w:val="808030"/>
          <w:lang w:eastAsia="en-US"/>
        </w:rPr>
        <w:t>.</w:t>
      </w:r>
      <w:r w:rsidRPr="002E0279">
        <w:rPr>
          <w:color w:val="000000"/>
          <w:lang w:eastAsia="en-US"/>
        </w:rPr>
        <w:t>out</w:t>
      </w:r>
      <w:r w:rsidRPr="002E0279">
        <w:rPr>
          <w:color w:val="808030"/>
          <w:lang w:eastAsia="en-US"/>
        </w:rPr>
        <w:t>.</w:t>
      </w:r>
      <w:r w:rsidRPr="002E0279">
        <w:rPr>
          <w:color w:val="000000"/>
          <w:lang w:eastAsia="en-US"/>
        </w:rPr>
        <w:t>print</w:t>
      </w:r>
      <w:r w:rsidRPr="002E0279">
        <w:rPr>
          <w:color w:val="808030"/>
          <w:lang w:eastAsia="en-US"/>
        </w:rPr>
        <w:t>(</w:t>
      </w:r>
      <w:r w:rsidRPr="002E0279">
        <w:rPr>
          <w:color w:val="000000"/>
          <w:lang w:eastAsia="en-US"/>
        </w:rPr>
        <w:t>compteur2</w:t>
      </w:r>
      <w:r w:rsidRPr="002E0279">
        <w:rPr>
          <w:color w:val="808030"/>
          <w:lang w:eastAsia="en-US"/>
        </w:rPr>
        <w:t>)</w:t>
      </w:r>
      <w:r w:rsidRPr="002E0279">
        <w:rPr>
          <w:color w:val="800080"/>
          <w:lang w:eastAsia="en-US"/>
        </w:rPr>
        <w:t>;</w:t>
      </w:r>
    </w:p>
    <w:p w14:paraId="05B3361E" w14:textId="77777777" w:rsidR="00305EEB" w:rsidRPr="002E0279" w:rsidRDefault="00305EEB" w:rsidP="001721B8">
      <w:pPr>
        <w:pStyle w:val="Code"/>
        <w:keepNext w:val="0"/>
        <w:keepLines w:val="0"/>
        <w:rPr>
          <w:color w:val="000000"/>
          <w:lang w:eastAsia="en-US"/>
        </w:rPr>
      </w:pPr>
      <w:r w:rsidRPr="002E0279">
        <w:rPr>
          <w:color w:val="000000"/>
          <w:lang w:eastAsia="en-US"/>
        </w:rPr>
        <w:t xml:space="preserve">      </w:t>
      </w:r>
      <w:r w:rsidRPr="002E0279">
        <w:rPr>
          <w:b/>
          <w:bCs/>
          <w:color w:val="BB7977"/>
          <w:lang w:eastAsia="en-US"/>
        </w:rPr>
        <w:t>System</w:t>
      </w:r>
      <w:r w:rsidRPr="002E0279">
        <w:rPr>
          <w:color w:val="808030"/>
          <w:lang w:eastAsia="en-US"/>
        </w:rPr>
        <w:t>.</w:t>
      </w:r>
      <w:r w:rsidRPr="002E0279">
        <w:rPr>
          <w:color w:val="000000"/>
          <w:lang w:eastAsia="en-US"/>
        </w:rPr>
        <w:t>out</w:t>
      </w:r>
      <w:r w:rsidRPr="002E0279">
        <w:rPr>
          <w:color w:val="808030"/>
          <w:lang w:eastAsia="en-US"/>
        </w:rPr>
        <w:t>.</w:t>
      </w:r>
      <w:r w:rsidRPr="002E0279">
        <w:rPr>
          <w:color w:val="000000"/>
          <w:lang w:eastAsia="en-US"/>
        </w:rPr>
        <w:t>println</w:t>
      </w:r>
      <w:r w:rsidRPr="002E0279">
        <w:rPr>
          <w:color w:val="808030"/>
          <w:lang w:eastAsia="en-US"/>
        </w:rPr>
        <w:t>()</w:t>
      </w:r>
      <w:r w:rsidRPr="002E0279">
        <w:rPr>
          <w:color w:val="800080"/>
          <w:lang w:eastAsia="en-US"/>
        </w:rPr>
        <w:t>;</w:t>
      </w:r>
    </w:p>
    <w:p w14:paraId="472FBDCB" w14:textId="77777777" w:rsidR="00305EEB" w:rsidRPr="00305EEB" w:rsidRDefault="00305EEB" w:rsidP="001721B8">
      <w:pPr>
        <w:pStyle w:val="Code"/>
        <w:keepNext w:val="0"/>
        <w:keepLines w:val="0"/>
        <w:rPr>
          <w:color w:val="000000"/>
          <w:lang w:val="en-CA" w:eastAsia="en-US"/>
        </w:rPr>
      </w:pPr>
      <w:r w:rsidRPr="002E0279">
        <w:rPr>
          <w:color w:val="000000"/>
          <w:lang w:eastAsia="en-US"/>
        </w:rPr>
        <w:t xml:space="preserve">    </w:t>
      </w:r>
      <w:r w:rsidRPr="00305EEB">
        <w:rPr>
          <w:color w:val="800080"/>
          <w:lang w:val="en-CA" w:eastAsia="en-US"/>
        </w:rPr>
        <w:t>}</w:t>
      </w:r>
    </w:p>
    <w:p w14:paraId="0D90E4A0" w14:textId="567F55D1" w:rsidR="00305EEB" w:rsidRDefault="00305EEB" w:rsidP="001721B8">
      <w:pPr>
        <w:pStyle w:val="Code"/>
        <w:keepNext w:val="0"/>
        <w:keepLines w:val="0"/>
        <w:rPr>
          <w:color w:val="800080"/>
          <w:lang w:val="en-CA" w:eastAsia="en-US"/>
        </w:rPr>
      </w:pPr>
      <w:r w:rsidRPr="00305EEB">
        <w:rPr>
          <w:color w:val="000000"/>
          <w:lang w:val="en-CA" w:eastAsia="en-US"/>
        </w:rPr>
        <w:t xml:space="preserve">  </w:t>
      </w:r>
      <w:r w:rsidRPr="00305EEB">
        <w:rPr>
          <w:color w:val="800080"/>
          <w:lang w:val="en-CA" w:eastAsia="en-US"/>
        </w:rPr>
        <w:t>}</w:t>
      </w:r>
    </w:p>
    <w:p w14:paraId="0A9F735E" w14:textId="07C2A9C0" w:rsidR="00305EEB" w:rsidRDefault="00AB3C67" w:rsidP="00AB3C67">
      <w:pPr>
        <w:pStyle w:val="Code"/>
        <w:rPr>
          <w:color w:val="800080"/>
          <w:lang w:val="en-CA" w:eastAsia="en-US"/>
        </w:rPr>
      </w:pPr>
      <w:r>
        <w:rPr>
          <w:color w:val="800080"/>
          <w:lang w:val="en-CA" w:eastAsia="en-US"/>
        </w:rPr>
        <w:t>}</w:t>
      </w:r>
    </w:p>
    <w:p w14:paraId="51F6D7A2" w14:textId="77777777" w:rsidR="00117845" w:rsidRPr="00AB3C67" w:rsidRDefault="00117845" w:rsidP="00AB3C67">
      <w:pPr>
        <w:pStyle w:val="Code"/>
        <w:rPr>
          <w:color w:val="000000"/>
          <w:lang w:val="en-CA" w:eastAsia="en-US"/>
        </w:rPr>
      </w:pPr>
    </w:p>
    <w:p w14:paraId="07131E57" w14:textId="77777777" w:rsidR="00522D83" w:rsidRDefault="00522D83" w:rsidP="00522D83">
      <w:pPr>
        <w:pStyle w:val="Corpsdetexte"/>
      </w:pPr>
    </w:p>
    <w:p w14:paraId="037FB119" w14:textId="77777777" w:rsidR="00522D83" w:rsidRDefault="00522D83" w:rsidP="00522D83">
      <w:pPr>
        <w:pStyle w:val="Titre2"/>
      </w:pPr>
      <w:bookmarkStart w:id="73" w:name="_Toc508790682"/>
      <w:bookmarkStart w:id="74" w:name="_Toc155813898"/>
      <w:r>
        <w:t>La décision avec if</w:t>
      </w:r>
      <w:bookmarkEnd w:id="73"/>
      <w:bookmarkEnd w:id="74"/>
    </w:p>
    <w:p w14:paraId="54B9B61E" w14:textId="77777777" w:rsidR="00522D83" w:rsidRDefault="00522D83" w:rsidP="00522D83">
      <w:pPr>
        <w:pStyle w:val="Corpsdetexte"/>
      </w:pPr>
      <w:r>
        <w:t xml:space="preserve">L’énoncé </w:t>
      </w:r>
      <w:r w:rsidRPr="00633314">
        <w:rPr>
          <w:i/>
        </w:rPr>
        <w:t>if</w:t>
      </w:r>
      <w:r>
        <w:t xml:space="preserve"> permet au programme de prendre une décision au sujet des actions à exécuter en fonction d’une condition à évaluer.</w:t>
      </w:r>
    </w:p>
    <w:p w14:paraId="738C72EA" w14:textId="095B4BDF" w:rsidR="00522D83" w:rsidRDefault="00522D83" w:rsidP="00522D83">
      <w:pPr>
        <w:pStyle w:val="Corpsdetexte"/>
      </w:pPr>
      <w:r w:rsidRPr="00606822">
        <w:rPr>
          <w:b/>
          <w:bCs/>
        </w:rPr>
        <w:t>Exemple</w:t>
      </w:r>
      <w:r>
        <w:t xml:space="preserve">. </w:t>
      </w:r>
      <w:hyperlink r:id="rId125" w:history="1">
        <w:r w:rsidRPr="00CA6C3A">
          <w:rPr>
            <w:rFonts w:ascii="Segoe UI" w:hAnsi="Segoe UI" w:cs="Segoe UI"/>
            <w:color w:val="0366D6"/>
            <w:lang w:val="fr-CA"/>
          </w:rPr>
          <w:t>JavaPasAPas</w:t>
        </w:r>
      </w:hyperlink>
      <w:r w:rsidRPr="00CA6C3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CA6C3A">
        <w:rPr>
          <w:rFonts w:ascii="Segoe UI" w:hAnsi="Segoe UI" w:cs="Segoe UI"/>
          <w:b/>
          <w:bCs/>
          <w:color w:val="586069"/>
          <w:lang w:val="fr-CA"/>
        </w:rPr>
        <w:t>ExempleIf.java</w:t>
      </w:r>
    </w:p>
    <w:p w14:paraId="6E2168ED" w14:textId="6B804644" w:rsidR="00522D83" w:rsidRDefault="00522D83" w:rsidP="00522D83">
      <w:pPr>
        <w:pStyle w:val="Corpsdetexte"/>
      </w:pPr>
      <w:r>
        <w:t>Le programme suivant lit un entier (</w:t>
      </w:r>
      <w:r w:rsidRPr="00885C73">
        <w:rPr>
          <w:i/>
          <w:iCs/>
        </w:rPr>
        <w:t>unInt</w:t>
      </w:r>
      <w:r>
        <w:t>) et indique s’il est plus grand que 10 ou non. Pour déterminer le message à afficher, une décision est prise en comparant l’entier lu à 10 dans une condition (</w:t>
      </w:r>
      <w:r>
        <w:rPr>
          <w:i/>
          <w:iCs/>
        </w:rPr>
        <w:t>unInt</w:t>
      </w:r>
      <w:r>
        <w:t xml:space="preserve"> &gt; </w:t>
      </w:r>
      <w:r w:rsidRPr="00885C73">
        <w:t>10</w:t>
      </w:r>
      <w:r>
        <w:t>). Selon le résultat de la condition, le</w:t>
      </w:r>
      <w:r w:rsidR="002E69C8">
        <w:t xml:space="preserve"> </w:t>
      </w:r>
      <w:r w:rsidRPr="00033B4A">
        <w:rPr>
          <w:i/>
          <w:iCs/>
        </w:rPr>
        <w:t>if</w:t>
      </w:r>
      <w:r>
        <w:t xml:space="preserve"> permet de choisir entre les deux énoncés alternatifs à exécuter. La première alternative suit la condition et elle est exécutée si la condition est évaluée à vrai (</w:t>
      </w:r>
      <w:r w:rsidRPr="00553831">
        <w:rPr>
          <w:i/>
          <w:iCs/>
        </w:rPr>
        <w:t>true</w:t>
      </w:r>
      <w:r>
        <w:t xml:space="preserve">). Sinon (i.e. la valeur de l’expression est </w:t>
      </w:r>
      <w:r w:rsidRPr="00553831">
        <w:rPr>
          <w:i/>
          <w:iCs/>
        </w:rPr>
        <w:t>false</w:t>
      </w:r>
      <w:r>
        <w:t xml:space="preserve">), l’énoncé qui suit l’identificateur </w:t>
      </w:r>
      <w:r w:rsidRPr="006C371F">
        <w:rPr>
          <w:i/>
          <w:iCs/>
        </w:rPr>
        <w:t>else</w:t>
      </w:r>
      <w:r>
        <w:t xml:space="preserve"> est exécuté.</w:t>
      </w:r>
    </w:p>
    <w:p w14:paraId="42E4FDDB" w14:textId="77777777" w:rsidR="00305EEB" w:rsidRPr="00305EEB" w:rsidRDefault="00305EEB" w:rsidP="00305EEB">
      <w:pPr>
        <w:pStyle w:val="Code"/>
        <w:rPr>
          <w:color w:val="000000"/>
          <w:lang w:eastAsia="en-US"/>
        </w:rPr>
      </w:pPr>
      <w:r w:rsidRPr="00305EEB">
        <w:rPr>
          <w:lang w:eastAsia="en-US"/>
        </w:rPr>
        <w:t>/**</w:t>
      </w:r>
    </w:p>
    <w:p w14:paraId="65EBA362"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ExempleIf</w:t>
      </w:r>
      <w:r w:rsidRPr="00305EEB">
        <w:rPr>
          <w:color w:val="008C00"/>
          <w:lang w:eastAsia="en-US"/>
        </w:rPr>
        <w:t>.</w:t>
      </w:r>
      <w:r w:rsidRPr="00305EEB">
        <w:rPr>
          <w:lang w:eastAsia="en-US"/>
        </w:rPr>
        <w:t>java</w:t>
      </w:r>
    </w:p>
    <w:p w14:paraId="1BE7C4DD"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Petit exemple illustrant l'énoncé if.</w:t>
      </w:r>
    </w:p>
    <w:p w14:paraId="25781918"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0B677A26"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1BC5C1C6"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ExempleIf</w:t>
      </w:r>
      <w:r w:rsidRPr="007616BC">
        <w:rPr>
          <w:color w:val="800080"/>
          <w:lang w:val="en-US" w:eastAsia="en-US"/>
        </w:rPr>
        <w:t>{</w:t>
      </w:r>
    </w:p>
    <w:p w14:paraId="0CA784BA" w14:textId="77777777" w:rsidR="00305EEB" w:rsidRPr="007616BC" w:rsidRDefault="00305EEB" w:rsidP="001721B8">
      <w:pPr>
        <w:pStyle w:val="Code"/>
        <w:keepNext w:val="0"/>
        <w:keepLines w:val="0"/>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119B851A" w14:textId="77777777" w:rsidR="00305EEB" w:rsidRPr="00305EEB" w:rsidRDefault="00305EEB" w:rsidP="001721B8">
      <w:pPr>
        <w:pStyle w:val="Code"/>
        <w:keepNext w:val="0"/>
        <w:keepLines w:val="0"/>
        <w:rPr>
          <w:color w:val="000000"/>
          <w:lang w:eastAsia="en-US"/>
        </w:rPr>
      </w:pPr>
      <w:r w:rsidRPr="007616BC">
        <w:rPr>
          <w:color w:val="000000"/>
          <w:lang w:val="en-US" w:eastAsia="en-US"/>
        </w:rPr>
        <w:t xml:space="preserve">        </w:t>
      </w:r>
      <w:r w:rsidRPr="00305EEB">
        <w:rPr>
          <w:b/>
          <w:bCs/>
          <w:color w:val="BB7977"/>
          <w:lang w:eastAsia="en-US"/>
        </w:rPr>
        <w:t>String</w:t>
      </w:r>
      <w:r w:rsidRPr="00305EEB">
        <w:rPr>
          <w:color w:val="000000"/>
          <w:lang w:eastAsia="en-US"/>
        </w:rPr>
        <w:t xml:space="preserve"> unString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164DEC6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unInt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unString</w:t>
      </w:r>
      <w:r w:rsidRPr="00305EEB">
        <w:rPr>
          <w:color w:val="808030"/>
          <w:lang w:eastAsia="en-US"/>
        </w:rPr>
        <w:t>)</w:t>
      </w:r>
      <w:r w:rsidRPr="00305EEB">
        <w:rPr>
          <w:color w:val="800080"/>
          <w:lang w:eastAsia="en-US"/>
        </w:rPr>
        <w:t>;</w:t>
      </w:r>
    </w:p>
    <w:p w14:paraId="4672B023" w14:textId="77777777" w:rsidR="00305EEB" w:rsidRPr="00305EEB" w:rsidRDefault="00305EEB" w:rsidP="001721B8">
      <w:pPr>
        <w:pStyle w:val="Code"/>
        <w:keepNext w:val="0"/>
        <w:keepLines w:val="0"/>
        <w:rPr>
          <w:color w:val="000000"/>
          <w:lang w:eastAsia="en-US"/>
        </w:rPr>
      </w:pPr>
    </w:p>
    <w:p w14:paraId="38DC1990"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696969"/>
          <w:lang w:eastAsia="en-US"/>
        </w:rPr>
        <w:t>// Exemple d'énoncé if</w:t>
      </w:r>
    </w:p>
    <w:p w14:paraId="6ECD83E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unInt </w:t>
      </w:r>
      <w:r w:rsidRPr="00305EEB">
        <w:rPr>
          <w:color w:val="808030"/>
          <w:lang w:eastAsia="en-US"/>
        </w:rPr>
        <w:t>&gt;</w:t>
      </w:r>
      <w:r w:rsidRPr="00305EEB">
        <w:rPr>
          <w:color w:val="000000"/>
          <w:lang w:eastAsia="en-US"/>
        </w:rPr>
        <w:t xml:space="preserve"> </w:t>
      </w:r>
      <w:r w:rsidRPr="00305EEB">
        <w:rPr>
          <w:color w:val="008C00"/>
          <w:lang w:eastAsia="en-US"/>
        </w:rPr>
        <w:t>10</w:t>
      </w:r>
      <w:r w:rsidRPr="00305EEB">
        <w:rPr>
          <w:color w:val="808030"/>
          <w:lang w:eastAsia="en-US"/>
        </w:rPr>
        <w:t>)</w:t>
      </w:r>
    </w:p>
    <w:p w14:paraId="5D49FF8C"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unInt </w:t>
      </w:r>
      <w:r w:rsidRPr="00305EEB">
        <w:rPr>
          <w:color w:val="808030"/>
          <w:lang w:eastAsia="en-US"/>
        </w:rPr>
        <w:t>+</w:t>
      </w:r>
      <w:r w:rsidRPr="00305EEB">
        <w:rPr>
          <w:color w:val="000000"/>
          <w:lang w:eastAsia="en-US"/>
        </w:rPr>
        <w:t xml:space="preserve"> </w:t>
      </w:r>
      <w:r w:rsidRPr="00305EEB">
        <w:rPr>
          <w:color w:val="0000E6"/>
          <w:lang w:eastAsia="en-US"/>
        </w:rPr>
        <w:t>" est plus grand que 10"</w:t>
      </w:r>
      <w:r w:rsidRPr="00305EEB">
        <w:rPr>
          <w:color w:val="808030"/>
          <w:lang w:eastAsia="en-US"/>
        </w:rPr>
        <w:t>)</w:t>
      </w:r>
      <w:r w:rsidRPr="00305EEB">
        <w:rPr>
          <w:color w:val="800080"/>
          <w:lang w:eastAsia="en-US"/>
        </w:rPr>
        <w:t>;</w:t>
      </w:r>
    </w:p>
    <w:p w14:paraId="7ADD746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1CC76564"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unInt </w:t>
      </w:r>
      <w:r w:rsidRPr="00305EEB">
        <w:rPr>
          <w:color w:val="808030"/>
          <w:lang w:eastAsia="en-US"/>
        </w:rPr>
        <w:t>+</w:t>
      </w:r>
      <w:r w:rsidRPr="00305EEB">
        <w:rPr>
          <w:color w:val="000000"/>
          <w:lang w:eastAsia="en-US"/>
        </w:rPr>
        <w:t xml:space="preserve"> </w:t>
      </w:r>
      <w:r w:rsidRPr="00305EEB">
        <w:rPr>
          <w:color w:val="0000E6"/>
          <w:lang w:eastAsia="en-US"/>
        </w:rPr>
        <w:t>" n'est pas plus grand que 10"</w:t>
      </w:r>
      <w:r w:rsidRPr="00305EEB">
        <w:rPr>
          <w:color w:val="808030"/>
          <w:lang w:eastAsia="en-US"/>
        </w:rPr>
        <w:t>)</w:t>
      </w:r>
      <w:r w:rsidRPr="00305EEB">
        <w:rPr>
          <w:color w:val="800080"/>
          <w:lang w:eastAsia="en-US"/>
        </w:rPr>
        <w:t>;</w:t>
      </w:r>
      <w:r w:rsidRPr="00305EEB">
        <w:rPr>
          <w:color w:val="000000"/>
          <w:lang w:eastAsia="en-US"/>
        </w:rPr>
        <w:t xml:space="preserve">            </w:t>
      </w:r>
    </w:p>
    <w:p w14:paraId="28897C61" w14:textId="77777777" w:rsidR="00305EEB" w:rsidRPr="00305EEB" w:rsidRDefault="00305EEB" w:rsidP="001721B8">
      <w:pPr>
        <w:pStyle w:val="Code"/>
        <w:keepNext w:val="0"/>
        <w:keepLines w:val="0"/>
        <w:rPr>
          <w:color w:val="000000"/>
          <w:lang w:eastAsia="en-US"/>
        </w:rPr>
      </w:pPr>
    </w:p>
    <w:p w14:paraId="3D7560EB"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System</w:t>
      </w:r>
      <w:r w:rsidRPr="00305EEB">
        <w:rPr>
          <w:color w:val="808030"/>
          <w:lang w:eastAsia="en-US"/>
        </w:rPr>
        <w:t>.</w:t>
      </w:r>
      <w:r w:rsidRPr="00305EEB">
        <w:rPr>
          <w:color w:val="000000"/>
          <w:lang w:eastAsia="en-US"/>
        </w:rPr>
        <w:t>exit</w:t>
      </w:r>
      <w:r w:rsidRPr="00305EEB">
        <w:rPr>
          <w:color w:val="808030"/>
          <w:lang w:eastAsia="en-US"/>
        </w:rPr>
        <w:t>(</w:t>
      </w:r>
      <w:r w:rsidRPr="00305EEB">
        <w:rPr>
          <w:color w:val="008C00"/>
          <w:lang w:eastAsia="en-US"/>
        </w:rPr>
        <w:t>0</w:t>
      </w:r>
      <w:r w:rsidRPr="00305EEB">
        <w:rPr>
          <w:color w:val="808030"/>
          <w:lang w:eastAsia="en-US"/>
        </w:rPr>
        <w:t>)</w:t>
      </w:r>
      <w:r w:rsidRPr="00305EEB">
        <w:rPr>
          <w:color w:val="800080"/>
          <w:lang w:eastAsia="en-US"/>
        </w:rPr>
        <w:t>;</w:t>
      </w:r>
    </w:p>
    <w:p w14:paraId="5B13DC61"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lang w:eastAsia="en-US"/>
        </w:rPr>
        <w:t>}</w:t>
      </w:r>
    </w:p>
    <w:p w14:paraId="23FA5A3E" w14:textId="05BB3420" w:rsidR="00305EEB" w:rsidRDefault="00305EEB" w:rsidP="00305EEB">
      <w:pPr>
        <w:pStyle w:val="Code"/>
        <w:rPr>
          <w:color w:val="800080"/>
          <w:lang w:eastAsia="en-US"/>
        </w:rPr>
      </w:pPr>
      <w:r w:rsidRPr="00305EEB">
        <w:rPr>
          <w:color w:val="800080"/>
          <w:lang w:eastAsia="en-US"/>
        </w:rPr>
        <w:t>}</w:t>
      </w:r>
    </w:p>
    <w:p w14:paraId="79CB7408" w14:textId="77777777" w:rsidR="00117845" w:rsidRPr="00305EEB" w:rsidRDefault="00117845" w:rsidP="00305EEB">
      <w:pPr>
        <w:pStyle w:val="Code"/>
        <w:rPr>
          <w:color w:val="000000"/>
          <w:lang w:eastAsia="en-US"/>
        </w:rPr>
      </w:pPr>
    </w:p>
    <w:p w14:paraId="5D9D4414" w14:textId="77777777" w:rsidR="00305EEB" w:rsidRDefault="00305EEB" w:rsidP="00522D83">
      <w:pPr>
        <w:pStyle w:val="Corpsdetexte"/>
      </w:pPr>
    </w:p>
    <w:p w14:paraId="042F13A7" w14:textId="20BF1535" w:rsidR="00522D83" w:rsidRDefault="00522D83" w:rsidP="00522D83">
      <w:pPr>
        <w:pStyle w:val="Corpsdetexte"/>
      </w:pPr>
      <w:r>
        <w:t xml:space="preserve">La syntaxe du </w:t>
      </w:r>
      <w:r w:rsidRPr="000942A1">
        <w:rPr>
          <w:i/>
        </w:rPr>
        <w:t>if</w:t>
      </w:r>
      <w:r>
        <w:t xml:space="preserve"> est :</w:t>
      </w:r>
    </w:p>
    <w:p w14:paraId="1D119DDA" w14:textId="41E2F461" w:rsidR="00522D83" w:rsidRDefault="00320B71" w:rsidP="00522D83">
      <w:pPr>
        <w:pStyle w:val="Corpsdetexte"/>
      </w:pPr>
      <w:r>
        <w:rPr>
          <w:noProof/>
        </w:rPr>
        <w:object w:dxaOrig="9903" w:dyaOrig="1200" w14:anchorId="6007A8AF">
          <v:shape id="_x0000_i1064" type="#_x0000_t75" alt="" style="width:332.15pt;height:39.95pt;mso-width-percent:0;mso-height-percent:0;mso-width-percent:0;mso-height-percent:0" o:ole="">
            <v:imagedata r:id="rId126" o:title=""/>
          </v:shape>
          <o:OLEObject Type="Embed" ProgID="Visio.Drawing.11" ShapeID="_x0000_i1064" DrawAspect="Content" ObjectID="_1766443817" r:id="rId127"/>
        </w:object>
      </w:r>
    </w:p>
    <w:p w14:paraId="47E176CC" w14:textId="77777777" w:rsidR="00522D83" w:rsidRDefault="00522D83" w:rsidP="00522D83">
      <w:pPr>
        <w:pStyle w:val="Corpsdetexte"/>
      </w:pPr>
      <w:r>
        <w:t xml:space="preserve">Lors de l’utilisation d’un </w:t>
      </w:r>
      <w:r w:rsidRPr="002F0D1A">
        <w:rPr>
          <w:i/>
          <w:iCs/>
        </w:rPr>
        <w:t>if</w:t>
      </w:r>
      <w:r>
        <w:t>, l’</w:t>
      </w:r>
      <w:r w:rsidRPr="0006490F">
        <w:rPr>
          <w:i/>
          <w:iCs/>
        </w:rPr>
        <w:t>énoncé1</w:t>
      </w:r>
      <w:r>
        <w:t xml:space="preserve"> suivant l’expression ne sera exécutée que si l’expression (la condition) se révèle vraie. L’énoncé ne s’exécute qu’une seule fois. Si l’expression se révèle fausse, l’</w:t>
      </w:r>
      <w:r w:rsidRPr="0006490F">
        <w:rPr>
          <w:i/>
          <w:iCs/>
        </w:rPr>
        <w:t>énoncé2</w:t>
      </w:r>
      <w:r>
        <w:t xml:space="preserve"> suivant le mot </w:t>
      </w:r>
      <w:r w:rsidRPr="008156C1">
        <w:rPr>
          <w:i/>
          <w:iCs/>
        </w:rPr>
        <w:t>else</w:t>
      </w:r>
      <w:r>
        <w:t xml:space="preserve"> sera exécuté (une seule fois). Dans notre exemple, si la condition</w:t>
      </w:r>
    </w:p>
    <w:p w14:paraId="2F974D0F" w14:textId="77777777" w:rsidR="00522D83" w:rsidRDefault="00522D83" w:rsidP="00522D83">
      <w:pPr>
        <w:pStyle w:val="CodeJava9pt"/>
      </w:pPr>
      <w:r w:rsidRPr="00522D83">
        <w:rPr>
          <w:highlight w:val="lightGray"/>
        </w:rPr>
        <w:t>(unInt &gt; 10)</w:t>
      </w:r>
    </w:p>
    <w:p w14:paraId="5A740B9E" w14:textId="77777777" w:rsidR="00522D83" w:rsidRDefault="00522D83" w:rsidP="00522D83">
      <w:pPr>
        <w:pStyle w:val="Corpsdetexte"/>
      </w:pPr>
      <w:r>
        <w:t>se révèle vraie, l’énoncé</w:t>
      </w:r>
    </w:p>
    <w:p w14:paraId="30EE9E11" w14:textId="77777777" w:rsidR="00522D83" w:rsidRPr="00BD4AD5" w:rsidRDefault="00522D83" w:rsidP="00522D83">
      <w:pPr>
        <w:pStyle w:val="CodeJava9pt"/>
      </w:pPr>
      <w:r w:rsidRPr="00BD4AD5">
        <w:t xml:space="preserve">            JOptionPane.showMessageDialog(null,unInt + " est plus grand que 10");</w:t>
      </w:r>
    </w:p>
    <w:p w14:paraId="4D32BAB5" w14:textId="107D2519" w:rsidR="00522D83" w:rsidRDefault="00522D83" w:rsidP="00522D83">
      <w:pPr>
        <w:pStyle w:val="Corpsdetexte"/>
      </w:pPr>
      <w:r>
        <w:t xml:space="preserve">sera </w:t>
      </w:r>
      <w:r w:rsidR="00D9060D">
        <w:t>exécuté</w:t>
      </w:r>
      <w:r>
        <w:t>. Si l’expression se révèle fausse, l’énoncé qui sera exécuté est</w:t>
      </w:r>
    </w:p>
    <w:p w14:paraId="2E318500" w14:textId="77777777" w:rsidR="00522D83" w:rsidRPr="00BD4AD5" w:rsidRDefault="00522D83" w:rsidP="00522D83">
      <w:pPr>
        <w:pStyle w:val="CodeJava9pt"/>
      </w:pPr>
      <w:r w:rsidRPr="00BD4AD5">
        <w:t xml:space="preserve">            JOptionPane.showMessageDialog(null,unInt + " n'est pas plus grand que 10");            </w:t>
      </w:r>
    </w:p>
    <w:p w14:paraId="3CC82346" w14:textId="77777777" w:rsidR="00522D83" w:rsidRDefault="00522D83" w:rsidP="00522D83">
      <w:pPr>
        <w:pStyle w:val="Corpsdetexte"/>
      </w:pPr>
    </w:p>
    <w:p w14:paraId="64FDF8D6" w14:textId="77777777" w:rsidR="00522D83" w:rsidRDefault="00522D83" w:rsidP="00522D83">
      <w:pPr>
        <w:pStyle w:val="Corpsdetexte"/>
      </w:pPr>
      <w:r>
        <w:t>Le diagramme d’activité suivant illustre cet enchaînement.</w:t>
      </w:r>
    </w:p>
    <w:p w14:paraId="7E4023B9" w14:textId="5239AD0E" w:rsidR="00522D83" w:rsidRPr="008771AA" w:rsidRDefault="004B7EE2" w:rsidP="00522D83">
      <w:pPr>
        <w:pStyle w:val="Corpsdetexte"/>
      </w:pPr>
      <w:r>
        <w:rPr>
          <w:noProof/>
          <w:lang w:val="en-US" w:eastAsia="en-US"/>
        </w:rPr>
        <w:drawing>
          <wp:inline distT="0" distB="0" distL="0" distR="0" wp14:anchorId="73CE6C6A" wp14:editId="4338DE4F">
            <wp:extent cx="2389454" cy="96115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52556" cy="986542"/>
                    </a:xfrm>
                    <a:prstGeom prst="rect">
                      <a:avLst/>
                    </a:prstGeom>
                    <a:noFill/>
                    <a:ln>
                      <a:noFill/>
                    </a:ln>
                  </pic:spPr>
                </pic:pic>
              </a:graphicData>
            </a:graphic>
          </wp:inline>
        </w:drawing>
      </w:r>
    </w:p>
    <w:p w14:paraId="7DA76551" w14:textId="6224D410" w:rsidR="00522D83" w:rsidRDefault="00522D83" w:rsidP="00522D83">
      <w:pPr>
        <w:pStyle w:val="Corpsdetexte"/>
      </w:pPr>
      <w:r>
        <w:lastRenderedPageBreak/>
        <w:t xml:space="preserve">Il est à noter que s’il y a plusieurs énoncés à exécuter dans la partie </w:t>
      </w:r>
      <w:r w:rsidRPr="007A0CD8">
        <w:rPr>
          <w:i/>
          <w:iCs/>
        </w:rPr>
        <w:t>énoncé1</w:t>
      </w:r>
      <w:r>
        <w:t xml:space="preserve">(cas vrai) ou </w:t>
      </w:r>
      <w:r w:rsidRPr="007A0CD8">
        <w:rPr>
          <w:i/>
          <w:iCs/>
        </w:rPr>
        <w:t>énoncé2</w:t>
      </w:r>
      <w:r>
        <w:t xml:space="preserve"> (cas faux), il faut les regrouper en un bloc</w:t>
      </w:r>
      <w:r w:rsidR="00241467">
        <w:t>, se débutant par l’accolade ouvrante et se terminant par l’accolade fermante</w:t>
      </w:r>
      <w:r>
        <w:t>.</w:t>
      </w:r>
      <w:r w:rsidR="00241467">
        <w:rPr>
          <w:rStyle w:val="Appelnotedebasdep"/>
        </w:rPr>
        <w:footnoteReference w:id="23"/>
      </w:r>
      <w:r>
        <w:t xml:space="preserve"> Aussi, la partie </w:t>
      </w:r>
      <w:r w:rsidRPr="006C57EB">
        <w:rPr>
          <w:i/>
          <w:iCs/>
        </w:rPr>
        <w:t>else</w:t>
      </w:r>
      <w:r>
        <w:t xml:space="preserve"> est optionnelle. En son absence, lorsque l’expression de condition est fausse, rien n’est exécuté. Ceci peut causer une </w:t>
      </w:r>
      <w:r w:rsidR="00D9060D">
        <w:t>ambigüité</w:t>
      </w:r>
      <w:r>
        <w:t xml:space="preserve"> potentielle illustrée par l’exemple suivant.</w:t>
      </w:r>
    </w:p>
    <w:p w14:paraId="19E6D109" w14:textId="06A0BEC0" w:rsidR="00522D83" w:rsidRDefault="00522D83" w:rsidP="00305EEB">
      <w:pPr>
        <w:pStyle w:val="Corpsdetexte"/>
        <w:keepNext/>
        <w:keepLines/>
      </w:pPr>
      <w:r w:rsidRPr="00534DDE">
        <w:rPr>
          <w:b/>
          <w:bCs/>
        </w:rPr>
        <w:t>Exemple</w:t>
      </w:r>
      <w:r>
        <w:t>.</w:t>
      </w:r>
      <w:r w:rsidRPr="00A35FAA">
        <w:rPr>
          <w:rFonts w:ascii="Segoe UI" w:hAnsi="Segoe UI" w:cs="Segoe UI"/>
          <w:color w:val="586069"/>
          <w:sz w:val="27"/>
          <w:szCs w:val="27"/>
          <w:lang w:val="fr-CA"/>
        </w:rPr>
        <w:t xml:space="preserve"> </w:t>
      </w:r>
      <w:hyperlink r:id="rId129"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ExempleElseAmbigu.java</w:t>
      </w:r>
    </w:p>
    <w:p w14:paraId="46EDFC71" w14:textId="77777777" w:rsidR="00522D83" w:rsidRDefault="00522D83" w:rsidP="00305EEB">
      <w:pPr>
        <w:pStyle w:val="Corpsdetexte"/>
        <w:keepNext/>
        <w:keepLines/>
      </w:pPr>
      <w:r>
        <w:t xml:space="preserve">Illustration du </w:t>
      </w:r>
      <w:r w:rsidRPr="00A764BD">
        <w:rPr>
          <w:i/>
        </w:rPr>
        <w:t>else</w:t>
      </w:r>
      <w:r>
        <w:t xml:space="preserve"> ambigu.</w:t>
      </w:r>
    </w:p>
    <w:p w14:paraId="557E12E4" w14:textId="77777777" w:rsidR="00305EEB" w:rsidRPr="00305EEB" w:rsidRDefault="00305EEB" w:rsidP="00305EEB">
      <w:pPr>
        <w:pStyle w:val="Code"/>
        <w:rPr>
          <w:color w:val="000000"/>
          <w:lang w:eastAsia="en-US"/>
        </w:rPr>
      </w:pPr>
      <w:r w:rsidRPr="00305EEB">
        <w:rPr>
          <w:lang w:eastAsia="en-US"/>
        </w:rPr>
        <w:t>/**</w:t>
      </w:r>
    </w:p>
    <w:p w14:paraId="60A7A358"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ExempleElseAmbigu</w:t>
      </w:r>
      <w:r w:rsidRPr="00305EEB">
        <w:rPr>
          <w:color w:val="008C00"/>
          <w:lang w:eastAsia="en-US"/>
        </w:rPr>
        <w:t>.</w:t>
      </w:r>
      <w:r w:rsidRPr="00305EEB">
        <w:rPr>
          <w:lang w:eastAsia="en-US"/>
        </w:rPr>
        <w:t>java</w:t>
      </w:r>
    </w:p>
    <w:p w14:paraId="1A32641A"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Petit exemple illustrant l'ambiguïté du else.</w:t>
      </w:r>
    </w:p>
    <w:p w14:paraId="1A36F9F6" w14:textId="77777777" w:rsidR="00305EEB" w:rsidRPr="00305EEB" w:rsidRDefault="00305EEB" w:rsidP="00305EEB">
      <w:pPr>
        <w:pStyle w:val="Code"/>
        <w:rPr>
          <w:color w:val="000000"/>
          <w:lang w:val="en-CA" w:eastAsia="en-US"/>
        </w:rPr>
      </w:pPr>
      <w:r w:rsidRPr="00305EEB">
        <w:rPr>
          <w:lang w:eastAsia="en-US"/>
        </w:rPr>
        <w:t> </w:t>
      </w:r>
      <w:r w:rsidRPr="00305EEB">
        <w:rPr>
          <w:lang w:val="en-CA" w:eastAsia="en-US"/>
        </w:rPr>
        <w:t>*/</w:t>
      </w:r>
    </w:p>
    <w:p w14:paraId="4A2014E7" w14:textId="77777777" w:rsidR="00305EEB" w:rsidRPr="00305EEB" w:rsidRDefault="00305EEB" w:rsidP="00305EEB">
      <w:pPr>
        <w:pStyle w:val="Code"/>
        <w:rPr>
          <w:color w:val="000000"/>
          <w:lang w:val="en-CA" w:eastAsia="en-US"/>
        </w:rPr>
      </w:pPr>
      <w:r w:rsidRPr="00305EEB">
        <w:rPr>
          <w:b/>
          <w:bCs/>
          <w:color w:val="800000"/>
          <w:lang w:val="en-CA" w:eastAsia="en-US"/>
        </w:rPr>
        <w:t>import</w:t>
      </w:r>
      <w:r w:rsidRPr="00305EEB">
        <w:rPr>
          <w:color w:val="004A43"/>
          <w:lang w:val="en-CA" w:eastAsia="en-US"/>
        </w:rPr>
        <w:t xml:space="preserve"> javax</w:t>
      </w:r>
      <w:r w:rsidRPr="00305EEB">
        <w:rPr>
          <w:color w:val="808030"/>
          <w:lang w:val="en-CA" w:eastAsia="en-US"/>
        </w:rPr>
        <w:t>.</w:t>
      </w:r>
      <w:r w:rsidRPr="00305EEB">
        <w:rPr>
          <w:color w:val="004A43"/>
          <w:lang w:val="en-CA" w:eastAsia="en-US"/>
        </w:rPr>
        <w:t>swing</w:t>
      </w:r>
      <w:r w:rsidRPr="00305EEB">
        <w:rPr>
          <w:color w:val="808030"/>
          <w:lang w:val="en-CA" w:eastAsia="en-US"/>
        </w:rPr>
        <w:t>.</w:t>
      </w:r>
      <w:r w:rsidRPr="00305EEB">
        <w:rPr>
          <w:color w:val="004A43"/>
          <w:lang w:val="en-CA" w:eastAsia="en-US"/>
        </w:rPr>
        <w:t>JOptionPane</w:t>
      </w:r>
      <w:r w:rsidRPr="00305EEB">
        <w:rPr>
          <w:color w:val="800080"/>
          <w:lang w:val="en-CA" w:eastAsia="en-US"/>
        </w:rPr>
        <w:t>;</w:t>
      </w:r>
    </w:p>
    <w:p w14:paraId="4BCEC725" w14:textId="77777777" w:rsidR="00305EEB" w:rsidRPr="00305EEB" w:rsidRDefault="00305EEB" w:rsidP="00305EEB">
      <w:pPr>
        <w:pStyle w:val="Code"/>
        <w:rPr>
          <w:color w:val="000000"/>
          <w:lang w:val="en-CA" w:eastAsia="en-US"/>
        </w:rPr>
      </w:pP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class</w:t>
      </w:r>
      <w:r w:rsidRPr="00305EEB">
        <w:rPr>
          <w:color w:val="000000"/>
          <w:lang w:val="en-CA" w:eastAsia="en-US"/>
        </w:rPr>
        <w:t xml:space="preserve"> ExempleElseAmbigu</w:t>
      </w:r>
      <w:r w:rsidRPr="00305EEB">
        <w:rPr>
          <w:color w:val="800080"/>
          <w:lang w:val="en-CA" w:eastAsia="en-US"/>
        </w:rPr>
        <w:t>{</w:t>
      </w:r>
    </w:p>
    <w:p w14:paraId="56BABF7D"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55511193"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221C153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2A66862B"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3A35F963"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43AD15AB" w14:textId="77777777" w:rsidR="00305EEB" w:rsidRPr="00305EEB" w:rsidRDefault="00305EEB" w:rsidP="001721B8">
      <w:pPr>
        <w:pStyle w:val="Code"/>
        <w:keepNext w:val="0"/>
        <w:keepLines w:val="0"/>
        <w:rPr>
          <w:color w:val="000000"/>
          <w:lang w:eastAsia="en-US"/>
        </w:rPr>
      </w:pPr>
    </w:p>
    <w:p w14:paraId="62251EA1" w14:textId="77777777" w:rsidR="00305EEB" w:rsidRPr="00305EEB" w:rsidRDefault="00305EEB" w:rsidP="001721B8">
      <w:pPr>
        <w:pStyle w:val="Code"/>
        <w:keepNext w:val="0"/>
        <w:keepLines w:val="0"/>
        <w:rPr>
          <w:color w:val="000000"/>
          <w:lang w:val="en-CA" w:eastAsia="en-US"/>
        </w:rPr>
      </w:pPr>
      <w:r w:rsidRPr="00305EEB">
        <w:rPr>
          <w:color w:val="000000"/>
          <w:lang w:eastAsia="en-US"/>
        </w:rPr>
        <w:t xml:space="preserve">        </w:t>
      </w:r>
      <w:r w:rsidRPr="00305EEB">
        <w:rPr>
          <w:color w:val="696969"/>
          <w:lang w:val="en-CA" w:eastAsia="en-US"/>
        </w:rPr>
        <w:t>// If ambigu</w:t>
      </w:r>
    </w:p>
    <w:p w14:paraId="4514FAB4"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entier1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p>
    <w:p w14:paraId="50E29AAA"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entier2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p>
    <w:p w14:paraId="20544C58"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color w:val="000000"/>
          <w:lang w:eastAsia="en-US"/>
        </w:rPr>
        <w:t>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et "</w:t>
      </w:r>
      <w:r w:rsidRPr="00305EEB">
        <w:rPr>
          <w:color w:val="808030"/>
          <w:lang w:eastAsia="en-US"/>
        </w:rPr>
        <w: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color w:val="0000E6"/>
          <w:lang w:eastAsia="en-US"/>
        </w:rPr>
        <w:t>" sont plus grands que 10"</w:t>
      </w:r>
      <w:r w:rsidRPr="00305EEB">
        <w:rPr>
          <w:color w:val="808030"/>
          <w:lang w:eastAsia="en-US"/>
        </w:rPr>
        <w:t>)</w:t>
      </w:r>
      <w:r w:rsidRPr="00305EEB">
        <w:rPr>
          <w:color w:val="800080"/>
          <w:lang w:eastAsia="en-US"/>
        </w:rPr>
        <w:t>;</w:t>
      </w:r>
    </w:p>
    <w:p w14:paraId="5D01849D"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1E49612A"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est inférieur ou égal à 10"</w:t>
      </w:r>
      <w:r w:rsidRPr="00305EEB">
        <w:rPr>
          <w:color w:val="808030"/>
          <w:lang w:eastAsia="en-US"/>
        </w:rPr>
        <w:t>)</w:t>
      </w:r>
      <w:r w:rsidRPr="00305EEB">
        <w:rPr>
          <w:color w:val="800080"/>
          <w:lang w:eastAsia="en-US"/>
        </w:rPr>
        <w:t>;</w:t>
      </w:r>
      <w:r w:rsidRPr="00305EEB">
        <w:rPr>
          <w:color w:val="000000"/>
          <w:lang w:eastAsia="en-US"/>
        </w:rPr>
        <w:t xml:space="preserve">            </w:t>
      </w:r>
    </w:p>
    <w:p w14:paraId="002151D7" w14:textId="77777777" w:rsidR="00305EEB" w:rsidRPr="00305EEB" w:rsidRDefault="00305EEB" w:rsidP="00305EEB">
      <w:pPr>
        <w:pStyle w:val="Code"/>
        <w:rPr>
          <w:color w:val="000000"/>
          <w:lang w:eastAsia="en-US"/>
        </w:rPr>
      </w:pPr>
    </w:p>
    <w:p w14:paraId="194D66D2"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496E453B"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2662C075" w14:textId="0D2F50E5" w:rsidR="00305EEB" w:rsidRDefault="00305EEB" w:rsidP="00305EEB">
      <w:pPr>
        <w:pStyle w:val="Code"/>
        <w:rPr>
          <w:color w:val="800080"/>
          <w:lang w:eastAsia="en-US"/>
        </w:rPr>
      </w:pPr>
      <w:r w:rsidRPr="00452667">
        <w:rPr>
          <w:color w:val="800080"/>
          <w:lang w:eastAsia="en-US"/>
        </w:rPr>
        <w:t>}</w:t>
      </w:r>
    </w:p>
    <w:p w14:paraId="6B3F0993" w14:textId="77777777" w:rsidR="00117845" w:rsidRPr="00452667" w:rsidRDefault="00117845" w:rsidP="00305EEB">
      <w:pPr>
        <w:pStyle w:val="Code"/>
        <w:rPr>
          <w:color w:val="000000"/>
          <w:lang w:eastAsia="en-US"/>
        </w:rPr>
      </w:pPr>
    </w:p>
    <w:p w14:paraId="7D087AA5" w14:textId="77777777" w:rsidR="00522D83" w:rsidRDefault="00522D83" w:rsidP="00522D83">
      <w:pPr>
        <w:pStyle w:val="Corpsdetexte"/>
      </w:pPr>
    </w:p>
    <w:p w14:paraId="49561A3B" w14:textId="2ED571C2" w:rsidR="00522D83" w:rsidRDefault="00522D83" w:rsidP="00522D83">
      <w:pPr>
        <w:pStyle w:val="Corpsdetexte"/>
      </w:pPr>
      <w:r>
        <w:t xml:space="preserve">Voici un </w:t>
      </w:r>
      <w:r w:rsidR="000250CB">
        <w:t>scénario</w:t>
      </w:r>
      <w:r>
        <w:t xml:space="preserve"> possible avec ce programme ! Voyez-vous le problème ?</w:t>
      </w:r>
    </w:p>
    <w:p w14:paraId="0F01957B" w14:textId="77777777" w:rsidR="00522D83" w:rsidRDefault="00522D83" w:rsidP="00522D83">
      <w:pPr>
        <w:pStyle w:val="Corpsdetexte"/>
      </w:pPr>
      <w:r>
        <w:t xml:space="preserve">Le problème vient du fait que la disposition du texte donne l’impression que le </w:t>
      </w:r>
      <w:r w:rsidRPr="00B135AC">
        <w:rPr>
          <w:i/>
          <w:iCs/>
        </w:rPr>
        <w:t>else</w:t>
      </w:r>
      <w:r>
        <w:t xml:space="preserve"> est associé au premier </w:t>
      </w:r>
      <w:r w:rsidRPr="00B135AC">
        <w:rPr>
          <w:i/>
          <w:iCs/>
        </w:rPr>
        <w:t>if</w:t>
      </w:r>
      <w:r>
        <w:t xml:space="preserve">. Ce n’est pas le cas ! Java associe toujours le </w:t>
      </w:r>
      <w:r w:rsidRPr="00B135AC">
        <w:rPr>
          <w:i/>
          <w:iCs/>
        </w:rPr>
        <w:t>else</w:t>
      </w:r>
      <w:r>
        <w:t xml:space="preserve"> au </w:t>
      </w:r>
      <w:r w:rsidRPr="00B135AC">
        <w:rPr>
          <w:i/>
          <w:iCs/>
        </w:rPr>
        <w:t>if</w:t>
      </w:r>
      <w:r>
        <w:t xml:space="preserve"> le plus rapproché ! La disposition suivante suggère la bonne interprétation :</w:t>
      </w:r>
    </w:p>
    <w:p w14:paraId="4AD0590A" w14:textId="77777777" w:rsidR="00522D83" w:rsidRPr="00534DDE" w:rsidRDefault="00522D83" w:rsidP="00522D83">
      <w:pPr>
        <w:pStyle w:val="CodeJava9pt"/>
      </w:pPr>
      <w:r w:rsidRPr="00534DDE">
        <w:lastRenderedPageBreak/>
        <w:t xml:space="preserve">        if (entier1 &gt; 10)</w:t>
      </w:r>
    </w:p>
    <w:p w14:paraId="35F4A7CE" w14:textId="77777777" w:rsidR="00522D83" w:rsidRPr="00534DDE" w:rsidRDefault="00522D83" w:rsidP="00522D83">
      <w:pPr>
        <w:pStyle w:val="CodeJava9pt"/>
      </w:pPr>
      <w:r w:rsidRPr="00534DDE">
        <w:t xml:space="preserve">          if (entier2 &gt; 10)</w:t>
      </w:r>
    </w:p>
    <w:p w14:paraId="05D65525" w14:textId="77777777" w:rsidR="00522D83" w:rsidRPr="00BE78DD" w:rsidRDefault="00522D83" w:rsidP="00522D83">
      <w:pPr>
        <w:pStyle w:val="CodeJava9pt"/>
      </w:pPr>
      <w:r w:rsidRPr="00534DDE">
        <w:t xml:space="preserve">            </w:t>
      </w:r>
      <w:r w:rsidRPr="00BE78DD">
        <w:t>JOptionPane.showMessageDialog(null,entier1 + " et "+ entier2 + " sont plus grands que 10");</w:t>
      </w:r>
    </w:p>
    <w:p w14:paraId="0A8D0E9D" w14:textId="77777777" w:rsidR="00522D83" w:rsidRPr="00BE78DD" w:rsidRDefault="00522D83" w:rsidP="00522D83">
      <w:pPr>
        <w:pStyle w:val="CodeJava9pt"/>
      </w:pPr>
      <w:r w:rsidRPr="00BE78DD">
        <w:t xml:space="preserve">        </w:t>
      </w:r>
      <w:r>
        <w:t xml:space="preserve">  </w:t>
      </w:r>
      <w:r w:rsidRPr="00BE78DD">
        <w:t>else</w:t>
      </w:r>
    </w:p>
    <w:p w14:paraId="607649EA" w14:textId="77777777" w:rsidR="00522D83" w:rsidRPr="00BE78DD" w:rsidRDefault="00522D83" w:rsidP="00522D83">
      <w:pPr>
        <w:pStyle w:val="CodeJava9pt"/>
      </w:pPr>
      <w:r w:rsidRPr="00BE78DD">
        <w:t xml:space="preserve">            JOptionPane.showMessageDialog(null,entier1 + " est inférieur ou égal à 10");            </w:t>
      </w:r>
    </w:p>
    <w:p w14:paraId="34FE8EA5" w14:textId="77777777" w:rsidR="00522D83" w:rsidRDefault="00522D83" w:rsidP="00522D83">
      <w:pPr>
        <w:pStyle w:val="Corpsdetexte"/>
      </w:pPr>
    </w:p>
    <w:p w14:paraId="24B3145A" w14:textId="77777777" w:rsidR="00522D83" w:rsidRDefault="00522D83" w:rsidP="00522D83">
      <w:pPr>
        <w:pStyle w:val="Corpsdetexte"/>
      </w:pPr>
      <w:r>
        <w:t xml:space="preserve">Pour forcer le </w:t>
      </w:r>
      <w:r w:rsidRPr="00127D9F">
        <w:rPr>
          <w:i/>
          <w:iCs/>
        </w:rPr>
        <w:t>else</w:t>
      </w:r>
      <w:r>
        <w:t xml:space="preserve"> à être associé au premier </w:t>
      </w:r>
      <w:r w:rsidRPr="00127D9F">
        <w:rPr>
          <w:i/>
          <w:iCs/>
        </w:rPr>
        <w:t>if</w:t>
      </w:r>
      <w:r>
        <w:t xml:space="preserve">, il faut utiliser un bloc Java afin de forcer la terminaison du second </w:t>
      </w:r>
      <w:r w:rsidRPr="00BC43C3">
        <w:rPr>
          <w:i/>
          <w:iCs/>
        </w:rPr>
        <w:t>if</w:t>
      </w:r>
      <w:r>
        <w:t>.</w:t>
      </w:r>
    </w:p>
    <w:p w14:paraId="05209452" w14:textId="44A8B975" w:rsidR="00522D83" w:rsidRDefault="00522D83" w:rsidP="00305EEB">
      <w:pPr>
        <w:pStyle w:val="Corpsdetexte"/>
        <w:keepNext/>
        <w:keepLines/>
      </w:pPr>
      <w:r w:rsidRPr="00BC43C3">
        <w:rPr>
          <w:b/>
          <w:bCs/>
        </w:rPr>
        <w:t>Exemple</w:t>
      </w:r>
      <w:r>
        <w:t xml:space="preserve">. </w:t>
      </w:r>
      <w:hyperlink r:id="rId130"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ExempleIfIfElse.java</w:t>
      </w:r>
    </w:p>
    <w:p w14:paraId="4DE6B62D" w14:textId="77777777" w:rsidR="00522D83" w:rsidRDefault="00522D83" w:rsidP="00305EEB">
      <w:pPr>
        <w:pStyle w:val="Corpsdetexte"/>
        <w:keepNext/>
        <w:keepLines/>
      </w:pPr>
      <w:r>
        <w:t xml:space="preserve">Forcer l’association du </w:t>
      </w:r>
      <w:r w:rsidRPr="00BC43C3">
        <w:rPr>
          <w:i/>
          <w:iCs/>
        </w:rPr>
        <w:t>else</w:t>
      </w:r>
      <w:r>
        <w:t xml:space="preserve"> avec un </w:t>
      </w:r>
      <w:r w:rsidRPr="00BC43C3">
        <w:rPr>
          <w:i/>
          <w:iCs/>
        </w:rPr>
        <w:t>if</w:t>
      </w:r>
      <w:r>
        <w:t xml:space="preserve"> éloigné par l’introduction d’un bloc.</w:t>
      </w:r>
    </w:p>
    <w:p w14:paraId="13C585F7" w14:textId="77777777" w:rsidR="00305EEB" w:rsidRPr="00305EEB" w:rsidRDefault="00305EEB" w:rsidP="00305EEB">
      <w:pPr>
        <w:pStyle w:val="Code"/>
        <w:rPr>
          <w:color w:val="000000"/>
          <w:lang w:eastAsia="en-US"/>
        </w:rPr>
      </w:pPr>
      <w:r w:rsidRPr="00305EEB">
        <w:rPr>
          <w:lang w:eastAsia="en-US"/>
        </w:rPr>
        <w:t>/**</w:t>
      </w:r>
    </w:p>
    <w:p w14:paraId="1BB11758"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ExempleIfIfElse</w:t>
      </w:r>
      <w:r w:rsidRPr="00305EEB">
        <w:rPr>
          <w:color w:val="008C00"/>
          <w:lang w:eastAsia="en-US"/>
        </w:rPr>
        <w:t>.</w:t>
      </w:r>
      <w:r w:rsidRPr="00305EEB">
        <w:rPr>
          <w:lang w:eastAsia="en-US"/>
        </w:rPr>
        <w:t>java</w:t>
      </w:r>
    </w:p>
    <w:p w14:paraId="73D95C4D"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Introduction d'un bloc pour terminer un if sans else</w:t>
      </w:r>
    </w:p>
    <w:p w14:paraId="74B6E98C"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282A93ED"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0479AC84"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ExempleIfIfElse</w:t>
      </w:r>
      <w:r w:rsidRPr="007616BC">
        <w:rPr>
          <w:color w:val="800080"/>
          <w:lang w:val="en-US" w:eastAsia="en-US"/>
        </w:rPr>
        <w:t>{</w:t>
      </w:r>
    </w:p>
    <w:p w14:paraId="4ADBE705" w14:textId="77777777" w:rsidR="00305EEB" w:rsidRPr="00305EEB" w:rsidRDefault="00305EEB" w:rsidP="001721B8">
      <w:pPr>
        <w:pStyle w:val="Code"/>
        <w:keepNext w:val="0"/>
        <w:keepLines w:val="0"/>
        <w:jc w:val="left"/>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713A84F4" w14:textId="77777777" w:rsidR="00305EEB" w:rsidRPr="00305EEB" w:rsidRDefault="00305EEB" w:rsidP="001721B8">
      <w:pPr>
        <w:pStyle w:val="Code"/>
        <w:keepNext w:val="0"/>
        <w:keepLines w:val="0"/>
        <w:jc w:val="left"/>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6D0B722F" w14:textId="77777777" w:rsidR="00305EEB" w:rsidRPr="00305EEB" w:rsidRDefault="00305EEB" w:rsidP="001721B8">
      <w:pPr>
        <w:pStyle w:val="Code"/>
        <w:keepNext w:val="0"/>
        <w:keepLines w:val="0"/>
        <w:jc w:val="left"/>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6B28647E"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07A41383"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3C8D450F" w14:textId="77777777" w:rsidR="00305EEB" w:rsidRPr="00305EEB" w:rsidRDefault="00305EEB" w:rsidP="001721B8">
      <w:pPr>
        <w:pStyle w:val="Code"/>
        <w:keepNext w:val="0"/>
        <w:keepLines w:val="0"/>
        <w:rPr>
          <w:color w:val="000000"/>
          <w:lang w:eastAsia="en-US"/>
        </w:rPr>
      </w:pPr>
    </w:p>
    <w:p w14:paraId="129F1A55" w14:textId="77777777" w:rsidR="00305EEB" w:rsidRPr="00305EEB" w:rsidRDefault="00305EEB" w:rsidP="001721B8">
      <w:pPr>
        <w:pStyle w:val="Code"/>
        <w:keepNext w:val="0"/>
        <w:keepLines w:val="0"/>
        <w:jc w:val="left"/>
        <w:rPr>
          <w:color w:val="000000"/>
          <w:lang w:val="en-CA" w:eastAsia="en-US"/>
        </w:rPr>
      </w:pPr>
      <w:r w:rsidRPr="00305EEB">
        <w:rPr>
          <w:color w:val="000000"/>
          <w:lang w:eastAsia="en-US"/>
        </w:rPr>
        <w:t xml:space="preserve">        </w:t>
      </w:r>
      <w:r w:rsidRPr="00305EEB">
        <w:rPr>
          <w:color w:val="696969"/>
          <w:lang w:val="en-CA" w:eastAsia="en-US"/>
        </w:rPr>
        <w:t>// If ambigu</w:t>
      </w:r>
    </w:p>
    <w:p w14:paraId="7CC1E619" w14:textId="7FD4A2E8" w:rsidR="00305EEB" w:rsidRPr="00305EEB" w:rsidRDefault="00305EEB" w:rsidP="001721B8">
      <w:pPr>
        <w:pStyle w:val="Code"/>
        <w:keepNext w:val="0"/>
        <w:keepLines w:val="0"/>
        <w:jc w:val="left"/>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entier1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r>
        <w:rPr>
          <w:color w:val="808030"/>
          <w:lang w:val="en-CA" w:eastAsia="en-US"/>
        </w:rPr>
        <w:t xml:space="preserve"> </w:t>
      </w:r>
      <w:r w:rsidRPr="00305EEB">
        <w:rPr>
          <w:color w:val="800080"/>
          <w:highlight w:val="yellow"/>
          <w:lang w:val="en-CA" w:eastAsia="en-US"/>
        </w:rPr>
        <w:t>{</w:t>
      </w:r>
    </w:p>
    <w:p w14:paraId="35A54844" w14:textId="77777777" w:rsidR="00305EEB" w:rsidRPr="00305EEB" w:rsidRDefault="00305EEB" w:rsidP="001721B8">
      <w:pPr>
        <w:pStyle w:val="Code"/>
        <w:keepNext w:val="0"/>
        <w:keepLines w:val="0"/>
        <w:jc w:val="left"/>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entier2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p>
    <w:p w14:paraId="20D223DC" w14:textId="77777777" w:rsidR="00305EEB" w:rsidRPr="00305EEB" w:rsidRDefault="00305EEB" w:rsidP="001721B8">
      <w:pPr>
        <w:pStyle w:val="Code"/>
        <w:keepNext w:val="0"/>
        <w:keepLines w:val="0"/>
        <w:jc w:val="left"/>
        <w:rPr>
          <w:color w:val="000000"/>
          <w:lang w:eastAsia="en-US"/>
        </w:rPr>
      </w:pPr>
      <w:r w:rsidRPr="00305EEB">
        <w:rPr>
          <w:color w:val="000000"/>
          <w:lang w:val="en-CA" w:eastAsia="en-US"/>
        </w:rPr>
        <w:t xml:space="preserve">            </w:t>
      </w:r>
      <w:r w:rsidRPr="00305EEB">
        <w:rPr>
          <w:color w:val="000000"/>
          <w:lang w:eastAsia="en-US"/>
        </w:rPr>
        <w:t>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et "</w:t>
      </w:r>
      <w:r w:rsidRPr="00305EEB">
        <w:rPr>
          <w:color w:val="808030"/>
          <w:lang w:eastAsia="en-US"/>
        </w:rPr>
        <w: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color w:val="0000E6"/>
          <w:lang w:eastAsia="en-US"/>
        </w:rPr>
        <w:t>" sont plus grands que 10"</w:t>
      </w:r>
      <w:r w:rsidRPr="00305EEB">
        <w:rPr>
          <w:color w:val="808030"/>
          <w:lang w:eastAsia="en-US"/>
        </w:rPr>
        <w:t>)</w:t>
      </w:r>
      <w:r w:rsidRPr="00305EEB">
        <w:rPr>
          <w:color w:val="800080"/>
          <w:lang w:eastAsia="en-US"/>
        </w:rPr>
        <w:t>;</w:t>
      </w:r>
    </w:p>
    <w:p w14:paraId="38B66984" w14:textId="77777777" w:rsidR="00305EEB" w:rsidRPr="00305EEB" w:rsidRDefault="00305EEB" w:rsidP="001721B8">
      <w:pPr>
        <w:pStyle w:val="Code"/>
        <w:keepNext w:val="0"/>
        <w:keepLines w:val="0"/>
        <w:jc w:val="left"/>
        <w:rPr>
          <w:color w:val="000000"/>
          <w:lang w:eastAsia="en-US"/>
        </w:rPr>
      </w:pPr>
      <w:r w:rsidRPr="00305EEB">
        <w:rPr>
          <w:color w:val="000000"/>
          <w:lang w:eastAsia="en-US"/>
        </w:rPr>
        <w:t xml:space="preserve">        </w:t>
      </w:r>
      <w:r w:rsidRPr="00305EEB">
        <w:rPr>
          <w:color w:val="800080"/>
          <w:highlight w:val="yellow"/>
          <w:lang w:eastAsia="en-US"/>
        </w:rPr>
        <w:t>}</w:t>
      </w:r>
    </w:p>
    <w:p w14:paraId="48FAC871" w14:textId="77777777" w:rsidR="00305EEB" w:rsidRPr="00305EEB" w:rsidRDefault="00305EEB" w:rsidP="001721B8">
      <w:pPr>
        <w:pStyle w:val="Code"/>
        <w:keepNext w:val="0"/>
        <w:keepLines w:val="0"/>
        <w:jc w:val="left"/>
        <w:rPr>
          <w:color w:val="000000"/>
          <w:lang w:eastAsia="en-US"/>
        </w:rPr>
      </w:pPr>
      <w:r w:rsidRPr="00305EEB">
        <w:rPr>
          <w:color w:val="000000"/>
          <w:lang w:eastAsia="en-US"/>
        </w:rPr>
        <w:t xml:space="preserve">        </w:t>
      </w:r>
      <w:r w:rsidRPr="00305EEB">
        <w:rPr>
          <w:b/>
          <w:bCs/>
          <w:color w:val="800000"/>
          <w:lang w:eastAsia="en-US"/>
        </w:rPr>
        <w:t>else</w:t>
      </w:r>
    </w:p>
    <w:p w14:paraId="57E86892" w14:textId="77777777" w:rsidR="00305EEB" w:rsidRPr="00305EEB" w:rsidRDefault="00305EEB" w:rsidP="001721B8">
      <w:pPr>
        <w:pStyle w:val="Code"/>
        <w:keepNext w:val="0"/>
        <w:keepLines w:val="0"/>
        <w:jc w:val="left"/>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est inférieur ou égal à 10"</w:t>
      </w:r>
      <w:r w:rsidRPr="00305EEB">
        <w:rPr>
          <w:color w:val="808030"/>
          <w:lang w:eastAsia="en-US"/>
        </w:rPr>
        <w:t>)</w:t>
      </w:r>
      <w:r w:rsidRPr="00305EEB">
        <w:rPr>
          <w:color w:val="800080"/>
          <w:lang w:eastAsia="en-US"/>
        </w:rPr>
        <w:t>;</w:t>
      </w:r>
      <w:r w:rsidRPr="00305EEB">
        <w:rPr>
          <w:color w:val="000000"/>
          <w:lang w:eastAsia="en-US"/>
        </w:rPr>
        <w:t xml:space="preserve">            </w:t>
      </w:r>
    </w:p>
    <w:p w14:paraId="0A009ADC" w14:textId="77777777" w:rsidR="00305EEB" w:rsidRPr="00305EEB" w:rsidRDefault="00305EEB" w:rsidP="00305EEB">
      <w:pPr>
        <w:pStyle w:val="Code"/>
        <w:rPr>
          <w:color w:val="000000"/>
          <w:lang w:eastAsia="en-US"/>
        </w:rPr>
      </w:pPr>
    </w:p>
    <w:p w14:paraId="54419A06"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73BEC98B"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7946D2E0" w14:textId="6C5F48EE" w:rsidR="00305EEB" w:rsidRDefault="00305EEB" w:rsidP="00305EEB">
      <w:pPr>
        <w:pStyle w:val="Code"/>
        <w:rPr>
          <w:color w:val="800080"/>
          <w:lang w:eastAsia="en-US"/>
        </w:rPr>
      </w:pPr>
      <w:r w:rsidRPr="00452667">
        <w:rPr>
          <w:color w:val="800080"/>
          <w:lang w:eastAsia="en-US"/>
        </w:rPr>
        <w:t>}</w:t>
      </w:r>
    </w:p>
    <w:p w14:paraId="1E7DCE78" w14:textId="77777777" w:rsidR="00117845" w:rsidRPr="00452667" w:rsidRDefault="00117845" w:rsidP="00305EEB">
      <w:pPr>
        <w:pStyle w:val="Code"/>
        <w:rPr>
          <w:color w:val="000000"/>
          <w:lang w:eastAsia="en-US"/>
        </w:rPr>
      </w:pPr>
    </w:p>
    <w:p w14:paraId="5E6707F4" w14:textId="77777777" w:rsidR="00522D83" w:rsidRDefault="00522D83" w:rsidP="00522D83">
      <w:pPr>
        <w:pStyle w:val="Corpsdetexte"/>
      </w:pPr>
    </w:p>
    <w:p w14:paraId="31A8FEC6" w14:textId="77777777" w:rsidR="00522D83" w:rsidRDefault="00522D83" w:rsidP="00522D83">
      <w:pPr>
        <w:pStyle w:val="Corpsdetexte"/>
      </w:pPr>
      <w:r>
        <w:t>Voici un scénario avec cette nouvelle version :</w:t>
      </w:r>
    </w:p>
    <w:p w14:paraId="3B42B152" w14:textId="37E848DA" w:rsidR="00522D83" w:rsidRDefault="004B7EE2" w:rsidP="00BC4745">
      <w:pPr>
        <w:pStyle w:val="Corpsdetexte"/>
        <w:jc w:val="center"/>
      </w:pPr>
      <w:r>
        <w:rPr>
          <w:noProof/>
          <w:lang w:val="en-US" w:eastAsia="en-US"/>
        </w:rPr>
        <w:lastRenderedPageBreak/>
        <w:drawing>
          <wp:inline distT="0" distB="0" distL="0" distR="0" wp14:anchorId="412795E7" wp14:editId="615EC003">
            <wp:extent cx="2188210" cy="985520"/>
            <wp:effectExtent l="0" t="0" r="0" b="0"/>
            <wp:docPr id="31689493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pic:nvPicPr>
                  <pic:blipFill>
                    <a:blip r:embed="rId131">
                      <a:extLst>
                        <a:ext uri="{28A0092B-C50C-407E-A947-70E740481C1C}">
                          <a14:useLocalDpi xmlns:a14="http://schemas.microsoft.com/office/drawing/2010/main" val="0"/>
                        </a:ext>
                      </a:extLst>
                    </a:blip>
                    <a:stretch>
                      <a:fillRect/>
                    </a:stretch>
                  </pic:blipFill>
                  <pic:spPr>
                    <a:xfrm>
                      <a:off x="0" y="0"/>
                      <a:ext cx="2188210" cy="985520"/>
                    </a:xfrm>
                    <a:prstGeom prst="rect">
                      <a:avLst/>
                    </a:prstGeom>
                  </pic:spPr>
                </pic:pic>
              </a:graphicData>
            </a:graphic>
          </wp:inline>
        </w:drawing>
      </w:r>
    </w:p>
    <w:p w14:paraId="089963E5" w14:textId="2611B20C" w:rsidR="00522D83" w:rsidRDefault="004B7EE2" w:rsidP="00BC4745">
      <w:pPr>
        <w:pStyle w:val="Corpsdetexte"/>
        <w:jc w:val="center"/>
      </w:pPr>
      <w:r>
        <w:rPr>
          <w:noProof/>
          <w:lang w:val="en-US" w:eastAsia="en-US"/>
        </w:rPr>
        <w:drawing>
          <wp:inline distT="0" distB="0" distL="0" distR="0" wp14:anchorId="26AE99BC" wp14:editId="353CF2CC">
            <wp:extent cx="2188210" cy="985520"/>
            <wp:effectExtent l="0" t="0" r="0" b="0"/>
            <wp:docPr id="982331308"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pic:nvPicPr>
                  <pic:blipFill>
                    <a:blip r:embed="rId132">
                      <a:extLst>
                        <a:ext uri="{28A0092B-C50C-407E-A947-70E740481C1C}">
                          <a14:useLocalDpi xmlns:a14="http://schemas.microsoft.com/office/drawing/2010/main" val="0"/>
                        </a:ext>
                      </a:extLst>
                    </a:blip>
                    <a:stretch>
                      <a:fillRect/>
                    </a:stretch>
                  </pic:blipFill>
                  <pic:spPr>
                    <a:xfrm>
                      <a:off x="0" y="0"/>
                      <a:ext cx="2188210" cy="985520"/>
                    </a:xfrm>
                    <a:prstGeom prst="rect">
                      <a:avLst/>
                    </a:prstGeom>
                  </pic:spPr>
                </pic:pic>
              </a:graphicData>
            </a:graphic>
          </wp:inline>
        </w:drawing>
      </w:r>
    </w:p>
    <w:p w14:paraId="7F99F824" w14:textId="66BDBBFC" w:rsidR="00522D83" w:rsidRDefault="004B7EE2" w:rsidP="00BC4745">
      <w:pPr>
        <w:pStyle w:val="Corpsdetexte"/>
        <w:jc w:val="center"/>
      </w:pPr>
      <w:r>
        <w:rPr>
          <w:noProof/>
          <w:lang w:val="en-US" w:eastAsia="en-US"/>
        </w:rPr>
        <w:drawing>
          <wp:inline distT="0" distB="0" distL="0" distR="0" wp14:anchorId="134C7A78" wp14:editId="0F7F4004">
            <wp:extent cx="2193290" cy="1009650"/>
            <wp:effectExtent l="0" t="0" r="0" b="0"/>
            <wp:docPr id="775905926"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pic:nvPicPr>
                  <pic:blipFill>
                    <a:blip r:embed="rId133">
                      <a:extLst>
                        <a:ext uri="{28A0092B-C50C-407E-A947-70E740481C1C}">
                          <a14:useLocalDpi xmlns:a14="http://schemas.microsoft.com/office/drawing/2010/main" val="0"/>
                        </a:ext>
                      </a:extLst>
                    </a:blip>
                    <a:stretch>
                      <a:fillRect/>
                    </a:stretch>
                  </pic:blipFill>
                  <pic:spPr>
                    <a:xfrm>
                      <a:off x="0" y="0"/>
                      <a:ext cx="2193290" cy="1009650"/>
                    </a:xfrm>
                    <a:prstGeom prst="rect">
                      <a:avLst/>
                    </a:prstGeom>
                  </pic:spPr>
                </pic:pic>
              </a:graphicData>
            </a:graphic>
          </wp:inline>
        </w:drawing>
      </w:r>
    </w:p>
    <w:p w14:paraId="50D186DF" w14:textId="7A628447" w:rsidR="00522D83" w:rsidRDefault="00522D83" w:rsidP="00522D83">
      <w:pPr>
        <w:pStyle w:val="Corpsdetexte"/>
      </w:pPr>
      <w:r w:rsidRPr="004F4C03">
        <w:t xml:space="preserve">Nous avons maintenant vu les trois manières </w:t>
      </w:r>
      <w:r>
        <w:t xml:space="preserve">d’enchaîner les énoncés : séquence, </w:t>
      </w:r>
      <w:r w:rsidR="00940C03">
        <w:t>boucle</w:t>
      </w:r>
      <w:r>
        <w:t xml:space="preserve"> et choix. Il est possible de combiner ces trois types d’énoncés de manière quelconque. Les diagrammes syntaxiques suivants résument les différents cas d’énoncés vus jusqu’à présent :</w:t>
      </w:r>
    </w:p>
    <w:p w14:paraId="112FF45A" w14:textId="77777777" w:rsidR="00522D83" w:rsidRDefault="00320B71" w:rsidP="00522D83">
      <w:pPr>
        <w:pStyle w:val="Corpsdetexte"/>
      </w:pPr>
      <w:r>
        <w:rPr>
          <w:noProof/>
        </w:rPr>
        <w:object w:dxaOrig="5223" w:dyaOrig="4558" w14:anchorId="79892B44">
          <v:shape id="_x0000_i1063" type="#_x0000_t75" alt="" style="width:136.1pt;height:120.35pt;mso-width-percent:0;mso-height-percent:0;mso-width-percent:0;mso-height-percent:0" o:ole="">
            <v:imagedata r:id="rId134" o:title=""/>
          </v:shape>
          <o:OLEObject Type="Embed" ProgID="Visio.Drawing.11" ShapeID="_x0000_i1063" DrawAspect="Content" ObjectID="_1766443818" r:id="rId135"/>
        </w:object>
      </w:r>
    </w:p>
    <w:p w14:paraId="77BDE447" w14:textId="77777777" w:rsidR="00522D83" w:rsidRPr="004F4C03" w:rsidRDefault="00320B71" w:rsidP="00522D83">
      <w:pPr>
        <w:pStyle w:val="Corpsdetexte"/>
      </w:pPr>
      <w:r>
        <w:rPr>
          <w:noProof/>
        </w:rPr>
        <w:object w:dxaOrig="7140" w:dyaOrig="1227" w14:anchorId="491D9477">
          <v:shape id="_x0000_i1062" type="#_x0000_t75" alt="" style="width:206.55pt;height:36.25pt;mso-width-percent:0;mso-height-percent:0;mso-width-percent:0;mso-height-percent:0" o:ole="">
            <v:imagedata r:id="rId136" o:title=""/>
          </v:shape>
          <o:OLEObject Type="Embed" ProgID="Visio.Drawing.11" ShapeID="_x0000_i1062" DrawAspect="Content" ObjectID="_1766443819" r:id="rId137"/>
        </w:object>
      </w:r>
    </w:p>
    <w:p w14:paraId="4AEB71DA" w14:textId="77777777" w:rsidR="00522D83" w:rsidRPr="00EB290D" w:rsidRDefault="00522D83" w:rsidP="00522D83">
      <w:pPr>
        <w:pStyle w:val="Corpsdetexte"/>
      </w:pPr>
      <w:r>
        <w:lastRenderedPageBreak/>
        <w:t>Dans un bloc d’énoncé, il peut y avoir un while, dans le while, un if et dans le if, un bloc, etc.</w:t>
      </w:r>
    </w:p>
    <w:p w14:paraId="29AABC44" w14:textId="16055618" w:rsidR="000F50A8" w:rsidRDefault="00522D83" w:rsidP="000F50A8">
      <w:pPr>
        <w:pStyle w:val="Corpsdetexte"/>
      </w:pPr>
      <w:r w:rsidRPr="001A7F7B">
        <w:rPr>
          <w:b/>
          <w:bCs/>
        </w:rPr>
        <w:t>Exercice</w:t>
      </w:r>
      <w:r>
        <w:t>. Lire deux entiers et afficher la division du premier par le deuxième. Si le diviseur est 0, afficher un message à cet effet.</w:t>
      </w:r>
    </w:p>
    <w:p w14:paraId="3002FBED" w14:textId="767ECAFE" w:rsidR="00522D83" w:rsidRDefault="00522D83" w:rsidP="00EF7B00">
      <w:pPr>
        <w:pStyle w:val="Corpsdetexte"/>
        <w:keepNext/>
        <w:keepLines/>
      </w:pPr>
      <w:r w:rsidRPr="00454016">
        <w:rPr>
          <w:b/>
        </w:rPr>
        <w:t>Solution</w:t>
      </w:r>
      <w:r>
        <w:t xml:space="preserve">. </w:t>
      </w:r>
      <w:hyperlink r:id="rId138"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ExerciceIf1.java</w:t>
      </w:r>
    </w:p>
    <w:p w14:paraId="0204F851" w14:textId="77777777" w:rsidR="00305EEB" w:rsidRPr="00305EEB" w:rsidRDefault="00305EEB" w:rsidP="000F50A8">
      <w:pPr>
        <w:pStyle w:val="Code"/>
        <w:rPr>
          <w:color w:val="000000"/>
          <w:lang w:eastAsia="en-US"/>
        </w:rPr>
      </w:pPr>
      <w:r w:rsidRPr="00305EEB">
        <w:rPr>
          <w:lang w:eastAsia="en-US"/>
        </w:rPr>
        <w:t>/**</w:t>
      </w:r>
    </w:p>
    <w:p w14:paraId="13B6FF04" w14:textId="77777777" w:rsidR="00305EEB" w:rsidRPr="00305EEB" w:rsidRDefault="00305EEB" w:rsidP="000F50A8">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ExerciceIf1</w:t>
      </w:r>
      <w:r w:rsidRPr="00305EEB">
        <w:rPr>
          <w:color w:val="008C00"/>
          <w:lang w:eastAsia="en-US"/>
        </w:rPr>
        <w:t>.</w:t>
      </w:r>
      <w:r w:rsidRPr="00305EEB">
        <w:rPr>
          <w:lang w:eastAsia="en-US"/>
        </w:rPr>
        <w:t>java</w:t>
      </w:r>
    </w:p>
    <w:p w14:paraId="6E61E9C9"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deux entiers et afficher la division entière.</w:t>
      </w:r>
    </w:p>
    <w:p w14:paraId="3D52B0B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Si le diviseur est </w:t>
      </w:r>
      <w:r w:rsidRPr="00305EEB">
        <w:rPr>
          <w:color w:val="008C00"/>
          <w:lang w:eastAsia="en-US"/>
        </w:rPr>
        <w:t>0</w:t>
      </w:r>
      <w:r w:rsidRPr="00305EEB">
        <w:rPr>
          <w:lang w:eastAsia="en-US"/>
        </w:rPr>
        <w:t xml:space="preserve"> afficher un message à cet effet.</w:t>
      </w:r>
    </w:p>
    <w:p w14:paraId="28533215" w14:textId="77777777" w:rsidR="00305EEB" w:rsidRPr="007616BC" w:rsidRDefault="00305EEB" w:rsidP="001721B8">
      <w:pPr>
        <w:pStyle w:val="Code"/>
        <w:keepNext w:val="0"/>
        <w:keepLines w:val="0"/>
        <w:rPr>
          <w:color w:val="000000"/>
          <w:lang w:val="en-US" w:eastAsia="en-US"/>
        </w:rPr>
      </w:pPr>
      <w:r w:rsidRPr="00305EEB">
        <w:rPr>
          <w:lang w:eastAsia="en-US"/>
        </w:rPr>
        <w:t> </w:t>
      </w:r>
      <w:r w:rsidRPr="007616BC">
        <w:rPr>
          <w:lang w:val="en-US" w:eastAsia="en-US"/>
        </w:rPr>
        <w:t>*/</w:t>
      </w:r>
    </w:p>
    <w:p w14:paraId="1AB506EE"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2DD78DE3"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ExerciceIf1 </w:t>
      </w:r>
      <w:r w:rsidRPr="007616BC">
        <w:rPr>
          <w:color w:val="800080"/>
          <w:lang w:val="en-US" w:eastAsia="en-US"/>
        </w:rPr>
        <w:t>{</w:t>
      </w:r>
    </w:p>
    <w:p w14:paraId="416B047F" w14:textId="77777777" w:rsidR="00305EEB" w:rsidRPr="007616BC" w:rsidRDefault="00305EEB" w:rsidP="001721B8">
      <w:pPr>
        <w:pStyle w:val="Code"/>
        <w:keepNext w:val="0"/>
        <w:keepLines w:val="0"/>
        <w:rPr>
          <w:color w:val="000000"/>
          <w:lang w:val="en-US" w:eastAsia="en-US"/>
        </w:rPr>
      </w:pPr>
    </w:p>
    <w:p w14:paraId="41985D78" w14:textId="77777777" w:rsidR="00305EEB" w:rsidRPr="00305EEB" w:rsidRDefault="00305EEB" w:rsidP="001721B8">
      <w:pPr>
        <w:pStyle w:val="Code"/>
        <w:keepNext w:val="0"/>
        <w:keepLines w:val="0"/>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0D469C90"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p>
    <w:p w14:paraId="68F0FD3A"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002F8DC4"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3B5E36B3"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28654819"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508BAB7E"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p>
    <w:p w14:paraId="193ED465"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entier2 </w:t>
      </w:r>
      <w:r w:rsidRPr="00305EEB">
        <w:rPr>
          <w:color w:val="808030"/>
          <w:lang w:eastAsia="en-US"/>
        </w:rPr>
        <w:t>==</w:t>
      </w:r>
      <w:r w:rsidRPr="00305EEB">
        <w:rPr>
          <w:color w:val="000000"/>
          <w:lang w:eastAsia="en-US"/>
        </w:rPr>
        <w:t xml:space="preserve"> </w:t>
      </w:r>
      <w:r w:rsidRPr="00305EEB">
        <w:rPr>
          <w:color w:val="008C00"/>
          <w:lang w:eastAsia="en-US"/>
        </w:rPr>
        <w:t>0</w:t>
      </w:r>
      <w:r w:rsidRPr="00305EEB">
        <w:rPr>
          <w:color w:val="808030"/>
          <w:lang w:eastAsia="en-US"/>
        </w:rPr>
        <w:t>)</w:t>
      </w:r>
    </w:p>
    <w:p w14:paraId="1A66F572"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"La division est impossible"</w:t>
      </w:r>
      <w:r w:rsidRPr="00305EEB">
        <w:rPr>
          <w:color w:val="808030"/>
          <w:lang w:eastAsia="en-US"/>
        </w:rPr>
        <w:t>)</w:t>
      </w:r>
      <w:r w:rsidRPr="00305EEB">
        <w:rPr>
          <w:color w:val="800080"/>
          <w:lang w:eastAsia="en-US"/>
        </w:rPr>
        <w:t>;</w:t>
      </w:r>
    </w:p>
    <w:p w14:paraId="7AE2C637" w14:textId="77777777" w:rsidR="00305EEB" w:rsidRPr="00452667" w:rsidRDefault="00305EEB" w:rsidP="001721B8">
      <w:pPr>
        <w:pStyle w:val="Code"/>
        <w:keepNext w:val="0"/>
        <w:keepLines w:val="0"/>
        <w:rPr>
          <w:color w:val="000000"/>
          <w:lang w:eastAsia="en-US"/>
        </w:rPr>
      </w:pPr>
      <w:r w:rsidRPr="00305EEB">
        <w:rPr>
          <w:color w:val="000000"/>
          <w:lang w:eastAsia="en-US"/>
        </w:rPr>
        <w:t xml:space="preserve">        </w:t>
      </w:r>
      <w:r w:rsidRPr="00452667">
        <w:rPr>
          <w:b/>
          <w:bCs/>
          <w:color w:val="800000"/>
          <w:lang w:eastAsia="en-US"/>
        </w:rPr>
        <w:t>else</w:t>
      </w:r>
    </w:p>
    <w:p w14:paraId="68DB27D6" w14:textId="77777777" w:rsidR="00305EEB" w:rsidRPr="00452667" w:rsidRDefault="00305EEB" w:rsidP="00305EEB">
      <w:pPr>
        <w:pStyle w:val="Code"/>
        <w:rPr>
          <w:color w:val="000000"/>
          <w:lang w:eastAsia="en-US"/>
        </w:rPr>
      </w:pPr>
      <w:r w:rsidRPr="00452667">
        <w:rPr>
          <w:color w:val="000000"/>
          <w:lang w:eastAsia="en-US"/>
        </w:rPr>
        <w:t xml:space="preserve">            JOptionPane</w:t>
      </w:r>
      <w:r w:rsidRPr="00452667">
        <w:rPr>
          <w:color w:val="808030"/>
          <w:lang w:eastAsia="en-US"/>
        </w:rPr>
        <w:t>.</w:t>
      </w:r>
      <w:r w:rsidRPr="00452667">
        <w:rPr>
          <w:color w:val="000000"/>
          <w:lang w:eastAsia="en-US"/>
        </w:rPr>
        <w:t>showMessageDialog</w:t>
      </w:r>
      <w:r w:rsidRPr="00452667">
        <w:rPr>
          <w:color w:val="808030"/>
          <w:lang w:eastAsia="en-US"/>
        </w:rPr>
        <w:t>(</w:t>
      </w:r>
      <w:r w:rsidRPr="00452667">
        <w:rPr>
          <w:b/>
          <w:bCs/>
          <w:color w:val="800000"/>
          <w:lang w:eastAsia="en-US"/>
        </w:rPr>
        <w:t>null</w:t>
      </w:r>
      <w:r w:rsidRPr="00452667">
        <w:rPr>
          <w:color w:val="808030"/>
          <w:lang w:eastAsia="en-US"/>
        </w:rPr>
        <w:t>,</w:t>
      </w:r>
      <w:r w:rsidRPr="00452667">
        <w:rPr>
          <w:color w:val="000000"/>
          <w:lang w:eastAsia="en-US"/>
        </w:rPr>
        <w:t xml:space="preserve">entier1 </w:t>
      </w:r>
      <w:r w:rsidRPr="00452667">
        <w:rPr>
          <w:color w:val="808030"/>
          <w:lang w:eastAsia="en-US"/>
        </w:rPr>
        <w:t>+</w:t>
      </w:r>
      <w:r w:rsidRPr="00452667">
        <w:rPr>
          <w:color w:val="000000"/>
          <w:lang w:eastAsia="en-US"/>
        </w:rPr>
        <w:t xml:space="preserve"> </w:t>
      </w:r>
      <w:r w:rsidRPr="00452667">
        <w:rPr>
          <w:color w:val="0000E6"/>
          <w:lang w:eastAsia="en-US"/>
        </w:rPr>
        <w:t>"/"</w:t>
      </w:r>
      <w:r w:rsidRPr="00452667">
        <w:rPr>
          <w:color w:val="000000"/>
          <w:lang w:eastAsia="en-US"/>
        </w:rPr>
        <w:t xml:space="preserve"> </w:t>
      </w:r>
      <w:r w:rsidRPr="00452667">
        <w:rPr>
          <w:color w:val="808030"/>
          <w:lang w:eastAsia="en-US"/>
        </w:rPr>
        <w:t>+</w:t>
      </w:r>
      <w:r w:rsidRPr="00452667">
        <w:rPr>
          <w:color w:val="000000"/>
          <w:lang w:eastAsia="en-US"/>
        </w:rPr>
        <w:t xml:space="preserve"> entier2 </w:t>
      </w:r>
      <w:r w:rsidRPr="00452667">
        <w:rPr>
          <w:color w:val="808030"/>
          <w:lang w:eastAsia="en-US"/>
        </w:rPr>
        <w:t>+</w:t>
      </w:r>
      <w:r w:rsidRPr="00452667">
        <w:rPr>
          <w:color w:val="000000"/>
          <w:lang w:eastAsia="en-US"/>
        </w:rPr>
        <w:t xml:space="preserve"> </w:t>
      </w:r>
      <w:r w:rsidRPr="00452667">
        <w:rPr>
          <w:color w:val="0000E6"/>
          <w:lang w:eastAsia="en-US"/>
        </w:rPr>
        <w:t>"="</w:t>
      </w:r>
      <w:r w:rsidRPr="00452667">
        <w:rPr>
          <w:color w:val="000000"/>
          <w:lang w:eastAsia="en-US"/>
        </w:rPr>
        <w:t xml:space="preserve"> </w:t>
      </w:r>
      <w:r w:rsidRPr="00452667">
        <w:rPr>
          <w:color w:val="808030"/>
          <w:lang w:eastAsia="en-US"/>
        </w:rPr>
        <w:t>+</w:t>
      </w:r>
      <w:r w:rsidRPr="00452667">
        <w:rPr>
          <w:color w:val="000000"/>
          <w:lang w:eastAsia="en-US"/>
        </w:rPr>
        <w:t xml:space="preserve"> entier1 </w:t>
      </w:r>
      <w:r w:rsidRPr="00452667">
        <w:rPr>
          <w:color w:val="808030"/>
          <w:lang w:eastAsia="en-US"/>
        </w:rPr>
        <w:t>/</w:t>
      </w:r>
      <w:r w:rsidRPr="00452667">
        <w:rPr>
          <w:color w:val="000000"/>
          <w:lang w:eastAsia="en-US"/>
        </w:rPr>
        <w:t xml:space="preserve"> entier2</w:t>
      </w:r>
      <w:r w:rsidRPr="00452667">
        <w:rPr>
          <w:color w:val="808030"/>
          <w:lang w:eastAsia="en-US"/>
        </w:rPr>
        <w:t>)</w:t>
      </w:r>
      <w:r w:rsidRPr="00452667">
        <w:rPr>
          <w:color w:val="800080"/>
          <w:lang w:eastAsia="en-US"/>
        </w:rPr>
        <w:t>;</w:t>
      </w:r>
    </w:p>
    <w:p w14:paraId="3A942053"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5FA8D2FD"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6AB30EA5" w14:textId="77777777" w:rsidR="00305EEB" w:rsidRPr="00452667" w:rsidRDefault="00305EEB" w:rsidP="000F50A8">
      <w:pPr>
        <w:pStyle w:val="Code"/>
        <w:keepNext w:val="0"/>
        <w:rPr>
          <w:color w:val="000000"/>
          <w:lang w:eastAsia="en-US"/>
        </w:rPr>
      </w:pPr>
      <w:r w:rsidRPr="00452667">
        <w:rPr>
          <w:color w:val="800080"/>
          <w:lang w:eastAsia="en-US"/>
        </w:rPr>
        <w:t>}</w:t>
      </w:r>
    </w:p>
    <w:p w14:paraId="688DAA53" w14:textId="77777777" w:rsidR="00522D83" w:rsidRDefault="00522D83" w:rsidP="00522D83">
      <w:pPr>
        <w:pStyle w:val="Corpsdetexte"/>
      </w:pPr>
    </w:p>
    <w:p w14:paraId="1DCC2791" w14:textId="77777777" w:rsidR="00522D83" w:rsidRDefault="00522D83" w:rsidP="00522D83">
      <w:pPr>
        <w:pStyle w:val="Corpsdetexte"/>
      </w:pPr>
      <w:r w:rsidRPr="006D779F">
        <w:rPr>
          <w:b/>
          <w:bCs/>
        </w:rPr>
        <w:t>Exercice</w:t>
      </w:r>
      <w:r>
        <w:t>. Lire deux entiers et afficher le maximum des deux. S’ils sont égaux, afficher n’importe lequel des deux.</w:t>
      </w:r>
    </w:p>
    <w:p w14:paraId="3C16B15B" w14:textId="6B3929CF" w:rsidR="00522D83" w:rsidRDefault="00522D83" w:rsidP="001B35ED">
      <w:pPr>
        <w:pStyle w:val="Corpsdetexte"/>
        <w:keepNext/>
        <w:keepLines/>
      </w:pPr>
      <w:r w:rsidRPr="00454016">
        <w:rPr>
          <w:b/>
        </w:rPr>
        <w:t>Solution</w:t>
      </w:r>
      <w:r>
        <w:t xml:space="preserve">. </w:t>
      </w:r>
      <w:hyperlink r:id="rId139"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ExerciceIfMax2.java</w:t>
      </w:r>
    </w:p>
    <w:p w14:paraId="4B87F780" w14:textId="77777777" w:rsidR="00305EEB" w:rsidRPr="00305EEB" w:rsidRDefault="00305EEB" w:rsidP="001B35ED">
      <w:pPr>
        <w:pStyle w:val="Code"/>
        <w:rPr>
          <w:color w:val="000000"/>
          <w:lang w:eastAsia="en-US"/>
        </w:rPr>
      </w:pPr>
      <w:r w:rsidRPr="00305EEB">
        <w:rPr>
          <w:lang w:eastAsia="en-US"/>
        </w:rPr>
        <w:t>/**</w:t>
      </w:r>
    </w:p>
    <w:p w14:paraId="3A2ECC2E" w14:textId="77777777" w:rsidR="00305EEB" w:rsidRPr="00305EEB" w:rsidRDefault="00305EEB" w:rsidP="001B35ED">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ExerciceIfMax2</w:t>
      </w:r>
      <w:r w:rsidRPr="00305EEB">
        <w:rPr>
          <w:color w:val="008C00"/>
          <w:lang w:eastAsia="en-US"/>
        </w:rPr>
        <w:t>.</w:t>
      </w:r>
      <w:r w:rsidRPr="00305EEB">
        <w:rPr>
          <w:lang w:eastAsia="en-US"/>
        </w:rPr>
        <w:t>java</w:t>
      </w:r>
    </w:p>
    <w:p w14:paraId="305BE305" w14:textId="77777777" w:rsidR="00305EEB" w:rsidRPr="00305EEB" w:rsidRDefault="00305EEB" w:rsidP="001B35ED">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trois entiers et afficher le maximum des trois</w:t>
      </w:r>
    </w:p>
    <w:p w14:paraId="5020F648" w14:textId="77777777" w:rsidR="00305EEB" w:rsidRPr="007616BC" w:rsidRDefault="00305EEB" w:rsidP="001B35ED">
      <w:pPr>
        <w:pStyle w:val="Code"/>
        <w:rPr>
          <w:color w:val="000000"/>
          <w:lang w:val="en-US" w:eastAsia="en-US"/>
        </w:rPr>
      </w:pPr>
      <w:r w:rsidRPr="00305EEB">
        <w:rPr>
          <w:lang w:eastAsia="en-US"/>
        </w:rPr>
        <w:t> </w:t>
      </w:r>
      <w:r w:rsidRPr="007616BC">
        <w:rPr>
          <w:lang w:val="en-US" w:eastAsia="en-US"/>
        </w:rPr>
        <w:t>*/</w:t>
      </w:r>
    </w:p>
    <w:p w14:paraId="1B94FC3A"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3D9D0F44"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ExerciceIfMax2</w:t>
      </w:r>
      <w:r w:rsidRPr="007616BC">
        <w:rPr>
          <w:color w:val="800080"/>
          <w:lang w:val="en-US" w:eastAsia="en-US"/>
        </w:rPr>
        <w:t>{</w:t>
      </w:r>
    </w:p>
    <w:p w14:paraId="4D5F8782" w14:textId="77777777" w:rsidR="00305EEB" w:rsidRPr="007616BC" w:rsidRDefault="00305EEB" w:rsidP="001721B8">
      <w:pPr>
        <w:pStyle w:val="Code"/>
        <w:keepNext w:val="0"/>
        <w:keepLines w:val="0"/>
        <w:rPr>
          <w:color w:val="000000"/>
          <w:lang w:val="en-US" w:eastAsia="en-US"/>
        </w:rPr>
      </w:pPr>
    </w:p>
    <w:p w14:paraId="64DE5DF7" w14:textId="77777777" w:rsidR="00305EEB" w:rsidRPr="00305EEB" w:rsidRDefault="00305EEB" w:rsidP="001721B8">
      <w:pPr>
        <w:pStyle w:val="Code"/>
        <w:keepNext w:val="0"/>
        <w:keepLines w:val="0"/>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41C7C178"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p>
    <w:p w14:paraId="2755F249"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273C9E42"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5B90053E"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p>
    <w:p w14:paraId="3F260F5D"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32283595" w14:textId="77777777" w:rsidR="00305EEB" w:rsidRPr="00305EEB" w:rsidRDefault="00305EEB" w:rsidP="001721B8">
      <w:pPr>
        <w:pStyle w:val="Code"/>
        <w:keepNext w:val="0"/>
        <w:keepLines w:val="0"/>
        <w:rPr>
          <w:color w:val="000000"/>
          <w:lang w:eastAsia="en-US"/>
        </w:rPr>
      </w:pPr>
      <w:r w:rsidRPr="00305EEB">
        <w:rPr>
          <w:color w:val="000000"/>
          <w:lang w:eastAsia="en-US"/>
        </w:rPr>
        <w:lastRenderedPageBreak/>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4B9C63F4"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p>
    <w:p w14:paraId="49B364C7"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entier1 </w:t>
      </w:r>
      <w:r w:rsidRPr="00305EEB">
        <w:rPr>
          <w:color w:val="808030"/>
          <w:lang w:eastAsia="en-US"/>
        </w:rPr>
        <w:t>&gt;</w:t>
      </w:r>
      <w:r w:rsidRPr="00305EEB">
        <w:rPr>
          <w:color w:val="000000"/>
          <w:lang w:eastAsia="en-US"/>
        </w:rPr>
        <w:t xml:space="preserve"> entier2</w:t>
      </w:r>
      <w:r w:rsidRPr="00305EEB">
        <w:rPr>
          <w:color w:val="808030"/>
          <w:lang w:eastAsia="en-US"/>
        </w:rPr>
        <w:t>)</w:t>
      </w:r>
    </w:p>
    <w:p w14:paraId="022DF7AB"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deux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entier1</w:t>
      </w:r>
      <w:r w:rsidRPr="00305EEB">
        <w:rPr>
          <w:color w:val="808030"/>
          <w:lang w:eastAsia="en-US"/>
        </w:rPr>
        <w:t>)</w:t>
      </w:r>
      <w:r w:rsidRPr="00305EEB">
        <w:rPr>
          <w:color w:val="800080"/>
          <w:lang w:eastAsia="en-US"/>
        </w:rPr>
        <w:t>;</w:t>
      </w:r>
    </w:p>
    <w:p w14:paraId="388318A3"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185503EE"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deux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entier2</w:t>
      </w:r>
      <w:r w:rsidRPr="00305EEB">
        <w:rPr>
          <w:color w:val="808030"/>
          <w:lang w:eastAsia="en-US"/>
        </w:rPr>
        <w:t>)</w:t>
      </w:r>
      <w:r w:rsidRPr="00305EEB">
        <w:rPr>
          <w:color w:val="800080"/>
          <w:lang w:eastAsia="en-US"/>
        </w:rPr>
        <w:t>;</w:t>
      </w:r>
    </w:p>
    <w:p w14:paraId="10847C5C" w14:textId="77777777" w:rsidR="00305EEB" w:rsidRPr="00305EEB" w:rsidRDefault="00305EEB" w:rsidP="00305EEB">
      <w:pPr>
        <w:pStyle w:val="Code"/>
        <w:rPr>
          <w:color w:val="000000"/>
          <w:lang w:eastAsia="en-US"/>
        </w:rPr>
      </w:pPr>
    </w:p>
    <w:p w14:paraId="45A3800E"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2C74807D"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0C72085D" w14:textId="263A5115" w:rsidR="00305EEB" w:rsidRDefault="00305EEB" w:rsidP="00305EEB">
      <w:pPr>
        <w:pStyle w:val="Code"/>
        <w:rPr>
          <w:color w:val="800080"/>
          <w:lang w:eastAsia="en-US"/>
        </w:rPr>
      </w:pPr>
      <w:r w:rsidRPr="00452667">
        <w:rPr>
          <w:color w:val="800080"/>
          <w:lang w:eastAsia="en-US"/>
        </w:rPr>
        <w:t>}</w:t>
      </w:r>
    </w:p>
    <w:p w14:paraId="26454B20" w14:textId="77777777" w:rsidR="003E5B17" w:rsidRPr="00452667" w:rsidRDefault="003E5B17" w:rsidP="00305EEB">
      <w:pPr>
        <w:pStyle w:val="Code"/>
        <w:rPr>
          <w:color w:val="000000"/>
          <w:lang w:eastAsia="en-US"/>
        </w:rPr>
      </w:pPr>
    </w:p>
    <w:p w14:paraId="5E962AD2" w14:textId="77777777" w:rsidR="00522D83" w:rsidRDefault="00522D83" w:rsidP="00522D83">
      <w:pPr>
        <w:pStyle w:val="Corpsdetexte"/>
      </w:pPr>
      <w:r w:rsidRPr="00F076B3">
        <w:rPr>
          <w:b/>
          <w:bCs/>
        </w:rPr>
        <w:t>Exercice</w:t>
      </w:r>
      <w:r>
        <w:t>. Lire deux entiers et afficher le plus grand des deux s’il y en a un qui est le plus grand, sinon afficher qu’ils sont égaux.</w:t>
      </w:r>
    </w:p>
    <w:p w14:paraId="41F5A31D" w14:textId="77777777" w:rsidR="00522D83" w:rsidRDefault="00522D83" w:rsidP="00522D83">
      <w:pPr>
        <w:pStyle w:val="Corpsdetexte"/>
      </w:pPr>
      <w:r w:rsidRPr="006D779F">
        <w:rPr>
          <w:b/>
          <w:bCs/>
        </w:rPr>
        <w:t>Exercice</w:t>
      </w:r>
      <w:r>
        <w:t>. Lire trois entiers et afficher le maximum des trois.</w:t>
      </w:r>
    </w:p>
    <w:p w14:paraId="077F6DCC" w14:textId="7BFB8ECD" w:rsidR="00522D83" w:rsidRDefault="00522D83" w:rsidP="00305EEB">
      <w:pPr>
        <w:pStyle w:val="Corpsdetexte"/>
        <w:keepNext/>
        <w:keepLines/>
      </w:pPr>
      <w:r w:rsidRPr="00454016">
        <w:rPr>
          <w:b/>
        </w:rPr>
        <w:t>Solution</w:t>
      </w:r>
      <w:r>
        <w:t xml:space="preserve">. </w:t>
      </w:r>
      <w:hyperlink r:id="rId140"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841EF9">
        <w:rPr>
          <w:rFonts w:ascii="Segoe UI" w:hAnsi="Segoe UI" w:cs="Segoe UI"/>
          <w:b/>
          <w:bCs/>
          <w:color w:val="586069"/>
          <w:lang w:val="fr-CA"/>
        </w:rPr>
        <w:t>chapitre_3</w:t>
      </w:r>
      <w:r w:rsidR="00841EF9">
        <w:rPr>
          <w:rFonts w:ascii="Segoe UI" w:hAnsi="Segoe UI" w:cs="Segoe UI"/>
          <w:b/>
          <w:bCs/>
          <w:color w:val="586069"/>
          <w:lang w:val="fr-CA"/>
        </w:rPr>
        <w:t>/E</w:t>
      </w:r>
      <w:r w:rsidRPr="00A35FAA">
        <w:rPr>
          <w:rFonts w:ascii="Segoe UI" w:hAnsi="Segoe UI" w:cs="Segoe UI"/>
          <w:b/>
          <w:bCs/>
          <w:color w:val="586069"/>
          <w:lang w:val="fr-CA"/>
        </w:rPr>
        <w:t>xerciceIfMax3.java</w:t>
      </w:r>
    </w:p>
    <w:p w14:paraId="362CB721" w14:textId="77777777" w:rsidR="00305EEB" w:rsidRPr="00305EEB" w:rsidRDefault="00305EEB" w:rsidP="00305EEB">
      <w:pPr>
        <w:pStyle w:val="Code"/>
        <w:rPr>
          <w:color w:val="000000"/>
          <w:lang w:eastAsia="en-US"/>
        </w:rPr>
      </w:pPr>
      <w:r w:rsidRPr="00305EEB">
        <w:rPr>
          <w:lang w:eastAsia="en-US"/>
        </w:rPr>
        <w:t>/**</w:t>
      </w:r>
    </w:p>
    <w:p w14:paraId="6C7A4ED8"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ExerciceIfMax3</w:t>
      </w:r>
      <w:r w:rsidRPr="00305EEB">
        <w:rPr>
          <w:color w:val="008C00"/>
          <w:lang w:eastAsia="en-US"/>
        </w:rPr>
        <w:t>.</w:t>
      </w:r>
      <w:r w:rsidRPr="00305EEB">
        <w:rPr>
          <w:lang w:eastAsia="en-US"/>
        </w:rPr>
        <w:t>java</w:t>
      </w:r>
    </w:p>
    <w:p w14:paraId="2B2F96DA"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trois entiers et afficher le maximum des trois</w:t>
      </w:r>
    </w:p>
    <w:p w14:paraId="5BBAEFB4"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2D8AA34F"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3AA7DC26"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ExerciceIfMax3</w:t>
      </w:r>
      <w:r w:rsidRPr="007616BC">
        <w:rPr>
          <w:color w:val="800080"/>
          <w:lang w:val="en-US" w:eastAsia="en-US"/>
        </w:rPr>
        <w:t>{</w:t>
      </w:r>
    </w:p>
    <w:p w14:paraId="54B57E76" w14:textId="77777777" w:rsidR="00305EEB" w:rsidRPr="007616BC" w:rsidRDefault="00305EEB" w:rsidP="00305EEB">
      <w:pPr>
        <w:pStyle w:val="Code"/>
        <w:rPr>
          <w:color w:val="000000"/>
          <w:lang w:val="en-US" w:eastAsia="en-US"/>
        </w:rPr>
      </w:pPr>
    </w:p>
    <w:p w14:paraId="51C15AD8" w14:textId="77777777" w:rsidR="00305EEB" w:rsidRPr="00305EEB" w:rsidRDefault="00305EEB" w:rsidP="00305EEB">
      <w:pPr>
        <w:pStyle w:val="Code"/>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01C6F27B" w14:textId="77777777" w:rsidR="00305EEB" w:rsidRPr="00305EEB" w:rsidRDefault="00305EEB" w:rsidP="001721B8">
      <w:pPr>
        <w:pStyle w:val="Code"/>
        <w:keepNext w:val="0"/>
        <w:keepLines w:val="0"/>
        <w:rPr>
          <w:color w:val="000000"/>
          <w:lang w:val="en-CA" w:eastAsia="en-US"/>
        </w:rPr>
      </w:pPr>
      <w:r w:rsidRPr="00305EEB">
        <w:rPr>
          <w:color w:val="000000"/>
          <w:lang w:val="en-CA" w:eastAsia="en-US"/>
        </w:rPr>
        <w:t xml:space="preserve">    </w:t>
      </w:r>
    </w:p>
    <w:p w14:paraId="4850FC46" w14:textId="77777777" w:rsidR="00305EEB" w:rsidRPr="00305EEB" w:rsidRDefault="00305EEB" w:rsidP="001721B8">
      <w:pPr>
        <w:pStyle w:val="Code"/>
        <w:keepNext w:val="0"/>
        <w:keepLines w:val="0"/>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65EAEDFC"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00B8C440"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chaine3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troisième nombre entier"</w:t>
      </w:r>
      <w:r w:rsidRPr="00305EEB">
        <w:rPr>
          <w:color w:val="808030"/>
          <w:lang w:eastAsia="en-US"/>
        </w:rPr>
        <w:t>)</w:t>
      </w:r>
      <w:r w:rsidRPr="00305EEB">
        <w:rPr>
          <w:color w:val="800080"/>
          <w:lang w:eastAsia="en-US"/>
        </w:rPr>
        <w:t>;</w:t>
      </w:r>
    </w:p>
    <w:p w14:paraId="4B4D8DB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p>
    <w:p w14:paraId="79425D60"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02052483"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1A567A27"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entier3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chaine3</w:t>
      </w:r>
      <w:r w:rsidRPr="00305EEB">
        <w:rPr>
          <w:color w:val="808030"/>
          <w:lang w:eastAsia="en-US"/>
        </w:rPr>
        <w:t>)</w:t>
      </w:r>
      <w:r w:rsidRPr="00305EEB">
        <w:rPr>
          <w:color w:val="800080"/>
          <w:lang w:eastAsia="en-US"/>
        </w:rPr>
        <w:t>;</w:t>
      </w:r>
    </w:p>
    <w:p w14:paraId="0298E55E"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p>
    <w:p w14:paraId="3EA3FE4C"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entier1 </w:t>
      </w:r>
      <w:r w:rsidRPr="00305EEB">
        <w:rPr>
          <w:color w:val="808030"/>
          <w:lang w:eastAsia="en-US"/>
        </w:rPr>
        <w:t>&gt;</w:t>
      </w:r>
      <w:r w:rsidRPr="00305EEB">
        <w:rPr>
          <w:color w:val="000000"/>
          <w:lang w:eastAsia="en-US"/>
        </w:rPr>
        <w:t xml:space="preserve"> entier2</w:t>
      </w:r>
      <w:r w:rsidRPr="00305EEB">
        <w:rPr>
          <w:color w:val="808030"/>
          <w:lang w:eastAsia="en-US"/>
        </w:rPr>
        <w:t>)</w:t>
      </w:r>
    </w:p>
    <w:p w14:paraId="345F7777"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entier1 </w:t>
      </w:r>
      <w:r w:rsidRPr="00305EEB">
        <w:rPr>
          <w:color w:val="808030"/>
          <w:lang w:eastAsia="en-US"/>
        </w:rPr>
        <w:t>&gt;</w:t>
      </w:r>
      <w:r w:rsidRPr="00305EEB">
        <w:rPr>
          <w:color w:val="000000"/>
          <w:lang w:eastAsia="en-US"/>
        </w:rPr>
        <w:t xml:space="preserve"> entier3</w:t>
      </w:r>
      <w:r w:rsidRPr="00305EEB">
        <w:rPr>
          <w:color w:val="808030"/>
          <w:lang w:eastAsia="en-US"/>
        </w:rPr>
        <w:t>)</w:t>
      </w:r>
    </w:p>
    <w:p w14:paraId="4D76D025"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entier1</w:t>
      </w:r>
      <w:r w:rsidRPr="00305EEB">
        <w:rPr>
          <w:color w:val="808030"/>
          <w:lang w:eastAsia="en-US"/>
        </w:rPr>
        <w:t>)</w:t>
      </w:r>
      <w:r w:rsidRPr="00305EEB">
        <w:rPr>
          <w:color w:val="800080"/>
          <w:lang w:eastAsia="en-US"/>
        </w:rPr>
        <w:t>;</w:t>
      </w:r>
    </w:p>
    <w:p w14:paraId="621BF2F5"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654480D6"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entier3</w:t>
      </w:r>
      <w:r w:rsidRPr="00305EEB">
        <w:rPr>
          <w:color w:val="808030"/>
          <w:lang w:eastAsia="en-US"/>
        </w:rPr>
        <w:t>)</w:t>
      </w:r>
      <w:r w:rsidRPr="00305EEB">
        <w:rPr>
          <w:color w:val="800080"/>
          <w:lang w:eastAsia="en-US"/>
        </w:rPr>
        <w:t>;</w:t>
      </w:r>
    </w:p>
    <w:p w14:paraId="100F77CC"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3C738FB9"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entier2 </w:t>
      </w:r>
      <w:r w:rsidRPr="00305EEB">
        <w:rPr>
          <w:color w:val="808030"/>
          <w:lang w:eastAsia="en-US"/>
        </w:rPr>
        <w:t>&gt;</w:t>
      </w:r>
      <w:r w:rsidRPr="00305EEB">
        <w:rPr>
          <w:color w:val="000000"/>
          <w:lang w:eastAsia="en-US"/>
        </w:rPr>
        <w:t xml:space="preserve"> entier3</w:t>
      </w:r>
      <w:r w:rsidRPr="00305EEB">
        <w:rPr>
          <w:color w:val="808030"/>
          <w:lang w:eastAsia="en-US"/>
        </w:rPr>
        <w:t>)</w:t>
      </w:r>
    </w:p>
    <w:p w14:paraId="385D720A"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entier2</w:t>
      </w:r>
      <w:r w:rsidRPr="00305EEB">
        <w:rPr>
          <w:color w:val="808030"/>
          <w:lang w:eastAsia="en-US"/>
        </w:rPr>
        <w:t>)</w:t>
      </w:r>
      <w:r w:rsidRPr="00305EEB">
        <w:rPr>
          <w:color w:val="800080"/>
          <w:lang w:eastAsia="en-US"/>
        </w:rPr>
        <w:t>;</w:t>
      </w:r>
    </w:p>
    <w:p w14:paraId="73ECCE8F"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Pr="00305EEB">
        <w:rPr>
          <w:b/>
          <w:bCs/>
          <w:color w:val="800000"/>
          <w:lang w:eastAsia="en-US"/>
        </w:rPr>
        <w:t>else</w:t>
      </w:r>
    </w:p>
    <w:p w14:paraId="5EBD377D" w14:textId="77777777" w:rsidR="00305EEB" w:rsidRPr="00305EEB" w:rsidRDefault="00305EEB" w:rsidP="001721B8">
      <w:pPr>
        <w:pStyle w:val="Code"/>
        <w:keepNext w:val="0"/>
        <w:keepLines w:val="0"/>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entier3</w:t>
      </w:r>
      <w:r w:rsidRPr="00305EEB">
        <w:rPr>
          <w:color w:val="808030"/>
          <w:lang w:eastAsia="en-US"/>
        </w:rPr>
        <w:t>)</w:t>
      </w:r>
      <w:r w:rsidRPr="00305EEB">
        <w:rPr>
          <w:color w:val="800080"/>
          <w:lang w:eastAsia="en-US"/>
        </w:rPr>
        <w:t>;</w:t>
      </w:r>
    </w:p>
    <w:p w14:paraId="1C0693D9"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System</w:t>
      </w:r>
      <w:r w:rsidRPr="00305EEB">
        <w:rPr>
          <w:color w:val="808030"/>
          <w:lang w:eastAsia="en-US"/>
        </w:rPr>
        <w:t>.</w:t>
      </w:r>
      <w:r w:rsidRPr="00305EEB">
        <w:rPr>
          <w:color w:val="000000"/>
          <w:lang w:eastAsia="en-US"/>
        </w:rPr>
        <w:t>exit</w:t>
      </w:r>
      <w:r w:rsidRPr="00305EEB">
        <w:rPr>
          <w:color w:val="808030"/>
          <w:lang w:eastAsia="en-US"/>
        </w:rPr>
        <w:t>(</w:t>
      </w:r>
      <w:r w:rsidRPr="00305EEB">
        <w:rPr>
          <w:color w:val="008C00"/>
          <w:lang w:eastAsia="en-US"/>
        </w:rPr>
        <w:t>0</w:t>
      </w:r>
      <w:r w:rsidRPr="00305EEB">
        <w:rPr>
          <w:color w:val="808030"/>
          <w:lang w:eastAsia="en-US"/>
        </w:rPr>
        <w:t>)</w:t>
      </w:r>
      <w:r w:rsidRPr="00305EEB">
        <w:rPr>
          <w:color w:val="800080"/>
          <w:lang w:eastAsia="en-US"/>
        </w:rPr>
        <w:t>;</w:t>
      </w:r>
    </w:p>
    <w:p w14:paraId="4362B2B7"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lang w:eastAsia="en-US"/>
        </w:rPr>
        <w:t>}</w:t>
      </w:r>
    </w:p>
    <w:p w14:paraId="3C6EE9E0" w14:textId="4B5FE2D1" w:rsidR="00305EEB" w:rsidRDefault="00305EEB" w:rsidP="00305EEB">
      <w:pPr>
        <w:pStyle w:val="Code"/>
        <w:rPr>
          <w:color w:val="800080"/>
          <w:lang w:eastAsia="en-US"/>
        </w:rPr>
      </w:pPr>
      <w:r w:rsidRPr="00305EEB">
        <w:rPr>
          <w:color w:val="800080"/>
          <w:lang w:eastAsia="en-US"/>
        </w:rPr>
        <w:t>}</w:t>
      </w:r>
    </w:p>
    <w:p w14:paraId="388D3DC0" w14:textId="77777777" w:rsidR="003E5B17" w:rsidRPr="00305EEB" w:rsidRDefault="003E5B17" w:rsidP="00305EEB">
      <w:pPr>
        <w:pStyle w:val="Code"/>
        <w:rPr>
          <w:color w:val="000000"/>
          <w:lang w:eastAsia="en-US"/>
        </w:rPr>
      </w:pPr>
    </w:p>
    <w:p w14:paraId="0F8CA09C" w14:textId="77777777" w:rsidR="00305EEB" w:rsidRDefault="00305EEB" w:rsidP="00522D83">
      <w:pPr>
        <w:pStyle w:val="Corpsdetexte"/>
      </w:pPr>
    </w:p>
    <w:p w14:paraId="09E46D2C" w14:textId="7F824C41" w:rsidR="00522D83" w:rsidRPr="008A0B34" w:rsidRDefault="00522D83" w:rsidP="00522D83">
      <w:pPr>
        <w:pStyle w:val="Corpsdetexte"/>
      </w:pPr>
      <w:r>
        <w:lastRenderedPageBreak/>
        <w:t xml:space="preserve">On peut imaginer la complexité de cette méthode si on accroît le nombre d’entiers à lire. Dans l’exercice suivant, cherchez à utiliser une </w:t>
      </w:r>
      <w:r w:rsidR="00940C03">
        <w:t>boucle</w:t>
      </w:r>
      <w:r>
        <w:t xml:space="preserve"> pour simplifier le code.</w:t>
      </w:r>
    </w:p>
    <w:p w14:paraId="1B3CEA9B" w14:textId="081937EA" w:rsidR="00522D83" w:rsidRDefault="00522D83" w:rsidP="00522D83">
      <w:pPr>
        <w:pStyle w:val="Corpsdetexte"/>
      </w:pPr>
      <w:r w:rsidRPr="0019590D">
        <w:rPr>
          <w:b/>
          <w:bCs/>
        </w:rPr>
        <w:t>Exercice</w:t>
      </w:r>
      <w:r>
        <w:t xml:space="preserve">. </w:t>
      </w:r>
      <w:r w:rsidRPr="00AD3B7F">
        <w:t xml:space="preserve">Lire </w:t>
      </w:r>
      <w:r>
        <w:t>5</w:t>
      </w:r>
      <w:r w:rsidRPr="00AD3B7F">
        <w:t xml:space="preserve"> entiers et afficher l'entier maximal</w:t>
      </w:r>
      <w:r>
        <w:t xml:space="preserve"> (le plus grand des </w:t>
      </w:r>
      <w:r w:rsidR="009A50DE">
        <w:t>cinq</w:t>
      </w:r>
      <w:r>
        <w:t xml:space="preserve"> entiers).</w:t>
      </w:r>
    </w:p>
    <w:p w14:paraId="0B0109F0" w14:textId="78C27F40" w:rsidR="00522D83" w:rsidRPr="00AD3B7F" w:rsidRDefault="00522D83" w:rsidP="00305EEB">
      <w:pPr>
        <w:pStyle w:val="Corpsdetexte"/>
        <w:keepNext/>
        <w:keepLines/>
      </w:pPr>
      <w:r w:rsidRPr="00201AA7">
        <w:rPr>
          <w:b/>
        </w:rPr>
        <w:t>Solution</w:t>
      </w:r>
      <w:r>
        <w:t xml:space="preserve">. </w:t>
      </w:r>
      <w:hyperlink r:id="rId141"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ExerciceWhileIf.java</w:t>
      </w:r>
    </w:p>
    <w:p w14:paraId="534EBFCA" w14:textId="77777777" w:rsidR="00305EEB" w:rsidRPr="00305EEB" w:rsidRDefault="00305EEB" w:rsidP="00305EEB">
      <w:pPr>
        <w:pStyle w:val="Code"/>
        <w:rPr>
          <w:color w:val="000000"/>
          <w:lang w:eastAsia="en-US"/>
        </w:rPr>
      </w:pPr>
      <w:r w:rsidRPr="00305EEB">
        <w:rPr>
          <w:lang w:eastAsia="en-US"/>
        </w:rPr>
        <w:t>/**</w:t>
      </w:r>
    </w:p>
    <w:p w14:paraId="0F207BE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ExerciceWhileIf</w:t>
      </w:r>
      <w:r w:rsidRPr="00305EEB">
        <w:rPr>
          <w:color w:val="008C00"/>
          <w:lang w:eastAsia="en-US"/>
        </w:rPr>
        <w:t>.</w:t>
      </w:r>
      <w:r w:rsidRPr="00305EEB">
        <w:rPr>
          <w:lang w:eastAsia="en-US"/>
        </w:rPr>
        <w:t>java</w:t>
      </w:r>
    </w:p>
    <w:p w14:paraId="6C3F213D"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w:t>
      </w:r>
      <w:r w:rsidRPr="00305EEB">
        <w:rPr>
          <w:color w:val="008C00"/>
          <w:lang w:eastAsia="en-US"/>
        </w:rPr>
        <w:t>5</w:t>
      </w:r>
      <w:r w:rsidRPr="00305EEB">
        <w:rPr>
          <w:lang w:eastAsia="en-US"/>
        </w:rPr>
        <w:t xml:space="preserve"> entiers et afficher l'entier maximal</w:t>
      </w:r>
    </w:p>
    <w:p w14:paraId="4CEB21D0"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737CFDC1"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1D1FC31C" w14:textId="77777777" w:rsidR="00305EEB" w:rsidRPr="007616BC" w:rsidRDefault="00305EEB" w:rsidP="001721B8">
      <w:pPr>
        <w:pStyle w:val="Code"/>
        <w:keepNext w:val="0"/>
        <w:keepLines w:val="0"/>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ExerciceWhileIf</w:t>
      </w:r>
      <w:r w:rsidRPr="007616BC">
        <w:rPr>
          <w:color w:val="800080"/>
          <w:lang w:val="en-US" w:eastAsia="en-US"/>
        </w:rPr>
        <w:t>{</w:t>
      </w:r>
    </w:p>
    <w:p w14:paraId="43E8530A" w14:textId="19275CB9" w:rsidR="00305EEB" w:rsidRPr="00305EEB" w:rsidRDefault="00305EEB" w:rsidP="001721B8">
      <w:pPr>
        <w:pStyle w:val="Code"/>
        <w:keepNext w:val="0"/>
        <w:keepLines w:val="0"/>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42C68CE9" w14:textId="31C3FD6E" w:rsidR="00305EEB" w:rsidRPr="00305EEB" w:rsidRDefault="00305EEB" w:rsidP="001721B8">
      <w:pPr>
        <w:pStyle w:val="Code"/>
        <w:keepNext w:val="0"/>
        <w:keepLines w:val="0"/>
        <w:rPr>
          <w:color w:val="000000"/>
          <w:lang w:eastAsia="en-US"/>
        </w:rPr>
      </w:pPr>
      <w:r w:rsidRPr="002E0279">
        <w:rPr>
          <w:color w:val="000000"/>
          <w:lang w:val="en-CA" w:eastAsia="en-US"/>
        </w:rPr>
        <w:t xml:space="preserve">    </w:t>
      </w:r>
      <w:r w:rsidR="00AB3C67" w:rsidRPr="002E0279">
        <w:rPr>
          <w:color w:val="000000"/>
          <w:lang w:val="en-CA" w:eastAsia="en-US"/>
        </w:rPr>
        <w:t xml:space="preserve">  </w:t>
      </w:r>
      <w:r w:rsidRPr="00305EEB">
        <w:rPr>
          <w:b/>
          <w:bCs/>
          <w:color w:val="BB7977"/>
          <w:lang w:eastAsia="en-US"/>
        </w:rPr>
        <w:t>String</w:t>
      </w:r>
      <w:r w:rsidRPr="00305EEB">
        <w:rPr>
          <w:color w:val="000000"/>
          <w:lang w:eastAsia="en-US"/>
        </w:rPr>
        <w:t xml:space="preserve"> chaine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nombre"</w:t>
      </w:r>
      <w:r w:rsidRPr="00305EEB">
        <w:rPr>
          <w:color w:val="808030"/>
          <w:lang w:eastAsia="en-US"/>
        </w:rPr>
        <w:t>)</w:t>
      </w:r>
      <w:r w:rsidRPr="00305EEB">
        <w:rPr>
          <w:color w:val="800080"/>
          <w:lang w:eastAsia="en-US"/>
        </w:rPr>
        <w:t>;</w:t>
      </w:r>
    </w:p>
    <w:p w14:paraId="56189E29" w14:textId="4830EDE9"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BB7977"/>
          <w:lang w:eastAsia="en-US"/>
        </w:rPr>
        <w:t>int</w:t>
      </w:r>
      <w:r w:rsidRPr="00305EEB">
        <w:rPr>
          <w:color w:val="000000"/>
          <w:lang w:eastAsia="en-US"/>
        </w:rPr>
        <w:t xml:space="preserve"> plusGrand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 xml:space="preserve">parseInt </w:t>
      </w:r>
      <w:r w:rsidRPr="00305EEB">
        <w:rPr>
          <w:color w:val="808030"/>
          <w:lang w:eastAsia="en-US"/>
        </w:rPr>
        <w:t>(</w:t>
      </w:r>
      <w:r w:rsidRPr="00305EEB">
        <w:rPr>
          <w:color w:val="000000"/>
          <w:lang w:eastAsia="en-US"/>
        </w:rPr>
        <w:t>chaine</w:t>
      </w:r>
      <w:r w:rsidRPr="00305EEB">
        <w:rPr>
          <w:color w:val="808030"/>
          <w:lang w:eastAsia="en-US"/>
        </w:rPr>
        <w:t>)</w:t>
      </w:r>
      <w:r w:rsidRPr="00305EEB">
        <w:rPr>
          <w:color w:val="800080"/>
          <w:lang w:eastAsia="en-US"/>
        </w:rPr>
        <w:t>;</w:t>
      </w:r>
    </w:p>
    <w:p w14:paraId="09786ABB" w14:textId="3C163CE3"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b/>
          <w:bCs/>
          <w:color w:val="800000"/>
          <w:lang w:eastAsia="en-US"/>
        </w:rPr>
        <w:t>for</w:t>
      </w:r>
      <w:r w:rsidRPr="00305EEB">
        <w:rPr>
          <w:color w:val="000000"/>
          <w:lang w:eastAsia="en-US"/>
        </w:rPr>
        <w:t xml:space="preserve"> </w:t>
      </w:r>
      <w:r w:rsidRPr="00305EEB">
        <w:rPr>
          <w:color w:val="808030"/>
          <w:lang w:eastAsia="en-US"/>
        </w:rPr>
        <w:t>(</w:t>
      </w:r>
      <w:r w:rsidRPr="00305EEB">
        <w:rPr>
          <w:color w:val="BB7977"/>
          <w:lang w:eastAsia="en-US"/>
        </w:rPr>
        <w:t>int</w:t>
      </w:r>
      <w:r w:rsidRPr="00305EEB">
        <w:rPr>
          <w:color w:val="000000"/>
          <w:lang w:eastAsia="en-US"/>
        </w:rPr>
        <w:t xml:space="preserve"> compteur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0080"/>
          <w:lang w:eastAsia="en-US"/>
        </w:rPr>
        <w:t>;</w:t>
      </w:r>
      <w:r w:rsidRPr="00305EEB">
        <w:rPr>
          <w:color w:val="000000"/>
          <w:lang w:eastAsia="en-US"/>
        </w:rPr>
        <w:t xml:space="preserve"> compteur </w:t>
      </w:r>
      <w:r w:rsidRPr="00305EEB">
        <w:rPr>
          <w:color w:val="808030"/>
          <w:lang w:eastAsia="en-US"/>
        </w:rPr>
        <w:t>&lt;</w:t>
      </w:r>
      <w:r w:rsidRPr="00305EEB">
        <w:rPr>
          <w:color w:val="000000"/>
          <w:lang w:eastAsia="en-US"/>
        </w:rPr>
        <w:t xml:space="preserve"> </w:t>
      </w:r>
      <w:r w:rsidRPr="00305EEB">
        <w:rPr>
          <w:color w:val="008C00"/>
          <w:lang w:eastAsia="en-US"/>
        </w:rPr>
        <w:t>5</w:t>
      </w:r>
      <w:r w:rsidRPr="00305EEB">
        <w:rPr>
          <w:color w:val="800080"/>
          <w:lang w:eastAsia="en-US"/>
        </w:rPr>
        <w:t>;</w:t>
      </w:r>
      <w:r w:rsidRPr="00305EEB">
        <w:rPr>
          <w:color w:val="000000"/>
          <w:lang w:eastAsia="en-US"/>
        </w:rPr>
        <w:t xml:space="preserve"> compteur</w:t>
      </w:r>
      <w:r w:rsidRPr="00305EEB">
        <w:rPr>
          <w:color w:val="808030"/>
          <w:lang w:eastAsia="en-US"/>
        </w:rPr>
        <w:t>=</w:t>
      </w:r>
      <w:r w:rsidRPr="00305EEB">
        <w:rPr>
          <w:color w:val="000000"/>
          <w:lang w:eastAsia="en-US"/>
        </w:rPr>
        <w:t>compteur</w:t>
      </w:r>
      <w:r w:rsidRPr="00305EEB">
        <w:rPr>
          <w:color w:val="808030"/>
          <w:lang w:eastAsia="en-US"/>
        </w:rPr>
        <w:t>+</w:t>
      </w:r>
      <w:r w:rsidRPr="00305EEB">
        <w:rPr>
          <w:color w:val="008C00"/>
          <w:lang w:eastAsia="en-US"/>
        </w:rPr>
        <w:t>1</w:t>
      </w:r>
      <w:r w:rsidRPr="00305EEB">
        <w:rPr>
          <w:color w:val="808030"/>
          <w:lang w:eastAsia="en-US"/>
        </w:rPr>
        <w:t>)</w:t>
      </w:r>
      <w:r w:rsidRPr="00305EEB">
        <w:rPr>
          <w:color w:val="800080"/>
          <w:lang w:eastAsia="en-US"/>
        </w:rPr>
        <w:t>{</w:t>
      </w:r>
    </w:p>
    <w:p w14:paraId="6BA3479F" w14:textId="668104E6"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000000"/>
          <w:lang w:eastAsia="en-US"/>
        </w:rPr>
        <w:t xml:space="preserve">chaine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nombre entier"</w:t>
      </w:r>
      <w:r w:rsidRPr="00305EEB">
        <w:rPr>
          <w:color w:val="808030"/>
          <w:lang w:eastAsia="en-US"/>
        </w:rPr>
        <w:t>)</w:t>
      </w:r>
      <w:r w:rsidRPr="00305EEB">
        <w:rPr>
          <w:color w:val="800080"/>
          <w:lang w:eastAsia="en-US"/>
        </w:rPr>
        <w:t>;</w:t>
      </w:r>
    </w:p>
    <w:p w14:paraId="71FF87BC" w14:textId="7BCA3CBB"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BB7977"/>
          <w:lang w:eastAsia="en-US"/>
        </w:rPr>
        <w:t>int</w:t>
      </w:r>
      <w:r w:rsidRPr="00305EEB">
        <w:rPr>
          <w:color w:val="000000"/>
          <w:lang w:eastAsia="en-US"/>
        </w:rPr>
        <w:t xml:space="preserve"> entier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 xml:space="preserve">parseInt </w:t>
      </w:r>
      <w:r w:rsidRPr="00305EEB">
        <w:rPr>
          <w:color w:val="808030"/>
          <w:lang w:eastAsia="en-US"/>
        </w:rPr>
        <w:t>(</w:t>
      </w:r>
      <w:r w:rsidRPr="00305EEB">
        <w:rPr>
          <w:color w:val="000000"/>
          <w:lang w:eastAsia="en-US"/>
        </w:rPr>
        <w:t>chaine</w:t>
      </w:r>
      <w:r w:rsidRPr="00305EEB">
        <w:rPr>
          <w:color w:val="808030"/>
          <w:lang w:eastAsia="en-US"/>
        </w:rPr>
        <w:t>)</w:t>
      </w:r>
      <w:r w:rsidRPr="00305EEB">
        <w:rPr>
          <w:color w:val="800080"/>
          <w:lang w:eastAsia="en-US"/>
        </w:rPr>
        <w:t>;</w:t>
      </w:r>
    </w:p>
    <w:p w14:paraId="73072391" w14:textId="1DD033DE"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 </w:t>
      </w:r>
      <w:r w:rsidRPr="00305EEB">
        <w:rPr>
          <w:color w:val="808030"/>
          <w:lang w:eastAsia="en-US"/>
        </w:rPr>
        <w:t>&gt;</w:t>
      </w:r>
      <w:r w:rsidRPr="00305EEB">
        <w:rPr>
          <w:color w:val="000000"/>
          <w:lang w:eastAsia="en-US"/>
        </w:rPr>
        <w:t xml:space="preserve"> plusGrand</w:t>
      </w:r>
      <w:r w:rsidRPr="00305EEB">
        <w:rPr>
          <w:color w:val="808030"/>
          <w:lang w:eastAsia="en-US"/>
        </w:rPr>
        <w:t>)</w:t>
      </w:r>
      <w:r w:rsidRPr="00305EEB">
        <w:rPr>
          <w:color w:val="000000"/>
          <w:lang w:eastAsia="en-US"/>
        </w:rPr>
        <w:t xml:space="preserve"> </w:t>
      </w:r>
      <w:r w:rsidRPr="00305EEB">
        <w:rPr>
          <w:color w:val="800080"/>
          <w:lang w:eastAsia="en-US"/>
        </w:rPr>
        <w:t>{</w:t>
      </w:r>
    </w:p>
    <w:p w14:paraId="73EC5DA5" w14:textId="78A2D53F"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000000"/>
          <w:lang w:eastAsia="en-US"/>
        </w:rPr>
        <w:t xml:space="preserve">plusGrand </w:t>
      </w:r>
      <w:r w:rsidRPr="00305EEB">
        <w:rPr>
          <w:color w:val="808030"/>
          <w:lang w:eastAsia="en-US"/>
        </w:rPr>
        <w:t>=</w:t>
      </w:r>
      <w:r w:rsidRPr="00305EEB">
        <w:rPr>
          <w:color w:val="000000"/>
          <w:lang w:eastAsia="en-US"/>
        </w:rPr>
        <w:t xml:space="preserve"> entier</w:t>
      </w:r>
      <w:r w:rsidRPr="00305EEB">
        <w:rPr>
          <w:color w:val="800080"/>
          <w:lang w:eastAsia="en-US"/>
        </w:rPr>
        <w:t>;</w:t>
      </w:r>
    </w:p>
    <w:p w14:paraId="4DD17967" w14:textId="0AB2011A"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800080"/>
          <w:lang w:eastAsia="en-US"/>
        </w:rPr>
        <w:t>}</w:t>
      </w:r>
    </w:p>
    <w:p w14:paraId="782B44FF" w14:textId="068B2C86"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800080"/>
          <w:lang w:eastAsia="en-US"/>
        </w:rPr>
        <w:t>}</w:t>
      </w:r>
    </w:p>
    <w:p w14:paraId="2F02F003" w14:textId="68DB7AA9" w:rsidR="00305EEB" w:rsidRPr="00305EEB" w:rsidRDefault="00305EEB" w:rsidP="001721B8">
      <w:pPr>
        <w:pStyle w:val="Code"/>
        <w:keepNext w:val="0"/>
        <w:keepLines w:val="0"/>
        <w:rPr>
          <w:color w:val="000000"/>
          <w:lang w:eastAsia="en-US"/>
        </w:rPr>
      </w:pPr>
      <w:r w:rsidRPr="00305EEB">
        <w:rPr>
          <w:color w:val="000000"/>
          <w:lang w:eastAsia="en-US"/>
        </w:rPr>
        <w:t xml:space="preserve">    </w:t>
      </w:r>
      <w:r w:rsidR="00AB3C67">
        <w:rPr>
          <w:color w:val="000000"/>
          <w:lang w:eastAsia="en-US"/>
        </w:rPr>
        <w:t xml:space="preserve">  </w:t>
      </w:r>
      <w:r w:rsidRPr="00305EEB">
        <w:rPr>
          <w:color w:val="000000"/>
          <w:lang w:eastAsia="en-US"/>
        </w:rPr>
        <w:t>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"L'entier le plus grand est "</w:t>
      </w:r>
      <w:r w:rsidRPr="00305EEB">
        <w:rPr>
          <w:color w:val="000000"/>
          <w:lang w:eastAsia="en-US"/>
        </w:rPr>
        <w:t xml:space="preserve"> </w:t>
      </w:r>
      <w:r w:rsidRPr="00305EEB">
        <w:rPr>
          <w:color w:val="808030"/>
          <w:lang w:eastAsia="en-US"/>
        </w:rPr>
        <w:t>+</w:t>
      </w:r>
      <w:r w:rsidRPr="00305EEB">
        <w:rPr>
          <w:color w:val="000000"/>
          <w:lang w:eastAsia="en-US"/>
        </w:rPr>
        <w:t xml:space="preserve"> plusGrand</w:t>
      </w:r>
      <w:r w:rsidRPr="00305EEB">
        <w:rPr>
          <w:color w:val="808030"/>
          <w:lang w:eastAsia="en-US"/>
        </w:rPr>
        <w:t>)</w:t>
      </w:r>
      <w:r w:rsidRPr="00305EEB">
        <w:rPr>
          <w:color w:val="800080"/>
          <w:lang w:eastAsia="en-US"/>
        </w:rPr>
        <w:t>;</w:t>
      </w:r>
    </w:p>
    <w:p w14:paraId="1EBE62DB" w14:textId="0B3803D1"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b/>
          <w:bCs/>
          <w:color w:val="BB7977"/>
          <w:lang w:eastAsia="en-US"/>
        </w:rPr>
        <w:t>System</w:t>
      </w:r>
      <w:r w:rsidRPr="00305EEB">
        <w:rPr>
          <w:color w:val="808030"/>
          <w:lang w:eastAsia="en-US"/>
        </w:rPr>
        <w:t>.</w:t>
      </w:r>
      <w:r w:rsidRPr="00305EEB">
        <w:rPr>
          <w:color w:val="000000"/>
          <w:lang w:eastAsia="en-US"/>
        </w:rPr>
        <w:t>exit</w:t>
      </w:r>
      <w:r w:rsidRPr="00305EEB">
        <w:rPr>
          <w:color w:val="808030"/>
          <w:lang w:eastAsia="en-US"/>
        </w:rPr>
        <w:t>(</w:t>
      </w:r>
      <w:r w:rsidRPr="00305EEB">
        <w:rPr>
          <w:color w:val="008C00"/>
          <w:lang w:eastAsia="en-US"/>
        </w:rPr>
        <w:t>0</w:t>
      </w:r>
      <w:r w:rsidRPr="00305EEB">
        <w:rPr>
          <w:color w:val="808030"/>
          <w:lang w:eastAsia="en-US"/>
        </w:rPr>
        <w:t>)</w:t>
      </w:r>
      <w:r w:rsidRPr="00305EEB">
        <w:rPr>
          <w:color w:val="800080"/>
          <w:lang w:eastAsia="en-US"/>
        </w:rPr>
        <w:t>;</w:t>
      </w:r>
    </w:p>
    <w:p w14:paraId="08E33524"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lang w:eastAsia="en-US"/>
        </w:rPr>
        <w:t>}</w:t>
      </w:r>
    </w:p>
    <w:p w14:paraId="0F7A67CB" w14:textId="1D86AFB7" w:rsidR="00305EEB" w:rsidRDefault="00305EEB" w:rsidP="00305EEB">
      <w:pPr>
        <w:pStyle w:val="Code"/>
        <w:rPr>
          <w:color w:val="800080"/>
          <w:lang w:eastAsia="en-US"/>
        </w:rPr>
      </w:pPr>
      <w:r w:rsidRPr="00305EEB">
        <w:rPr>
          <w:color w:val="800080"/>
          <w:lang w:eastAsia="en-US"/>
        </w:rPr>
        <w:t>}</w:t>
      </w:r>
    </w:p>
    <w:p w14:paraId="530FC576" w14:textId="77777777" w:rsidR="003E5B17" w:rsidRPr="00305EEB" w:rsidRDefault="003E5B17" w:rsidP="00305EEB">
      <w:pPr>
        <w:pStyle w:val="Code"/>
        <w:rPr>
          <w:color w:val="000000"/>
          <w:lang w:eastAsia="en-US"/>
        </w:rPr>
      </w:pPr>
    </w:p>
    <w:p w14:paraId="315F65BD" w14:textId="77777777" w:rsidR="00305EEB" w:rsidRDefault="00305EEB" w:rsidP="00522D83">
      <w:pPr>
        <w:pStyle w:val="Corpsdetexte"/>
      </w:pPr>
    </w:p>
    <w:p w14:paraId="4D0DBEF2" w14:textId="6DC9AD37" w:rsidR="00522D83" w:rsidRDefault="00522D83" w:rsidP="00522D83">
      <w:pPr>
        <w:pStyle w:val="Corpsdetexte"/>
      </w:pPr>
      <w:r w:rsidRPr="008A0B34">
        <w:t>Cette</w:t>
      </w:r>
      <w:r>
        <w:t xml:space="preserve"> solution montre un exemple de </w:t>
      </w:r>
      <w:r w:rsidRPr="00875CE6">
        <w:rPr>
          <w:i/>
          <w:iCs/>
        </w:rPr>
        <w:t>if</w:t>
      </w:r>
      <w:r>
        <w:t xml:space="preserve"> imbriqué dans un</w:t>
      </w:r>
      <w:r w:rsidR="009A50DE">
        <w:t>e boucle</w:t>
      </w:r>
      <w:r w:rsidR="009A50DE">
        <w:rPr>
          <w:i/>
          <w:iCs/>
        </w:rPr>
        <w:t>.</w:t>
      </w:r>
    </w:p>
    <w:p w14:paraId="23631CF0" w14:textId="2858E66C" w:rsidR="00522D83" w:rsidRDefault="00522D83" w:rsidP="00522D83">
      <w:pPr>
        <w:pStyle w:val="Corpsdetexte"/>
      </w:pPr>
      <w:r w:rsidRPr="00603136">
        <w:rPr>
          <w:b/>
          <w:bCs/>
        </w:rPr>
        <w:t>Exercice *</w:t>
      </w:r>
      <w:r>
        <w:t>. Afficher les nombres premiers plus petits que 100.</w:t>
      </w:r>
    </w:p>
    <w:p w14:paraId="2B0002EF" w14:textId="77777777" w:rsidR="00562729" w:rsidRDefault="00562729" w:rsidP="00562729">
      <w:pPr>
        <w:pStyle w:val="Corpsdetexte"/>
      </w:pPr>
      <w:r w:rsidRPr="00250E17">
        <w:rPr>
          <w:b/>
        </w:rPr>
        <w:t>Exercice</w:t>
      </w:r>
      <w:r>
        <w:t>. Lire une note entre 0 et 100 inclusivement et afficher la lettre correspondante selon le barème suivant :</w:t>
      </w:r>
    </w:p>
    <w:tbl>
      <w:tblPr>
        <w:tblW w:w="0" w:type="auto"/>
        <w:tblLook w:val="04A0" w:firstRow="1" w:lastRow="0" w:firstColumn="1" w:lastColumn="0" w:noHBand="0" w:noVBand="1"/>
      </w:tblPr>
      <w:tblGrid>
        <w:gridCol w:w="1838"/>
        <w:gridCol w:w="425"/>
      </w:tblGrid>
      <w:tr w:rsidR="00562729" w14:paraId="6A6BBB56" w14:textId="77777777" w:rsidTr="00682029">
        <w:tc>
          <w:tcPr>
            <w:tcW w:w="1838" w:type="dxa"/>
          </w:tcPr>
          <w:p w14:paraId="3A7D4CB0" w14:textId="77777777" w:rsidR="00562729" w:rsidRDefault="00562729" w:rsidP="00682029">
            <w:pPr>
              <w:pStyle w:val="Corpsdetexte"/>
              <w:spacing w:after="0"/>
            </w:pPr>
            <w:r>
              <w:t>0&lt;=note&lt;60</w:t>
            </w:r>
          </w:p>
        </w:tc>
        <w:tc>
          <w:tcPr>
            <w:tcW w:w="425" w:type="dxa"/>
          </w:tcPr>
          <w:p w14:paraId="73F3C8D0" w14:textId="77777777" w:rsidR="00562729" w:rsidRDefault="00562729" w:rsidP="00682029">
            <w:pPr>
              <w:pStyle w:val="Corpsdetexte"/>
              <w:spacing w:after="0"/>
            </w:pPr>
            <w:r>
              <w:t>E</w:t>
            </w:r>
          </w:p>
        </w:tc>
      </w:tr>
      <w:tr w:rsidR="00562729" w14:paraId="1D5DC638" w14:textId="77777777" w:rsidTr="00682029">
        <w:tc>
          <w:tcPr>
            <w:tcW w:w="1838" w:type="dxa"/>
          </w:tcPr>
          <w:p w14:paraId="41FEC21C" w14:textId="77777777" w:rsidR="00562729" w:rsidRDefault="00562729" w:rsidP="00682029">
            <w:pPr>
              <w:pStyle w:val="Corpsdetexte"/>
              <w:spacing w:after="0"/>
            </w:pPr>
            <w:r>
              <w:t>60&lt;=note&lt;70</w:t>
            </w:r>
          </w:p>
        </w:tc>
        <w:tc>
          <w:tcPr>
            <w:tcW w:w="425" w:type="dxa"/>
          </w:tcPr>
          <w:p w14:paraId="65698D47" w14:textId="77777777" w:rsidR="00562729" w:rsidRDefault="00562729" w:rsidP="00682029">
            <w:pPr>
              <w:pStyle w:val="Corpsdetexte"/>
              <w:spacing w:after="0"/>
            </w:pPr>
            <w:r>
              <w:t>D</w:t>
            </w:r>
          </w:p>
        </w:tc>
      </w:tr>
      <w:tr w:rsidR="00562729" w14:paraId="6D3786F0" w14:textId="77777777" w:rsidTr="00682029">
        <w:tc>
          <w:tcPr>
            <w:tcW w:w="1838" w:type="dxa"/>
          </w:tcPr>
          <w:p w14:paraId="318A1BA0" w14:textId="77777777" w:rsidR="00562729" w:rsidRDefault="00562729" w:rsidP="00682029">
            <w:pPr>
              <w:pStyle w:val="Corpsdetexte"/>
              <w:spacing w:after="0"/>
            </w:pPr>
            <w:r>
              <w:t>70&lt;=note&lt;80</w:t>
            </w:r>
          </w:p>
        </w:tc>
        <w:tc>
          <w:tcPr>
            <w:tcW w:w="425" w:type="dxa"/>
          </w:tcPr>
          <w:p w14:paraId="1A529554" w14:textId="77777777" w:rsidR="00562729" w:rsidRDefault="00562729" w:rsidP="00682029">
            <w:pPr>
              <w:pStyle w:val="Corpsdetexte"/>
              <w:spacing w:after="0"/>
            </w:pPr>
            <w:r>
              <w:t>C</w:t>
            </w:r>
          </w:p>
        </w:tc>
      </w:tr>
      <w:tr w:rsidR="00562729" w14:paraId="29667E11" w14:textId="77777777" w:rsidTr="00682029">
        <w:tc>
          <w:tcPr>
            <w:tcW w:w="1838" w:type="dxa"/>
          </w:tcPr>
          <w:p w14:paraId="064093B6" w14:textId="77777777" w:rsidR="00562729" w:rsidRDefault="00562729" w:rsidP="00682029">
            <w:pPr>
              <w:pStyle w:val="Corpsdetexte"/>
              <w:spacing w:after="0"/>
            </w:pPr>
            <w:r>
              <w:t>80&lt;=note&lt;90</w:t>
            </w:r>
          </w:p>
        </w:tc>
        <w:tc>
          <w:tcPr>
            <w:tcW w:w="425" w:type="dxa"/>
          </w:tcPr>
          <w:p w14:paraId="766F5D98" w14:textId="77777777" w:rsidR="00562729" w:rsidRDefault="00562729" w:rsidP="00682029">
            <w:pPr>
              <w:pStyle w:val="Corpsdetexte"/>
              <w:spacing w:after="0"/>
            </w:pPr>
            <w:r>
              <w:t>B</w:t>
            </w:r>
          </w:p>
        </w:tc>
      </w:tr>
      <w:tr w:rsidR="00562729" w14:paraId="138A7FD1" w14:textId="77777777" w:rsidTr="00682029">
        <w:tc>
          <w:tcPr>
            <w:tcW w:w="1838" w:type="dxa"/>
          </w:tcPr>
          <w:p w14:paraId="5BFF10BD" w14:textId="77777777" w:rsidR="00562729" w:rsidRDefault="00562729" w:rsidP="00682029">
            <w:pPr>
              <w:pStyle w:val="Corpsdetexte"/>
              <w:spacing w:after="0"/>
            </w:pPr>
            <w:r>
              <w:t>90&lt;=note&lt;=100</w:t>
            </w:r>
          </w:p>
        </w:tc>
        <w:tc>
          <w:tcPr>
            <w:tcW w:w="425" w:type="dxa"/>
          </w:tcPr>
          <w:p w14:paraId="63321633" w14:textId="77777777" w:rsidR="00562729" w:rsidRDefault="00562729" w:rsidP="00682029">
            <w:pPr>
              <w:pStyle w:val="Corpsdetexte"/>
              <w:spacing w:after="0"/>
            </w:pPr>
            <w:r>
              <w:t>A</w:t>
            </w:r>
          </w:p>
        </w:tc>
      </w:tr>
    </w:tbl>
    <w:p w14:paraId="3F360665" w14:textId="77777777" w:rsidR="00F97D1A" w:rsidRPr="0041273D" w:rsidRDefault="00CA6C3A" w:rsidP="0028001F">
      <w:pPr>
        <w:pStyle w:val="Titre1"/>
        <w:numPr>
          <w:ilvl w:val="0"/>
          <w:numId w:val="0"/>
        </w:numPr>
        <w:ind w:left="360" w:hanging="360"/>
      </w:pPr>
      <w:r>
        <w:br w:type="page"/>
      </w:r>
      <w:bookmarkStart w:id="75" w:name="_Toc155813899"/>
      <w:r w:rsidR="00F97D1A">
        <w:lastRenderedPageBreak/>
        <w:t>Types et expressions Java</w:t>
      </w:r>
      <w:bookmarkStart w:id="76" w:name="_Toc508791575"/>
      <w:bookmarkEnd w:id="75"/>
      <w:bookmarkEnd w:id="76"/>
    </w:p>
    <w:p w14:paraId="16A03061" w14:textId="75ABCC18" w:rsidR="00F97D1A" w:rsidRDefault="00F97D1A" w:rsidP="00F97D1A">
      <w:pPr>
        <w:pStyle w:val="Corpsdetexte"/>
      </w:pPr>
      <w:r>
        <w:t xml:space="preserve">Dans les premiers chapitres, nous avons rencontré les types </w:t>
      </w:r>
      <w:r w:rsidRPr="00A815F1">
        <w:rPr>
          <w:i/>
          <w:iCs/>
        </w:rPr>
        <w:t>int</w:t>
      </w:r>
      <w:r>
        <w:t xml:space="preserve"> et </w:t>
      </w:r>
      <w:hyperlink r:id="rId142" w:tooltip="class in java.lang" w:history="1">
        <w:r w:rsidR="001675D5" w:rsidRPr="00BF5250">
          <w:rPr>
            <w:rFonts w:ascii="DejaVu Sans Mono" w:hAnsi="DejaVu Sans Mono" w:cs="Courier New"/>
            <w:b/>
            <w:bCs/>
            <w:color w:val="4A6782"/>
            <w:spacing w:val="0"/>
            <w:sz w:val="21"/>
            <w:szCs w:val="21"/>
          </w:rPr>
          <w:t>String</w:t>
        </w:r>
      </w:hyperlink>
      <w:r>
        <w:t xml:space="preserve"> et quelques expressions simples. Ce chapitre approfondit les notions de type et d’expression Java.</w:t>
      </w:r>
    </w:p>
    <w:p w14:paraId="1A6CAAFE" w14:textId="2B79B8D5" w:rsidR="00F97D1A" w:rsidRDefault="00F97D1A" w:rsidP="00F97D1A">
      <w:pPr>
        <w:pStyle w:val="Titre2"/>
      </w:pPr>
      <w:bookmarkStart w:id="77" w:name="_Toc508791576"/>
      <w:bookmarkStart w:id="78" w:name="_Toc155813900"/>
      <w:r>
        <w:t xml:space="preserve">Type primitif et </w:t>
      </w:r>
      <w:r w:rsidR="000250CB">
        <w:t>littéral</w:t>
      </w:r>
      <w:bookmarkEnd w:id="77"/>
      <w:bookmarkEnd w:id="78"/>
    </w:p>
    <w:p w14:paraId="55E89D20" w14:textId="77777777" w:rsidR="00F97D1A" w:rsidRDefault="00F97D1A" w:rsidP="00F97D1A">
      <w:pPr>
        <w:pStyle w:val="Corpsdetexte"/>
      </w:pPr>
      <w:r>
        <w:t xml:space="preserve">Rappelons que Java inclut les types </w:t>
      </w:r>
      <w:r w:rsidRPr="00463372">
        <w:rPr>
          <w:i/>
          <w:iCs/>
        </w:rPr>
        <w:t>primitifs</w:t>
      </w:r>
      <w:r>
        <w:t xml:space="preserve"> du tableau suivant. </w:t>
      </w:r>
    </w:p>
    <w:tbl>
      <w:tblPr>
        <w:tblW w:w="0" w:type="auto"/>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5" w:type="dxa"/>
          <w:right w:w="45" w:type="dxa"/>
        </w:tblCellMar>
        <w:tblLook w:val="0000" w:firstRow="0" w:lastRow="0" w:firstColumn="0" w:lastColumn="0" w:noHBand="0" w:noVBand="0"/>
      </w:tblPr>
      <w:tblGrid>
        <w:gridCol w:w="993"/>
        <w:gridCol w:w="1559"/>
        <w:gridCol w:w="1134"/>
        <w:gridCol w:w="2977"/>
      </w:tblGrid>
      <w:tr w:rsidR="00F97D1A" w:rsidRPr="00AB1786" w14:paraId="0CFA52A4" w14:textId="77777777" w:rsidTr="001B068E">
        <w:tc>
          <w:tcPr>
            <w:tcW w:w="993" w:type="dxa"/>
          </w:tcPr>
          <w:p w14:paraId="57E0C01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b/>
                <w:bCs/>
                <w:lang w:val="fr-CA"/>
              </w:rPr>
              <w:t>Type primitif</w:t>
            </w:r>
            <w:r w:rsidRPr="00AB1786">
              <w:rPr>
                <w:rFonts w:ascii="Courier New" w:hAnsi="Courier New" w:cs="Courier New"/>
                <w:lang w:val="fr-CA"/>
              </w:rPr>
              <w:t xml:space="preserve"> </w:t>
            </w:r>
          </w:p>
        </w:tc>
        <w:tc>
          <w:tcPr>
            <w:tcW w:w="1559" w:type="dxa"/>
          </w:tcPr>
          <w:p w14:paraId="64355E8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b/>
                <w:bCs/>
                <w:lang w:val="fr-CA"/>
              </w:rPr>
              <w:t>Valeurs</w:t>
            </w:r>
          </w:p>
        </w:tc>
        <w:tc>
          <w:tcPr>
            <w:tcW w:w="1134" w:type="dxa"/>
          </w:tcPr>
          <w:p w14:paraId="6E77979C" w14:textId="470E70BD" w:rsidR="00F97D1A" w:rsidRPr="00AB1786" w:rsidRDefault="00F97D1A" w:rsidP="008D06F8">
            <w:pPr>
              <w:autoSpaceDE w:val="0"/>
              <w:autoSpaceDN w:val="0"/>
              <w:adjustRightInd w:val="0"/>
              <w:rPr>
                <w:rFonts w:ascii="Courier New" w:hAnsi="Courier New" w:cs="Courier New"/>
                <w:b/>
                <w:bCs/>
                <w:lang w:val="fr-CA"/>
              </w:rPr>
            </w:pPr>
            <w:r w:rsidRPr="00AB1786">
              <w:rPr>
                <w:rFonts w:ascii="Courier New" w:hAnsi="Courier New" w:cs="Courier New"/>
                <w:b/>
                <w:bCs/>
                <w:lang w:val="fr-CA"/>
              </w:rPr>
              <w:t xml:space="preserve">Exemples de </w:t>
            </w:r>
            <w:r w:rsidR="000250CB" w:rsidRPr="00AB1786">
              <w:rPr>
                <w:rFonts w:ascii="Courier New" w:hAnsi="Courier New" w:cs="Courier New"/>
                <w:b/>
                <w:bCs/>
                <w:lang w:val="fr-CA"/>
              </w:rPr>
              <w:t>littéraux</w:t>
            </w:r>
          </w:p>
        </w:tc>
        <w:tc>
          <w:tcPr>
            <w:tcW w:w="2977" w:type="dxa"/>
          </w:tcPr>
          <w:p w14:paraId="7D003B92" w14:textId="77777777" w:rsidR="00F97D1A" w:rsidRPr="00AB1786" w:rsidRDefault="00F97D1A" w:rsidP="008D06F8">
            <w:pPr>
              <w:autoSpaceDE w:val="0"/>
              <w:autoSpaceDN w:val="0"/>
              <w:adjustRightInd w:val="0"/>
              <w:rPr>
                <w:rFonts w:ascii="Courier New" w:hAnsi="Courier New" w:cs="Courier New"/>
                <w:b/>
                <w:bCs/>
                <w:lang w:val="fr-CA"/>
              </w:rPr>
            </w:pPr>
            <w:r w:rsidRPr="00AB1786">
              <w:rPr>
                <w:rFonts w:ascii="Courier New" w:hAnsi="Courier New" w:cs="Courier New"/>
                <w:b/>
                <w:bCs/>
                <w:lang w:val="fr-CA"/>
              </w:rPr>
              <w:t>Signification</w:t>
            </w:r>
          </w:p>
        </w:tc>
      </w:tr>
      <w:tr w:rsidR="00F97D1A" w:rsidRPr="00AB1786" w14:paraId="2087F0ED" w14:textId="77777777" w:rsidTr="001B068E">
        <w:tc>
          <w:tcPr>
            <w:tcW w:w="993" w:type="dxa"/>
          </w:tcPr>
          <w:p w14:paraId="7A41282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boolean </w:t>
            </w:r>
          </w:p>
        </w:tc>
        <w:tc>
          <w:tcPr>
            <w:tcW w:w="1559" w:type="dxa"/>
          </w:tcPr>
          <w:p w14:paraId="30AD6FED"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true ou false </w:t>
            </w:r>
          </w:p>
        </w:tc>
        <w:tc>
          <w:tcPr>
            <w:tcW w:w="1134" w:type="dxa"/>
          </w:tcPr>
          <w:p w14:paraId="08ABAD58"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true</w:t>
            </w:r>
          </w:p>
          <w:p w14:paraId="3D25BF1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false</w:t>
            </w:r>
          </w:p>
        </w:tc>
        <w:tc>
          <w:tcPr>
            <w:tcW w:w="2977" w:type="dxa"/>
          </w:tcPr>
          <w:p w14:paraId="6C1FCE8F"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Vrai</w:t>
            </w:r>
          </w:p>
          <w:p w14:paraId="1B44268F"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faux</w:t>
            </w:r>
          </w:p>
        </w:tc>
      </w:tr>
      <w:tr w:rsidR="00F97D1A" w:rsidRPr="00AB1786" w14:paraId="5FDB6BD2" w14:textId="77777777" w:rsidTr="001B068E">
        <w:tc>
          <w:tcPr>
            <w:tcW w:w="993" w:type="dxa"/>
          </w:tcPr>
          <w:p w14:paraId="1A3277B0"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char </w:t>
            </w:r>
          </w:p>
        </w:tc>
        <w:tc>
          <w:tcPr>
            <w:tcW w:w="1559" w:type="dxa"/>
          </w:tcPr>
          <w:p w14:paraId="1D26484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Caractère selon le code standard UNICODE (16 bits)</w:t>
            </w:r>
          </w:p>
        </w:tc>
        <w:tc>
          <w:tcPr>
            <w:tcW w:w="1134" w:type="dxa"/>
          </w:tcPr>
          <w:p w14:paraId="60AF54C8" w14:textId="77777777" w:rsidR="00F97D1A" w:rsidRPr="00FD250C" w:rsidRDefault="00F97D1A" w:rsidP="008D06F8">
            <w:pPr>
              <w:autoSpaceDE w:val="0"/>
              <w:autoSpaceDN w:val="0"/>
              <w:adjustRightInd w:val="0"/>
              <w:rPr>
                <w:rFonts w:ascii="Courier New" w:hAnsi="Courier New" w:cs="Courier New"/>
                <w:lang w:val="nl-NL"/>
              </w:rPr>
            </w:pPr>
            <w:r w:rsidRPr="00FD250C">
              <w:rPr>
                <w:rFonts w:ascii="Courier New" w:hAnsi="Courier New" w:cs="Courier New"/>
                <w:lang w:val="nl-NL"/>
              </w:rPr>
              <w:t>'a'</w:t>
            </w:r>
          </w:p>
          <w:p w14:paraId="41547511"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'A'</w:t>
            </w:r>
          </w:p>
          <w:p w14:paraId="601BE30B"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'5'</w:t>
            </w:r>
          </w:p>
          <w:p w14:paraId="28E1FCFB"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 '</w:t>
            </w:r>
          </w:p>
          <w:p w14:paraId="00B2F6D0"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w:t>
            </w:r>
          </w:p>
          <w:p w14:paraId="6CB343EE"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'\u0061'</w:t>
            </w:r>
          </w:p>
          <w:p w14:paraId="3441EE69"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'\u000a'</w:t>
            </w:r>
          </w:p>
        </w:tc>
        <w:tc>
          <w:tcPr>
            <w:tcW w:w="2977" w:type="dxa"/>
          </w:tcPr>
          <w:p w14:paraId="6063F534"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La lettre a (minuscule)</w:t>
            </w:r>
          </w:p>
          <w:p w14:paraId="75C2BB88"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Lettre A (majuscule)</w:t>
            </w:r>
          </w:p>
          <w:p w14:paraId="4AA142F9"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chiffre 5</w:t>
            </w:r>
          </w:p>
          <w:p w14:paraId="279319F5"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Un espace</w:t>
            </w:r>
          </w:p>
          <w:p w14:paraId="51579B2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caractère '</w:t>
            </w:r>
          </w:p>
          <w:p w14:paraId="28E713A3"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Le caractère </w:t>
            </w:r>
            <w:r w:rsidRPr="00AB1786">
              <w:rPr>
                <w:rFonts w:ascii="Courier New" w:hAnsi="Courier New" w:cs="Courier New"/>
                <w:i/>
                <w:iCs/>
                <w:lang w:val="fr-CA"/>
              </w:rPr>
              <w:t>a</w:t>
            </w:r>
            <w:r w:rsidRPr="00AB1786">
              <w:rPr>
                <w:rFonts w:ascii="Courier New" w:hAnsi="Courier New" w:cs="Courier New"/>
                <w:lang w:val="fr-CA"/>
              </w:rPr>
              <w:t xml:space="preserve"> dont le code Unicode est 0061 (en hexadécimal)</w:t>
            </w:r>
          </w:p>
          <w:p w14:paraId="43E9151A"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caractère non imprimable qui correspond à un saut de ligne</w:t>
            </w:r>
          </w:p>
        </w:tc>
      </w:tr>
      <w:tr w:rsidR="00F97D1A" w:rsidRPr="00AB1786" w14:paraId="2C925E12" w14:textId="77777777" w:rsidTr="001B068E">
        <w:tc>
          <w:tcPr>
            <w:tcW w:w="993" w:type="dxa"/>
          </w:tcPr>
          <w:p w14:paraId="7FC44E4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byte </w:t>
            </w:r>
          </w:p>
        </w:tc>
        <w:tc>
          <w:tcPr>
            <w:tcW w:w="1559" w:type="dxa"/>
          </w:tcPr>
          <w:p w14:paraId="28FBBE5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Octet en binaire (8 bits) entre -128 (-2</w:t>
            </w:r>
            <w:r w:rsidRPr="00AB1786">
              <w:rPr>
                <w:rFonts w:ascii="Courier New" w:hAnsi="Courier New" w:cs="Courier New"/>
                <w:vertAlign w:val="superscript"/>
                <w:lang w:val="fr-CA"/>
              </w:rPr>
              <w:t>7</w:t>
            </w:r>
            <w:r w:rsidRPr="00AB1786">
              <w:rPr>
                <w:rFonts w:ascii="Courier New" w:hAnsi="Courier New" w:cs="Courier New"/>
                <w:lang w:val="fr-CA"/>
              </w:rPr>
              <w:t>) et 127 (2</w:t>
            </w:r>
            <w:r w:rsidRPr="00AB1786">
              <w:rPr>
                <w:rFonts w:ascii="Courier New" w:hAnsi="Courier New" w:cs="Courier New"/>
                <w:vertAlign w:val="superscript"/>
                <w:lang w:val="fr-CA"/>
              </w:rPr>
              <w:t>7</w:t>
            </w:r>
            <w:r w:rsidRPr="00AB1786">
              <w:rPr>
                <w:rFonts w:ascii="Courier New" w:hAnsi="Courier New" w:cs="Courier New"/>
                <w:lang w:val="fr-CA"/>
              </w:rPr>
              <w:t>-1)</w:t>
            </w:r>
          </w:p>
        </w:tc>
        <w:tc>
          <w:tcPr>
            <w:tcW w:w="1134" w:type="dxa"/>
          </w:tcPr>
          <w:p w14:paraId="5CC26453" w14:textId="77777777"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(byte)15</w:t>
            </w:r>
          </w:p>
        </w:tc>
        <w:tc>
          <w:tcPr>
            <w:tcW w:w="2977" w:type="dxa"/>
          </w:tcPr>
          <w:p w14:paraId="288FB7FE" w14:textId="37B59E4A"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 xml:space="preserve">Conversion explicite d’un </w:t>
            </w:r>
            <w:r w:rsidR="000250CB">
              <w:rPr>
                <w:rFonts w:ascii="Courier New" w:hAnsi="Courier New" w:cs="Courier New"/>
                <w:lang w:val="fr-CA"/>
              </w:rPr>
              <w:t>littéral</w:t>
            </w:r>
            <w:r>
              <w:rPr>
                <w:rFonts w:ascii="Courier New" w:hAnsi="Courier New" w:cs="Courier New"/>
                <w:lang w:val="fr-CA"/>
              </w:rPr>
              <w:t xml:space="preserve"> int</w:t>
            </w:r>
          </w:p>
        </w:tc>
      </w:tr>
      <w:tr w:rsidR="00F97D1A" w:rsidRPr="00AB1786" w14:paraId="24540B64" w14:textId="77777777" w:rsidTr="001B068E">
        <w:tc>
          <w:tcPr>
            <w:tcW w:w="993" w:type="dxa"/>
          </w:tcPr>
          <w:p w14:paraId="062FA75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short </w:t>
            </w:r>
          </w:p>
        </w:tc>
        <w:tc>
          <w:tcPr>
            <w:tcW w:w="1559" w:type="dxa"/>
          </w:tcPr>
          <w:p w14:paraId="6D3477E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Entier (précision de 16 bits) entre -32 768 (-2</w:t>
            </w:r>
            <w:r w:rsidRPr="00AB1786">
              <w:rPr>
                <w:rFonts w:ascii="Courier New" w:hAnsi="Courier New" w:cs="Courier New"/>
                <w:vertAlign w:val="superscript"/>
                <w:lang w:val="fr-CA"/>
              </w:rPr>
              <w:t>15</w:t>
            </w:r>
            <w:r w:rsidRPr="00AB1786">
              <w:rPr>
                <w:rFonts w:ascii="Courier New" w:hAnsi="Courier New" w:cs="Courier New"/>
                <w:lang w:val="fr-CA"/>
              </w:rPr>
              <w:t>)  et 32 767 (2</w:t>
            </w:r>
            <w:r w:rsidRPr="00AB1786">
              <w:rPr>
                <w:rFonts w:ascii="Courier New" w:hAnsi="Courier New" w:cs="Courier New"/>
                <w:vertAlign w:val="superscript"/>
                <w:lang w:val="fr-CA"/>
              </w:rPr>
              <w:t>15</w:t>
            </w:r>
            <w:r w:rsidRPr="00AB1786">
              <w:rPr>
                <w:rFonts w:ascii="Courier New" w:hAnsi="Courier New" w:cs="Courier New"/>
                <w:lang w:val="fr-CA"/>
              </w:rPr>
              <w:t>-1)</w:t>
            </w:r>
          </w:p>
        </w:tc>
        <w:tc>
          <w:tcPr>
            <w:tcW w:w="1134" w:type="dxa"/>
          </w:tcPr>
          <w:p w14:paraId="10E96A1C" w14:textId="77777777"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(short)325</w:t>
            </w:r>
          </w:p>
        </w:tc>
        <w:tc>
          <w:tcPr>
            <w:tcW w:w="2977" w:type="dxa"/>
          </w:tcPr>
          <w:p w14:paraId="659871D6" w14:textId="6C75E0B0"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 xml:space="preserve">Conversion explicite d’un </w:t>
            </w:r>
            <w:r w:rsidR="000250CB">
              <w:rPr>
                <w:rFonts w:ascii="Courier New" w:hAnsi="Courier New" w:cs="Courier New"/>
                <w:lang w:val="fr-CA"/>
              </w:rPr>
              <w:t>littéral</w:t>
            </w:r>
            <w:r>
              <w:rPr>
                <w:rFonts w:ascii="Courier New" w:hAnsi="Courier New" w:cs="Courier New"/>
                <w:lang w:val="fr-CA"/>
              </w:rPr>
              <w:t xml:space="preserve"> int</w:t>
            </w:r>
          </w:p>
        </w:tc>
      </w:tr>
      <w:tr w:rsidR="00F97D1A" w:rsidRPr="00AB1786" w14:paraId="54BD8D8D" w14:textId="77777777" w:rsidTr="001B068E">
        <w:tc>
          <w:tcPr>
            <w:tcW w:w="993" w:type="dxa"/>
          </w:tcPr>
          <w:p w14:paraId="4745BD5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int </w:t>
            </w:r>
          </w:p>
        </w:tc>
        <w:tc>
          <w:tcPr>
            <w:tcW w:w="1559" w:type="dxa"/>
          </w:tcPr>
          <w:p w14:paraId="597D8D6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Entier (précision de 32 bits) entre -2 147 483 648 (-2</w:t>
            </w:r>
            <w:r w:rsidRPr="00AB1786">
              <w:rPr>
                <w:rFonts w:ascii="Courier New" w:hAnsi="Courier New" w:cs="Courier New"/>
                <w:vertAlign w:val="superscript"/>
                <w:lang w:val="fr-CA"/>
              </w:rPr>
              <w:t>31</w:t>
            </w:r>
            <w:r w:rsidRPr="00AB1786">
              <w:rPr>
                <w:rFonts w:ascii="Courier New" w:hAnsi="Courier New" w:cs="Courier New"/>
                <w:lang w:val="fr-CA"/>
              </w:rPr>
              <w:t>)  et 2 147 483 647 (2</w:t>
            </w:r>
            <w:r w:rsidRPr="00AB1786">
              <w:rPr>
                <w:rFonts w:ascii="Courier New" w:hAnsi="Courier New" w:cs="Courier New"/>
                <w:vertAlign w:val="superscript"/>
                <w:lang w:val="fr-CA"/>
              </w:rPr>
              <w:t>31</w:t>
            </w:r>
            <w:r w:rsidRPr="00AB1786">
              <w:rPr>
                <w:rFonts w:ascii="Courier New" w:hAnsi="Courier New" w:cs="Courier New"/>
                <w:lang w:val="fr-CA"/>
              </w:rPr>
              <w:t>-1)</w:t>
            </w:r>
          </w:p>
        </w:tc>
        <w:tc>
          <w:tcPr>
            <w:tcW w:w="1134" w:type="dxa"/>
          </w:tcPr>
          <w:p w14:paraId="40A72168"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w:t>
            </w:r>
          </w:p>
          <w:p w14:paraId="66B95CF5"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w:t>
            </w:r>
          </w:p>
          <w:p w14:paraId="70301C7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0X2A</w:t>
            </w:r>
          </w:p>
          <w:p w14:paraId="00C0C59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017</w:t>
            </w:r>
          </w:p>
        </w:tc>
        <w:tc>
          <w:tcPr>
            <w:tcW w:w="2977" w:type="dxa"/>
          </w:tcPr>
          <w:p w14:paraId="7E681853" w14:textId="56C125E6"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Par défaut, un </w:t>
            </w:r>
            <w:r w:rsidR="000250CB" w:rsidRPr="00AB1786">
              <w:rPr>
                <w:rFonts w:ascii="Courier New" w:hAnsi="Courier New" w:cs="Courier New"/>
                <w:lang w:val="fr-CA"/>
              </w:rPr>
              <w:t>littéral</w:t>
            </w:r>
            <w:r w:rsidRPr="00AB1786">
              <w:rPr>
                <w:rFonts w:ascii="Courier New" w:hAnsi="Courier New" w:cs="Courier New"/>
                <w:lang w:val="fr-CA"/>
              </w:rPr>
              <w:t xml:space="preserve"> entier est de type </w:t>
            </w:r>
            <w:r w:rsidRPr="00AB1786">
              <w:rPr>
                <w:rFonts w:ascii="Courier New" w:hAnsi="Courier New" w:cs="Courier New"/>
                <w:i/>
                <w:iCs/>
                <w:lang w:val="fr-CA"/>
              </w:rPr>
              <w:t>int</w:t>
            </w:r>
          </w:p>
          <w:p w14:paraId="7A7A216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moins unaire est employé pour un nombre négatif</w:t>
            </w:r>
          </w:p>
          <w:p w14:paraId="3A5FB44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Représentation hexadécimale du int 42 (2*16+10)</w:t>
            </w:r>
          </w:p>
          <w:p w14:paraId="04949FA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Représentation octale du int 15 (1*8 + 7)</w:t>
            </w:r>
          </w:p>
        </w:tc>
      </w:tr>
      <w:tr w:rsidR="00F97D1A" w:rsidRPr="00AB1786" w14:paraId="32FBB2B0" w14:textId="77777777" w:rsidTr="001B068E">
        <w:tc>
          <w:tcPr>
            <w:tcW w:w="993" w:type="dxa"/>
          </w:tcPr>
          <w:p w14:paraId="06EC49C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long </w:t>
            </w:r>
          </w:p>
        </w:tc>
        <w:tc>
          <w:tcPr>
            <w:tcW w:w="1559" w:type="dxa"/>
          </w:tcPr>
          <w:p w14:paraId="31D7B5F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Entier (précision de 64 bits) entre -9 223 372 036 854 775 808 (-2</w:t>
            </w:r>
            <w:r w:rsidRPr="00AB1786">
              <w:rPr>
                <w:rFonts w:ascii="Courier New" w:hAnsi="Courier New" w:cs="Courier New"/>
                <w:vertAlign w:val="superscript"/>
                <w:lang w:val="fr-CA"/>
              </w:rPr>
              <w:t>63</w:t>
            </w:r>
            <w:r w:rsidRPr="00AB1786">
              <w:rPr>
                <w:rFonts w:ascii="Courier New" w:hAnsi="Courier New" w:cs="Courier New"/>
                <w:lang w:val="fr-CA"/>
              </w:rPr>
              <w:t>) et 9 223 372 036 8</w:t>
            </w:r>
            <w:r w:rsidRPr="00AB1786">
              <w:rPr>
                <w:rFonts w:ascii="Courier New" w:hAnsi="Courier New" w:cs="Courier New"/>
                <w:lang w:val="fr-CA"/>
              </w:rPr>
              <w:lastRenderedPageBreak/>
              <w:t>54 775 807 (2</w:t>
            </w:r>
            <w:r w:rsidRPr="00AB1786">
              <w:rPr>
                <w:rFonts w:ascii="Courier New" w:hAnsi="Courier New" w:cs="Courier New"/>
                <w:vertAlign w:val="superscript"/>
                <w:lang w:val="fr-CA"/>
              </w:rPr>
              <w:t>63</w:t>
            </w:r>
            <w:r w:rsidRPr="00AB1786">
              <w:rPr>
                <w:rFonts w:ascii="Courier New" w:hAnsi="Courier New" w:cs="Courier New"/>
                <w:lang w:val="fr-CA"/>
              </w:rPr>
              <w:t>-1)</w:t>
            </w:r>
          </w:p>
        </w:tc>
        <w:tc>
          <w:tcPr>
            <w:tcW w:w="1134" w:type="dxa"/>
          </w:tcPr>
          <w:p w14:paraId="3B6D31B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lastRenderedPageBreak/>
              <w:t>3015L</w:t>
            </w:r>
          </w:p>
          <w:p w14:paraId="67199AB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3015l</w:t>
            </w:r>
          </w:p>
        </w:tc>
        <w:tc>
          <w:tcPr>
            <w:tcW w:w="2977" w:type="dxa"/>
          </w:tcPr>
          <w:p w14:paraId="5C5138C5" w14:textId="16B1EC1E"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Le L ou l à la fin du </w:t>
            </w:r>
            <w:r w:rsidR="000250CB" w:rsidRPr="00AB1786">
              <w:rPr>
                <w:rFonts w:ascii="Courier New" w:hAnsi="Courier New" w:cs="Courier New"/>
                <w:lang w:val="fr-CA"/>
              </w:rPr>
              <w:t>littéral</w:t>
            </w:r>
            <w:r w:rsidRPr="00AB1786">
              <w:rPr>
                <w:rFonts w:ascii="Courier New" w:hAnsi="Courier New" w:cs="Courier New"/>
                <w:lang w:val="fr-CA"/>
              </w:rPr>
              <w:t xml:space="preserve"> entier indique que le nombre entier est de type </w:t>
            </w:r>
            <w:r w:rsidRPr="00AB1786">
              <w:rPr>
                <w:rFonts w:ascii="Courier New" w:hAnsi="Courier New" w:cs="Courier New"/>
                <w:i/>
                <w:iCs/>
                <w:lang w:val="fr-CA"/>
              </w:rPr>
              <w:t>long</w:t>
            </w:r>
          </w:p>
        </w:tc>
      </w:tr>
      <w:tr w:rsidR="00F97D1A" w:rsidRPr="00AB1786" w14:paraId="0FC599C7" w14:textId="77777777" w:rsidTr="001B068E">
        <w:tc>
          <w:tcPr>
            <w:tcW w:w="993" w:type="dxa"/>
          </w:tcPr>
          <w:p w14:paraId="7D02CA99"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float </w:t>
            </w:r>
          </w:p>
        </w:tc>
        <w:tc>
          <w:tcPr>
            <w:tcW w:w="1559" w:type="dxa"/>
          </w:tcPr>
          <w:p w14:paraId="6F23466A"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Nombre réel (précision de 32 bits selon le code standard IEEE 754-1985) entre -3.4*10</w:t>
            </w:r>
            <w:r w:rsidRPr="00AB1786">
              <w:rPr>
                <w:rFonts w:ascii="Courier New" w:hAnsi="Courier New" w:cs="Courier New"/>
                <w:vertAlign w:val="superscript"/>
                <w:lang w:val="fr-CA"/>
              </w:rPr>
              <w:t>38</w:t>
            </w:r>
            <w:r w:rsidRPr="00AB1786">
              <w:rPr>
                <w:rFonts w:ascii="Courier New" w:hAnsi="Courier New" w:cs="Courier New"/>
                <w:lang w:val="fr-CA"/>
              </w:rPr>
              <w:t xml:space="preserve"> et 3.4*10</w:t>
            </w:r>
            <w:r w:rsidRPr="00AB1786">
              <w:rPr>
                <w:rFonts w:ascii="Courier New" w:hAnsi="Courier New" w:cs="Courier New"/>
                <w:vertAlign w:val="superscript"/>
                <w:lang w:val="fr-CA"/>
              </w:rPr>
              <w:t>38</w:t>
            </w:r>
            <w:r w:rsidRPr="00AB1786">
              <w:rPr>
                <w:rFonts w:ascii="Courier New" w:hAnsi="Courier New" w:cs="Courier New"/>
                <w:lang w:val="fr-CA"/>
              </w:rPr>
              <w:t xml:space="preserve"> (7 chiffres significatifs)</w:t>
            </w:r>
          </w:p>
        </w:tc>
        <w:tc>
          <w:tcPr>
            <w:tcW w:w="1134" w:type="dxa"/>
          </w:tcPr>
          <w:p w14:paraId="3751540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45.032F</w:t>
            </w:r>
          </w:p>
          <w:p w14:paraId="4610A22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45.032f</w:t>
            </w:r>
          </w:p>
          <w:p w14:paraId="072A5CD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32F</w:t>
            </w:r>
          </w:p>
          <w:p w14:paraId="7F3831F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32f</w:t>
            </w:r>
          </w:p>
          <w:p w14:paraId="29E1C1B9"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12.453E5F</w:t>
            </w:r>
          </w:p>
          <w:p w14:paraId="54D1ACC0"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12.053E-5F</w:t>
            </w:r>
          </w:p>
        </w:tc>
        <w:tc>
          <w:tcPr>
            <w:tcW w:w="2977" w:type="dxa"/>
          </w:tcPr>
          <w:p w14:paraId="0ADD13BA" w14:textId="29A3562F" w:rsidR="00F97D1A" w:rsidRPr="00AB1786" w:rsidRDefault="00F97D1A" w:rsidP="008D06F8">
            <w:pPr>
              <w:autoSpaceDE w:val="0"/>
              <w:autoSpaceDN w:val="0"/>
              <w:adjustRightInd w:val="0"/>
              <w:rPr>
                <w:rFonts w:ascii="Courier New" w:hAnsi="Courier New" w:cs="Courier New"/>
                <w:i/>
                <w:iCs/>
                <w:lang w:val="fr-CA"/>
              </w:rPr>
            </w:pPr>
            <w:r w:rsidRPr="00AB1786">
              <w:rPr>
                <w:rFonts w:ascii="Courier New" w:hAnsi="Courier New" w:cs="Courier New"/>
                <w:lang w:val="fr-CA"/>
              </w:rPr>
              <w:t xml:space="preserve">Le F ou f à la fin du </w:t>
            </w:r>
            <w:r w:rsidR="000250CB" w:rsidRPr="00AB1786">
              <w:rPr>
                <w:rFonts w:ascii="Courier New" w:hAnsi="Courier New" w:cs="Courier New"/>
                <w:lang w:val="fr-CA"/>
              </w:rPr>
              <w:t>littéral</w:t>
            </w:r>
            <w:r w:rsidRPr="00AB1786">
              <w:rPr>
                <w:rFonts w:ascii="Courier New" w:hAnsi="Courier New" w:cs="Courier New"/>
                <w:lang w:val="fr-CA"/>
              </w:rPr>
              <w:t xml:space="preserve"> numérique indique que le nombre doit être de type </w:t>
            </w:r>
            <w:r w:rsidRPr="00AB1786">
              <w:rPr>
                <w:rFonts w:ascii="Courier New" w:hAnsi="Courier New" w:cs="Courier New"/>
                <w:i/>
                <w:iCs/>
                <w:lang w:val="fr-CA"/>
              </w:rPr>
              <w:t>float</w:t>
            </w:r>
          </w:p>
          <w:p w14:paraId="5E4A6F1B" w14:textId="77777777" w:rsidR="00F97D1A" w:rsidRPr="00AB1786" w:rsidRDefault="00F97D1A" w:rsidP="008D06F8">
            <w:pPr>
              <w:autoSpaceDE w:val="0"/>
              <w:autoSpaceDN w:val="0"/>
              <w:adjustRightInd w:val="0"/>
              <w:rPr>
                <w:rFonts w:ascii="Courier New" w:hAnsi="Courier New" w:cs="Courier New"/>
                <w:lang w:val="fr-CA"/>
              </w:rPr>
            </w:pPr>
          </w:p>
          <w:p w14:paraId="689542E9" w14:textId="77777777" w:rsidR="00F97D1A" w:rsidRPr="00AB1786" w:rsidRDefault="00F97D1A" w:rsidP="008D06F8">
            <w:pPr>
              <w:autoSpaceDE w:val="0"/>
              <w:autoSpaceDN w:val="0"/>
              <w:adjustRightInd w:val="0"/>
              <w:rPr>
                <w:rFonts w:ascii="Courier New" w:hAnsi="Courier New" w:cs="Courier New"/>
                <w:lang w:val="fr-CA"/>
              </w:rPr>
            </w:pPr>
          </w:p>
          <w:p w14:paraId="4134D84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1245300 (La notation E</w:t>
            </w:r>
            <w:r w:rsidRPr="00AB1786">
              <w:rPr>
                <w:rFonts w:ascii="Courier New" w:hAnsi="Courier New" w:cs="Courier New"/>
                <w:i/>
                <w:iCs/>
                <w:lang w:val="fr-CA"/>
              </w:rPr>
              <w:t>n</w:t>
            </w:r>
            <w:r w:rsidRPr="00AB1786">
              <w:rPr>
                <w:rFonts w:ascii="Courier New" w:hAnsi="Courier New" w:cs="Courier New"/>
                <w:lang w:val="fr-CA"/>
              </w:rPr>
              <w:t xml:space="preserve"> représente 10</w:t>
            </w:r>
            <w:r w:rsidRPr="00AB1786">
              <w:rPr>
                <w:rFonts w:ascii="Courier New" w:hAnsi="Courier New" w:cs="Courier New"/>
                <w:vertAlign w:val="superscript"/>
                <w:lang w:val="fr-CA"/>
              </w:rPr>
              <w:t>n</w:t>
            </w:r>
            <w:r w:rsidRPr="00AB1786">
              <w:rPr>
                <w:rFonts w:ascii="Courier New" w:hAnsi="Courier New" w:cs="Courier New"/>
                <w:lang w:val="fr-CA"/>
              </w:rPr>
              <w:t>)</w:t>
            </w:r>
          </w:p>
          <w:p w14:paraId="2359403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0.0001205</w:t>
            </w:r>
          </w:p>
          <w:p w14:paraId="3201F29F" w14:textId="77777777" w:rsidR="00F97D1A" w:rsidRPr="00AB1786" w:rsidRDefault="00F97D1A" w:rsidP="008D06F8">
            <w:pPr>
              <w:autoSpaceDE w:val="0"/>
              <w:autoSpaceDN w:val="0"/>
              <w:adjustRightInd w:val="0"/>
              <w:rPr>
                <w:rFonts w:ascii="Courier New" w:hAnsi="Courier New" w:cs="Courier New"/>
                <w:lang w:val="fr-CA"/>
              </w:rPr>
            </w:pPr>
          </w:p>
        </w:tc>
      </w:tr>
      <w:tr w:rsidR="00F97D1A" w:rsidRPr="00AB1786" w14:paraId="2BE3488E" w14:textId="77777777" w:rsidTr="001B068E">
        <w:tc>
          <w:tcPr>
            <w:tcW w:w="993" w:type="dxa"/>
          </w:tcPr>
          <w:p w14:paraId="2AA91CD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double </w:t>
            </w:r>
          </w:p>
        </w:tc>
        <w:tc>
          <w:tcPr>
            <w:tcW w:w="1559" w:type="dxa"/>
          </w:tcPr>
          <w:p w14:paraId="34C5459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Nombre réel (précision de 64 bits selon le code standard IEEE 754-1985) entre -1.7*10</w:t>
            </w:r>
            <w:r w:rsidRPr="00AB1786">
              <w:rPr>
                <w:rFonts w:ascii="Courier New" w:hAnsi="Courier New" w:cs="Courier New"/>
                <w:vertAlign w:val="superscript"/>
                <w:lang w:val="fr-CA"/>
              </w:rPr>
              <w:t>308</w:t>
            </w:r>
            <w:r w:rsidRPr="00AB1786">
              <w:rPr>
                <w:rFonts w:ascii="Courier New" w:hAnsi="Courier New" w:cs="Courier New"/>
                <w:lang w:val="fr-CA"/>
              </w:rPr>
              <w:t xml:space="preserve"> et 1.7*10</w:t>
            </w:r>
            <w:r w:rsidRPr="00AB1786">
              <w:rPr>
                <w:rFonts w:ascii="Courier New" w:hAnsi="Courier New" w:cs="Courier New"/>
                <w:vertAlign w:val="superscript"/>
                <w:lang w:val="fr-CA"/>
              </w:rPr>
              <w:t>308</w:t>
            </w:r>
            <w:r w:rsidRPr="00AB1786">
              <w:rPr>
                <w:rFonts w:ascii="Courier New" w:hAnsi="Courier New" w:cs="Courier New"/>
                <w:lang w:val="fr-CA"/>
              </w:rPr>
              <w:t xml:space="preserve"> (15 chiffres significatifs)</w:t>
            </w:r>
          </w:p>
        </w:tc>
        <w:tc>
          <w:tcPr>
            <w:tcW w:w="1134" w:type="dxa"/>
          </w:tcPr>
          <w:p w14:paraId="0F0C977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w:t>
            </w:r>
          </w:p>
          <w:p w14:paraId="711C6F1F"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45.032D</w:t>
            </w:r>
          </w:p>
          <w:p w14:paraId="6ADFFAD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45.032d</w:t>
            </w:r>
          </w:p>
          <w:p w14:paraId="2DA7BAD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32D</w:t>
            </w:r>
          </w:p>
          <w:p w14:paraId="16B799C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32d</w:t>
            </w:r>
          </w:p>
          <w:p w14:paraId="1C925E2D"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12.453E5</w:t>
            </w:r>
          </w:p>
          <w:p w14:paraId="3633AEC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12.053E-5</w:t>
            </w:r>
          </w:p>
          <w:p w14:paraId="77C3E3BF" w14:textId="77777777"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124.</w:t>
            </w:r>
          </w:p>
        </w:tc>
        <w:tc>
          <w:tcPr>
            <w:tcW w:w="2977" w:type="dxa"/>
          </w:tcPr>
          <w:p w14:paraId="31051B16" w14:textId="5380034D"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Par défaut, un </w:t>
            </w:r>
            <w:r w:rsidR="000250CB" w:rsidRPr="00AB1786">
              <w:rPr>
                <w:rFonts w:ascii="Courier New" w:hAnsi="Courier New" w:cs="Courier New"/>
                <w:lang w:val="fr-CA"/>
              </w:rPr>
              <w:t>littéral</w:t>
            </w:r>
            <w:r w:rsidRPr="00AB1786">
              <w:rPr>
                <w:rFonts w:ascii="Courier New" w:hAnsi="Courier New" w:cs="Courier New"/>
                <w:lang w:val="fr-CA"/>
              </w:rPr>
              <w:t xml:space="preserve"> numérique avec partie décimale est de type </w:t>
            </w:r>
            <w:r w:rsidRPr="00AB1786">
              <w:rPr>
                <w:rFonts w:ascii="Courier New" w:hAnsi="Courier New" w:cs="Courier New"/>
                <w:i/>
                <w:iCs/>
                <w:lang w:val="fr-CA"/>
              </w:rPr>
              <w:t>double</w:t>
            </w:r>
          </w:p>
          <w:p w14:paraId="2BECE8D8" w14:textId="77777777" w:rsidR="00F97D1A" w:rsidRPr="00AB1786" w:rsidRDefault="00F97D1A" w:rsidP="008D06F8">
            <w:pPr>
              <w:autoSpaceDE w:val="0"/>
              <w:autoSpaceDN w:val="0"/>
              <w:adjustRightInd w:val="0"/>
              <w:rPr>
                <w:rFonts w:ascii="Courier New" w:hAnsi="Courier New" w:cs="Courier New"/>
                <w:i/>
                <w:iCs/>
                <w:lang w:val="fr-CA"/>
              </w:rPr>
            </w:pPr>
            <w:r w:rsidRPr="00AB1786">
              <w:rPr>
                <w:rFonts w:ascii="Courier New" w:hAnsi="Courier New" w:cs="Courier New"/>
                <w:lang w:val="fr-CA"/>
              </w:rPr>
              <w:t xml:space="preserve">Le D ou d à la fin indique que le nombre doit être de type </w:t>
            </w:r>
            <w:r w:rsidRPr="00AB1786">
              <w:rPr>
                <w:rFonts w:ascii="Courier New" w:hAnsi="Courier New" w:cs="Courier New"/>
                <w:i/>
                <w:iCs/>
                <w:lang w:val="fr-CA"/>
              </w:rPr>
              <w:t>double</w:t>
            </w:r>
          </w:p>
          <w:p w14:paraId="3AAD75BE" w14:textId="77777777" w:rsidR="00F97D1A" w:rsidRPr="00AB1786" w:rsidRDefault="00F97D1A" w:rsidP="008D06F8">
            <w:pPr>
              <w:autoSpaceDE w:val="0"/>
              <w:autoSpaceDN w:val="0"/>
              <w:adjustRightInd w:val="0"/>
              <w:rPr>
                <w:rFonts w:ascii="Courier New" w:hAnsi="Courier New" w:cs="Courier New"/>
                <w:i/>
                <w:iCs/>
                <w:lang w:val="fr-CA"/>
              </w:rPr>
            </w:pPr>
          </w:p>
          <w:p w14:paraId="2B8ADA9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1245300 (La notation E</w:t>
            </w:r>
            <w:r w:rsidRPr="00AB1786">
              <w:rPr>
                <w:rFonts w:ascii="Courier New" w:hAnsi="Courier New" w:cs="Courier New"/>
                <w:i/>
                <w:iCs/>
                <w:lang w:val="fr-CA"/>
              </w:rPr>
              <w:t>n</w:t>
            </w:r>
            <w:r w:rsidRPr="00AB1786">
              <w:rPr>
                <w:rFonts w:ascii="Courier New" w:hAnsi="Courier New" w:cs="Courier New"/>
                <w:lang w:val="fr-CA"/>
              </w:rPr>
              <w:t xml:space="preserve"> représente 10</w:t>
            </w:r>
            <w:r w:rsidRPr="00AB1786">
              <w:rPr>
                <w:rFonts w:ascii="Courier New" w:hAnsi="Courier New" w:cs="Courier New"/>
                <w:vertAlign w:val="superscript"/>
                <w:lang w:val="fr-CA"/>
              </w:rPr>
              <w:t>n</w:t>
            </w:r>
            <w:r w:rsidRPr="00AB1786">
              <w:rPr>
                <w:rFonts w:ascii="Courier New" w:hAnsi="Courier New" w:cs="Courier New"/>
                <w:lang w:val="fr-CA"/>
              </w:rPr>
              <w:t>)</w:t>
            </w:r>
          </w:p>
          <w:p w14:paraId="08F14B5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0.0001205</w:t>
            </w:r>
          </w:p>
        </w:tc>
      </w:tr>
    </w:tbl>
    <w:p w14:paraId="4963392A" w14:textId="2DFA0E42" w:rsidR="00F97D1A" w:rsidRDefault="00F97D1A" w:rsidP="00F97D1A">
      <w:pPr>
        <w:pStyle w:val="Lgende"/>
        <w:jc w:val="center"/>
        <w:rPr>
          <w:rFonts w:ascii="Times New Roman" w:hAnsi="Times New Roman"/>
          <w:sz w:val="24"/>
          <w:szCs w:val="24"/>
          <w:lang w:val="fr-CA"/>
        </w:rPr>
      </w:pPr>
      <w:bookmarkStart w:id="79" w:name="_Ref46198836"/>
      <w:r>
        <w:t xml:space="preserve">Figure </w:t>
      </w:r>
      <w:r>
        <w:fldChar w:fldCharType="begin"/>
      </w:r>
      <w:r>
        <w:instrText xml:space="preserve"> SEQ Figure \* ARABIC </w:instrText>
      </w:r>
      <w:r>
        <w:fldChar w:fldCharType="separate"/>
      </w:r>
      <w:r w:rsidR="00AB64FB">
        <w:rPr>
          <w:noProof/>
        </w:rPr>
        <w:t>15</w:t>
      </w:r>
      <w:r>
        <w:fldChar w:fldCharType="end"/>
      </w:r>
      <w:bookmarkEnd w:id="79"/>
      <w:r>
        <w:t>. Types primitifs de Java.</w:t>
      </w:r>
    </w:p>
    <w:p w14:paraId="7E94E854" w14:textId="1AD6EE49" w:rsidR="00F97D1A" w:rsidRDefault="00F97D1A" w:rsidP="00F97D1A">
      <w:pPr>
        <w:pStyle w:val="Corpsdetexte"/>
        <w:rPr>
          <w:lang w:val="fr-CA"/>
        </w:rPr>
      </w:pPr>
      <w:r>
        <w:rPr>
          <w:lang w:val="fr-CA"/>
        </w:rPr>
        <w:t xml:space="preserve">Chacun des types primitifs correspond à un ensemble de valeurs décrit dans le tableau de la </w:t>
      </w:r>
      <w:r>
        <w:rPr>
          <w:lang w:val="fr-CA"/>
        </w:rPr>
        <w:fldChar w:fldCharType="begin"/>
      </w:r>
      <w:r>
        <w:rPr>
          <w:lang w:val="fr-CA"/>
        </w:rPr>
        <w:instrText xml:space="preserve"> REF _Ref46198836 \h </w:instrText>
      </w:r>
      <w:r>
        <w:rPr>
          <w:lang w:val="fr-CA"/>
        </w:rPr>
      </w:r>
      <w:r>
        <w:rPr>
          <w:lang w:val="fr-CA"/>
        </w:rPr>
        <w:fldChar w:fldCharType="separate"/>
      </w:r>
      <w:r w:rsidR="00AB64FB">
        <w:t xml:space="preserve">Figure </w:t>
      </w:r>
      <w:r w:rsidR="00AB64FB">
        <w:rPr>
          <w:noProof/>
        </w:rPr>
        <w:t>15</w:t>
      </w:r>
      <w:r>
        <w:rPr>
          <w:lang w:val="fr-CA"/>
        </w:rPr>
        <w:fldChar w:fldCharType="end"/>
      </w:r>
      <w:r>
        <w:rPr>
          <w:lang w:val="fr-CA"/>
        </w:rPr>
        <w:t xml:space="preserve">. Une variable d’un type primitif contient une valeur parmi l’ensemble des valeurs du type. </w:t>
      </w:r>
    </w:p>
    <w:p w14:paraId="31A1EA2F" w14:textId="292029AF" w:rsidR="00F97D1A" w:rsidRPr="00403858" w:rsidRDefault="000250CB" w:rsidP="0038346A">
      <w:pPr>
        <w:pStyle w:val="Corpsdetexte"/>
        <w:keepNext/>
        <w:keepLines/>
        <w:pBdr>
          <w:top w:val="single" w:sz="4" w:space="1" w:color="auto"/>
          <w:left w:val="single" w:sz="4" w:space="4" w:color="auto"/>
          <w:bottom w:val="single" w:sz="4" w:space="1" w:color="auto"/>
          <w:right w:val="single" w:sz="4" w:space="4" w:color="auto"/>
        </w:pBdr>
        <w:rPr>
          <w:b/>
          <w:bCs/>
          <w:lang w:val="fr-CA"/>
        </w:rPr>
      </w:pPr>
      <w:r w:rsidRPr="00403858">
        <w:rPr>
          <w:b/>
          <w:bCs/>
          <w:lang w:val="fr-CA"/>
        </w:rPr>
        <w:t>Littéral</w:t>
      </w:r>
      <w:r w:rsidR="00F97D1A" w:rsidRPr="00403858">
        <w:rPr>
          <w:b/>
          <w:bCs/>
          <w:lang w:val="fr-CA"/>
        </w:rPr>
        <w:t xml:space="preserve"> (</w:t>
      </w:r>
      <w:r w:rsidR="00F97D1A" w:rsidRPr="007C05BF">
        <w:rPr>
          <w:b/>
          <w:bCs/>
          <w:i/>
          <w:iCs/>
          <w:lang w:val="fr-CA"/>
        </w:rPr>
        <w:t>litteral</w:t>
      </w:r>
      <w:r w:rsidR="00F97D1A" w:rsidRPr="00403858">
        <w:rPr>
          <w:b/>
          <w:bCs/>
          <w:lang w:val="fr-CA"/>
        </w:rPr>
        <w:t>)</w:t>
      </w:r>
    </w:p>
    <w:p w14:paraId="2BA1D6BB" w14:textId="5E64DA32" w:rsidR="00F97D1A" w:rsidRDefault="00F97D1A" w:rsidP="0038346A">
      <w:pPr>
        <w:pStyle w:val="Corpsdetexte"/>
        <w:keepNext/>
        <w:keepLines/>
        <w:pBdr>
          <w:top w:val="single" w:sz="4" w:space="1" w:color="auto"/>
          <w:left w:val="single" w:sz="4" w:space="4" w:color="auto"/>
          <w:bottom w:val="single" w:sz="4" w:space="1" w:color="auto"/>
          <w:right w:val="single" w:sz="4" w:space="4" w:color="auto"/>
        </w:pBdr>
        <w:rPr>
          <w:lang w:val="fr-CA"/>
        </w:rPr>
      </w:pPr>
      <w:r>
        <w:rPr>
          <w:lang w:val="fr-CA"/>
        </w:rPr>
        <w:t xml:space="preserve">Une valeur particulière d’un type primitif exprimée par une chaîne de caractères dans le code source d’un programme est appelée un </w:t>
      </w:r>
      <w:r w:rsidR="00F776C1" w:rsidRPr="00A70645">
        <w:rPr>
          <w:i/>
          <w:iCs/>
          <w:lang w:val="fr-CA"/>
        </w:rPr>
        <w:t>littéral</w:t>
      </w:r>
      <w:r>
        <w:rPr>
          <w:lang w:val="fr-CA"/>
        </w:rPr>
        <w:t xml:space="preserve">. Le tableau précédent montre des exemples de </w:t>
      </w:r>
      <w:r w:rsidR="00F776C1">
        <w:rPr>
          <w:lang w:val="fr-CA"/>
        </w:rPr>
        <w:t>littéraux</w:t>
      </w:r>
      <w:r>
        <w:rPr>
          <w:lang w:val="fr-CA"/>
        </w:rPr>
        <w:t xml:space="preserve"> pour chacun des types primitifs.</w:t>
      </w:r>
    </w:p>
    <w:p w14:paraId="7AB78C9C" w14:textId="77777777" w:rsidR="00F97D1A" w:rsidRDefault="00F97D1A" w:rsidP="00F97D1A">
      <w:pPr>
        <w:pStyle w:val="Titre2"/>
        <w:rPr>
          <w:lang w:val="fr-CA"/>
        </w:rPr>
      </w:pPr>
      <w:bookmarkStart w:id="80" w:name="_Toc508791577"/>
      <w:bookmarkStart w:id="81" w:name="_Toc155813901"/>
      <w:r w:rsidRPr="16CBE89F">
        <w:rPr>
          <w:lang w:val="fr-CA"/>
        </w:rPr>
        <w:t>Types et expressions numériques</w:t>
      </w:r>
      <w:bookmarkEnd w:id="80"/>
      <w:bookmarkEnd w:id="81"/>
    </w:p>
    <w:p w14:paraId="239C4BC7" w14:textId="0619CE76" w:rsidR="005F5D14" w:rsidRDefault="00F97D1A" w:rsidP="00F97D1A">
      <w:pPr>
        <w:pStyle w:val="Corpsdetexte"/>
        <w:rPr>
          <w:lang w:val="fr-CA"/>
        </w:rPr>
      </w:pPr>
      <w:r>
        <w:rPr>
          <w:lang w:val="fr-CA"/>
        </w:rPr>
        <w:t xml:space="preserve">Les types primitifs numériques </w:t>
      </w:r>
      <w:r w:rsidRPr="00A26605">
        <w:rPr>
          <w:i/>
          <w:iCs/>
          <w:lang w:val="fr-CA"/>
        </w:rPr>
        <w:t>byte</w:t>
      </w:r>
      <w:r>
        <w:rPr>
          <w:lang w:val="fr-CA"/>
        </w:rPr>
        <w:t xml:space="preserve">, </w:t>
      </w:r>
      <w:r w:rsidRPr="00A23B69">
        <w:rPr>
          <w:i/>
          <w:iCs/>
          <w:lang w:val="fr-CA"/>
        </w:rPr>
        <w:t>short</w:t>
      </w:r>
      <w:r>
        <w:rPr>
          <w:lang w:val="fr-CA"/>
        </w:rPr>
        <w:t xml:space="preserve">, </w:t>
      </w:r>
      <w:r w:rsidRPr="00A23B69">
        <w:rPr>
          <w:i/>
          <w:iCs/>
          <w:lang w:val="fr-CA"/>
        </w:rPr>
        <w:t>int</w:t>
      </w:r>
      <w:r>
        <w:rPr>
          <w:lang w:val="fr-CA"/>
        </w:rPr>
        <w:t xml:space="preserve">, </w:t>
      </w:r>
      <w:r w:rsidRPr="00A23B69">
        <w:rPr>
          <w:i/>
          <w:iCs/>
          <w:lang w:val="fr-CA"/>
        </w:rPr>
        <w:t>long</w:t>
      </w:r>
      <w:r>
        <w:rPr>
          <w:lang w:val="fr-CA"/>
        </w:rPr>
        <w:t xml:space="preserve"> correspondent à des entiers de différentes tailles</w:t>
      </w:r>
      <w:r w:rsidR="005F5D14">
        <w:rPr>
          <w:lang w:val="fr-CA"/>
        </w:rPr>
        <w:t> : ils utilisent une</w:t>
      </w:r>
      <w:r w:rsidR="005F5D14" w:rsidRPr="005F5D14">
        <w:rPr>
          <w:lang w:val="fr-CA"/>
        </w:rPr>
        <w:t xml:space="preserve"> quantité variable de mémoire, et </w:t>
      </w:r>
      <w:r w:rsidR="005F5D14">
        <w:rPr>
          <w:lang w:val="fr-CA"/>
        </w:rPr>
        <w:t>ils peuvent</w:t>
      </w:r>
      <w:r w:rsidR="005F5D14" w:rsidRPr="005F5D14">
        <w:rPr>
          <w:lang w:val="fr-CA"/>
        </w:rPr>
        <w:t xml:space="preserve"> représenter des nombres plus ou moins volumineux. À l’exception du type « char » qui peut être considéré comme un type représentant des entiers (de 0 à 65536), les types entier</w:t>
      </w:r>
      <w:r w:rsidR="005F5D14">
        <w:rPr>
          <w:lang w:val="fr-CA"/>
        </w:rPr>
        <w:t xml:space="preserve">s en Java sont toujours signés dans le sens où </w:t>
      </w:r>
      <w:r w:rsidR="005F5D14" w:rsidRPr="005F5D14">
        <w:rPr>
          <w:lang w:val="fr-CA"/>
        </w:rPr>
        <w:t>ils permettent de représenter à la fois l</w:t>
      </w:r>
      <w:r w:rsidR="005F5D14">
        <w:rPr>
          <w:lang w:val="fr-CA"/>
        </w:rPr>
        <w:t>es nombres positifs et négatifs</w:t>
      </w:r>
      <w:r w:rsidR="005F5D14" w:rsidRPr="005F5D14">
        <w:rPr>
          <w:lang w:val="fr-CA"/>
        </w:rPr>
        <w:t>.</w:t>
      </w:r>
      <w:r w:rsidR="002E0279">
        <w:rPr>
          <w:lang w:val="fr-CA"/>
        </w:rPr>
        <w:t xml:space="preserve"> En contraste, dans des langages comme Go, Swift, C#, C++, etc., il existe des types d’</w:t>
      </w:r>
      <w:r w:rsidR="002E0279" w:rsidRPr="002E0279">
        <w:rPr>
          <w:i/>
          <w:iCs/>
          <w:lang w:val="fr-CA"/>
        </w:rPr>
        <w:t>entiers signés</w:t>
      </w:r>
      <w:r w:rsidR="002E0279">
        <w:rPr>
          <w:lang w:val="fr-CA"/>
        </w:rPr>
        <w:t xml:space="preserve"> et </w:t>
      </w:r>
      <w:r w:rsidR="002E0279" w:rsidRPr="002E0279">
        <w:rPr>
          <w:i/>
          <w:iCs/>
          <w:lang w:val="fr-CA"/>
        </w:rPr>
        <w:t>non-signés</w:t>
      </w:r>
      <w:r w:rsidR="002E0279">
        <w:rPr>
          <w:lang w:val="fr-CA"/>
        </w:rPr>
        <w:t xml:space="preserve"> (</w:t>
      </w:r>
      <w:r w:rsidR="002E0279" w:rsidRPr="002E0279">
        <w:rPr>
          <w:i/>
          <w:iCs/>
          <w:lang w:val="fr-CA"/>
        </w:rPr>
        <w:t>unsigned</w:t>
      </w:r>
      <w:r w:rsidR="002E0279">
        <w:rPr>
          <w:lang w:val="fr-CA"/>
        </w:rPr>
        <w:t xml:space="preserve">). </w:t>
      </w:r>
      <w:r w:rsidR="005F5D14" w:rsidRPr="005F5D14">
        <w:rPr>
          <w:lang w:val="fr-CA"/>
        </w:rPr>
        <w:t xml:space="preserve"> Notez qu’il y a toujours une valeur négative de plus grande amplitude que n’importe quelle valeur positive (par exemple, -128, -32768, -2147483648, etc.) ce qui signifie qu’on ne peut </w:t>
      </w:r>
      <w:r w:rsidR="005F5D14" w:rsidRPr="005F5D14">
        <w:rPr>
          <w:lang w:val="fr-CA"/>
        </w:rPr>
        <w:lastRenderedPageBreak/>
        <w:t>toujours prendre la valeur absolue</w:t>
      </w:r>
      <w:r w:rsidR="005F5D14">
        <w:rPr>
          <w:lang w:val="fr-CA"/>
        </w:rPr>
        <w:t xml:space="preserve"> : par exemple, </w:t>
      </w:r>
      <w:r w:rsidR="005F5D14" w:rsidRPr="005F5D14">
        <w:rPr>
          <w:lang w:val="fr-CA"/>
        </w:rPr>
        <w:t>la valeur 2147483648 ne peut pas être représentée par un « int » alors que -2147483648 est parfaitement légitime.</w:t>
      </w:r>
    </w:p>
    <w:p w14:paraId="21443A81" w14:textId="623D18A0" w:rsidR="005F5D14" w:rsidRDefault="00F97D1A" w:rsidP="00F97D1A">
      <w:pPr>
        <w:pStyle w:val="Corpsdetexte"/>
        <w:rPr>
          <w:lang w:val="fr-CA"/>
        </w:rPr>
      </w:pPr>
      <w:r>
        <w:rPr>
          <w:lang w:val="fr-CA"/>
        </w:rPr>
        <w:t xml:space="preserve">Les types </w:t>
      </w:r>
      <w:bookmarkStart w:id="82" w:name="OLE_LINK5"/>
      <w:bookmarkStart w:id="83" w:name="OLE_LINK6"/>
      <w:r w:rsidRPr="002B377A">
        <w:rPr>
          <w:i/>
          <w:iCs/>
          <w:lang w:val="fr-CA"/>
        </w:rPr>
        <w:t>float</w:t>
      </w:r>
      <w:r>
        <w:rPr>
          <w:lang w:val="fr-CA"/>
        </w:rPr>
        <w:t xml:space="preserve"> et </w:t>
      </w:r>
      <w:r w:rsidRPr="002B377A">
        <w:rPr>
          <w:i/>
          <w:iCs/>
          <w:lang w:val="fr-CA"/>
        </w:rPr>
        <w:t>double</w:t>
      </w:r>
      <w:r>
        <w:rPr>
          <w:lang w:val="fr-CA"/>
        </w:rPr>
        <w:t xml:space="preserve"> sont </w:t>
      </w:r>
      <w:bookmarkEnd w:id="82"/>
      <w:bookmarkEnd w:id="83"/>
      <w:r>
        <w:rPr>
          <w:lang w:val="fr-CA"/>
        </w:rPr>
        <w:t xml:space="preserve">des nombres réels avec partie fractionnaire. </w:t>
      </w:r>
      <w:r w:rsidR="005F5D14" w:rsidRPr="005F5D14">
        <w:rPr>
          <w:lang w:val="fr-CA"/>
        </w:rPr>
        <w:t>En Java, on ne peut pas représenter les valeurs réelles</w:t>
      </w:r>
      <w:r w:rsidR="005F5D14">
        <w:rPr>
          <w:lang w:val="fr-CA"/>
        </w:rPr>
        <w:t xml:space="preserve"> (comme </w:t>
      </w:r>
      <w:bookmarkStart w:id="84" w:name="OLE_LINK23"/>
      <w:bookmarkStart w:id="85" w:name="OLE_LINK24"/>
      <w:r w:rsidR="00EF4DF2" w:rsidRPr="00EF4DF2">
        <w:rPr>
          <w:lang w:val="fr-CA"/>
        </w:rPr>
        <w:t>π</w:t>
      </w:r>
      <w:bookmarkEnd w:id="84"/>
      <w:bookmarkEnd w:id="85"/>
      <w:r w:rsidR="005F5D14">
        <w:rPr>
          <w:lang w:val="fr-CA"/>
        </w:rPr>
        <w:t>)</w:t>
      </w:r>
      <w:r w:rsidR="005F5D14" w:rsidRPr="005F5D14">
        <w:rPr>
          <w:lang w:val="fr-CA"/>
        </w:rPr>
        <w:t>. On utilise plutôt des nombres à virgule flottante. Ainsi donc, on peut utiliser des « double</w:t>
      </w:r>
      <w:r w:rsidR="00F276D8">
        <w:rPr>
          <w:lang w:val="fr-CA"/>
        </w:rPr>
        <w:t> </w:t>
      </w:r>
      <w:r w:rsidR="005F5D14" w:rsidRPr="005F5D14">
        <w:rPr>
          <w:lang w:val="fr-CA"/>
        </w:rPr>
        <w:t xml:space="preserve">» pour </w:t>
      </w:r>
      <w:r w:rsidR="002B4BFE">
        <w:rPr>
          <w:lang w:val="fr-CA"/>
        </w:rPr>
        <w:t>consacrer</w:t>
      </w:r>
      <w:r w:rsidR="005F5D14" w:rsidRPr="005F5D14">
        <w:rPr>
          <w:lang w:val="fr-CA"/>
        </w:rPr>
        <w:t xml:space="preserve"> 64 bits afin de représenter des nombres. On utilise alors la norme « binary64 » qui accorde 53 bits à la mantisse d’une représentation binaire. En d’autres mots, on peut pratiquement représenter n’importe quel nombre de la forme </w:t>
      </w:r>
      <w:r w:rsidR="005F5D14" w:rsidRPr="002B4BFE">
        <w:rPr>
          <w:i/>
          <w:lang w:val="fr-CA"/>
        </w:rPr>
        <w:t>m</w:t>
      </w:r>
      <w:r w:rsidR="002B4BFE">
        <w:rPr>
          <w:lang w:val="fr-CA"/>
        </w:rPr>
        <w:t xml:space="preserve"> </w:t>
      </w:r>
      <w:r w:rsidR="005F5D14" w:rsidRPr="005F5D14">
        <w:rPr>
          <w:lang w:val="fr-CA"/>
        </w:rPr>
        <w:t>2</w:t>
      </w:r>
      <w:r w:rsidR="005F5D14" w:rsidRPr="002B4BFE">
        <w:rPr>
          <w:i/>
          <w:vertAlign w:val="superscript"/>
          <w:lang w:val="fr-CA"/>
        </w:rPr>
        <w:t>p</w:t>
      </w:r>
      <w:r w:rsidR="005F5D14" w:rsidRPr="005F5D14">
        <w:rPr>
          <w:lang w:val="fr-CA"/>
        </w:rPr>
        <w:t xml:space="preserve"> tant que </w:t>
      </w:r>
      <w:r w:rsidR="005F5D14" w:rsidRPr="002B4BFE">
        <w:rPr>
          <w:i/>
          <w:lang w:val="fr-CA"/>
        </w:rPr>
        <w:t>m</w:t>
      </w:r>
      <w:r w:rsidR="005F5D14" w:rsidRPr="005F5D14">
        <w:rPr>
          <w:lang w:val="fr-CA"/>
        </w:rPr>
        <w:t xml:space="preserve"> n’excède pas 2</w:t>
      </w:r>
      <w:r w:rsidR="005F5D14" w:rsidRPr="002B4BFE">
        <w:rPr>
          <w:vertAlign w:val="superscript"/>
          <w:lang w:val="fr-CA"/>
        </w:rPr>
        <w:t>53</w:t>
      </w:r>
      <w:r w:rsidR="005F5D14" w:rsidRPr="005F5D14">
        <w:rPr>
          <w:lang w:val="fr-CA"/>
        </w:rPr>
        <w:t>. En particulier, le type « double » en Java peut représenter tous les entiers (positifs et négatifs) qui n’excèdent pas une magnitude de 2</w:t>
      </w:r>
      <w:r w:rsidR="005F5D14" w:rsidRPr="002B4BFE">
        <w:rPr>
          <w:vertAlign w:val="superscript"/>
          <w:lang w:val="fr-CA"/>
        </w:rPr>
        <w:t>53</w:t>
      </w:r>
      <w:r w:rsidR="005F5D14" w:rsidRPr="005F5D14">
        <w:rPr>
          <w:lang w:val="fr-CA"/>
        </w:rPr>
        <w:t>. Quand un nombre ne peut pas être pas être représenté, Java va trouver le nombre à virgule flottante le plus proche. Si nous arrivons exactement entre deux nombres à virgule flottante, comme c’est le cas avec le nombre 9000000000000002.5, Java va choisir le nombre le plus proche qui a une mantisse paire (ici 9000000000000002).</w:t>
      </w:r>
      <w:r w:rsidR="00E67D10">
        <w:rPr>
          <w:lang w:val="fr-CA"/>
        </w:rPr>
        <w:t xml:space="preserve"> </w:t>
      </w:r>
      <w:r w:rsidR="000D557D">
        <w:rPr>
          <w:lang w:val="fr-CA"/>
        </w:rPr>
        <w:t xml:space="preserve">Tous les nombres décimaux à 6 chiffres significatifs peuvent être représentés avec le type </w:t>
      </w:r>
      <w:r w:rsidR="000D557D">
        <w:rPr>
          <w:i/>
          <w:iCs/>
          <w:lang w:val="fr-CA"/>
        </w:rPr>
        <w:t>float</w:t>
      </w:r>
      <w:r w:rsidR="000D557D">
        <w:rPr>
          <w:lang w:val="fr-CA"/>
        </w:rPr>
        <w:t xml:space="preserve">. Par contre, certains nombres comprenant 6 chiffres significatifs correspondent à plus d’un nombre de type </w:t>
      </w:r>
      <w:r w:rsidR="000D557D" w:rsidRPr="000D557D">
        <w:rPr>
          <w:i/>
          <w:iCs/>
          <w:lang w:val="fr-CA"/>
        </w:rPr>
        <w:t>float</w:t>
      </w:r>
      <w:r w:rsidR="000D557D">
        <w:rPr>
          <w:lang w:val="fr-CA"/>
        </w:rPr>
        <w:t xml:space="preserve">. On peut distinguer deux nombres de type </w:t>
      </w:r>
      <w:r w:rsidR="000D557D">
        <w:rPr>
          <w:i/>
          <w:iCs/>
          <w:lang w:val="fr-CA"/>
        </w:rPr>
        <w:t>float</w:t>
      </w:r>
      <w:r w:rsidR="000D557D">
        <w:rPr>
          <w:lang w:val="fr-CA"/>
        </w:rPr>
        <w:t xml:space="preserve"> en utilisant 9 chiffres significatifs. Tous les nombres décimaux à 15 chiffres significatifs peuvent être représentés avec le type </w:t>
      </w:r>
      <w:r w:rsidR="000D557D" w:rsidRPr="000D557D">
        <w:rPr>
          <w:i/>
          <w:iCs/>
          <w:lang w:val="fr-CA"/>
        </w:rPr>
        <w:t>double</w:t>
      </w:r>
      <w:r w:rsidR="000D557D">
        <w:rPr>
          <w:lang w:val="fr-CA"/>
        </w:rPr>
        <w:t xml:space="preserve">; on peut distinguer deux nombres de type </w:t>
      </w:r>
      <w:r w:rsidR="000D557D" w:rsidRPr="000D557D">
        <w:rPr>
          <w:i/>
          <w:iCs/>
          <w:lang w:val="fr-CA"/>
        </w:rPr>
        <w:t>double</w:t>
      </w:r>
      <w:r w:rsidR="000D557D">
        <w:rPr>
          <w:lang w:val="fr-CA"/>
        </w:rPr>
        <w:t xml:space="preserve"> en utilisant 17 chiffres significatifs. Dans la pratique, nous utilisons donc souvent soit 9 chiffres significatifs, soit 17 chiffres significatifs afin de stocker en format décimal les nombres. Par exemple, si on sait que le résultat sera stocké sous la forme d’un double, </w:t>
      </w:r>
      <w:r w:rsidR="00F276D8">
        <w:rPr>
          <w:lang w:val="fr-CA"/>
        </w:rPr>
        <w:t xml:space="preserve">il est inutile de saisir le nombre </w:t>
      </w:r>
      <w:r w:rsidR="00F276D8" w:rsidRPr="00EF4DF2">
        <w:rPr>
          <w:lang w:val="fr-CA"/>
        </w:rPr>
        <w:t>π</w:t>
      </w:r>
      <w:r w:rsidR="00F276D8" w:rsidRPr="00F276D8">
        <w:rPr>
          <w:lang w:val="fr-CA"/>
        </w:rPr>
        <w:t xml:space="preserve"> </w:t>
      </w:r>
      <w:r w:rsidR="00F276D8">
        <w:rPr>
          <w:lang w:val="fr-CA"/>
        </w:rPr>
        <w:t xml:space="preserve">avec plus de précision que </w:t>
      </w:r>
      <w:r w:rsidR="00F276D8" w:rsidRPr="00F276D8">
        <w:rPr>
          <w:lang w:val="fr-CA"/>
        </w:rPr>
        <w:t>3.1415926535897932</w:t>
      </w:r>
      <w:r w:rsidR="000D557D">
        <w:rPr>
          <w:lang w:val="fr-CA"/>
        </w:rPr>
        <w:t xml:space="preserve">. </w:t>
      </w:r>
      <w:r w:rsidR="00E67D10">
        <w:rPr>
          <w:lang w:val="fr-CA"/>
        </w:rPr>
        <w:t xml:space="preserve">Les types </w:t>
      </w:r>
      <w:r w:rsidR="00E67D10" w:rsidRPr="002B377A">
        <w:rPr>
          <w:i/>
          <w:iCs/>
          <w:lang w:val="fr-CA"/>
        </w:rPr>
        <w:t>float</w:t>
      </w:r>
      <w:r w:rsidR="00E67D10">
        <w:rPr>
          <w:lang w:val="fr-CA"/>
        </w:rPr>
        <w:t xml:space="preserve"> et </w:t>
      </w:r>
      <w:r w:rsidR="00E67D10" w:rsidRPr="002B377A">
        <w:rPr>
          <w:i/>
          <w:iCs/>
          <w:lang w:val="fr-CA"/>
        </w:rPr>
        <w:t>double</w:t>
      </w:r>
      <w:r w:rsidR="00E67D10">
        <w:rPr>
          <w:lang w:val="fr-CA"/>
        </w:rPr>
        <w:t xml:space="preserve"> peuvent aussi avoir pour valeur –infini, +infini ainsi qu’une valeur spéciale NaN (not-a-number) que nous pouvons générer en divisant zéro par zéro (par exemple).</w:t>
      </w:r>
    </w:p>
    <w:p w14:paraId="4381ED26" w14:textId="480A7674" w:rsidR="000D557D" w:rsidRDefault="000D557D" w:rsidP="000D557D">
      <w:pPr>
        <w:pStyle w:val="Corpsdetexte"/>
        <w:rPr>
          <w:lang w:val="fr-CA"/>
        </w:rPr>
      </w:pPr>
      <w:r w:rsidRPr="00EC6C37">
        <w:rPr>
          <w:b/>
          <w:lang w:val="fr-CA"/>
        </w:rPr>
        <w:t>Exemple</w:t>
      </w:r>
      <w:r>
        <w:rPr>
          <w:lang w:val="fr-CA"/>
        </w:rPr>
        <w:t xml:space="preserve">. </w:t>
      </w:r>
      <w:hyperlink r:id="rId143"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Pr="009E31B7">
        <w:rPr>
          <w:rFonts w:ascii="Segoe UI" w:hAnsi="Segoe UI" w:cs="Segoe UI"/>
          <w:b/>
          <w:bCs/>
          <w:color w:val="586069"/>
          <w:lang w:val="fr-CA"/>
        </w:rPr>
        <w:t>chapitre_4</w:t>
      </w:r>
      <w:r>
        <w:rPr>
          <w:rFonts w:ascii="Segoe UI" w:hAnsi="Segoe UI" w:cs="Segoe UI"/>
          <w:color w:val="586069"/>
          <w:lang w:val="fr-CA"/>
        </w:rPr>
        <w:t>/</w:t>
      </w:r>
      <w:r w:rsidRPr="007C05BF">
        <w:rPr>
          <w:rFonts w:ascii="Segoe UI" w:hAnsi="Segoe UI" w:cs="Segoe UI"/>
          <w:b/>
          <w:bCs/>
          <w:color w:val="586069"/>
          <w:lang w:val="fr-CA"/>
        </w:rPr>
        <w:t>Exemple</w:t>
      </w:r>
      <w:r>
        <w:rPr>
          <w:rFonts w:ascii="Segoe UI" w:hAnsi="Segoe UI" w:cs="Segoe UI"/>
          <w:b/>
          <w:bCs/>
          <w:color w:val="586069"/>
          <w:lang w:val="fr-CA"/>
        </w:rPr>
        <w:t>Zero</w:t>
      </w:r>
      <w:r w:rsidRPr="007C05BF">
        <w:rPr>
          <w:rFonts w:ascii="Segoe UI" w:hAnsi="Segoe UI" w:cs="Segoe UI"/>
          <w:b/>
          <w:bCs/>
          <w:color w:val="586069"/>
          <w:lang w:val="fr-CA"/>
        </w:rPr>
        <w:t>.java</w:t>
      </w:r>
    </w:p>
    <w:p w14:paraId="6A73B68D" w14:textId="523478D8" w:rsidR="000D557D" w:rsidRDefault="000D557D" w:rsidP="000D557D">
      <w:pPr>
        <w:pStyle w:val="Corpsdetexte"/>
        <w:rPr>
          <w:lang w:val="fr-CA"/>
        </w:rPr>
      </w:pPr>
      <w:r>
        <w:rPr>
          <w:lang w:val="fr-CA"/>
        </w:rPr>
        <w:t>L’exemple suivant</w:t>
      </w:r>
      <w:r w:rsidR="00F276D8">
        <w:rPr>
          <w:lang w:val="fr-CA"/>
        </w:rPr>
        <w:t xml:space="preserve"> illustre le comportement du zéro positif, du zéro négatif et du NaN et Java</w:t>
      </w:r>
      <w:r>
        <w:rPr>
          <w:lang w:val="fr-CA"/>
        </w:rPr>
        <w:t>.</w:t>
      </w:r>
      <w:r w:rsidR="00F276D8">
        <w:rPr>
          <w:lang w:val="fr-CA"/>
        </w:rPr>
        <w:t xml:space="preserve"> Il affiche ceci à l’écran : </w:t>
      </w:r>
    </w:p>
    <w:p w14:paraId="0EC8BA67" w14:textId="77777777" w:rsidR="0027057D" w:rsidRPr="0064196C" w:rsidRDefault="0027057D" w:rsidP="0027057D">
      <w:pPr>
        <w:pStyle w:val="codeCompact"/>
        <w:rPr>
          <w:sz w:val="16"/>
          <w:szCs w:val="16"/>
          <w:lang w:val="fr-CA"/>
        </w:rPr>
      </w:pPr>
      <w:r w:rsidRPr="0064196C">
        <w:rPr>
          <w:sz w:val="16"/>
          <w:szCs w:val="16"/>
          <w:lang w:val="fr-CA"/>
        </w:rPr>
        <w:t>true</w:t>
      </w:r>
    </w:p>
    <w:p w14:paraId="45A3C66D" w14:textId="77777777" w:rsidR="0027057D" w:rsidRPr="0064196C" w:rsidRDefault="0027057D" w:rsidP="0027057D">
      <w:pPr>
        <w:pStyle w:val="codeCompact"/>
        <w:rPr>
          <w:sz w:val="16"/>
          <w:szCs w:val="16"/>
          <w:lang w:val="fr-CA"/>
        </w:rPr>
      </w:pPr>
      <w:r w:rsidRPr="0064196C">
        <w:rPr>
          <w:sz w:val="16"/>
          <w:szCs w:val="16"/>
          <w:lang w:val="fr-CA"/>
        </w:rPr>
        <w:t>-Infinity</w:t>
      </w:r>
    </w:p>
    <w:p w14:paraId="3700289A" w14:textId="77777777" w:rsidR="0027057D" w:rsidRPr="0064196C" w:rsidRDefault="0027057D" w:rsidP="0027057D">
      <w:pPr>
        <w:pStyle w:val="codeCompact"/>
        <w:rPr>
          <w:sz w:val="16"/>
          <w:szCs w:val="16"/>
          <w:lang w:val="fr-CA"/>
        </w:rPr>
      </w:pPr>
      <w:r w:rsidRPr="0064196C">
        <w:rPr>
          <w:sz w:val="16"/>
          <w:szCs w:val="16"/>
          <w:lang w:val="fr-CA"/>
        </w:rPr>
        <w:t>Infinity</w:t>
      </w:r>
    </w:p>
    <w:p w14:paraId="1C227018" w14:textId="77777777" w:rsidR="0027057D" w:rsidRPr="0064196C" w:rsidRDefault="0027057D" w:rsidP="0027057D">
      <w:pPr>
        <w:pStyle w:val="codeCompact"/>
        <w:rPr>
          <w:sz w:val="16"/>
          <w:szCs w:val="16"/>
          <w:lang w:val="fr-CA"/>
        </w:rPr>
      </w:pPr>
      <w:r w:rsidRPr="0064196C">
        <w:rPr>
          <w:sz w:val="16"/>
          <w:szCs w:val="16"/>
          <w:lang w:val="fr-CA"/>
        </w:rPr>
        <w:lastRenderedPageBreak/>
        <w:t>false</w:t>
      </w:r>
    </w:p>
    <w:p w14:paraId="7032FB84" w14:textId="77777777" w:rsidR="0027057D" w:rsidRPr="0064196C" w:rsidRDefault="0027057D" w:rsidP="0027057D">
      <w:pPr>
        <w:pStyle w:val="codeCompact"/>
        <w:rPr>
          <w:sz w:val="16"/>
          <w:szCs w:val="16"/>
          <w:lang w:val="fr-CA"/>
        </w:rPr>
      </w:pPr>
      <w:r w:rsidRPr="0064196C">
        <w:rPr>
          <w:sz w:val="16"/>
          <w:szCs w:val="16"/>
          <w:lang w:val="fr-CA"/>
        </w:rPr>
        <w:t>NaN</w:t>
      </w:r>
    </w:p>
    <w:p w14:paraId="1F84AE1D" w14:textId="54B61534" w:rsidR="001B068E" w:rsidRPr="0064196C" w:rsidRDefault="0027057D" w:rsidP="0027057D">
      <w:pPr>
        <w:pStyle w:val="codeCompact"/>
        <w:rPr>
          <w:sz w:val="16"/>
          <w:szCs w:val="16"/>
          <w:lang w:val="fr-CA"/>
        </w:rPr>
      </w:pPr>
      <w:r w:rsidRPr="0064196C">
        <w:rPr>
          <w:sz w:val="16"/>
          <w:szCs w:val="16"/>
          <w:lang w:val="fr-CA"/>
        </w:rPr>
        <w:t>False</w:t>
      </w:r>
    </w:p>
    <w:p w14:paraId="7ED7112E" w14:textId="77777777" w:rsidR="001B068E" w:rsidRPr="0064196C" w:rsidRDefault="001B068E" w:rsidP="001B068E">
      <w:pPr>
        <w:pStyle w:val="Corpsdetexte"/>
        <w:rPr>
          <w:lang w:val="fr-CA"/>
        </w:rPr>
      </w:pPr>
    </w:p>
    <w:p w14:paraId="136D6BBF" w14:textId="77777777" w:rsidR="000D557D" w:rsidRPr="007616BC" w:rsidRDefault="000D557D" w:rsidP="000D557D">
      <w:pPr>
        <w:pStyle w:val="Code"/>
        <w:rPr>
          <w:lang w:val="en-US" w:eastAsia="zh-CN"/>
        </w:rPr>
      </w:pPr>
      <w:r w:rsidRPr="007616BC">
        <w:rPr>
          <w:b/>
          <w:bCs/>
          <w:color w:val="800000"/>
          <w:lang w:val="en-US" w:eastAsia="zh-CN"/>
        </w:rPr>
        <w:t>public</w:t>
      </w:r>
      <w:r w:rsidRPr="007616BC">
        <w:rPr>
          <w:lang w:val="en-US" w:eastAsia="zh-CN"/>
        </w:rPr>
        <w:t xml:space="preserve"> </w:t>
      </w:r>
      <w:r w:rsidRPr="007616BC">
        <w:rPr>
          <w:b/>
          <w:bCs/>
          <w:color w:val="800000"/>
          <w:lang w:val="en-US" w:eastAsia="zh-CN"/>
        </w:rPr>
        <w:t>class</w:t>
      </w:r>
      <w:r w:rsidRPr="007616BC">
        <w:rPr>
          <w:lang w:val="en-US" w:eastAsia="zh-CN"/>
        </w:rPr>
        <w:t xml:space="preserve"> ExempleZero </w:t>
      </w:r>
      <w:r w:rsidRPr="007616BC">
        <w:rPr>
          <w:color w:val="800080"/>
          <w:lang w:val="en-US" w:eastAsia="zh-CN"/>
        </w:rPr>
        <w:t>{</w:t>
      </w:r>
    </w:p>
    <w:p w14:paraId="67CB2A11" w14:textId="77777777" w:rsidR="000D557D" w:rsidRPr="00241467" w:rsidRDefault="000D557D" w:rsidP="000D557D">
      <w:pPr>
        <w:pStyle w:val="Code"/>
        <w:rPr>
          <w:lang w:val="en-CA" w:eastAsia="zh-CN"/>
        </w:rPr>
      </w:pPr>
      <w:r w:rsidRPr="007616BC">
        <w:rPr>
          <w:lang w:val="en-US" w:eastAsia="zh-CN"/>
        </w:rPr>
        <w:t xml:space="preserve">  </w:t>
      </w:r>
      <w:r w:rsidRPr="00241467">
        <w:rPr>
          <w:b/>
          <w:bCs/>
          <w:color w:val="800000"/>
          <w:lang w:val="en-CA" w:eastAsia="zh-CN"/>
        </w:rPr>
        <w:t>public</w:t>
      </w:r>
      <w:r w:rsidRPr="00241467">
        <w:rPr>
          <w:lang w:val="en-CA" w:eastAsia="zh-CN"/>
        </w:rPr>
        <w:t xml:space="preserve"> </w:t>
      </w:r>
      <w:r w:rsidRPr="00241467">
        <w:rPr>
          <w:b/>
          <w:bCs/>
          <w:color w:val="800000"/>
          <w:lang w:val="en-CA" w:eastAsia="zh-CN"/>
        </w:rPr>
        <w:t>static</w:t>
      </w:r>
      <w:r w:rsidRPr="00241467">
        <w:rPr>
          <w:lang w:val="en-CA" w:eastAsia="zh-CN"/>
        </w:rPr>
        <w:t xml:space="preserve"> </w:t>
      </w:r>
      <w:r w:rsidRPr="00241467">
        <w:rPr>
          <w:color w:val="BB7977"/>
          <w:lang w:val="en-CA" w:eastAsia="zh-CN"/>
        </w:rPr>
        <w:t>void</w:t>
      </w:r>
      <w:r w:rsidRPr="00241467">
        <w:rPr>
          <w:lang w:val="en-CA" w:eastAsia="zh-CN"/>
        </w:rPr>
        <w:t xml:space="preserve"> main</w:t>
      </w:r>
      <w:r w:rsidRPr="00241467">
        <w:rPr>
          <w:color w:val="808030"/>
          <w:lang w:val="en-CA" w:eastAsia="zh-CN"/>
        </w:rPr>
        <w:t>(</w:t>
      </w:r>
      <w:r w:rsidRPr="00241467">
        <w:rPr>
          <w:b/>
          <w:bCs/>
          <w:color w:val="BB7977"/>
          <w:lang w:val="en-CA" w:eastAsia="zh-CN"/>
        </w:rPr>
        <w:t>String</w:t>
      </w:r>
      <w:r w:rsidRPr="00241467">
        <w:rPr>
          <w:color w:val="808030"/>
          <w:lang w:val="en-CA" w:eastAsia="zh-CN"/>
        </w:rPr>
        <w:t>[]</w:t>
      </w:r>
      <w:r w:rsidRPr="00241467">
        <w:rPr>
          <w:lang w:val="en-CA" w:eastAsia="zh-CN"/>
        </w:rPr>
        <w:t xml:space="preserve"> s</w:t>
      </w:r>
      <w:r w:rsidRPr="00241467">
        <w:rPr>
          <w:color w:val="808030"/>
          <w:lang w:val="en-CA" w:eastAsia="zh-CN"/>
        </w:rPr>
        <w:t>)</w:t>
      </w:r>
      <w:r w:rsidRPr="00241467">
        <w:rPr>
          <w:lang w:val="en-CA" w:eastAsia="zh-CN"/>
        </w:rPr>
        <w:t xml:space="preserve"> </w:t>
      </w:r>
      <w:r w:rsidRPr="00241467">
        <w:rPr>
          <w:color w:val="800080"/>
          <w:lang w:val="en-CA" w:eastAsia="zh-CN"/>
        </w:rPr>
        <w:t>{</w:t>
      </w:r>
    </w:p>
    <w:p w14:paraId="7819CA67" w14:textId="77777777" w:rsidR="000D557D" w:rsidRPr="000D557D" w:rsidRDefault="000D557D" w:rsidP="000D557D">
      <w:pPr>
        <w:pStyle w:val="Code"/>
        <w:rPr>
          <w:lang w:val="fr-FR" w:eastAsia="zh-CN"/>
        </w:rPr>
      </w:pPr>
      <w:r w:rsidRPr="00241467">
        <w:rPr>
          <w:lang w:val="en-CA" w:eastAsia="zh-CN"/>
        </w:rPr>
        <w:t xml:space="preserve">    </w:t>
      </w:r>
      <w:r w:rsidRPr="000D557D">
        <w:rPr>
          <w:color w:val="BB7977"/>
          <w:lang w:val="fr-FR" w:eastAsia="zh-CN"/>
        </w:rPr>
        <w:t>double</w:t>
      </w:r>
      <w:r w:rsidRPr="000D557D">
        <w:rPr>
          <w:lang w:val="fr-FR" w:eastAsia="zh-CN"/>
        </w:rPr>
        <w:t xml:space="preserve"> minus_zero </w:t>
      </w:r>
      <w:r w:rsidRPr="000D557D">
        <w:rPr>
          <w:color w:val="808030"/>
          <w:lang w:val="fr-FR" w:eastAsia="zh-CN"/>
        </w:rPr>
        <w:t>=</w:t>
      </w:r>
      <w:r w:rsidRPr="000D557D">
        <w:rPr>
          <w:lang w:val="fr-FR" w:eastAsia="zh-CN"/>
        </w:rPr>
        <w:t xml:space="preserve"> </w:t>
      </w:r>
      <w:r w:rsidRPr="000D557D">
        <w:rPr>
          <w:color w:val="808030"/>
          <w:lang w:val="fr-FR" w:eastAsia="zh-CN"/>
        </w:rPr>
        <w:t>-</w:t>
      </w:r>
      <w:r w:rsidRPr="000D557D">
        <w:rPr>
          <w:color w:val="008000"/>
          <w:lang w:val="fr-FR" w:eastAsia="zh-CN"/>
        </w:rPr>
        <w:t>0.0</w:t>
      </w:r>
      <w:r w:rsidRPr="000D557D">
        <w:rPr>
          <w:color w:val="800080"/>
          <w:lang w:val="fr-FR" w:eastAsia="zh-CN"/>
        </w:rPr>
        <w:t>;</w:t>
      </w:r>
    </w:p>
    <w:p w14:paraId="1076D7C5" w14:textId="77777777" w:rsidR="000D557D" w:rsidRPr="000D557D" w:rsidRDefault="000D557D" w:rsidP="000D557D">
      <w:pPr>
        <w:pStyle w:val="Code"/>
        <w:rPr>
          <w:lang w:val="fr-FR" w:eastAsia="zh-CN"/>
        </w:rPr>
      </w:pPr>
      <w:r w:rsidRPr="000D557D">
        <w:rPr>
          <w:lang w:val="fr-FR" w:eastAsia="zh-CN"/>
        </w:rPr>
        <w:t xml:space="preserve">    </w:t>
      </w:r>
      <w:r w:rsidRPr="000D557D">
        <w:rPr>
          <w:color w:val="BB7977"/>
          <w:lang w:val="fr-FR" w:eastAsia="zh-CN"/>
        </w:rPr>
        <w:t>double</w:t>
      </w:r>
      <w:r w:rsidRPr="000D557D">
        <w:rPr>
          <w:lang w:val="fr-FR" w:eastAsia="zh-CN"/>
        </w:rPr>
        <w:t xml:space="preserve"> plus_zero </w:t>
      </w:r>
      <w:r w:rsidRPr="000D557D">
        <w:rPr>
          <w:color w:val="808030"/>
          <w:lang w:val="fr-FR" w:eastAsia="zh-CN"/>
        </w:rPr>
        <w:t>=</w:t>
      </w:r>
      <w:r w:rsidRPr="000D557D">
        <w:rPr>
          <w:lang w:val="fr-FR" w:eastAsia="zh-CN"/>
        </w:rPr>
        <w:t xml:space="preserve"> </w:t>
      </w:r>
      <w:r w:rsidRPr="000D557D">
        <w:rPr>
          <w:color w:val="808030"/>
          <w:lang w:val="fr-FR" w:eastAsia="zh-CN"/>
        </w:rPr>
        <w:t>+</w:t>
      </w:r>
      <w:r w:rsidRPr="000D557D">
        <w:rPr>
          <w:color w:val="008000"/>
          <w:lang w:val="fr-FR" w:eastAsia="zh-CN"/>
        </w:rPr>
        <w:t>0.0</w:t>
      </w:r>
      <w:r w:rsidRPr="000D557D">
        <w:rPr>
          <w:color w:val="800080"/>
          <w:lang w:val="fr-FR" w:eastAsia="zh-CN"/>
        </w:rPr>
        <w:t>;</w:t>
      </w:r>
    </w:p>
    <w:p w14:paraId="3A4047E8"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lang w:val="fr-FR" w:eastAsia="zh-CN"/>
        </w:rPr>
        <w:t xml:space="preserve">minus_zero </w:t>
      </w:r>
      <w:r w:rsidRPr="000D557D">
        <w:rPr>
          <w:color w:val="808030"/>
          <w:lang w:val="fr-FR" w:eastAsia="zh-CN"/>
        </w:rPr>
        <w:t>==</w:t>
      </w:r>
      <w:r w:rsidRPr="000D557D">
        <w:rPr>
          <w:lang w:val="fr-FR" w:eastAsia="zh-CN"/>
        </w:rPr>
        <w:t xml:space="preserve"> plus_zero</w:t>
      </w:r>
      <w:r w:rsidRPr="000D557D">
        <w:rPr>
          <w:color w:val="808030"/>
          <w:lang w:val="fr-FR" w:eastAsia="zh-CN"/>
        </w:rPr>
        <w:t>)</w:t>
      </w:r>
      <w:r w:rsidRPr="000D557D">
        <w:rPr>
          <w:color w:val="800080"/>
          <w:lang w:val="fr-FR" w:eastAsia="zh-CN"/>
        </w:rPr>
        <w:t>;</w:t>
      </w:r>
    </w:p>
    <w:p w14:paraId="4F13509E"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color w:val="008C00"/>
          <w:lang w:val="fr-FR" w:eastAsia="zh-CN"/>
        </w:rPr>
        <w:t>1</w:t>
      </w:r>
      <w:r w:rsidRPr="000D557D">
        <w:rPr>
          <w:color w:val="808030"/>
          <w:lang w:val="fr-FR" w:eastAsia="zh-CN"/>
        </w:rPr>
        <w:t>/</w:t>
      </w:r>
      <w:r w:rsidRPr="000D557D">
        <w:rPr>
          <w:lang w:val="fr-FR" w:eastAsia="zh-CN"/>
        </w:rPr>
        <w:t>minus_zero</w:t>
      </w:r>
      <w:r w:rsidRPr="000D557D">
        <w:rPr>
          <w:color w:val="808030"/>
          <w:lang w:val="fr-FR" w:eastAsia="zh-CN"/>
        </w:rPr>
        <w:t>)</w:t>
      </w:r>
      <w:r w:rsidRPr="000D557D">
        <w:rPr>
          <w:color w:val="800080"/>
          <w:lang w:val="fr-FR" w:eastAsia="zh-CN"/>
        </w:rPr>
        <w:t>;</w:t>
      </w:r>
    </w:p>
    <w:p w14:paraId="3308A639"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color w:val="008C00"/>
          <w:lang w:val="fr-FR" w:eastAsia="zh-CN"/>
        </w:rPr>
        <w:t>1</w:t>
      </w:r>
      <w:r w:rsidRPr="000D557D">
        <w:rPr>
          <w:color w:val="808030"/>
          <w:lang w:val="fr-FR" w:eastAsia="zh-CN"/>
        </w:rPr>
        <w:t>/</w:t>
      </w:r>
      <w:r w:rsidRPr="000D557D">
        <w:rPr>
          <w:lang w:val="fr-FR" w:eastAsia="zh-CN"/>
        </w:rPr>
        <w:t>plus_zero</w:t>
      </w:r>
      <w:r w:rsidRPr="000D557D">
        <w:rPr>
          <w:color w:val="808030"/>
          <w:lang w:val="fr-FR" w:eastAsia="zh-CN"/>
        </w:rPr>
        <w:t>)</w:t>
      </w:r>
      <w:r w:rsidRPr="000D557D">
        <w:rPr>
          <w:color w:val="800080"/>
          <w:lang w:val="fr-FR" w:eastAsia="zh-CN"/>
        </w:rPr>
        <w:t>;</w:t>
      </w:r>
    </w:p>
    <w:p w14:paraId="6DDDB6F7"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color w:val="008C00"/>
          <w:lang w:val="fr-FR" w:eastAsia="zh-CN"/>
        </w:rPr>
        <w:t>1</w:t>
      </w:r>
      <w:r w:rsidRPr="000D557D">
        <w:rPr>
          <w:color w:val="808030"/>
          <w:lang w:val="fr-FR" w:eastAsia="zh-CN"/>
        </w:rPr>
        <w:t>/</w:t>
      </w:r>
      <w:r w:rsidRPr="000D557D">
        <w:rPr>
          <w:lang w:val="fr-FR" w:eastAsia="zh-CN"/>
        </w:rPr>
        <w:t xml:space="preserve">minus_zero </w:t>
      </w:r>
      <w:r w:rsidRPr="000D557D">
        <w:rPr>
          <w:color w:val="808030"/>
          <w:lang w:val="fr-FR" w:eastAsia="zh-CN"/>
        </w:rPr>
        <w:t>==</w:t>
      </w:r>
      <w:r w:rsidRPr="000D557D">
        <w:rPr>
          <w:lang w:val="fr-FR" w:eastAsia="zh-CN"/>
        </w:rPr>
        <w:t xml:space="preserve"> </w:t>
      </w:r>
      <w:r w:rsidRPr="000D557D">
        <w:rPr>
          <w:color w:val="008C00"/>
          <w:lang w:val="fr-FR" w:eastAsia="zh-CN"/>
        </w:rPr>
        <w:t>1</w:t>
      </w:r>
      <w:r w:rsidRPr="000D557D">
        <w:rPr>
          <w:color w:val="808030"/>
          <w:lang w:val="fr-FR" w:eastAsia="zh-CN"/>
        </w:rPr>
        <w:t>/</w:t>
      </w:r>
      <w:r w:rsidRPr="000D557D">
        <w:rPr>
          <w:lang w:val="fr-FR" w:eastAsia="zh-CN"/>
        </w:rPr>
        <w:t>plus_zero</w:t>
      </w:r>
      <w:r w:rsidRPr="000D557D">
        <w:rPr>
          <w:color w:val="808030"/>
          <w:lang w:val="fr-FR" w:eastAsia="zh-CN"/>
        </w:rPr>
        <w:t>)</w:t>
      </w:r>
      <w:r w:rsidRPr="000D557D">
        <w:rPr>
          <w:color w:val="800080"/>
          <w:lang w:val="fr-FR" w:eastAsia="zh-CN"/>
        </w:rPr>
        <w:t>;</w:t>
      </w:r>
    </w:p>
    <w:p w14:paraId="6DC10EE6" w14:textId="77777777" w:rsidR="000D557D" w:rsidRPr="000D557D" w:rsidRDefault="000D557D" w:rsidP="000D557D">
      <w:pPr>
        <w:pStyle w:val="Code"/>
        <w:rPr>
          <w:lang w:val="fr-FR" w:eastAsia="zh-CN"/>
        </w:rPr>
      </w:pPr>
      <w:r w:rsidRPr="000D557D">
        <w:rPr>
          <w:lang w:val="fr-FR" w:eastAsia="zh-CN"/>
        </w:rPr>
        <w:t xml:space="preserve">    </w:t>
      </w:r>
      <w:r w:rsidRPr="000D557D">
        <w:rPr>
          <w:color w:val="BB7977"/>
          <w:lang w:val="fr-FR" w:eastAsia="zh-CN"/>
        </w:rPr>
        <w:t>double</w:t>
      </w:r>
      <w:r w:rsidRPr="000D557D">
        <w:rPr>
          <w:lang w:val="fr-FR" w:eastAsia="zh-CN"/>
        </w:rPr>
        <w:t xml:space="preserve"> n </w:t>
      </w:r>
      <w:r w:rsidRPr="000D557D">
        <w:rPr>
          <w:color w:val="808030"/>
          <w:lang w:val="fr-FR" w:eastAsia="zh-CN"/>
        </w:rPr>
        <w:t>=</w:t>
      </w:r>
      <w:r w:rsidRPr="000D557D">
        <w:rPr>
          <w:lang w:val="fr-FR" w:eastAsia="zh-CN"/>
        </w:rPr>
        <w:t xml:space="preserve"> </w:t>
      </w:r>
      <w:r w:rsidRPr="000D557D">
        <w:rPr>
          <w:color w:val="008000"/>
          <w:lang w:val="fr-FR" w:eastAsia="zh-CN"/>
        </w:rPr>
        <w:t>0.0</w:t>
      </w:r>
      <w:r w:rsidRPr="000D557D">
        <w:rPr>
          <w:lang w:val="fr-FR" w:eastAsia="zh-CN"/>
        </w:rPr>
        <w:t xml:space="preserve"> </w:t>
      </w:r>
      <w:r w:rsidRPr="000D557D">
        <w:rPr>
          <w:color w:val="808030"/>
          <w:lang w:val="fr-FR" w:eastAsia="zh-CN"/>
        </w:rPr>
        <w:t>/</w:t>
      </w:r>
      <w:r w:rsidRPr="000D557D">
        <w:rPr>
          <w:lang w:val="fr-FR" w:eastAsia="zh-CN"/>
        </w:rPr>
        <w:t xml:space="preserve"> </w:t>
      </w:r>
      <w:r w:rsidRPr="000D557D">
        <w:rPr>
          <w:color w:val="008000"/>
          <w:lang w:val="fr-FR" w:eastAsia="zh-CN"/>
        </w:rPr>
        <w:t>0.0</w:t>
      </w:r>
      <w:r w:rsidRPr="000D557D">
        <w:rPr>
          <w:color w:val="800080"/>
          <w:lang w:val="fr-FR" w:eastAsia="zh-CN"/>
        </w:rPr>
        <w:t>;</w:t>
      </w:r>
    </w:p>
    <w:p w14:paraId="2265806C"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lang w:val="fr-FR" w:eastAsia="zh-CN"/>
        </w:rPr>
        <w:t>n</w:t>
      </w:r>
      <w:r w:rsidRPr="000D557D">
        <w:rPr>
          <w:color w:val="808030"/>
          <w:lang w:val="fr-FR" w:eastAsia="zh-CN"/>
        </w:rPr>
        <w:t>)</w:t>
      </w:r>
      <w:r w:rsidRPr="000D557D">
        <w:rPr>
          <w:color w:val="800080"/>
          <w:lang w:val="fr-FR" w:eastAsia="zh-CN"/>
        </w:rPr>
        <w:t>;</w:t>
      </w:r>
    </w:p>
    <w:p w14:paraId="2AFC743F"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lang w:val="fr-FR" w:eastAsia="zh-CN"/>
        </w:rPr>
        <w:t xml:space="preserve">n </w:t>
      </w:r>
      <w:r w:rsidRPr="000D557D">
        <w:rPr>
          <w:color w:val="808030"/>
          <w:lang w:val="fr-FR" w:eastAsia="zh-CN"/>
        </w:rPr>
        <w:t>==</w:t>
      </w:r>
      <w:r w:rsidRPr="000D557D">
        <w:rPr>
          <w:lang w:val="fr-FR" w:eastAsia="zh-CN"/>
        </w:rPr>
        <w:t xml:space="preserve"> n</w:t>
      </w:r>
      <w:r w:rsidRPr="000D557D">
        <w:rPr>
          <w:color w:val="808030"/>
          <w:lang w:val="fr-FR" w:eastAsia="zh-CN"/>
        </w:rPr>
        <w:t>)</w:t>
      </w:r>
      <w:r w:rsidRPr="000D557D">
        <w:rPr>
          <w:color w:val="800080"/>
          <w:lang w:val="fr-FR" w:eastAsia="zh-CN"/>
        </w:rPr>
        <w:t>;</w:t>
      </w:r>
    </w:p>
    <w:p w14:paraId="32045387" w14:textId="77777777" w:rsidR="000D557D" w:rsidRPr="000D557D" w:rsidRDefault="000D557D" w:rsidP="000D557D">
      <w:pPr>
        <w:pStyle w:val="Code"/>
        <w:rPr>
          <w:lang w:eastAsia="zh-CN"/>
        </w:rPr>
      </w:pPr>
      <w:r w:rsidRPr="000D557D">
        <w:rPr>
          <w:lang w:val="fr-FR" w:eastAsia="zh-CN"/>
        </w:rPr>
        <w:t xml:space="preserve">  </w:t>
      </w:r>
      <w:r w:rsidRPr="000D557D">
        <w:rPr>
          <w:color w:val="800080"/>
          <w:lang w:eastAsia="zh-CN"/>
        </w:rPr>
        <w:t>}</w:t>
      </w:r>
    </w:p>
    <w:p w14:paraId="2C0648F9" w14:textId="1F1732BC" w:rsidR="000D557D" w:rsidRDefault="000D557D" w:rsidP="00F276D8">
      <w:pPr>
        <w:pStyle w:val="Code"/>
        <w:rPr>
          <w:color w:val="800080"/>
          <w:lang w:eastAsia="zh-CN"/>
        </w:rPr>
      </w:pPr>
      <w:r w:rsidRPr="000D557D">
        <w:rPr>
          <w:color w:val="800080"/>
          <w:lang w:eastAsia="zh-CN"/>
        </w:rPr>
        <w:t>}</w:t>
      </w:r>
    </w:p>
    <w:p w14:paraId="58021B3B" w14:textId="77777777" w:rsidR="003E5B17" w:rsidRDefault="003E5B17" w:rsidP="00F276D8">
      <w:pPr>
        <w:pStyle w:val="Code"/>
        <w:rPr>
          <w:lang w:eastAsia="zh-CN"/>
        </w:rPr>
      </w:pPr>
    </w:p>
    <w:p w14:paraId="32A8A6FC" w14:textId="77777777" w:rsidR="00D56842" w:rsidRDefault="00D56842" w:rsidP="00F97D1A">
      <w:pPr>
        <w:pStyle w:val="Corpsdetexte"/>
        <w:rPr>
          <w:lang w:val="fr-CA"/>
        </w:rPr>
      </w:pPr>
    </w:p>
    <w:p w14:paraId="2F37E273" w14:textId="3739AD1F" w:rsidR="00F97D1A" w:rsidRDefault="00F97D1A" w:rsidP="00941126">
      <w:pPr>
        <w:pStyle w:val="Corpsdetexte"/>
        <w:keepLines/>
        <w:rPr>
          <w:lang w:val="fr-CA"/>
        </w:rPr>
      </w:pPr>
      <w:r>
        <w:rPr>
          <w:lang w:val="fr-CA"/>
        </w:rPr>
        <w:t xml:space="preserve">La </w:t>
      </w:r>
      <w:r>
        <w:rPr>
          <w:lang w:val="fr-CA"/>
        </w:rPr>
        <w:fldChar w:fldCharType="begin"/>
      </w:r>
      <w:r>
        <w:rPr>
          <w:lang w:val="fr-CA"/>
        </w:rPr>
        <w:instrText xml:space="preserve"> REF _Ref46198836 \h </w:instrText>
      </w:r>
      <w:r>
        <w:rPr>
          <w:lang w:val="fr-CA"/>
        </w:rPr>
      </w:r>
      <w:r>
        <w:rPr>
          <w:lang w:val="fr-CA"/>
        </w:rPr>
        <w:fldChar w:fldCharType="separate"/>
      </w:r>
      <w:r w:rsidR="00AB64FB">
        <w:t xml:space="preserve">Figure </w:t>
      </w:r>
      <w:r w:rsidR="00AB64FB">
        <w:rPr>
          <w:noProof/>
        </w:rPr>
        <w:t>15</w:t>
      </w:r>
      <w:r>
        <w:rPr>
          <w:lang w:val="fr-CA"/>
        </w:rPr>
        <w:fldChar w:fldCharType="end"/>
      </w:r>
      <w:r>
        <w:rPr>
          <w:lang w:val="fr-CA"/>
        </w:rPr>
        <w:t xml:space="preserve"> montre les conventions Java pour exprimer les </w:t>
      </w:r>
      <w:r w:rsidR="00F776C1">
        <w:rPr>
          <w:lang w:val="fr-CA"/>
        </w:rPr>
        <w:t>littéraux</w:t>
      </w:r>
      <w:r>
        <w:rPr>
          <w:lang w:val="fr-CA"/>
        </w:rPr>
        <w:t xml:space="preserve"> des types numériques.</w:t>
      </w:r>
      <w:r w:rsidR="0038346A">
        <w:rPr>
          <w:lang w:val="fr-CA"/>
        </w:rPr>
        <w:t xml:space="preserve"> </w:t>
      </w:r>
      <w:r>
        <w:rPr>
          <w:lang w:val="fr-CA"/>
        </w:rPr>
        <w:t>Java permet de former des expressions numériques complexes de manière analogue aux expressions mathématiques. Le tableau suivant montre les opérations numériques binaires de Java.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3118"/>
      </w:tblGrid>
      <w:tr w:rsidR="00F97D1A" w:rsidRPr="007B6966" w14:paraId="01E34DD5" w14:textId="77777777" w:rsidTr="008D06F8">
        <w:tc>
          <w:tcPr>
            <w:tcW w:w="2093" w:type="dxa"/>
            <w:shd w:val="clear" w:color="auto" w:fill="auto"/>
          </w:tcPr>
          <w:p w14:paraId="0DF721FC" w14:textId="77777777" w:rsidR="00F97D1A" w:rsidRPr="0027057D" w:rsidRDefault="00F97D1A" w:rsidP="00941126">
            <w:pPr>
              <w:pStyle w:val="Corpsdetexte"/>
              <w:keepNext/>
              <w:keepLines/>
              <w:spacing w:after="0"/>
              <w:rPr>
                <w:b/>
                <w:bCs/>
                <w:sz w:val="16"/>
                <w:szCs w:val="16"/>
                <w:lang w:val="fr-CA"/>
              </w:rPr>
            </w:pPr>
            <w:r w:rsidRPr="0027057D">
              <w:rPr>
                <w:b/>
                <w:bCs/>
                <w:sz w:val="16"/>
                <w:szCs w:val="16"/>
                <w:lang w:val="fr-CA"/>
              </w:rPr>
              <w:t>Opération binaire</w:t>
            </w:r>
          </w:p>
        </w:tc>
        <w:tc>
          <w:tcPr>
            <w:tcW w:w="3118" w:type="dxa"/>
            <w:shd w:val="clear" w:color="auto" w:fill="auto"/>
          </w:tcPr>
          <w:p w14:paraId="5CDF699B" w14:textId="77777777" w:rsidR="00F97D1A" w:rsidRPr="0027057D" w:rsidRDefault="00F97D1A" w:rsidP="00941126">
            <w:pPr>
              <w:pStyle w:val="Corpsdetexte"/>
              <w:keepNext/>
              <w:keepLines/>
              <w:spacing w:after="0"/>
              <w:rPr>
                <w:b/>
                <w:bCs/>
                <w:sz w:val="16"/>
                <w:szCs w:val="16"/>
                <w:lang w:val="fr-CA"/>
              </w:rPr>
            </w:pPr>
            <w:r w:rsidRPr="0027057D">
              <w:rPr>
                <w:b/>
                <w:bCs/>
                <w:sz w:val="16"/>
                <w:szCs w:val="16"/>
                <w:lang w:val="fr-CA"/>
              </w:rPr>
              <w:t>Signification</w:t>
            </w:r>
          </w:p>
        </w:tc>
      </w:tr>
      <w:tr w:rsidR="00F97D1A" w:rsidRPr="007B6966" w14:paraId="1F4FE41B" w14:textId="77777777" w:rsidTr="008D06F8">
        <w:tc>
          <w:tcPr>
            <w:tcW w:w="2093" w:type="dxa"/>
            <w:shd w:val="clear" w:color="auto" w:fill="auto"/>
          </w:tcPr>
          <w:p w14:paraId="082D94C9" w14:textId="77777777" w:rsidR="00F97D1A" w:rsidRPr="0027057D" w:rsidRDefault="00F97D1A" w:rsidP="00941126">
            <w:pPr>
              <w:pStyle w:val="Corpsdetexte"/>
              <w:keepNext/>
              <w:keepLines/>
              <w:spacing w:after="0"/>
              <w:rPr>
                <w:sz w:val="16"/>
                <w:szCs w:val="16"/>
                <w:lang w:val="fr-CA"/>
              </w:rPr>
            </w:pPr>
            <w:r w:rsidRPr="0027057D">
              <w:rPr>
                <w:sz w:val="16"/>
                <w:szCs w:val="16"/>
                <w:lang w:val="fr-CA"/>
              </w:rPr>
              <w:t>+</w:t>
            </w:r>
          </w:p>
        </w:tc>
        <w:tc>
          <w:tcPr>
            <w:tcW w:w="3118" w:type="dxa"/>
            <w:shd w:val="clear" w:color="auto" w:fill="auto"/>
          </w:tcPr>
          <w:p w14:paraId="57B1A389" w14:textId="77777777" w:rsidR="00F97D1A" w:rsidRPr="0027057D" w:rsidRDefault="00F97D1A" w:rsidP="00941126">
            <w:pPr>
              <w:pStyle w:val="Corpsdetexte"/>
              <w:keepNext/>
              <w:keepLines/>
              <w:spacing w:after="0"/>
              <w:rPr>
                <w:sz w:val="16"/>
                <w:szCs w:val="16"/>
                <w:lang w:val="fr-CA"/>
              </w:rPr>
            </w:pPr>
            <w:r w:rsidRPr="0027057D">
              <w:rPr>
                <w:sz w:val="16"/>
                <w:szCs w:val="16"/>
                <w:lang w:val="fr-CA"/>
              </w:rPr>
              <w:t>Addition</w:t>
            </w:r>
          </w:p>
          <w:p w14:paraId="376B029C" w14:textId="543D49EE" w:rsidR="00F97D1A" w:rsidRPr="0027057D" w:rsidRDefault="00F97D1A" w:rsidP="00941126">
            <w:pPr>
              <w:pStyle w:val="Corpsdetexte"/>
              <w:keepNext/>
              <w:keepLines/>
              <w:spacing w:after="0"/>
              <w:rPr>
                <w:sz w:val="16"/>
                <w:szCs w:val="16"/>
                <w:lang w:val="fr-CA"/>
              </w:rPr>
            </w:pPr>
            <w:r w:rsidRPr="0027057D">
              <w:rPr>
                <w:sz w:val="16"/>
                <w:szCs w:val="16"/>
                <w:lang w:val="fr-CA"/>
              </w:rPr>
              <w:t>Exemples : 4 + 5 donne 9</w:t>
            </w:r>
            <w:r w:rsidR="0027057D">
              <w:rPr>
                <w:sz w:val="16"/>
                <w:szCs w:val="16"/>
                <w:lang w:val="fr-CA"/>
              </w:rPr>
              <w:t xml:space="preserve">, </w:t>
            </w:r>
            <w:r w:rsidRPr="0027057D">
              <w:rPr>
                <w:sz w:val="16"/>
                <w:szCs w:val="16"/>
                <w:lang w:val="fr-CA"/>
              </w:rPr>
              <w:t>4.2 + 16.3 donne 20.5</w:t>
            </w:r>
          </w:p>
        </w:tc>
      </w:tr>
      <w:tr w:rsidR="00F97D1A" w:rsidRPr="007B6966" w14:paraId="529AF736" w14:textId="77777777" w:rsidTr="008D06F8">
        <w:tc>
          <w:tcPr>
            <w:tcW w:w="2093" w:type="dxa"/>
            <w:shd w:val="clear" w:color="auto" w:fill="auto"/>
          </w:tcPr>
          <w:p w14:paraId="56EE9395" w14:textId="77777777" w:rsidR="00F97D1A" w:rsidRPr="0027057D" w:rsidRDefault="00F97D1A" w:rsidP="00941126">
            <w:pPr>
              <w:pStyle w:val="Corpsdetexte"/>
              <w:keepNext/>
              <w:keepLines/>
              <w:spacing w:after="0"/>
              <w:rPr>
                <w:sz w:val="16"/>
                <w:szCs w:val="16"/>
                <w:lang w:val="fr-CA"/>
              </w:rPr>
            </w:pPr>
            <w:r w:rsidRPr="0027057D">
              <w:rPr>
                <w:sz w:val="16"/>
                <w:szCs w:val="16"/>
                <w:lang w:val="fr-CA"/>
              </w:rPr>
              <w:t>-</w:t>
            </w:r>
          </w:p>
        </w:tc>
        <w:tc>
          <w:tcPr>
            <w:tcW w:w="3118" w:type="dxa"/>
            <w:shd w:val="clear" w:color="auto" w:fill="auto"/>
          </w:tcPr>
          <w:p w14:paraId="19A0A8AD" w14:textId="77777777" w:rsidR="00F97D1A" w:rsidRPr="0027057D" w:rsidRDefault="00F97D1A" w:rsidP="00941126">
            <w:pPr>
              <w:pStyle w:val="Corpsdetexte"/>
              <w:keepNext/>
              <w:keepLines/>
              <w:spacing w:after="0"/>
              <w:rPr>
                <w:sz w:val="16"/>
                <w:szCs w:val="16"/>
                <w:lang w:val="fr-CA"/>
              </w:rPr>
            </w:pPr>
            <w:r w:rsidRPr="0027057D">
              <w:rPr>
                <w:sz w:val="16"/>
                <w:szCs w:val="16"/>
                <w:lang w:val="fr-CA"/>
              </w:rPr>
              <w:t>Soustraction</w:t>
            </w:r>
          </w:p>
          <w:p w14:paraId="168049C6" w14:textId="5277027A" w:rsidR="00F97D1A" w:rsidRPr="0027057D" w:rsidRDefault="00F97D1A" w:rsidP="00941126">
            <w:pPr>
              <w:pStyle w:val="Corpsdetexte"/>
              <w:keepNext/>
              <w:keepLines/>
              <w:spacing w:after="0"/>
              <w:rPr>
                <w:sz w:val="16"/>
                <w:szCs w:val="16"/>
                <w:lang w:val="fr-CA"/>
              </w:rPr>
            </w:pPr>
            <w:r w:rsidRPr="0027057D">
              <w:rPr>
                <w:sz w:val="16"/>
                <w:szCs w:val="16"/>
                <w:lang w:val="fr-CA"/>
              </w:rPr>
              <w:t xml:space="preserve">Exemples : </w:t>
            </w:r>
            <w:r w:rsidR="0027057D">
              <w:rPr>
                <w:sz w:val="16"/>
                <w:szCs w:val="16"/>
                <w:lang w:val="fr-CA"/>
              </w:rPr>
              <w:t xml:space="preserve"> </w:t>
            </w:r>
            <w:r w:rsidRPr="0027057D">
              <w:rPr>
                <w:sz w:val="16"/>
                <w:szCs w:val="16"/>
                <w:lang w:val="fr-CA"/>
              </w:rPr>
              <w:t>5 - 2 donne 3</w:t>
            </w:r>
            <w:r w:rsidR="0027057D">
              <w:rPr>
                <w:sz w:val="16"/>
                <w:szCs w:val="16"/>
                <w:lang w:val="fr-CA"/>
              </w:rPr>
              <w:t xml:space="preserve">, </w:t>
            </w:r>
            <w:r w:rsidRPr="0027057D">
              <w:rPr>
                <w:sz w:val="16"/>
                <w:szCs w:val="16"/>
                <w:lang w:val="fr-CA"/>
              </w:rPr>
              <w:t>20.5 – 16.3 donne 4.2</w:t>
            </w:r>
          </w:p>
        </w:tc>
      </w:tr>
      <w:tr w:rsidR="00F97D1A" w:rsidRPr="007B6966" w14:paraId="4DE83D2C" w14:textId="77777777" w:rsidTr="008D06F8">
        <w:tc>
          <w:tcPr>
            <w:tcW w:w="2093" w:type="dxa"/>
            <w:shd w:val="clear" w:color="auto" w:fill="auto"/>
          </w:tcPr>
          <w:p w14:paraId="1E0ABAFF" w14:textId="77777777" w:rsidR="00F97D1A" w:rsidRPr="0027057D" w:rsidRDefault="00F97D1A" w:rsidP="00941126">
            <w:pPr>
              <w:pStyle w:val="Corpsdetexte"/>
              <w:keepNext/>
              <w:keepLines/>
              <w:spacing w:after="0"/>
              <w:rPr>
                <w:sz w:val="16"/>
                <w:szCs w:val="16"/>
                <w:lang w:val="fr-CA"/>
              </w:rPr>
            </w:pPr>
            <w:r w:rsidRPr="0027057D">
              <w:rPr>
                <w:sz w:val="16"/>
                <w:szCs w:val="16"/>
                <w:lang w:val="fr-CA"/>
              </w:rPr>
              <w:t>*</w:t>
            </w:r>
          </w:p>
        </w:tc>
        <w:tc>
          <w:tcPr>
            <w:tcW w:w="3118" w:type="dxa"/>
            <w:shd w:val="clear" w:color="auto" w:fill="auto"/>
          </w:tcPr>
          <w:p w14:paraId="1CB47D17" w14:textId="77777777" w:rsidR="00F97D1A" w:rsidRPr="0027057D" w:rsidRDefault="00F97D1A" w:rsidP="00941126">
            <w:pPr>
              <w:pStyle w:val="Corpsdetexte"/>
              <w:keepNext/>
              <w:keepLines/>
              <w:spacing w:after="0"/>
              <w:rPr>
                <w:sz w:val="16"/>
                <w:szCs w:val="16"/>
                <w:lang w:val="fr-CA"/>
              </w:rPr>
            </w:pPr>
            <w:r w:rsidRPr="0027057D">
              <w:rPr>
                <w:sz w:val="16"/>
                <w:szCs w:val="16"/>
                <w:lang w:val="fr-CA"/>
              </w:rPr>
              <w:t>Multiplication</w:t>
            </w:r>
          </w:p>
          <w:p w14:paraId="397162CE" w14:textId="4081BDFF" w:rsidR="00F97D1A" w:rsidRPr="0027057D" w:rsidRDefault="00F97D1A" w:rsidP="00941126">
            <w:pPr>
              <w:pStyle w:val="Corpsdetexte"/>
              <w:keepNext/>
              <w:keepLines/>
              <w:spacing w:after="0"/>
              <w:rPr>
                <w:sz w:val="16"/>
                <w:szCs w:val="16"/>
                <w:lang w:val="fr-CA"/>
              </w:rPr>
            </w:pPr>
            <w:r w:rsidRPr="0027057D">
              <w:rPr>
                <w:sz w:val="16"/>
                <w:szCs w:val="16"/>
                <w:lang w:val="fr-CA"/>
              </w:rPr>
              <w:t>Exemple : 3 * 4 donne 12</w:t>
            </w:r>
          </w:p>
        </w:tc>
      </w:tr>
      <w:tr w:rsidR="00F97D1A" w:rsidRPr="007B6966" w14:paraId="4C93A8B3" w14:textId="77777777" w:rsidTr="008D06F8">
        <w:tc>
          <w:tcPr>
            <w:tcW w:w="2093" w:type="dxa"/>
            <w:shd w:val="clear" w:color="auto" w:fill="auto"/>
          </w:tcPr>
          <w:p w14:paraId="617F8DA2" w14:textId="77777777" w:rsidR="00F97D1A" w:rsidRPr="0027057D" w:rsidRDefault="00F97D1A" w:rsidP="00941126">
            <w:pPr>
              <w:pStyle w:val="Corpsdetexte"/>
              <w:keepNext/>
              <w:keepLines/>
              <w:spacing w:after="0"/>
              <w:rPr>
                <w:sz w:val="16"/>
                <w:szCs w:val="16"/>
                <w:lang w:val="fr-CA"/>
              </w:rPr>
            </w:pPr>
            <w:r w:rsidRPr="0027057D">
              <w:rPr>
                <w:sz w:val="16"/>
                <w:szCs w:val="16"/>
                <w:lang w:val="fr-CA"/>
              </w:rPr>
              <w:t>/</w:t>
            </w:r>
          </w:p>
        </w:tc>
        <w:tc>
          <w:tcPr>
            <w:tcW w:w="3118" w:type="dxa"/>
            <w:shd w:val="clear" w:color="auto" w:fill="auto"/>
          </w:tcPr>
          <w:p w14:paraId="75697915" w14:textId="77777777" w:rsidR="00F97D1A" w:rsidRPr="0027057D" w:rsidRDefault="00F97D1A" w:rsidP="00941126">
            <w:pPr>
              <w:pStyle w:val="Corpsdetexte"/>
              <w:keepNext/>
              <w:keepLines/>
              <w:spacing w:after="0"/>
              <w:rPr>
                <w:sz w:val="16"/>
                <w:szCs w:val="16"/>
                <w:lang w:val="fr-CA"/>
              </w:rPr>
            </w:pPr>
            <w:r w:rsidRPr="0027057D">
              <w:rPr>
                <w:sz w:val="16"/>
                <w:szCs w:val="16"/>
                <w:lang w:val="fr-CA"/>
              </w:rPr>
              <w:t>Division</w:t>
            </w:r>
          </w:p>
          <w:p w14:paraId="0E1B68E4" w14:textId="3966856C" w:rsidR="00F97D1A" w:rsidRPr="0027057D" w:rsidRDefault="00F97D1A" w:rsidP="00941126">
            <w:pPr>
              <w:pStyle w:val="Corpsdetexte"/>
              <w:keepNext/>
              <w:keepLines/>
              <w:spacing w:after="0"/>
              <w:rPr>
                <w:sz w:val="16"/>
                <w:szCs w:val="16"/>
                <w:lang w:val="fr-CA"/>
              </w:rPr>
            </w:pPr>
            <w:r w:rsidRPr="0027057D">
              <w:rPr>
                <w:sz w:val="16"/>
                <w:szCs w:val="16"/>
                <w:lang w:val="fr-CA"/>
              </w:rPr>
              <w:t>Exemples :</w:t>
            </w:r>
            <w:r w:rsidR="0027057D">
              <w:rPr>
                <w:sz w:val="16"/>
                <w:szCs w:val="16"/>
                <w:lang w:val="fr-CA"/>
              </w:rPr>
              <w:t xml:space="preserve"> </w:t>
            </w:r>
            <w:r w:rsidRPr="0027057D">
              <w:rPr>
                <w:sz w:val="16"/>
                <w:szCs w:val="16"/>
                <w:lang w:val="fr-CA"/>
              </w:rPr>
              <w:t>16 / 5 donne 3</w:t>
            </w:r>
            <w:r w:rsidR="0027057D">
              <w:rPr>
                <w:sz w:val="16"/>
                <w:szCs w:val="16"/>
                <w:lang w:val="fr-CA"/>
              </w:rPr>
              <w:t xml:space="preserve">, </w:t>
            </w:r>
            <w:r w:rsidRPr="0027057D">
              <w:rPr>
                <w:sz w:val="16"/>
                <w:szCs w:val="16"/>
                <w:lang w:val="fr-CA"/>
              </w:rPr>
              <w:t>16.0 / 5.0 donne 3.2</w:t>
            </w:r>
          </w:p>
        </w:tc>
      </w:tr>
      <w:tr w:rsidR="00F97D1A" w:rsidRPr="007B6966" w14:paraId="0E7BAACF" w14:textId="77777777" w:rsidTr="008D06F8">
        <w:tc>
          <w:tcPr>
            <w:tcW w:w="2093" w:type="dxa"/>
            <w:shd w:val="clear" w:color="auto" w:fill="auto"/>
          </w:tcPr>
          <w:p w14:paraId="57BBCBDE" w14:textId="77777777" w:rsidR="00F97D1A" w:rsidRPr="0027057D" w:rsidRDefault="00F97D1A" w:rsidP="00941126">
            <w:pPr>
              <w:pStyle w:val="Corpsdetexte"/>
              <w:keepNext/>
              <w:keepLines/>
              <w:spacing w:after="0"/>
              <w:rPr>
                <w:sz w:val="16"/>
                <w:szCs w:val="16"/>
                <w:lang w:val="fr-CA"/>
              </w:rPr>
            </w:pPr>
            <w:r w:rsidRPr="0027057D">
              <w:rPr>
                <w:sz w:val="16"/>
                <w:szCs w:val="16"/>
                <w:lang w:val="fr-CA"/>
              </w:rPr>
              <w:t>%</w:t>
            </w:r>
          </w:p>
        </w:tc>
        <w:tc>
          <w:tcPr>
            <w:tcW w:w="3118" w:type="dxa"/>
            <w:shd w:val="clear" w:color="auto" w:fill="auto"/>
          </w:tcPr>
          <w:p w14:paraId="5A88F29E" w14:textId="77777777" w:rsidR="00F97D1A" w:rsidRPr="0027057D" w:rsidRDefault="00F97D1A" w:rsidP="00941126">
            <w:pPr>
              <w:pStyle w:val="Corpsdetexte"/>
              <w:keepNext/>
              <w:keepLines/>
              <w:spacing w:after="0"/>
              <w:rPr>
                <w:sz w:val="16"/>
                <w:szCs w:val="16"/>
                <w:lang w:val="fr-CA"/>
              </w:rPr>
            </w:pPr>
            <w:r w:rsidRPr="0027057D">
              <w:rPr>
                <w:sz w:val="16"/>
                <w:szCs w:val="16"/>
                <w:lang w:val="fr-CA"/>
              </w:rPr>
              <w:t>Reste après division entière</w:t>
            </w:r>
          </w:p>
          <w:p w14:paraId="13FA903A" w14:textId="144EC109" w:rsidR="00F97D1A" w:rsidRPr="0027057D" w:rsidRDefault="00F97D1A" w:rsidP="00941126">
            <w:pPr>
              <w:pStyle w:val="Corpsdetexte"/>
              <w:keepNext/>
              <w:keepLines/>
              <w:spacing w:after="0"/>
              <w:rPr>
                <w:sz w:val="16"/>
                <w:szCs w:val="16"/>
                <w:lang w:val="fr-CA"/>
              </w:rPr>
            </w:pPr>
            <w:r w:rsidRPr="0027057D">
              <w:rPr>
                <w:sz w:val="16"/>
                <w:szCs w:val="16"/>
                <w:lang w:val="fr-CA"/>
              </w:rPr>
              <w:t>Exemples :</w:t>
            </w:r>
            <w:r w:rsidR="0027057D">
              <w:rPr>
                <w:sz w:val="16"/>
                <w:szCs w:val="16"/>
                <w:lang w:val="fr-CA"/>
              </w:rPr>
              <w:t xml:space="preserve"> </w:t>
            </w:r>
            <w:r w:rsidRPr="0027057D">
              <w:rPr>
                <w:sz w:val="16"/>
                <w:szCs w:val="16"/>
                <w:lang w:val="fr-CA"/>
              </w:rPr>
              <w:t>16 % 4 donne 0</w:t>
            </w:r>
            <w:r w:rsidR="0027057D">
              <w:rPr>
                <w:sz w:val="16"/>
                <w:szCs w:val="16"/>
                <w:lang w:val="fr-CA"/>
              </w:rPr>
              <w:t xml:space="preserve">, </w:t>
            </w:r>
            <w:r w:rsidRPr="0027057D">
              <w:rPr>
                <w:sz w:val="16"/>
                <w:szCs w:val="16"/>
                <w:lang w:val="fr-CA"/>
              </w:rPr>
              <w:t>16 % 5 donne 1</w:t>
            </w:r>
          </w:p>
        </w:tc>
      </w:tr>
    </w:tbl>
    <w:p w14:paraId="17FADC43" w14:textId="77777777" w:rsidR="00E67D10" w:rsidRDefault="00E67D10" w:rsidP="00F97D1A">
      <w:pPr>
        <w:pStyle w:val="Corpsdetexte"/>
        <w:rPr>
          <w:lang w:val="fr-CA"/>
        </w:rPr>
      </w:pPr>
    </w:p>
    <w:p w14:paraId="0DE0C0E6" w14:textId="0047642B" w:rsidR="00E67D10" w:rsidRDefault="00E67D10" w:rsidP="00F97D1A">
      <w:pPr>
        <w:pStyle w:val="Corpsdetexte"/>
        <w:rPr>
          <w:lang w:val="fr-CA"/>
        </w:rPr>
      </w:pPr>
      <w:r>
        <w:rPr>
          <w:lang w:val="fr-CA"/>
        </w:rPr>
        <w:t>La division des nombres entiers positifs se fait comme à la petite école : le résultat de la division est un entier qui représente le nombre de fois que le diviseur peut être soustrait au numérateur sans obtenir un résultat négatif. Par exemple, 4/4, 5/4 et 7/4 donnent toutes comme réponse le quotient 1.</w:t>
      </w:r>
      <w:r w:rsidR="00B40E22">
        <w:rPr>
          <w:lang w:val="fr-CA"/>
        </w:rPr>
        <w:t xml:space="preserve"> Le reste de la division est obtenu avec le symbole %. On peut vérifier que l’entier x divise l’entier y en comparant y % x avec la valeur zéro.</w:t>
      </w:r>
    </w:p>
    <w:p w14:paraId="0D353DF9" w14:textId="3144726A" w:rsidR="00E67D10" w:rsidRDefault="00E67D10" w:rsidP="00F97D1A">
      <w:pPr>
        <w:pStyle w:val="Corpsdetexte"/>
        <w:rPr>
          <w:lang w:val="fr-CA"/>
        </w:rPr>
      </w:pPr>
      <w:r>
        <w:rPr>
          <w:lang w:val="fr-CA"/>
        </w:rPr>
        <w:t>La division par zéro</w:t>
      </w:r>
      <w:r w:rsidR="00B40E22">
        <w:rPr>
          <w:lang w:val="fr-CA"/>
        </w:rPr>
        <w:t xml:space="preserve"> (avec / ou %)</w:t>
      </w:r>
      <w:r>
        <w:rPr>
          <w:lang w:val="fr-CA"/>
        </w:rPr>
        <w:t xml:space="preserve"> dans le cas des entiers génère une erreur et peut terminer un programme. La division par zéro dans le cas des nombres </w:t>
      </w:r>
      <w:r w:rsidR="00B40E22">
        <w:rPr>
          <w:lang w:val="fr-CA"/>
        </w:rPr>
        <w:lastRenderedPageBreak/>
        <w:t>à virgule flottante est permise, mais elle génère une valeur infinie ou la valeur NaN.</w:t>
      </w:r>
    </w:p>
    <w:p w14:paraId="6E0DD1D4" w14:textId="79D7ECAE" w:rsidR="00B0289E" w:rsidRDefault="00B40E22" w:rsidP="00B0289E">
      <w:pPr>
        <w:pStyle w:val="Corpsdetexte"/>
        <w:rPr>
          <w:lang w:val="fr-CA"/>
        </w:rPr>
      </w:pPr>
      <w:r>
        <w:rPr>
          <w:lang w:val="fr-CA"/>
        </w:rPr>
        <w:t>Dans le cas d’une operation arithmétique dont le résultat ne peut pas être représenter par le type choisi, un résultat incorrect peut être obtenu.</w:t>
      </w:r>
      <w:r w:rsidR="00B0289E">
        <w:rPr>
          <w:lang w:val="fr-CA"/>
        </w:rPr>
        <w:t xml:space="preserve"> Il est de votre responsabilité de vérifier que le résultat du calcul peut être représenté.</w:t>
      </w:r>
    </w:p>
    <w:p w14:paraId="2337A568" w14:textId="2C57A1B6" w:rsidR="00B0289E" w:rsidRDefault="00B0289E" w:rsidP="00B0289E">
      <w:pPr>
        <w:pStyle w:val="Corpsdetexte"/>
        <w:rPr>
          <w:lang w:val="fr-CA"/>
        </w:rPr>
      </w:pPr>
      <w:r w:rsidRPr="008F4075">
        <w:rPr>
          <w:b/>
          <w:bCs/>
          <w:lang w:val="fr-CA"/>
        </w:rPr>
        <w:t>Exemple</w:t>
      </w:r>
      <w:r>
        <w:rPr>
          <w:lang w:val="fr-CA"/>
        </w:rPr>
        <w:t xml:space="preserve">. Le </w:t>
      </w:r>
      <w:r>
        <w:rPr>
          <w:i/>
          <w:iCs/>
          <w:lang w:val="fr-CA"/>
        </w:rPr>
        <w:t>int</w:t>
      </w:r>
      <w:r>
        <w:rPr>
          <w:lang w:val="fr-CA"/>
        </w:rPr>
        <w:t xml:space="preserve"> </w:t>
      </w:r>
      <w:r w:rsidRPr="00B0289E">
        <w:rPr>
          <w:lang w:val="fr-CA"/>
        </w:rPr>
        <w:t>2000000000</w:t>
      </w:r>
      <w:r>
        <w:rPr>
          <w:lang w:val="fr-CA"/>
        </w:rPr>
        <w:t xml:space="preserve"> ajouté au </w:t>
      </w:r>
      <w:r w:rsidRPr="001A7E12">
        <w:rPr>
          <w:i/>
          <w:iCs/>
          <w:lang w:val="fr-CA"/>
        </w:rPr>
        <w:t>int</w:t>
      </w:r>
      <w:r>
        <w:rPr>
          <w:lang w:val="fr-CA"/>
        </w:rPr>
        <w:t xml:space="preserve"> </w:t>
      </w:r>
      <w:r w:rsidRPr="00B0289E">
        <w:rPr>
          <w:lang w:val="fr-CA"/>
        </w:rPr>
        <w:t>2000000000</w:t>
      </w:r>
      <w:r>
        <w:rPr>
          <w:lang w:val="fr-CA"/>
        </w:rPr>
        <w:t xml:space="preserve"> donne la valeur </w:t>
      </w:r>
      <w:r w:rsidRPr="00B0289E">
        <w:rPr>
          <w:lang w:val="fr-CA"/>
        </w:rPr>
        <w:t>-294967296</w:t>
      </w:r>
      <w:r>
        <w:rPr>
          <w:lang w:val="fr-CA"/>
        </w:rPr>
        <w:t> :</w:t>
      </w:r>
    </w:p>
    <w:p w14:paraId="549881E6" w14:textId="77777777" w:rsidR="00B0289E" w:rsidRPr="00B0289E" w:rsidRDefault="00B0289E" w:rsidP="00B0289E">
      <w:pPr>
        <w:pStyle w:val="CodeJava9pt"/>
        <w:rPr>
          <w:lang w:val="fr-CA"/>
        </w:rPr>
      </w:pPr>
      <w:r w:rsidRPr="00B0289E">
        <w:rPr>
          <w:lang w:val="fr-CA"/>
        </w:rPr>
        <w:t xml:space="preserve">    int x = 2000000000;</w:t>
      </w:r>
    </w:p>
    <w:p w14:paraId="38E38B46" w14:textId="79BC47B7" w:rsidR="00B0289E" w:rsidRDefault="00B0289E" w:rsidP="00B0289E">
      <w:pPr>
        <w:pStyle w:val="CodeJava9pt"/>
        <w:rPr>
          <w:lang w:val="fr-CA"/>
        </w:rPr>
      </w:pPr>
      <w:r w:rsidRPr="00B0289E">
        <w:rPr>
          <w:lang w:val="fr-CA"/>
        </w:rPr>
        <w:t xml:space="preserve">    int y = 2000000000;</w:t>
      </w:r>
    </w:p>
    <w:p w14:paraId="0C62D333" w14:textId="504BDD7E" w:rsidR="00B0289E" w:rsidRDefault="00B0289E" w:rsidP="00B0289E">
      <w:pPr>
        <w:pStyle w:val="CodeJava9pt"/>
        <w:rPr>
          <w:lang w:val="fr-CA"/>
        </w:rPr>
      </w:pPr>
      <w:r>
        <w:rPr>
          <w:lang w:val="fr-CA"/>
        </w:rPr>
        <w:t xml:space="preserve">    int z = x + y; // = </w:t>
      </w:r>
      <w:r w:rsidRPr="00B0289E">
        <w:rPr>
          <w:lang w:val="fr-CA"/>
        </w:rPr>
        <w:t>-294967296</w:t>
      </w:r>
      <w:r>
        <w:rPr>
          <w:lang w:val="fr-CA"/>
        </w:rPr>
        <w:t> </w:t>
      </w:r>
    </w:p>
    <w:p w14:paraId="12194236" w14:textId="77777777" w:rsidR="00B0289E" w:rsidRDefault="00B0289E" w:rsidP="00F97D1A">
      <w:pPr>
        <w:pStyle w:val="Corpsdetexte"/>
        <w:rPr>
          <w:lang w:val="fr-CA"/>
        </w:rPr>
      </w:pPr>
    </w:p>
    <w:p w14:paraId="79F2E502" w14:textId="0254E0C5" w:rsidR="00F97D1A" w:rsidRDefault="00F97D1A" w:rsidP="00F97D1A">
      <w:pPr>
        <w:pStyle w:val="Corpsdetexte"/>
        <w:rPr>
          <w:lang w:val="fr-CA"/>
        </w:rPr>
      </w:pPr>
      <w:r>
        <w:rPr>
          <w:lang w:val="fr-CA"/>
        </w:rPr>
        <w:t xml:space="preserve">Il est permis de former des expressions arithmétiques complexes en combinant les opérations au besoin. Comme pour les conventions mathématiques usuelles, lorsqu’il y a plusieurs opérations, les opérations à plus grande priorité sont effectuées en premier. À priorité égale, les opérations sont effectuées de gauche à droite. Le tableau suivant montre la priorité des opérateurs en ordre décroissant de priorité. Le + et - </w:t>
      </w:r>
      <w:r w:rsidRPr="00C11A69">
        <w:rPr>
          <w:i/>
          <w:iCs/>
          <w:lang w:val="fr-CA"/>
        </w:rPr>
        <w:t>unaires</w:t>
      </w:r>
      <w:r>
        <w:rPr>
          <w:lang w:val="fr-CA"/>
        </w:rPr>
        <w:t xml:space="preserve"> servent à préciser le signe d’une valeur numérique comme dans +3 ou -15, le + étant toujours facultatif.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1276"/>
      </w:tblGrid>
      <w:tr w:rsidR="00F97D1A" w:rsidRPr="007B6966" w14:paraId="1DB8B098" w14:textId="77777777" w:rsidTr="008D06F8">
        <w:tc>
          <w:tcPr>
            <w:tcW w:w="2093" w:type="dxa"/>
            <w:shd w:val="clear" w:color="auto" w:fill="auto"/>
          </w:tcPr>
          <w:p w14:paraId="764867F9" w14:textId="77777777" w:rsidR="00F97D1A" w:rsidRPr="0027057D" w:rsidRDefault="00F97D1A" w:rsidP="008D06F8">
            <w:pPr>
              <w:pStyle w:val="Corpsdetexte"/>
              <w:spacing w:after="0"/>
              <w:rPr>
                <w:b/>
                <w:bCs/>
                <w:sz w:val="16"/>
                <w:szCs w:val="16"/>
                <w:lang w:val="fr-CA"/>
              </w:rPr>
            </w:pPr>
            <w:r w:rsidRPr="0027057D">
              <w:rPr>
                <w:b/>
                <w:bCs/>
                <w:sz w:val="16"/>
                <w:szCs w:val="16"/>
                <w:lang w:val="fr-CA"/>
              </w:rPr>
              <w:t>Opération</w:t>
            </w:r>
          </w:p>
        </w:tc>
        <w:tc>
          <w:tcPr>
            <w:tcW w:w="1276" w:type="dxa"/>
            <w:shd w:val="clear" w:color="auto" w:fill="auto"/>
          </w:tcPr>
          <w:p w14:paraId="52C9AB2D" w14:textId="77777777" w:rsidR="00F97D1A" w:rsidRPr="0027057D" w:rsidRDefault="00F97D1A" w:rsidP="008D06F8">
            <w:pPr>
              <w:pStyle w:val="Corpsdetexte"/>
              <w:spacing w:after="0"/>
              <w:rPr>
                <w:b/>
                <w:bCs/>
                <w:sz w:val="16"/>
                <w:szCs w:val="16"/>
                <w:lang w:val="fr-CA"/>
              </w:rPr>
            </w:pPr>
            <w:r w:rsidRPr="0027057D">
              <w:rPr>
                <w:b/>
                <w:bCs/>
                <w:sz w:val="16"/>
                <w:szCs w:val="16"/>
                <w:lang w:val="fr-CA"/>
              </w:rPr>
              <w:t>Priorité</w:t>
            </w:r>
          </w:p>
        </w:tc>
      </w:tr>
      <w:tr w:rsidR="00F97D1A" w:rsidRPr="007B6966" w14:paraId="543ABDB1" w14:textId="77777777" w:rsidTr="008D06F8">
        <w:tc>
          <w:tcPr>
            <w:tcW w:w="2093" w:type="dxa"/>
            <w:shd w:val="clear" w:color="auto" w:fill="auto"/>
          </w:tcPr>
          <w:p w14:paraId="515B897D" w14:textId="77777777" w:rsidR="00F97D1A" w:rsidRPr="0027057D" w:rsidRDefault="00F97D1A" w:rsidP="008D06F8">
            <w:pPr>
              <w:pStyle w:val="Corpsdetexte"/>
              <w:spacing w:after="0"/>
              <w:rPr>
                <w:sz w:val="16"/>
                <w:szCs w:val="16"/>
                <w:lang w:val="fr-CA"/>
              </w:rPr>
            </w:pPr>
            <w:r w:rsidRPr="0027057D">
              <w:rPr>
                <w:sz w:val="16"/>
                <w:szCs w:val="16"/>
                <w:lang w:val="fr-CA"/>
              </w:rPr>
              <w:t>(,)</w:t>
            </w:r>
          </w:p>
        </w:tc>
        <w:tc>
          <w:tcPr>
            <w:tcW w:w="1276" w:type="dxa"/>
            <w:shd w:val="clear" w:color="auto" w:fill="auto"/>
          </w:tcPr>
          <w:p w14:paraId="3FB66B2F" w14:textId="77777777" w:rsidR="00F97D1A" w:rsidRPr="0027057D" w:rsidRDefault="00F97D1A" w:rsidP="008D06F8">
            <w:pPr>
              <w:pStyle w:val="Corpsdetexte"/>
              <w:spacing w:after="0"/>
              <w:rPr>
                <w:sz w:val="16"/>
                <w:szCs w:val="16"/>
                <w:lang w:val="fr-CA"/>
              </w:rPr>
            </w:pPr>
            <w:r w:rsidRPr="0027057D">
              <w:rPr>
                <w:sz w:val="16"/>
                <w:szCs w:val="16"/>
                <w:lang w:val="fr-CA"/>
              </w:rPr>
              <w:t>0</w:t>
            </w:r>
          </w:p>
        </w:tc>
      </w:tr>
      <w:tr w:rsidR="00F97D1A" w:rsidRPr="007B6966" w14:paraId="4481DE7E" w14:textId="77777777" w:rsidTr="008D06F8">
        <w:tc>
          <w:tcPr>
            <w:tcW w:w="2093" w:type="dxa"/>
            <w:shd w:val="clear" w:color="auto" w:fill="auto"/>
          </w:tcPr>
          <w:p w14:paraId="6C8C2469" w14:textId="77777777" w:rsidR="00F97D1A" w:rsidRPr="0027057D" w:rsidRDefault="00F97D1A" w:rsidP="008D06F8">
            <w:pPr>
              <w:pStyle w:val="Corpsdetexte"/>
              <w:spacing w:after="0"/>
              <w:rPr>
                <w:sz w:val="16"/>
                <w:szCs w:val="16"/>
                <w:lang w:val="fr-CA"/>
              </w:rPr>
            </w:pPr>
            <w:r w:rsidRPr="0027057D">
              <w:rPr>
                <w:sz w:val="16"/>
                <w:szCs w:val="16"/>
                <w:lang w:val="fr-CA"/>
              </w:rPr>
              <w:t>+, - unaires</w:t>
            </w:r>
          </w:p>
        </w:tc>
        <w:tc>
          <w:tcPr>
            <w:tcW w:w="1276" w:type="dxa"/>
            <w:shd w:val="clear" w:color="auto" w:fill="auto"/>
          </w:tcPr>
          <w:p w14:paraId="575DCCAD" w14:textId="77777777" w:rsidR="00F97D1A" w:rsidRPr="0027057D" w:rsidRDefault="00F97D1A" w:rsidP="008D06F8">
            <w:pPr>
              <w:pStyle w:val="Corpsdetexte"/>
              <w:spacing w:after="0"/>
              <w:rPr>
                <w:sz w:val="16"/>
                <w:szCs w:val="16"/>
                <w:lang w:val="fr-CA"/>
              </w:rPr>
            </w:pPr>
            <w:r w:rsidRPr="0027057D">
              <w:rPr>
                <w:sz w:val="16"/>
                <w:szCs w:val="16"/>
                <w:lang w:val="fr-CA"/>
              </w:rPr>
              <w:t>1</w:t>
            </w:r>
          </w:p>
        </w:tc>
      </w:tr>
      <w:tr w:rsidR="00F97D1A" w:rsidRPr="007B6966" w14:paraId="042E9DB0" w14:textId="77777777" w:rsidTr="0027057D">
        <w:trPr>
          <w:trHeight w:val="52"/>
        </w:trPr>
        <w:tc>
          <w:tcPr>
            <w:tcW w:w="2093" w:type="dxa"/>
            <w:shd w:val="clear" w:color="auto" w:fill="auto"/>
          </w:tcPr>
          <w:p w14:paraId="454152DA" w14:textId="77777777" w:rsidR="00F97D1A" w:rsidRPr="0027057D" w:rsidRDefault="00F97D1A" w:rsidP="008D06F8">
            <w:pPr>
              <w:pStyle w:val="Corpsdetexte"/>
              <w:spacing w:after="0"/>
              <w:rPr>
                <w:sz w:val="16"/>
                <w:szCs w:val="16"/>
                <w:lang w:val="fr-CA"/>
              </w:rPr>
            </w:pPr>
            <w:r w:rsidRPr="0027057D">
              <w:rPr>
                <w:sz w:val="16"/>
                <w:szCs w:val="16"/>
                <w:lang w:val="fr-CA"/>
              </w:rPr>
              <w:t>*, /, %</w:t>
            </w:r>
          </w:p>
        </w:tc>
        <w:tc>
          <w:tcPr>
            <w:tcW w:w="1276" w:type="dxa"/>
            <w:shd w:val="clear" w:color="auto" w:fill="auto"/>
          </w:tcPr>
          <w:p w14:paraId="76144F2E" w14:textId="77777777" w:rsidR="00F97D1A" w:rsidRPr="0027057D" w:rsidRDefault="00F97D1A" w:rsidP="008D06F8">
            <w:pPr>
              <w:pStyle w:val="Corpsdetexte"/>
              <w:spacing w:after="0"/>
              <w:rPr>
                <w:sz w:val="16"/>
                <w:szCs w:val="16"/>
                <w:lang w:val="fr-CA"/>
              </w:rPr>
            </w:pPr>
            <w:r w:rsidRPr="0027057D">
              <w:rPr>
                <w:sz w:val="16"/>
                <w:szCs w:val="16"/>
                <w:lang w:val="fr-CA"/>
              </w:rPr>
              <w:t>2</w:t>
            </w:r>
          </w:p>
        </w:tc>
      </w:tr>
      <w:tr w:rsidR="00F97D1A" w:rsidRPr="007B6966" w14:paraId="7D9722C8" w14:textId="77777777" w:rsidTr="008D06F8">
        <w:tc>
          <w:tcPr>
            <w:tcW w:w="2093" w:type="dxa"/>
            <w:shd w:val="clear" w:color="auto" w:fill="auto"/>
          </w:tcPr>
          <w:p w14:paraId="0B6413BA" w14:textId="77777777" w:rsidR="00F97D1A" w:rsidRPr="0027057D" w:rsidRDefault="00F97D1A" w:rsidP="008D06F8">
            <w:pPr>
              <w:pStyle w:val="Corpsdetexte"/>
              <w:spacing w:after="0"/>
              <w:rPr>
                <w:sz w:val="16"/>
                <w:szCs w:val="16"/>
                <w:lang w:val="fr-CA"/>
              </w:rPr>
            </w:pPr>
            <w:r w:rsidRPr="0027057D">
              <w:rPr>
                <w:sz w:val="16"/>
                <w:szCs w:val="16"/>
                <w:lang w:val="fr-CA"/>
              </w:rPr>
              <w:t>+, - binaires</w:t>
            </w:r>
          </w:p>
        </w:tc>
        <w:tc>
          <w:tcPr>
            <w:tcW w:w="1276" w:type="dxa"/>
            <w:shd w:val="clear" w:color="auto" w:fill="auto"/>
          </w:tcPr>
          <w:p w14:paraId="19556F2F" w14:textId="77777777" w:rsidR="00F97D1A" w:rsidRPr="0027057D" w:rsidRDefault="00F97D1A" w:rsidP="008D06F8">
            <w:pPr>
              <w:pStyle w:val="Corpsdetexte"/>
              <w:spacing w:after="0"/>
              <w:rPr>
                <w:sz w:val="16"/>
                <w:szCs w:val="16"/>
                <w:lang w:val="fr-CA"/>
              </w:rPr>
            </w:pPr>
            <w:r w:rsidRPr="0027057D">
              <w:rPr>
                <w:sz w:val="16"/>
                <w:szCs w:val="16"/>
                <w:lang w:val="fr-CA"/>
              </w:rPr>
              <w:t>3</w:t>
            </w:r>
          </w:p>
        </w:tc>
      </w:tr>
    </w:tbl>
    <w:p w14:paraId="2A1E4227" w14:textId="77777777" w:rsidR="00F97D1A" w:rsidRDefault="00F97D1A" w:rsidP="00F97D1A">
      <w:pPr>
        <w:pStyle w:val="Corpsdetexte"/>
        <w:rPr>
          <w:lang w:val="fr-CA"/>
        </w:rPr>
      </w:pPr>
    </w:p>
    <w:p w14:paraId="65DC906E" w14:textId="77777777" w:rsidR="00F97D1A" w:rsidRDefault="00F97D1A" w:rsidP="00F97D1A">
      <w:pPr>
        <w:pStyle w:val="Corpsdetexte"/>
        <w:rPr>
          <w:lang w:val="fr-CA"/>
        </w:rPr>
      </w:pPr>
      <w:r w:rsidRPr="001755C1">
        <w:rPr>
          <w:b/>
          <w:bCs/>
          <w:lang w:val="fr-CA"/>
        </w:rPr>
        <w:t>Exemple</w:t>
      </w:r>
      <w:r>
        <w:rPr>
          <w:b/>
          <w:bCs/>
          <w:lang w:val="fr-CA"/>
        </w:rPr>
        <w:t xml:space="preserve"> illustrant les priorités</w:t>
      </w:r>
      <w:r>
        <w:rPr>
          <w:lang w:val="fr-CA"/>
        </w:rPr>
        <w:t xml:space="preserve">. L’expression suivante </w:t>
      </w:r>
    </w:p>
    <w:p w14:paraId="599DC9FD" w14:textId="44C22DE5" w:rsidR="00F97D1A" w:rsidRPr="00A16A27" w:rsidRDefault="0038346A" w:rsidP="00F97D1A">
      <w:pPr>
        <w:pStyle w:val="Corpsdetexte"/>
        <w:ind w:firstLine="720"/>
        <w:rPr>
          <w:rFonts w:ascii="Courier New" w:hAnsi="Courier New" w:cs="Courier New"/>
          <w:sz w:val="18"/>
          <w:szCs w:val="18"/>
          <w:lang w:val="fr-CA"/>
        </w:rPr>
      </w:pPr>
      <w:r>
        <w:rPr>
          <w:rFonts w:ascii="Courier New" w:hAnsi="Courier New" w:cs="Courier New"/>
          <w:sz w:val="18"/>
          <w:szCs w:val="18"/>
          <w:lang w:val="fr-CA"/>
        </w:rPr>
        <w:t xml:space="preserve">3 + 2 * </w:t>
      </w:r>
      <w:r w:rsidR="00941126">
        <w:rPr>
          <w:rFonts w:ascii="Courier New" w:hAnsi="Courier New" w:cs="Courier New"/>
          <w:sz w:val="18"/>
          <w:szCs w:val="18"/>
          <w:lang w:val="fr-CA"/>
        </w:rPr>
        <w:t>6</w:t>
      </w:r>
      <w:r>
        <w:rPr>
          <w:rFonts w:ascii="Courier New" w:hAnsi="Courier New" w:cs="Courier New"/>
          <w:sz w:val="18"/>
          <w:szCs w:val="18"/>
          <w:lang w:val="fr-CA"/>
        </w:rPr>
        <w:t xml:space="preserve"> </w:t>
      </w:r>
      <w:r w:rsidR="00F97D1A" w:rsidRPr="00A16A27">
        <w:rPr>
          <w:rFonts w:ascii="Courier New" w:hAnsi="Courier New" w:cs="Courier New"/>
          <w:sz w:val="18"/>
          <w:szCs w:val="18"/>
          <w:lang w:val="fr-CA"/>
        </w:rPr>
        <w:t>- 3 - 2 * 4</w:t>
      </w:r>
    </w:p>
    <w:p w14:paraId="155ADCAF" w14:textId="77777777" w:rsidR="00F97D1A" w:rsidRDefault="00F97D1A" w:rsidP="00F97D1A">
      <w:pPr>
        <w:pStyle w:val="Corpsdetexte"/>
        <w:rPr>
          <w:lang w:val="fr-CA"/>
        </w:rPr>
      </w:pPr>
      <w:r>
        <w:rPr>
          <w:lang w:val="fr-CA"/>
        </w:rPr>
        <w:t xml:space="preserve">est équivalente à </w:t>
      </w:r>
    </w:p>
    <w:p w14:paraId="59D0DD05" w14:textId="77777777" w:rsidR="00F97D1A" w:rsidRPr="007F0CD0" w:rsidRDefault="00F97D1A" w:rsidP="00F97D1A">
      <w:pPr>
        <w:pStyle w:val="Corpsdetexte"/>
        <w:ind w:firstLine="720"/>
        <w:rPr>
          <w:rFonts w:ascii="Courier New" w:hAnsi="Courier New" w:cs="Courier New"/>
          <w:sz w:val="18"/>
          <w:szCs w:val="18"/>
          <w:lang w:val="fr-CA"/>
        </w:rPr>
      </w:pPr>
      <w:r w:rsidRPr="007F0CD0">
        <w:rPr>
          <w:rFonts w:ascii="Courier New" w:hAnsi="Courier New" w:cs="Courier New"/>
          <w:sz w:val="18"/>
          <w:szCs w:val="18"/>
          <w:lang w:val="fr-CA"/>
        </w:rPr>
        <w:t xml:space="preserve">(((3 + (2 * 6)) - 3) - (2*4)) </w:t>
      </w:r>
    </w:p>
    <w:p w14:paraId="3CBBF28A" w14:textId="77777777" w:rsidR="00F97D1A" w:rsidRDefault="00F97D1A" w:rsidP="00F97D1A">
      <w:pPr>
        <w:pStyle w:val="Corpsdetexte"/>
        <w:rPr>
          <w:lang w:val="fr-CA"/>
        </w:rPr>
      </w:pPr>
      <w:r w:rsidRPr="0045776B">
        <w:rPr>
          <w:lang w:val="fr-CA"/>
        </w:rPr>
        <w:t>dont le résultat est 4</w:t>
      </w:r>
      <w:r>
        <w:rPr>
          <w:lang w:val="fr-CA"/>
        </w:rPr>
        <w:t>. L’évaluation procède donc selon les étapes suivantes :</w:t>
      </w:r>
    </w:p>
    <w:p w14:paraId="11547D4A"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(((3 + (2 * 6)) - 3) - (2*4))</w:t>
      </w:r>
    </w:p>
    <w:p w14:paraId="71573B99"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(((3 + 12) - 3) - (2*4))</w:t>
      </w:r>
    </w:p>
    <w:p w14:paraId="3A9653DE"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lastRenderedPageBreak/>
        <w:t>(((3 + 12) - 3) - 8)</w:t>
      </w:r>
    </w:p>
    <w:p w14:paraId="341C4C15"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((15 - 3) - 8)</w:t>
      </w:r>
    </w:p>
    <w:p w14:paraId="3C9F92B4"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(12 - 8)</w:t>
      </w:r>
    </w:p>
    <w:p w14:paraId="50CBCB65"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4</w:t>
      </w:r>
    </w:p>
    <w:p w14:paraId="3546D0E3" w14:textId="65A080A7" w:rsidR="00F97D1A" w:rsidRDefault="00F97D1A" w:rsidP="00F97D1A">
      <w:pPr>
        <w:pStyle w:val="Corpsdetexte"/>
        <w:rPr>
          <w:lang w:val="fr-CA"/>
        </w:rPr>
      </w:pPr>
      <w:r>
        <w:rPr>
          <w:lang w:val="fr-CA"/>
        </w:rPr>
        <w:t>Les parenthèses permettent de modifier cet ordre d’évaluation au besoin.</w:t>
      </w:r>
    </w:p>
    <w:p w14:paraId="6B1E831E" w14:textId="77777777" w:rsidR="00CD65E8" w:rsidRDefault="00CD65E8" w:rsidP="00CD65E8">
      <w:pPr>
        <w:pStyle w:val="Corpsdetexte"/>
        <w:rPr>
          <w:lang w:val="fr-CA"/>
        </w:rPr>
      </w:pPr>
      <w:r w:rsidRPr="00B86084">
        <w:rPr>
          <w:b/>
          <w:bCs/>
          <w:lang w:val="fr-CA"/>
        </w:rPr>
        <w:t>Exercice</w:t>
      </w:r>
      <w:r>
        <w:rPr>
          <w:lang w:val="fr-CA"/>
        </w:rPr>
        <w:t>. Quel est le résultat de l’expression suivante :</w:t>
      </w:r>
    </w:p>
    <w:p w14:paraId="0C98F91B" w14:textId="20655E49" w:rsidR="00CD65E8" w:rsidRPr="00A16A27" w:rsidRDefault="00CD65E8" w:rsidP="00CD65E8">
      <w:pPr>
        <w:pStyle w:val="CodeJava9pt"/>
        <w:rPr>
          <w:lang w:val="fr-CA"/>
        </w:rPr>
      </w:pPr>
      <w:r>
        <w:rPr>
          <w:lang w:val="fr-CA"/>
        </w:rPr>
        <w:t>2+4*2*5+10/2</w:t>
      </w:r>
    </w:p>
    <w:p w14:paraId="59746DC5" w14:textId="0B663004" w:rsidR="005F012D" w:rsidRDefault="00CD65E8" w:rsidP="00F97D1A">
      <w:pPr>
        <w:pStyle w:val="Corpsdetexte"/>
        <w:rPr>
          <w:lang w:val="fr-CA"/>
        </w:rPr>
      </w:pPr>
      <w:r>
        <w:rPr>
          <w:lang w:val="fr-CA"/>
        </w:rPr>
        <w:t>Réécrire l’expression avec des parenthèses qui reflètent la priorité d’évaluation des opérations.</w:t>
      </w:r>
    </w:p>
    <w:p w14:paraId="78C85D38" w14:textId="1479B394" w:rsidR="00F97D1A" w:rsidRPr="00981314" w:rsidRDefault="00F97D1A" w:rsidP="001B068E">
      <w:pPr>
        <w:pStyle w:val="Corpsdetexte"/>
        <w:keepNext/>
        <w:keepLines/>
        <w:pBdr>
          <w:top w:val="single" w:sz="4" w:space="1" w:color="auto"/>
          <w:left w:val="single" w:sz="4" w:space="4" w:color="auto"/>
          <w:bottom w:val="single" w:sz="4" w:space="1" w:color="auto"/>
          <w:right w:val="single" w:sz="4" w:space="4" w:color="auto"/>
        </w:pBdr>
        <w:rPr>
          <w:b/>
          <w:bCs/>
          <w:lang w:val="fr-CA"/>
        </w:rPr>
      </w:pPr>
      <w:r w:rsidRPr="00981314">
        <w:rPr>
          <w:b/>
          <w:bCs/>
          <w:lang w:val="fr-CA"/>
        </w:rPr>
        <w:t>Conseil</w:t>
      </w:r>
    </w:p>
    <w:p w14:paraId="39AD157F" w14:textId="1B2F6A9E" w:rsidR="00F97D1A" w:rsidRDefault="00F97D1A" w:rsidP="00F97D1A">
      <w:pPr>
        <w:pStyle w:val="Corpsdetexte"/>
        <w:pBdr>
          <w:top w:val="single" w:sz="4" w:space="1" w:color="auto"/>
          <w:left w:val="single" w:sz="4" w:space="4" w:color="auto"/>
          <w:bottom w:val="single" w:sz="4" w:space="1" w:color="auto"/>
          <w:right w:val="single" w:sz="4" w:space="4" w:color="auto"/>
        </w:pBdr>
        <w:rPr>
          <w:lang w:val="fr-CA"/>
        </w:rPr>
      </w:pPr>
      <w:r>
        <w:rPr>
          <w:lang w:val="fr-CA"/>
        </w:rPr>
        <w:t xml:space="preserve">Ne vous fiez pas à la priorité, et mettez des parenthèses </w:t>
      </w:r>
      <w:r w:rsidR="00305EEB">
        <w:rPr>
          <w:lang w:val="fr-CA"/>
        </w:rPr>
        <w:t xml:space="preserve">en cas de doute </w:t>
      </w:r>
      <w:r>
        <w:rPr>
          <w:lang w:val="fr-CA"/>
        </w:rPr>
        <w:t>!</w:t>
      </w:r>
    </w:p>
    <w:p w14:paraId="401E6F32" w14:textId="77777777" w:rsidR="00F97D1A" w:rsidRDefault="00F97D1A" w:rsidP="00F97D1A">
      <w:pPr>
        <w:pStyle w:val="Corpsdetexte"/>
        <w:rPr>
          <w:lang w:val="fr-CA"/>
        </w:rPr>
      </w:pPr>
      <w:r>
        <w:rPr>
          <w:lang w:val="fr-CA"/>
        </w:rPr>
        <w:t xml:space="preserve">Lorsque des opérandes de types différents sont combinés, Java effectue des conversions de type automatiques en convertissant à un type unique tous les opérandes de l’expression. </w:t>
      </w:r>
    </w:p>
    <w:p w14:paraId="6A9CA4A2" w14:textId="77777777" w:rsidR="00F97D1A" w:rsidRDefault="00F97D1A" w:rsidP="00F97D1A">
      <w:pPr>
        <w:pStyle w:val="Corpsdetexte"/>
        <w:rPr>
          <w:lang w:val="fr-CA"/>
        </w:rPr>
      </w:pPr>
      <w:r w:rsidRPr="00623C56">
        <w:rPr>
          <w:b/>
          <w:bCs/>
          <w:lang w:val="fr-CA"/>
        </w:rPr>
        <w:t>Exemple</w:t>
      </w:r>
      <w:r>
        <w:rPr>
          <w:lang w:val="fr-CA"/>
        </w:rPr>
        <w:t>. L’expression suivante</w:t>
      </w:r>
    </w:p>
    <w:p w14:paraId="1664C208" w14:textId="77777777" w:rsidR="00F97D1A" w:rsidRPr="006D3F0F" w:rsidRDefault="00F97D1A" w:rsidP="00F97D1A">
      <w:pPr>
        <w:pStyle w:val="Corpsdetexte"/>
        <w:ind w:left="720"/>
        <w:rPr>
          <w:rFonts w:ascii="Courier New" w:hAnsi="Courier New" w:cs="Courier New"/>
          <w:sz w:val="18"/>
          <w:szCs w:val="18"/>
          <w:lang w:val="fr-CA"/>
        </w:rPr>
      </w:pPr>
      <w:r w:rsidRPr="006D3F0F">
        <w:rPr>
          <w:rFonts w:ascii="Courier New" w:hAnsi="Courier New" w:cs="Courier New"/>
          <w:sz w:val="18"/>
          <w:szCs w:val="18"/>
          <w:lang w:val="fr-CA"/>
        </w:rPr>
        <w:t>3.4 + 7</w:t>
      </w:r>
    </w:p>
    <w:p w14:paraId="327464F4" w14:textId="77777777" w:rsidR="00F97D1A" w:rsidRDefault="00F97D1A" w:rsidP="00F97D1A">
      <w:pPr>
        <w:pStyle w:val="Corpsdetexte"/>
        <w:rPr>
          <w:lang w:val="fr-CA"/>
        </w:rPr>
      </w:pPr>
      <w:r>
        <w:rPr>
          <w:lang w:val="fr-CA"/>
        </w:rPr>
        <w:t xml:space="preserve">fait intervenir le </w:t>
      </w:r>
      <w:r w:rsidRPr="00A913C8">
        <w:rPr>
          <w:i/>
          <w:iCs/>
          <w:lang w:val="fr-CA"/>
        </w:rPr>
        <w:t>double</w:t>
      </w:r>
      <w:r>
        <w:rPr>
          <w:lang w:val="fr-CA"/>
        </w:rPr>
        <w:t xml:space="preserve"> 3.4 et le </w:t>
      </w:r>
      <w:r w:rsidRPr="00A913C8">
        <w:rPr>
          <w:i/>
          <w:iCs/>
          <w:lang w:val="fr-CA"/>
        </w:rPr>
        <w:t>int</w:t>
      </w:r>
      <w:r>
        <w:rPr>
          <w:lang w:val="fr-CA"/>
        </w:rPr>
        <w:t xml:space="preserve"> 7. Le </w:t>
      </w:r>
      <w:r w:rsidRPr="0047021A">
        <w:rPr>
          <w:i/>
          <w:iCs/>
          <w:lang w:val="fr-CA"/>
        </w:rPr>
        <w:t>int</w:t>
      </w:r>
      <w:r>
        <w:rPr>
          <w:lang w:val="fr-CA"/>
        </w:rPr>
        <w:t xml:space="preserve"> sera converti automatiquement en un </w:t>
      </w:r>
      <w:r w:rsidRPr="00A913C8">
        <w:rPr>
          <w:i/>
          <w:iCs/>
          <w:lang w:val="fr-CA"/>
        </w:rPr>
        <w:t>double</w:t>
      </w:r>
      <w:r>
        <w:rPr>
          <w:lang w:val="fr-CA"/>
        </w:rPr>
        <w:t xml:space="preserve"> avant d’effectuer l’opération.</w:t>
      </w:r>
    </w:p>
    <w:p w14:paraId="3651B963" w14:textId="77777777" w:rsidR="00F97D1A" w:rsidRDefault="00F97D1A" w:rsidP="00F97D1A">
      <w:pPr>
        <w:pStyle w:val="Corpsdetexte"/>
        <w:rPr>
          <w:lang w:val="fr-CA"/>
        </w:rPr>
      </w:pPr>
      <w:r>
        <w:rPr>
          <w:lang w:val="fr-CA"/>
        </w:rPr>
        <w:t xml:space="preserve">La conversion cherche à éviter la perte d’information en faisant une </w:t>
      </w:r>
      <w:r w:rsidRPr="00B25063">
        <w:rPr>
          <w:i/>
          <w:iCs/>
          <w:lang w:val="fr-CA"/>
        </w:rPr>
        <w:t>promotion</w:t>
      </w:r>
      <w:r>
        <w:rPr>
          <w:lang w:val="fr-CA"/>
        </w:rPr>
        <w:t xml:space="preserve"> à un type plus général. Le tableau suivant montre les promotions valides en Java pour les types numériques. Les conversions sont appliquées non seulement à l’évaluation d’expressions mais aussi lors de l’affectation du résultat de l’expression à une variable et lors du passage d’un paramètre.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3685"/>
      </w:tblGrid>
      <w:tr w:rsidR="00F97D1A" w:rsidRPr="007B6966" w14:paraId="25B1BE4B" w14:textId="77777777" w:rsidTr="008D06F8">
        <w:tc>
          <w:tcPr>
            <w:tcW w:w="1101" w:type="dxa"/>
            <w:shd w:val="clear" w:color="auto" w:fill="auto"/>
          </w:tcPr>
          <w:p w14:paraId="7841CF25" w14:textId="77777777" w:rsidR="00F97D1A" w:rsidRPr="0027057D" w:rsidRDefault="00F97D1A" w:rsidP="008D06F8">
            <w:pPr>
              <w:pStyle w:val="Corpsdetexte"/>
              <w:spacing w:after="0"/>
              <w:rPr>
                <w:b/>
                <w:bCs/>
                <w:sz w:val="16"/>
                <w:szCs w:val="16"/>
                <w:lang w:val="fr-CA"/>
              </w:rPr>
            </w:pPr>
            <w:r w:rsidRPr="0027057D">
              <w:rPr>
                <w:b/>
                <w:bCs/>
                <w:sz w:val="16"/>
                <w:szCs w:val="16"/>
                <w:lang w:val="fr-CA"/>
              </w:rPr>
              <w:t>Type</w:t>
            </w:r>
          </w:p>
        </w:tc>
        <w:tc>
          <w:tcPr>
            <w:tcW w:w="3685" w:type="dxa"/>
            <w:shd w:val="clear" w:color="auto" w:fill="auto"/>
          </w:tcPr>
          <w:p w14:paraId="0FB4C9E3" w14:textId="77777777" w:rsidR="00F97D1A" w:rsidRPr="0027057D" w:rsidRDefault="00F97D1A" w:rsidP="008D06F8">
            <w:pPr>
              <w:pStyle w:val="Corpsdetexte"/>
              <w:spacing w:after="0"/>
              <w:rPr>
                <w:b/>
                <w:bCs/>
                <w:sz w:val="16"/>
                <w:szCs w:val="16"/>
                <w:lang w:val="fr-CA"/>
              </w:rPr>
            </w:pPr>
            <w:r w:rsidRPr="0027057D">
              <w:rPr>
                <w:b/>
                <w:bCs/>
                <w:sz w:val="16"/>
                <w:szCs w:val="16"/>
                <w:lang w:val="fr-CA"/>
              </w:rPr>
              <w:t>Promotions automatiques valides</w:t>
            </w:r>
          </w:p>
        </w:tc>
      </w:tr>
      <w:tr w:rsidR="00F97D1A" w:rsidRPr="007B6966" w14:paraId="3042D7F5" w14:textId="77777777" w:rsidTr="008D06F8">
        <w:tc>
          <w:tcPr>
            <w:tcW w:w="1101" w:type="dxa"/>
            <w:shd w:val="clear" w:color="auto" w:fill="auto"/>
          </w:tcPr>
          <w:p w14:paraId="2EDDF8E5" w14:textId="77777777" w:rsidR="00F97D1A" w:rsidRPr="0027057D" w:rsidRDefault="00F97D1A" w:rsidP="008D06F8">
            <w:pPr>
              <w:pStyle w:val="Corpsdetexte"/>
              <w:spacing w:after="0"/>
              <w:rPr>
                <w:sz w:val="16"/>
                <w:szCs w:val="16"/>
                <w:lang w:val="fr-CA"/>
              </w:rPr>
            </w:pPr>
            <w:r w:rsidRPr="0027057D">
              <w:rPr>
                <w:sz w:val="16"/>
                <w:szCs w:val="16"/>
                <w:lang w:val="fr-CA"/>
              </w:rPr>
              <w:t>double</w:t>
            </w:r>
          </w:p>
        </w:tc>
        <w:tc>
          <w:tcPr>
            <w:tcW w:w="3685" w:type="dxa"/>
            <w:shd w:val="clear" w:color="auto" w:fill="auto"/>
          </w:tcPr>
          <w:p w14:paraId="14A24522" w14:textId="77777777" w:rsidR="00F97D1A" w:rsidRPr="0027057D" w:rsidRDefault="00F97D1A" w:rsidP="008D06F8">
            <w:pPr>
              <w:pStyle w:val="Corpsdetexte"/>
              <w:spacing w:after="0"/>
              <w:rPr>
                <w:sz w:val="16"/>
                <w:szCs w:val="16"/>
                <w:lang w:val="fr-CA"/>
              </w:rPr>
            </w:pPr>
            <w:r w:rsidRPr="0027057D">
              <w:rPr>
                <w:sz w:val="16"/>
                <w:szCs w:val="16"/>
                <w:lang w:val="fr-CA"/>
              </w:rPr>
              <w:t>aucune</w:t>
            </w:r>
          </w:p>
        </w:tc>
      </w:tr>
      <w:tr w:rsidR="00F97D1A" w:rsidRPr="007B6966" w14:paraId="205CCE90" w14:textId="77777777" w:rsidTr="008D06F8">
        <w:tc>
          <w:tcPr>
            <w:tcW w:w="1101" w:type="dxa"/>
            <w:shd w:val="clear" w:color="auto" w:fill="auto"/>
          </w:tcPr>
          <w:p w14:paraId="0F63AB19" w14:textId="77777777" w:rsidR="00F97D1A" w:rsidRPr="0027057D" w:rsidRDefault="00F97D1A" w:rsidP="008D06F8">
            <w:pPr>
              <w:pStyle w:val="Corpsdetexte"/>
              <w:spacing w:after="0"/>
              <w:rPr>
                <w:sz w:val="16"/>
                <w:szCs w:val="16"/>
                <w:lang w:val="fr-CA"/>
              </w:rPr>
            </w:pPr>
            <w:r w:rsidRPr="0027057D">
              <w:rPr>
                <w:sz w:val="16"/>
                <w:szCs w:val="16"/>
                <w:lang w:val="fr-CA"/>
              </w:rPr>
              <w:t>float</w:t>
            </w:r>
          </w:p>
        </w:tc>
        <w:tc>
          <w:tcPr>
            <w:tcW w:w="3685" w:type="dxa"/>
            <w:shd w:val="clear" w:color="auto" w:fill="auto"/>
          </w:tcPr>
          <w:p w14:paraId="7DA7906E" w14:textId="77777777" w:rsidR="00F97D1A" w:rsidRPr="0027057D" w:rsidRDefault="00F97D1A" w:rsidP="008D06F8">
            <w:pPr>
              <w:pStyle w:val="Corpsdetexte"/>
              <w:spacing w:after="0"/>
              <w:rPr>
                <w:sz w:val="16"/>
                <w:szCs w:val="16"/>
                <w:lang w:val="fr-CA"/>
              </w:rPr>
            </w:pPr>
            <w:r w:rsidRPr="0027057D">
              <w:rPr>
                <w:sz w:val="16"/>
                <w:szCs w:val="16"/>
                <w:lang w:val="fr-CA"/>
              </w:rPr>
              <w:t>double</w:t>
            </w:r>
          </w:p>
        </w:tc>
      </w:tr>
      <w:tr w:rsidR="00F97D1A" w:rsidRPr="007B6966" w14:paraId="0DEC78CE" w14:textId="77777777" w:rsidTr="008D06F8">
        <w:tc>
          <w:tcPr>
            <w:tcW w:w="1101" w:type="dxa"/>
            <w:shd w:val="clear" w:color="auto" w:fill="auto"/>
          </w:tcPr>
          <w:p w14:paraId="236D34DE" w14:textId="77777777" w:rsidR="00F97D1A" w:rsidRPr="0027057D" w:rsidRDefault="00F97D1A" w:rsidP="008D06F8">
            <w:pPr>
              <w:pStyle w:val="Corpsdetexte"/>
              <w:spacing w:after="0"/>
              <w:rPr>
                <w:sz w:val="16"/>
                <w:szCs w:val="16"/>
                <w:lang w:val="fr-CA"/>
              </w:rPr>
            </w:pPr>
            <w:r w:rsidRPr="0027057D">
              <w:rPr>
                <w:sz w:val="16"/>
                <w:szCs w:val="16"/>
                <w:lang w:val="fr-CA"/>
              </w:rPr>
              <w:t>long</w:t>
            </w:r>
          </w:p>
        </w:tc>
        <w:tc>
          <w:tcPr>
            <w:tcW w:w="3685" w:type="dxa"/>
            <w:shd w:val="clear" w:color="auto" w:fill="auto"/>
          </w:tcPr>
          <w:p w14:paraId="2F91F839" w14:textId="77777777" w:rsidR="00F97D1A" w:rsidRPr="0027057D" w:rsidRDefault="00F97D1A" w:rsidP="008D06F8">
            <w:pPr>
              <w:pStyle w:val="Corpsdetexte"/>
              <w:spacing w:after="0"/>
              <w:rPr>
                <w:sz w:val="16"/>
                <w:szCs w:val="16"/>
                <w:lang w:val="fr-CA"/>
              </w:rPr>
            </w:pPr>
            <w:r w:rsidRPr="0027057D">
              <w:rPr>
                <w:sz w:val="16"/>
                <w:szCs w:val="16"/>
                <w:lang w:val="fr-CA"/>
              </w:rPr>
              <w:t>float ou double</w:t>
            </w:r>
          </w:p>
        </w:tc>
      </w:tr>
      <w:tr w:rsidR="00F97D1A" w:rsidRPr="007B6966" w14:paraId="6F956032" w14:textId="77777777" w:rsidTr="008D06F8">
        <w:tc>
          <w:tcPr>
            <w:tcW w:w="1101" w:type="dxa"/>
            <w:shd w:val="clear" w:color="auto" w:fill="auto"/>
          </w:tcPr>
          <w:p w14:paraId="43E31EFF" w14:textId="77777777" w:rsidR="00F97D1A" w:rsidRPr="0027057D" w:rsidRDefault="00F97D1A" w:rsidP="008D06F8">
            <w:pPr>
              <w:pStyle w:val="Corpsdetexte"/>
              <w:spacing w:after="0"/>
              <w:rPr>
                <w:sz w:val="16"/>
                <w:szCs w:val="16"/>
                <w:lang w:val="fr-CA"/>
              </w:rPr>
            </w:pPr>
            <w:r w:rsidRPr="0027057D">
              <w:rPr>
                <w:sz w:val="16"/>
                <w:szCs w:val="16"/>
                <w:lang w:val="fr-CA"/>
              </w:rPr>
              <w:t>int</w:t>
            </w:r>
          </w:p>
        </w:tc>
        <w:tc>
          <w:tcPr>
            <w:tcW w:w="3685" w:type="dxa"/>
            <w:shd w:val="clear" w:color="auto" w:fill="auto"/>
          </w:tcPr>
          <w:p w14:paraId="7B290442" w14:textId="77777777" w:rsidR="00F97D1A" w:rsidRPr="0027057D" w:rsidRDefault="00F97D1A" w:rsidP="008D06F8">
            <w:pPr>
              <w:pStyle w:val="Corpsdetexte"/>
              <w:spacing w:after="0"/>
              <w:rPr>
                <w:sz w:val="16"/>
                <w:szCs w:val="16"/>
                <w:lang w:val="fr-CA"/>
              </w:rPr>
            </w:pPr>
            <w:r w:rsidRPr="0027057D">
              <w:rPr>
                <w:sz w:val="16"/>
                <w:szCs w:val="16"/>
                <w:lang w:val="fr-CA"/>
              </w:rPr>
              <w:t>long, float ou double</w:t>
            </w:r>
          </w:p>
        </w:tc>
      </w:tr>
      <w:tr w:rsidR="00F97D1A" w:rsidRPr="007B6966" w14:paraId="445B1DD9" w14:textId="77777777" w:rsidTr="008D06F8">
        <w:tc>
          <w:tcPr>
            <w:tcW w:w="1101" w:type="dxa"/>
            <w:shd w:val="clear" w:color="auto" w:fill="auto"/>
          </w:tcPr>
          <w:p w14:paraId="509840B2" w14:textId="77777777" w:rsidR="00F97D1A" w:rsidRPr="0027057D" w:rsidRDefault="00F97D1A" w:rsidP="008D06F8">
            <w:pPr>
              <w:pStyle w:val="Corpsdetexte"/>
              <w:spacing w:after="0"/>
              <w:rPr>
                <w:sz w:val="16"/>
                <w:szCs w:val="16"/>
                <w:lang w:val="fr-CA"/>
              </w:rPr>
            </w:pPr>
            <w:r w:rsidRPr="0027057D">
              <w:rPr>
                <w:sz w:val="16"/>
                <w:szCs w:val="16"/>
                <w:lang w:val="fr-CA"/>
              </w:rPr>
              <w:t>short</w:t>
            </w:r>
          </w:p>
        </w:tc>
        <w:tc>
          <w:tcPr>
            <w:tcW w:w="3685" w:type="dxa"/>
            <w:shd w:val="clear" w:color="auto" w:fill="auto"/>
          </w:tcPr>
          <w:p w14:paraId="7BF6C11B" w14:textId="77777777" w:rsidR="00F97D1A" w:rsidRPr="0027057D" w:rsidRDefault="00F97D1A" w:rsidP="008D06F8">
            <w:pPr>
              <w:pStyle w:val="Corpsdetexte"/>
              <w:spacing w:after="0"/>
              <w:rPr>
                <w:sz w:val="16"/>
                <w:szCs w:val="16"/>
                <w:lang w:val="fr-CA"/>
              </w:rPr>
            </w:pPr>
            <w:r w:rsidRPr="0027057D">
              <w:rPr>
                <w:sz w:val="16"/>
                <w:szCs w:val="16"/>
                <w:lang w:val="fr-CA"/>
              </w:rPr>
              <w:t>int, long, float ou double</w:t>
            </w:r>
          </w:p>
        </w:tc>
      </w:tr>
      <w:tr w:rsidR="00F97D1A" w:rsidRPr="007B6966" w14:paraId="469A8661" w14:textId="77777777" w:rsidTr="008D06F8">
        <w:tc>
          <w:tcPr>
            <w:tcW w:w="1101" w:type="dxa"/>
            <w:shd w:val="clear" w:color="auto" w:fill="auto"/>
          </w:tcPr>
          <w:p w14:paraId="7694DD2E" w14:textId="77777777" w:rsidR="00F97D1A" w:rsidRPr="0027057D" w:rsidRDefault="00F97D1A" w:rsidP="008D06F8">
            <w:pPr>
              <w:pStyle w:val="Corpsdetexte"/>
              <w:spacing w:after="0"/>
              <w:rPr>
                <w:sz w:val="16"/>
                <w:szCs w:val="16"/>
                <w:lang w:val="fr-CA"/>
              </w:rPr>
            </w:pPr>
            <w:r w:rsidRPr="0027057D">
              <w:rPr>
                <w:sz w:val="16"/>
                <w:szCs w:val="16"/>
                <w:lang w:val="fr-CA"/>
              </w:rPr>
              <w:t>byte</w:t>
            </w:r>
          </w:p>
        </w:tc>
        <w:tc>
          <w:tcPr>
            <w:tcW w:w="3685" w:type="dxa"/>
            <w:shd w:val="clear" w:color="auto" w:fill="auto"/>
          </w:tcPr>
          <w:p w14:paraId="47F61543" w14:textId="77777777" w:rsidR="00F97D1A" w:rsidRPr="0027057D" w:rsidRDefault="00F97D1A" w:rsidP="008D06F8">
            <w:pPr>
              <w:pStyle w:val="Corpsdetexte"/>
              <w:spacing w:after="0"/>
              <w:rPr>
                <w:sz w:val="16"/>
                <w:szCs w:val="16"/>
                <w:lang w:val="fr-CA"/>
              </w:rPr>
            </w:pPr>
            <w:r w:rsidRPr="0027057D">
              <w:rPr>
                <w:sz w:val="16"/>
                <w:szCs w:val="16"/>
                <w:lang w:val="fr-CA"/>
              </w:rPr>
              <w:t>short, int, long, float ou double</w:t>
            </w:r>
          </w:p>
        </w:tc>
      </w:tr>
    </w:tbl>
    <w:p w14:paraId="31220551" w14:textId="77777777" w:rsidR="00F97D1A" w:rsidRDefault="00F97D1A" w:rsidP="00F97D1A">
      <w:pPr>
        <w:pStyle w:val="Corpsdetexte"/>
        <w:rPr>
          <w:lang w:val="fr-CA"/>
        </w:rPr>
      </w:pPr>
    </w:p>
    <w:p w14:paraId="0132B23F" w14:textId="77777777" w:rsidR="00F97D1A" w:rsidRDefault="00F97D1A" w:rsidP="00F97D1A">
      <w:pPr>
        <w:pStyle w:val="Corpsdetexte"/>
        <w:rPr>
          <w:lang w:val="fr-CA"/>
        </w:rPr>
      </w:pPr>
      <w:r>
        <w:rPr>
          <w:lang w:val="fr-CA"/>
        </w:rPr>
        <w:lastRenderedPageBreak/>
        <w:t>Lorsqu’une conversion non valide est voulue par le programmeur, il est possible de forcer une conversion par une opération de conversion (</w:t>
      </w:r>
      <w:r w:rsidRPr="00080FFD">
        <w:rPr>
          <w:i/>
          <w:iCs/>
          <w:lang w:val="fr-CA"/>
        </w:rPr>
        <w:t>cast</w:t>
      </w:r>
      <w:r>
        <w:rPr>
          <w:lang w:val="fr-CA"/>
        </w:rPr>
        <w:t>) dont la syntaxe est :</w:t>
      </w:r>
    </w:p>
    <w:p w14:paraId="10ECC8BF" w14:textId="77777777" w:rsidR="00F97D1A" w:rsidRDefault="00F97D1A" w:rsidP="00F97D1A">
      <w:pPr>
        <w:pStyle w:val="CodeJava9pt"/>
        <w:rPr>
          <w:lang w:val="fr-CA"/>
        </w:rPr>
      </w:pPr>
      <w:r>
        <w:rPr>
          <w:lang w:val="fr-CA"/>
        </w:rPr>
        <w:t>(</w:t>
      </w:r>
      <w:r w:rsidRPr="00080FFD">
        <w:rPr>
          <w:lang w:val="fr-CA"/>
        </w:rPr>
        <w:t>nomDuType</w:t>
      </w:r>
      <w:r>
        <w:rPr>
          <w:lang w:val="fr-CA"/>
        </w:rPr>
        <w:t>)</w:t>
      </w:r>
      <w:r w:rsidRPr="00080FFD">
        <w:rPr>
          <w:lang w:val="fr-CA"/>
        </w:rPr>
        <w:t>valeur</w:t>
      </w:r>
    </w:p>
    <w:p w14:paraId="66DE0128" w14:textId="77777777" w:rsidR="00F97D1A" w:rsidRDefault="00F97D1A" w:rsidP="00F97D1A">
      <w:pPr>
        <w:pStyle w:val="Corpsdetexte"/>
        <w:rPr>
          <w:lang w:val="fr-CA"/>
        </w:rPr>
      </w:pPr>
      <w:r>
        <w:rPr>
          <w:lang w:val="fr-CA"/>
        </w:rPr>
        <w:t>La valeur sera alors convertie dans le type entre parenthèses. La conversion peut entraîner une perte de précision comme l’illustre l’exemple suivant.</w:t>
      </w:r>
    </w:p>
    <w:p w14:paraId="6DDF4298" w14:textId="77777777" w:rsidR="00F97D1A" w:rsidRDefault="00F97D1A" w:rsidP="00F97D1A">
      <w:pPr>
        <w:pStyle w:val="Corpsdetexte"/>
        <w:rPr>
          <w:lang w:val="fr-CA"/>
        </w:rPr>
      </w:pPr>
      <w:bookmarkStart w:id="86" w:name="OLE_LINK1"/>
      <w:bookmarkStart w:id="87" w:name="OLE_LINK2"/>
      <w:r w:rsidRPr="008F4075">
        <w:rPr>
          <w:b/>
          <w:bCs/>
          <w:lang w:val="fr-CA"/>
        </w:rPr>
        <w:t>Exemple</w:t>
      </w:r>
      <w:r>
        <w:rPr>
          <w:lang w:val="fr-CA"/>
        </w:rPr>
        <w:t xml:space="preserve">. Le </w:t>
      </w:r>
      <w:r w:rsidRPr="001A7E12">
        <w:rPr>
          <w:i/>
          <w:iCs/>
          <w:lang w:val="fr-CA"/>
        </w:rPr>
        <w:t>double</w:t>
      </w:r>
      <w:r>
        <w:rPr>
          <w:lang w:val="fr-CA"/>
        </w:rPr>
        <w:t xml:space="preserve"> 15.2 est converti en </w:t>
      </w:r>
      <w:r w:rsidRPr="001A7E12">
        <w:rPr>
          <w:i/>
          <w:iCs/>
          <w:lang w:val="fr-CA"/>
        </w:rPr>
        <w:t>int</w:t>
      </w:r>
      <w:r>
        <w:rPr>
          <w:lang w:val="fr-CA"/>
        </w:rPr>
        <w:t xml:space="preserve"> 15 et affecté à la variable </w:t>
      </w:r>
      <w:r w:rsidRPr="00657B0D">
        <w:rPr>
          <w:i/>
          <w:iCs/>
          <w:lang w:val="fr-CA"/>
        </w:rPr>
        <w:t>unInt</w:t>
      </w:r>
      <w:r>
        <w:rPr>
          <w:lang w:val="fr-CA"/>
        </w:rPr>
        <w:t> :</w:t>
      </w:r>
    </w:p>
    <w:p w14:paraId="290AA852" w14:textId="77777777" w:rsidR="00F97D1A" w:rsidRDefault="00F97D1A" w:rsidP="00F97D1A">
      <w:pPr>
        <w:pStyle w:val="CodeJava9pt"/>
        <w:rPr>
          <w:lang w:val="fr-CA"/>
        </w:rPr>
      </w:pPr>
      <w:r>
        <w:rPr>
          <w:lang w:val="fr-CA"/>
        </w:rPr>
        <w:t xml:space="preserve">int </w:t>
      </w:r>
      <w:r w:rsidRPr="00161429">
        <w:rPr>
          <w:lang w:val="fr-CA"/>
        </w:rPr>
        <w:t>unInt</w:t>
      </w:r>
      <w:r>
        <w:rPr>
          <w:lang w:val="fr-CA"/>
        </w:rPr>
        <w:t xml:space="preserve"> = (int)15.2</w:t>
      </w:r>
    </w:p>
    <w:bookmarkEnd w:id="86"/>
    <w:bookmarkEnd w:id="87"/>
    <w:p w14:paraId="18E8293C" w14:textId="77777777" w:rsidR="00F97D1A" w:rsidRDefault="00F97D1A" w:rsidP="00F97D1A">
      <w:pPr>
        <w:pStyle w:val="Corpsdetexte"/>
        <w:rPr>
          <w:lang w:val="fr-CA"/>
        </w:rPr>
      </w:pPr>
    </w:p>
    <w:p w14:paraId="17C91F54" w14:textId="570AC6C3" w:rsidR="00EC4A40" w:rsidRDefault="00F97D1A" w:rsidP="00F97D1A">
      <w:pPr>
        <w:pStyle w:val="Corpsdetexte"/>
        <w:rPr>
          <w:lang w:val="fr-CA"/>
        </w:rPr>
      </w:pPr>
      <w:r>
        <w:rPr>
          <w:lang w:val="fr-CA"/>
        </w:rPr>
        <w:t>Sans conversion explicite, une erreur serait levée car cette promotion automatique n’est pas valide en Java.</w:t>
      </w:r>
      <w:r w:rsidR="0038346A">
        <w:rPr>
          <w:lang w:val="fr-CA"/>
        </w:rPr>
        <w:t xml:space="preserve"> </w:t>
      </w:r>
      <w:r w:rsidR="00EC4A40">
        <w:rPr>
          <w:lang w:val="fr-CA"/>
        </w:rPr>
        <w:t>La conversion explicite est potentiellement dangereuse. En tant que programmeur, vous avez la responsabilité de vérifier que le nouveau type peut représenter la valeur.</w:t>
      </w:r>
      <w:r w:rsidR="00E67D10">
        <w:rPr>
          <w:lang w:val="fr-CA"/>
        </w:rPr>
        <w:t xml:space="preserve"> Considérons l’exemple suivant.</w:t>
      </w:r>
    </w:p>
    <w:p w14:paraId="4B722B86" w14:textId="089F39E8" w:rsidR="00EC4A40" w:rsidRDefault="00EC4A40" w:rsidP="00EC4A40">
      <w:pPr>
        <w:pStyle w:val="Corpsdetexte"/>
        <w:rPr>
          <w:lang w:val="fr-CA"/>
        </w:rPr>
      </w:pPr>
      <w:r w:rsidRPr="008F4075">
        <w:rPr>
          <w:b/>
          <w:bCs/>
          <w:lang w:val="fr-CA"/>
        </w:rPr>
        <w:t>Exemple</w:t>
      </w:r>
      <w:r>
        <w:rPr>
          <w:lang w:val="fr-CA"/>
        </w:rPr>
        <w:t xml:space="preserve">. Le </w:t>
      </w:r>
      <w:r w:rsidR="00780276">
        <w:rPr>
          <w:i/>
          <w:iCs/>
          <w:lang w:val="fr-CA"/>
        </w:rPr>
        <w:t>int</w:t>
      </w:r>
      <w:r>
        <w:rPr>
          <w:lang w:val="fr-CA"/>
        </w:rPr>
        <w:t xml:space="preserve"> </w:t>
      </w:r>
      <w:r w:rsidR="00780276" w:rsidRPr="00780276">
        <w:rPr>
          <w:lang w:val="fr-CA"/>
        </w:rPr>
        <w:t>131072</w:t>
      </w:r>
      <w:r w:rsidR="00780276">
        <w:rPr>
          <w:lang w:val="fr-CA"/>
        </w:rPr>
        <w:t xml:space="preserve"> </w:t>
      </w:r>
      <w:r>
        <w:rPr>
          <w:lang w:val="fr-CA"/>
        </w:rPr>
        <w:t xml:space="preserve">est converti en </w:t>
      </w:r>
      <w:r w:rsidR="00780276">
        <w:rPr>
          <w:i/>
          <w:iCs/>
          <w:lang w:val="fr-CA"/>
        </w:rPr>
        <w:t>short</w:t>
      </w:r>
      <w:r>
        <w:rPr>
          <w:lang w:val="fr-CA"/>
        </w:rPr>
        <w:t xml:space="preserve"> </w:t>
      </w:r>
      <w:r w:rsidR="00780276">
        <w:rPr>
          <w:lang w:val="fr-CA"/>
        </w:rPr>
        <w:t>0</w:t>
      </w:r>
      <w:r>
        <w:rPr>
          <w:lang w:val="fr-CA"/>
        </w:rPr>
        <w:t xml:space="preserve"> et affecté à la variable </w:t>
      </w:r>
      <w:r w:rsidRPr="00657B0D">
        <w:rPr>
          <w:i/>
          <w:iCs/>
          <w:lang w:val="fr-CA"/>
        </w:rPr>
        <w:t>un</w:t>
      </w:r>
      <w:r w:rsidR="00780276">
        <w:rPr>
          <w:i/>
          <w:iCs/>
          <w:lang w:val="fr-CA"/>
        </w:rPr>
        <w:t>Short</w:t>
      </w:r>
      <w:r>
        <w:rPr>
          <w:lang w:val="fr-CA"/>
        </w:rPr>
        <w:t> :</w:t>
      </w:r>
    </w:p>
    <w:p w14:paraId="75FC90BD" w14:textId="00E16F1E" w:rsidR="00EC4A40" w:rsidRDefault="00780276" w:rsidP="00EC4A40">
      <w:pPr>
        <w:pStyle w:val="CodeJava9pt"/>
        <w:rPr>
          <w:lang w:val="fr-CA"/>
        </w:rPr>
      </w:pPr>
      <w:bookmarkStart w:id="88" w:name="OLE_LINK3"/>
      <w:bookmarkStart w:id="89" w:name="OLE_LINK4"/>
      <w:r>
        <w:rPr>
          <w:lang w:val="fr-CA"/>
        </w:rPr>
        <w:t>short</w:t>
      </w:r>
      <w:r w:rsidR="00EC4A40">
        <w:rPr>
          <w:lang w:val="fr-CA"/>
        </w:rPr>
        <w:t xml:space="preserve"> </w:t>
      </w:r>
      <w:r w:rsidR="00EC4A40" w:rsidRPr="00161429">
        <w:rPr>
          <w:lang w:val="fr-CA"/>
        </w:rPr>
        <w:t>un</w:t>
      </w:r>
      <w:r>
        <w:rPr>
          <w:lang w:val="fr-CA"/>
        </w:rPr>
        <w:t>Short</w:t>
      </w:r>
      <w:r w:rsidR="00EC4A40">
        <w:rPr>
          <w:lang w:val="fr-CA"/>
        </w:rPr>
        <w:t xml:space="preserve"> = (</w:t>
      </w:r>
      <w:r>
        <w:rPr>
          <w:lang w:val="fr-CA"/>
        </w:rPr>
        <w:t>short</w:t>
      </w:r>
      <w:r w:rsidR="00EC4A40">
        <w:rPr>
          <w:lang w:val="fr-CA"/>
        </w:rPr>
        <w:t>)</w:t>
      </w:r>
      <w:r>
        <w:rPr>
          <w:lang w:val="fr-CA"/>
        </w:rPr>
        <w:t>131072</w:t>
      </w:r>
    </w:p>
    <w:bookmarkEnd w:id="88"/>
    <w:bookmarkEnd w:id="89"/>
    <w:p w14:paraId="19C38C3F" w14:textId="77777777" w:rsidR="00EC4A40" w:rsidRDefault="00EC4A40" w:rsidP="00F97D1A">
      <w:pPr>
        <w:pStyle w:val="Corpsdetexte"/>
        <w:rPr>
          <w:lang w:val="fr-CA"/>
        </w:rPr>
      </w:pPr>
    </w:p>
    <w:p w14:paraId="35A66EC9" w14:textId="77777777" w:rsidR="00F97D1A" w:rsidRPr="00BA7D4B" w:rsidRDefault="00F97D1A" w:rsidP="00F97D1A">
      <w:pPr>
        <w:pStyle w:val="Corpsdetexte"/>
        <w:pBdr>
          <w:top w:val="single" w:sz="4" w:space="1" w:color="auto"/>
          <w:left w:val="single" w:sz="4" w:space="4" w:color="auto"/>
          <w:bottom w:val="single" w:sz="4" w:space="1" w:color="auto"/>
          <w:right w:val="single" w:sz="4" w:space="4" w:color="auto"/>
        </w:pBdr>
        <w:rPr>
          <w:b/>
          <w:bCs/>
          <w:lang w:val="fr-CA"/>
        </w:rPr>
      </w:pPr>
      <w:r w:rsidRPr="00BA7D4B">
        <w:rPr>
          <w:b/>
          <w:bCs/>
          <w:lang w:val="fr-CA"/>
        </w:rPr>
        <w:t>Conseil de génie logiciel</w:t>
      </w:r>
    </w:p>
    <w:p w14:paraId="4CF4D741" w14:textId="77777777" w:rsidR="00F97D1A" w:rsidRDefault="00F97D1A" w:rsidP="00F97D1A">
      <w:pPr>
        <w:pStyle w:val="Corpsdetexte"/>
        <w:pBdr>
          <w:top w:val="single" w:sz="4" w:space="1" w:color="auto"/>
          <w:left w:val="single" w:sz="4" w:space="4" w:color="auto"/>
          <w:bottom w:val="single" w:sz="4" w:space="1" w:color="auto"/>
          <w:right w:val="single" w:sz="4" w:space="4" w:color="auto"/>
        </w:pBdr>
        <w:rPr>
          <w:lang w:val="fr-CA"/>
        </w:rPr>
      </w:pPr>
      <w:r>
        <w:rPr>
          <w:lang w:val="fr-CA"/>
        </w:rPr>
        <w:t xml:space="preserve">Il est préférable de spécifier explicitement les conversions dans les expressions pour clarifier le comportement désiré. </w:t>
      </w:r>
    </w:p>
    <w:p w14:paraId="67F2C854" w14:textId="77777777" w:rsidR="00F97D1A" w:rsidRDefault="00F97D1A" w:rsidP="00F97D1A">
      <w:pPr>
        <w:pStyle w:val="Corpsdetexte"/>
        <w:rPr>
          <w:lang w:val="fr-CA"/>
        </w:rPr>
      </w:pPr>
      <w:r w:rsidRPr="009B116A">
        <w:rPr>
          <w:b/>
          <w:lang w:val="fr-CA"/>
        </w:rPr>
        <w:t>Exemple</w:t>
      </w:r>
      <w:r>
        <w:rPr>
          <w:lang w:val="fr-CA"/>
        </w:rPr>
        <w:t>. L’expression suivante</w:t>
      </w:r>
    </w:p>
    <w:p w14:paraId="67FC380C" w14:textId="77777777" w:rsidR="00F97D1A" w:rsidRDefault="00F97D1A" w:rsidP="00F97D1A">
      <w:pPr>
        <w:pStyle w:val="CodeJava9pt"/>
        <w:rPr>
          <w:lang w:val="fr-CA"/>
        </w:rPr>
      </w:pPr>
      <w:r>
        <w:rPr>
          <w:lang w:val="fr-CA"/>
        </w:rPr>
        <w:t>3.4 + 7</w:t>
      </w:r>
    </w:p>
    <w:p w14:paraId="51FF1606" w14:textId="77777777" w:rsidR="00F97D1A" w:rsidRDefault="00F97D1A" w:rsidP="00F97D1A">
      <w:pPr>
        <w:pStyle w:val="Corpsdetexte"/>
        <w:rPr>
          <w:lang w:val="fr-CA"/>
        </w:rPr>
      </w:pPr>
      <w:r>
        <w:rPr>
          <w:lang w:val="fr-CA"/>
        </w:rPr>
        <w:t xml:space="preserve">est équivalente à </w:t>
      </w:r>
    </w:p>
    <w:p w14:paraId="41FCD313" w14:textId="77777777" w:rsidR="00F97D1A" w:rsidRDefault="00F97D1A" w:rsidP="00F97D1A">
      <w:pPr>
        <w:pStyle w:val="CodeJava9pt"/>
        <w:rPr>
          <w:lang w:val="fr-CA"/>
        </w:rPr>
      </w:pPr>
      <w:r>
        <w:rPr>
          <w:lang w:val="fr-CA"/>
        </w:rPr>
        <w:t>3.4 + (double)7</w:t>
      </w:r>
    </w:p>
    <w:p w14:paraId="1B3A5326" w14:textId="77777777" w:rsidR="00F97D1A" w:rsidRDefault="00F97D1A" w:rsidP="00F97D1A">
      <w:pPr>
        <w:pStyle w:val="Corpsdetexte"/>
        <w:rPr>
          <w:lang w:val="fr-CA"/>
        </w:rPr>
      </w:pPr>
      <w:r>
        <w:rPr>
          <w:lang w:val="fr-CA"/>
        </w:rPr>
        <w:t>La deuxième formulation est préférable car elle clarifie la conversion désirée.</w:t>
      </w:r>
    </w:p>
    <w:p w14:paraId="2794AB14" w14:textId="77777777" w:rsidR="00F97D1A" w:rsidRDefault="00F97D1A" w:rsidP="00F97D1A">
      <w:pPr>
        <w:pStyle w:val="Titre2"/>
        <w:rPr>
          <w:lang w:val="fr-CA"/>
        </w:rPr>
      </w:pPr>
      <w:bookmarkStart w:id="90" w:name="_Toc508791578"/>
      <w:bookmarkStart w:id="91" w:name="_Toc155813902"/>
      <w:r w:rsidRPr="16CBE89F">
        <w:rPr>
          <w:lang w:val="fr-CA"/>
        </w:rPr>
        <w:t>Expressions booléennes</w:t>
      </w:r>
      <w:bookmarkEnd w:id="90"/>
      <w:bookmarkEnd w:id="91"/>
    </w:p>
    <w:p w14:paraId="0D73E2AE" w14:textId="5EC568FA" w:rsidR="00F97D1A" w:rsidRPr="00842525" w:rsidRDefault="00F97D1A" w:rsidP="00F97D1A">
      <w:pPr>
        <w:pStyle w:val="Corpsdetexte"/>
        <w:rPr>
          <w:lang w:val="fr-CA"/>
        </w:rPr>
      </w:pPr>
      <w:r>
        <w:rPr>
          <w:lang w:val="fr-CA"/>
        </w:rPr>
        <w:t xml:space="preserve">Le type </w:t>
      </w:r>
      <w:r w:rsidRPr="00914B4D">
        <w:rPr>
          <w:i/>
          <w:iCs/>
          <w:lang w:val="fr-CA"/>
        </w:rPr>
        <w:t>boolean</w:t>
      </w:r>
      <w:r>
        <w:rPr>
          <w:lang w:val="fr-CA"/>
        </w:rPr>
        <w:t xml:space="preserve"> comprend deux </w:t>
      </w:r>
      <w:r w:rsidR="00F776C1">
        <w:rPr>
          <w:lang w:val="fr-CA"/>
        </w:rPr>
        <w:t>littéraux</w:t>
      </w:r>
      <w:r>
        <w:rPr>
          <w:lang w:val="fr-CA"/>
        </w:rPr>
        <w:t xml:space="preserve">, </w:t>
      </w:r>
      <w:r w:rsidRPr="00BE5D1B">
        <w:rPr>
          <w:i/>
          <w:iCs/>
          <w:lang w:val="fr-CA"/>
        </w:rPr>
        <w:t>true</w:t>
      </w:r>
      <w:r>
        <w:rPr>
          <w:lang w:val="fr-CA"/>
        </w:rPr>
        <w:t xml:space="preserve"> et </w:t>
      </w:r>
      <w:r w:rsidRPr="00BE5D1B">
        <w:rPr>
          <w:i/>
          <w:iCs/>
          <w:lang w:val="fr-CA"/>
        </w:rPr>
        <w:t>false</w:t>
      </w:r>
      <w:r>
        <w:rPr>
          <w:lang w:val="fr-CA"/>
        </w:rPr>
        <w:t xml:space="preserve">. Ce type est souvent utilisé dans les conditions des énoncés </w:t>
      </w:r>
      <w:r w:rsidRPr="00BE5D1B">
        <w:rPr>
          <w:i/>
          <w:iCs/>
          <w:lang w:val="fr-CA"/>
        </w:rPr>
        <w:t>if</w:t>
      </w:r>
      <w:r>
        <w:rPr>
          <w:lang w:val="fr-CA"/>
        </w:rPr>
        <w:t xml:space="preserve"> et des énoncés de </w:t>
      </w:r>
      <w:r w:rsidR="00940C03">
        <w:rPr>
          <w:lang w:val="fr-CA"/>
        </w:rPr>
        <w:t>boucle</w:t>
      </w:r>
      <w:r>
        <w:rPr>
          <w:lang w:val="fr-CA"/>
        </w:rPr>
        <w:t xml:space="preserve"> (</w:t>
      </w:r>
      <w:r w:rsidRPr="00BE5D1B">
        <w:rPr>
          <w:i/>
          <w:iCs/>
          <w:lang w:val="fr-CA"/>
        </w:rPr>
        <w:t>while</w:t>
      </w:r>
      <w:r>
        <w:rPr>
          <w:lang w:val="fr-CA"/>
        </w:rPr>
        <w:t xml:space="preserve">, </w:t>
      </w:r>
      <w:r w:rsidRPr="00BE5D1B">
        <w:rPr>
          <w:i/>
          <w:iCs/>
          <w:lang w:val="fr-CA"/>
        </w:rPr>
        <w:t>for</w:t>
      </w:r>
      <w:r>
        <w:rPr>
          <w:lang w:val="fr-CA"/>
        </w:rPr>
        <w:t xml:space="preserve">, </w:t>
      </w:r>
      <w:r w:rsidRPr="00BE5D1B">
        <w:rPr>
          <w:i/>
          <w:iCs/>
          <w:lang w:val="fr-CA"/>
        </w:rPr>
        <w:t>do</w:t>
      </w:r>
      <w:r>
        <w:rPr>
          <w:lang w:val="fr-CA"/>
        </w:rPr>
        <w:t xml:space="preserve">). Nous avons vu comment formuler des expressions booléennes simples </w:t>
      </w:r>
      <w:r>
        <w:rPr>
          <w:lang w:val="fr-CA"/>
        </w:rPr>
        <w:lastRenderedPageBreak/>
        <w:t xml:space="preserve">avec les opérateurs de comparaison (&lt;, ==, &gt;, etc.) dans le chapitre 3. </w:t>
      </w:r>
      <w:r>
        <w:t>Il est aussi possible de formuler des expressions booléennes complexes avec les opérateurs logiques (et, ou et négation) du tableau suivant :</w:t>
      </w:r>
      <w:r w:rsidRPr="00F60E0B">
        <w:rPr>
          <w:lang w:val="fr-C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1559"/>
      </w:tblGrid>
      <w:tr w:rsidR="00F97D1A" w:rsidRPr="007B6966" w14:paraId="46459223" w14:textId="77777777" w:rsidTr="008D06F8">
        <w:tc>
          <w:tcPr>
            <w:tcW w:w="2093" w:type="dxa"/>
            <w:shd w:val="clear" w:color="auto" w:fill="auto"/>
          </w:tcPr>
          <w:p w14:paraId="31CBDA78" w14:textId="77777777" w:rsidR="00F97D1A" w:rsidRPr="0027057D" w:rsidRDefault="00F97D1A" w:rsidP="008D06F8">
            <w:pPr>
              <w:pStyle w:val="Corpsdetexte"/>
              <w:spacing w:after="0"/>
              <w:rPr>
                <w:b/>
                <w:bCs/>
                <w:sz w:val="16"/>
                <w:szCs w:val="16"/>
                <w:lang w:val="fr-CA"/>
              </w:rPr>
            </w:pPr>
            <w:r w:rsidRPr="0027057D">
              <w:rPr>
                <w:b/>
                <w:bCs/>
                <w:sz w:val="16"/>
                <w:szCs w:val="16"/>
                <w:lang w:val="fr-CA"/>
              </w:rPr>
              <w:t>Opérateur logique</w:t>
            </w:r>
          </w:p>
        </w:tc>
        <w:tc>
          <w:tcPr>
            <w:tcW w:w="1559" w:type="dxa"/>
            <w:shd w:val="clear" w:color="auto" w:fill="auto"/>
          </w:tcPr>
          <w:p w14:paraId="7488FC57" w14:textId="77777777" w:rsidR="00F97D1A" w:rsidRPr="0027057D" w:rsidRDefault="00F97D1A" w:rsidP="008D06F8">
            <w:pPr>
              <w:pStyle w:val="Corpsdetexte"/>
              <w:spacing w:after="0"/>
              <w:rPr>
                <w:b/>
                <w:bCs/>
                <w:sz w:val="16"/>
                <w:szCs w:val="16"/>
                <w:lang w:val="fr-CA"/>
              </w:rPr>
            </w:pPr>
            <w:r w:rsidRPr="0027057D">
              <w:rPr>
                <w:b/>
                <w:bCs/>
                <w:sz w:val="16"/>
                <w:szCs w:val="16"/>
                <w:lang w:val="fr-CA"/>
              </w:rPr>
              <w:t>Signification</w:t>
            </w:r>
          </w:p>
        </w:tc>
      </w:tr>
      <w:tr w:rsidR="00F97D1A" w:rsidRPr="007B6966" w14:paraId="7B215AA3" w14:textId="77777777" w:rsidTr="008D06F8">
        <w:tc>
          <w:tcPr>
            <w:tcW w:w="2093" w:type="dxa"/>
            <w:shd w:val="clear" w:color="auto" w:fill="auto"/>
          </w:tcPr>
          <w:p w14:paraId="76041E5B" w14:textId="77777777" w:rsidR="00F97D1A" w:rsidRPr="0027057D" w:rsidRDefault="00F97D1A" w:rsidP="008D06F8">
            <w:pPr>
              <w:pStyle w:val="Corpsdetexte"/>
              <w:spacing w:after="0"/>
              <w:rPr>
                <w:sz w:val="16"/>
                <w:szCs w:val="16"/>
                <w:lang w:val="fr-CA"/>
              </w:rPr>
            </w:pPr>
            <w:r w:rsidRPr="0027057D">
              <w:rPr>
                <w:sz w:val="16"/>
                <w:szCs w:val="16"/>
                <w:lang w:val="fr-CA"/>
              </w:rPr>
              <w:t xml:space="preserve">&amp; </w:t>
            </w:r>
          </w:p>
        </w:tc>
        <w:tc>
          <w:tcPr>
            <w:tcW w:w="1559" w:type="dxa"/>
            <w:shd w:val="clear" w:color="auto" w:fill="auto"/>
          </w:tcPr>
          <w:p w14:paraId="170D7A81" w14:textId="77777777" w:rsidR="00F97D1A" w:rsidRPr="0027057D" w:rsidRDefault="00F97D1A" w:rsidP="008D06F8">
            <w:pPr>
              <w:pStyle w:val="Corpsdetexte"/>
              <w:spacing w:after="0"/>
              <w:rPr>
                <w:sz w:val="16"/>
                <w:szCs w:val="16"/>
                <w:lang w:val="fr-CA"/>
              </w:rPr>
            </w:pPr>
            <w:r w:rsidRPr="0027057D">
              <w:rPr>
                <w:sz w:val="16"/>
                <w:szCs w:val="16"/>
                <w:lang w:val="fr-CA"/>
              </w:rPr>
              <w:t>et</w:t>
            </w:r>
          </w:p>
        </w:tc>
      </w:tr>
      <w:tr w:rsidR="00F97D1A" w:rsidRPr="007B6966" w14:paraId="6353F7DA" w14:textId="77777777" w:rsidTr="008D06F8">
        <w:tc>
          <w:tcPr>
            <w:tcW w:w="2093" w:type="dxa"/>
            <w:shd w:val="clear" w:color="auto" w:fill="auto"/>
          </w:tcPr>
          <w:p w14:paraId="499F0CC2" w14:textId="77777777" w:rsidR="00F97D1A" w:rsidRPr="0027057D" w:rsidRDefault="00F97D1A" w:rsidP="008D06F8">
            <w:pPr>
              <w:pStyle w:val="Corpsdetexte"/>
              <w:spacing w:after="0"/>
              <w:rPr>
                <w:sz w:val="16"/>
                <w:szCs w:val="16"/>
                <w:lang w:val="fr-CA"/>
              </w:rPr>
            </w:pPr>
            <w:r w:rsidRPr="0027057D">
              <w:rPr>
                <w:sz w:val="16"/>
                <w:szCs w:val="16"/>
                <w:lang w:val="fr-CA"/>
              </w:rPr>
              <w:t xml:space="preserve">| </w:t>
            </w:r>
          </w:p>
        </w:tc>
        <w:tc>
          <w:tcPr>
            <w:tcW w:w="1559" w:type="dxa"/>
            <w:shd w:val="clear" w:color="auto" w:fill="auto"/>
          </w:tcPr>
          <w:p w14:paraId="75B95DE4" w14:textId="77777777" w:rsidR="00F97D1A" w:rsidRPr="0027057D" w:rsidRDefault="00F97D1A" w:rsidP="008D06F8">
            <w:pPr>
              <w:pStyle w:val="Corpsdetexte"/>
              <w:spacing w:after="0"/>
              <w:rPr>
                <w:sz w:val="16"/>
                <w:szCs w:val="16"/>
                <w:lang w:val="fr-CA"/>
              </w:rPr>
            </w:pPr>
            <w:r w:rsidRPr="0027057D">
              <w:rPr>
                <w:sz w:val="16"/>
                <w:szCs w:val="16"/>
                <w:lang w:val="fr-CA"/>
              </w:rPr>
              <w:t>ou</w:t>
            </w:r>
          </w:p>
        </w:tc>
      </w:tr>
      <w:tr w:rsidR="00F97D1A" w:rsidRPr="007B6966" w14:paraId="64D00DE0" w14:textId="77777777" w:rsidTr="008D06F8">
        <w:tc>
          <w:tcPr>
            <w:tcW w:w="2093" w:type="dxa"/>
            <w:shd w:val="clear" w:color="auto" w:fill="auto"/>
          </w:tcPr>
          <w:p w14:paraId="27584222" w14:textId="77777777" w:rsidR="00F97D1A" w:rsidRPr="0027057D" w:rsidRDefault="00F97D1A" w:rsidP="008D06F8">
            <w:pPr>
              <w:pStyle w:val="Corpsdetexte"/>
              <w:spacing w:after="0"/>
              <w:rPr>
                <w:sz w:val="16"/>
                <w:szCs w:val="16"/>
                <w:lang w:val="fr-CA"/>
              </w:rPr>
            </w:pPr>
            <w:r w:rsidRPr="0027057D">
              <w:rPr>
                <w:sz w:val="16"/>
                <w:szCs w:val="16"/>
                <w:lang w:val="fr-CA"/>
              </w:rPr>
              <w:t>!</w:t>
            </w:r>
          </w:p>
        </w:tc>
        <w:tc>
          <w:tcPr>
            <w:tcW w:w="1559" w:type="dxa"/>
            <w:shd w:val="clear" w:color="auto" w:fill="auto"/>
          </w:tcPr>
          <w:p w14:paraId="7FEDE751" w14:textId="77777777" w:rsidR="00F97D1A" w:rsidRPr="0027057D" w:rsidRDefault="00F97D1A" w:rsidP="008D06F8">
            <w:pPr>
              <w:pStyle w:val="Corpsdetexte"/>
              <w:spacing w:after="0"/>
              <w:rPr>
                <w:sz w:val="16"/>
                <w:szCs w:val="16"/>
                <w:lang w:val="fr-CA"/>
              </w:rPr>
            </w:pPr>
            <w:r w:rsidRPr="0027057D">
              <w:rPr>
                <w:sz w:val="16"/>
                <w:szCs w:val="16"/>
                <w:lang w:val="fr-CA"/>
              </w:rPr>
              <w:t>négation</w:t>
            </w:r>
          </w:p>
        </w:tc>
      </w:tr>
    </w:tbl>
    <w:p w14:paraId="1CB14988" w14:textId="77777777" w:rsidR="00F97D1A" w:rsidRDefault="00F97D1A" w:rsidP="00F97D1A">
      <w:pPr>
        <w:pStyle w:val="Corpsdetexte"/>
        <w:rPr>
          <w:lang w:val="fr-CA"/>
        </w:rPr>
      </w:pPr>
    </w:p>
    <w:p w14:paraId="585EA33F" w14:textId="0A1D1397" w:rsidR="00F97D1A" w:rsidRDefault="00F97D1A" w:rsidP="0038346A">
      <w:pPr>
        <w:pStyle w:val="Corpsdetexte"/>
        <w:keepNext/>
        <w:keepLines/>
        <w:rPr>
          <w:lang w:val="fr-CA"/>
        </w:rPr>
      </w:pPr>
      <w:r w:rsidRPr="00E46FA5">
        <w:rPr>
          <w:b/>
          <w:bCs/>
          <w:lang w:val="fr-CA"/>
        </w:rPr>
        <w:t>Exemple</w:t>
      </w:r>
      <w:r>
        <w:rPr>
          <w:lang w:val="fr-CA"/>
        </w:rPr>
        <w:t xml:space="preserve">. </w:t>
      </w:r>
      <w:hyperlink r:id="rId144" w:history="1">
        <w:r w:rsidRPr="006D167C">
          <w:rPr>
            <w:rFonts w:ascii="Segoe UI" w:hAnsi="Segoe UI" w:cs="Segoe UI"/>
            <w:color w:val="0366D6"/>
            <w:lang w:val="en"/>
          </w:rPr>
          <w:t>JavaPasAPas</w:t>
        </w:r>
      </w:hyperlink>
      <w:r w:rsidRPr="006D167C">
        <w:rPr>
          <w:rFonts w:ascii="Segoe UI" w:hAnsi="Segoe UI" w:cs="Segoe UI"/>
          <w:color w:val="586069"/>
          <w:lang w:val="en"/>
        </w:rPr>
        <w:t>/</w:t>
      </w:r>
      <w:r w:rsidR="0038346A" w:rsidRPr="00D35A89">
        <w:rPr>
          <w:rFonts w:ascii="Segoe UI" w:hAnsi="Segoe UI" w:cs="Segoe UI"/>
          <w:b/>
          <w:bCs/>
          <w:color w:val="586069"/>
          <w:lang w:val="en"/>
        </w:rPr>
        <w:t>chapitre_4</w:t>
      </w:r>
      <w:r w:rsidR="0038346A">
        <w:rPr>
          <w:rFonts w:ascii="Segoe UI" w:hAnsi="Segoe UI" w:cs="Segoe UI"/>
          <w:color w:val="586069"/>
          <w:lang w:val="en"/>
        </w:rPr>
        <w:t>/</w:t>
      </w:r>
      <w:r w:rsidRPr="006D167C">
        <w:rPr>
          <w:rFonts w:ascii="Segoe UI" w:hAnsi="Segoe UI" w:cs="Segoe UI"/>
          <w:b/>
          <w:bCs/>
          <w:color w:val="586069"/>
          <w:lang w:val="en"/>
        </w:rPr>
        <w:t>ExempleLogique.java</w:t>
      </w:r>
    </w:p>
    <w:p w14:paraId="41A9949C" w14:textId="77777777" w:rsidR="00F97D1A" w:rsidRDefault="00F97D1A" w:rsidP="0038346A">
      <w:pPr>
        <w:pStyle w:val="Corpsdetexte"/>
        <w:keepNext/>
        <w:keepLines/>
        <w:rPr>
          <w:lang w:val="fr-CA"/>
        </w:rPr>
      </w:pPr>
      <w:r>
        <w:rPr>
          <w:lang w:val="fr-CA"/>
        </w:rPr>
        <w:t>Le programme suivant illustre les opérateurs logiques &amp;, | et !.</w:t>
      </w:r>
    </w:p>
    <w:p w14:paraId="27122BFF" w14:textId="77777777" w:rsidR="0038346A" w:rsidRDefault="0038346A" w:rsidP="0038346A">
      <w:pPr>
        <w:pStyle w:val="Cencadr"/>
        <w:keepNext/>
        <w:keepLines/>
        <w:rPr>
          <w:color w:val="000000"/>
        </w:rPr>
      </w:pPr>
      <w:r>
        <w:t>/**</w:t>
      </w:r>
    </w:p>
    <w:p w14:paraId="7F2E9027" w14:textId="77777777" w:rsidR="0038346A" w:rsidRDefault="0038346A" w:rsidP="0038346A">
      <w:pPr>
        <w:pStyle w:val="Cencadr"/>
        <w:keepNext/>
        <w:keepLines/>
        <w:rPr>
          <w:color w:val="000000"/>
        </w:rPr>
      </w:pPr>
      <w:r>
        <w:t> </w:t>
      </w:r>
      <w:r>
        <w:rPr>
          <w:b/>
          <w:bCs/>
          <w:color w:val="7F9FBF"/>
        </w:rPr>
        <w:t>*</w:t>
      </w:r>
      <w:r>
        <w:t xml:space="preserve"> ExempleLogique</w:t>
      </w:r>
      <w:r>
        <w:rPr>
          <w:color w:val="008C00"/>
        </w:rPr>
        <w:t>.</w:t>
      </w:r>
      <w:r>
        <w:t>java</w:t>
      </w:r>
    </w:p>
    <w:p w14:paraId="385D230D" w14:textId="77777777" w:rsidR="0038346A" w:rsidRDefault="0038346A" w:rsidP="0038346A">
      <w:pPr>
        <w:pStyle w:val="Cencadr"/>
        <w:keepNext/>
        <w:keepLines/>
        <w:rPr>
          <w:color w:val="000000"/>
        </w:rPr>
      </w:pPr>
      <w:r>
        <w:t> </w:t>
      </w:r>
      <w:r>
        <w:rPr>
          <w:b/>
          <w:bCs/>
          <w:color w:val="7F9FBF"/>
        </w:rPr>
        <w:t>*</w:t>
      </w:r>
      <w:r>
        <w:t xml:space="preserve"> Petit exemple illustrant l'énoncé if.</w:t>
      </w:r>
    </w:p>
    <w:p w14:paraId="68167F5D" w14:textId="77777777" w:rsidR="0038346A" w:rsidRPr="007616BC" w:rsidRDefault="0038346A" w:rsidP="0038346A">
      <w:pPr>
        <w:pStyle w:val="Cencadr"/>
        <w:keepNext/>
        <w:keepLines/>
        <w:rPr>
          <w:color w:val="000000"/>
          <w:lang w:val="en-US"/>
        </w:rPr>
      </w:pPr>
      <w:r>
        <w:t> </w:t>
      </w:r>
      <w:r w:rsidRPr="007616BC">
        <w:rPr>
          <w:lang w:val="en-US"/>
        </w:rPr>
        <w:t>*/</w:t>
      </w:r>
    </w:p>
    <w:p w14:paraId="4221043A" w14:textId="77777777" w:rsidR="0038346A" w:rsidRPr="007616BC" w:rsidRDefault="0038346A" w:rsidP="0038346A">
      <w:pPr>
        <w:pStyle w:val="Cencadr"/>
        <w:keepNext/>
        <w:keepLines/>
        <w:rPr>
          <w:color w:val="000000"/>
          <w:lang w:val="en-US"/>
        </w:rPr>
      </w:pPr>
      <w:r w:rsidRPr="007616BC">
        <w:rPr>
          <w:b/>
          <w:bCs/>
          <w:color w:val="800000"/>
          <w:lang w:val="en-US"/>
        </w:rPr>
        <w:t>import</w:t>
      </w:r>
      <w:r w:rsidRPr="007616BC">
        <w:rPr>
          <w:color w:val="004A43"/>
          <w:lang w:val="en-US"/>
        </w:rPr>
        <w:t xml:space="preserve"> javax</w:t>
      </w:r>
      <w:r w:rsidRPr="007616BC">
        <w:rPr>
          <w:color w:val="808030"/>
          <w:lang w:val="en-US"/>
        </w:rPr>
        <w:t>.</w:t>
      </w:r>
      <w:r w:rsidRPr="007616BC">
        <w:rPr>
          <w:color w:val="004A43"/>
          <w:lang w:val="en-US"/>
        </w:rPr>
        <w:t>swing</w:t>
      </w:r>
      <w:r w:rsidRPr="007616BC">
        <w:rPr>
          <w:color w:val="808030"/>
          <w:lang w:val="en-US"/>
        </w:rPr>
        <w:t>.</w:t>
      </w:r>
      <w:r w:rsidRPr="007616BC">
        <w:rPr>
          <w:color w:val="004A43"/>
          <w:lang w:val="en-US"/>
        </w:rPr>
        <w:t>JOptionPane</w:t>
      </w:r>
      <w:r w:rsidRPr="007616BC">
        <w:rPr>
          <w:color w:val="800080"/>
          <w:lang w:val="en-US"/>
        </w:rPr>
        <w:t>;</w:t>
      </w:r>
    </w:p>
    <w:p w14:paraId="07ABFF10" w14:textId="77777777" w:rsidR="0038346A" w:rsidRPr="007616BC" w:rsidRDefault="0038346A" w:rsidP="0038346A">
      <w:pPr>
        <w:pStyle w:val="Cencadr"/>
        <w:keepNext/>
        <w:keepLines/>
        <w:rPr>
          <w:color w:val="000000"/>
          <w:lang w:val="en-US"/>
        </w:rPr>
      </w:pPr>
      <w:r w:rsidRPr="007616BC">
        <w:rPr>
          <w:b/>
          <w:bCs/>
          <w:color w:val="800000"/>
          <w:lang w:val="en-US"/>
        </w:rPr>
        <w:t>public</w:t>
      </w:r>
      <w:r w:rsidRPr="007616BC">
        <w:rPr>
          <w:color w:val="000000"/>
          <w:lang w:val="en-US"/>
        </w:rPr>
        <w:t xml:space="preserve"> </w:t>
      </w:r>
      <w:r w:rsidRPr="007616BC">
        <w:rPr>
          <w:b/>
          <w:bCs/>
          <w:color w:val="800000"/>
          <w:lang w:val="en-US"/>
        </w:rPr>
        <w:t>class</w:t>
      </w:r>
      <w:r w:rsidRPr="007616BC">
        <w:rPr>
          <w:color w:val="000000"/>
          <w:lang w:val="en-US"/>
        </w:rPr>
        <w:t xml:space="preserve"> ExempleLogique</w:t>
      </w:r>
      <w:r w:rsidRPr="007616BC">
        <w:rPr>
          <w:color w:val="800080"/>
          <w:lang w:val="en-US"/>
        </w:rPr>
        <w:t>{</w:t>
      </w:r>
    </w:p>
    <w:p w14:paraId="6C64C20E" w14:textId="77777777" w:rsidR="0038346A" w:rsidRPr="00452667" w:rsidRDefault="0038346A" w:rsidP="0038346A">
      <w:pPr>
        <w:pStyle w:val="Cencadr"/>
        <w:keepNext/>
        <w:keepLines/>
        <w:rPr>
          <w:color w:val="000000"/>
          <w:lang w:val="en-CA"/>
        </w:rPr>
      </w:pPr>
      <w:r w:rsidRPr="007616BC">
        <w:rPr>
          <w:color w:val="000000"/>
          <w:lang w:val="en-US"/>
        </w:rPr>
        <w:t xml:space="preserve">    </w:t>
      </w:r>
      <w:r w:rsidRPr="00452667">
        <w:rPr>
          <w:b/>
          <w:bCs/>
          <w:color w:val="800000"/>
          <w:lang w:val="en-CA"/>
        </w:rPr>
        <w:t>public</w:t>
      </w:r>
      <w:r w:rsidRPr="00452667">
        <w:rPr>
          <w:color w:val="000000"/>
          <w:lang w:val="en-CA"/>
        </w:rPr>
        <w:t xml:space="preserve"> </w:t>
      </w:r>
      <w:r w:rsidRPr="00452667">
        <w:rPr>
          <w:b/>
          <w:bCs/>
          <w:color w:val="800000"/>
          <w:lang w:val="en-CA"/>
        </w:rPr>
        <w:t>static</w:t>
      </w:r>
      <w:r w:rsidRPr="00452667">
        <w:rPr>
          <w:color w:val="000000"/>
          <w:lang w:val="en-CA"/>
        </w:rPr>
        <w:t xml:space="preserve"> </w:t>
      </w:r>
      <w:r w:rsidRPr="00452667">
        <w:rPr>
          <w:color w:val="BB7977"/>
          <w:lang w:val="en-CA"/>
        </w:rPr>
        <w:t>void</w:t>
      </w:r>
      <w:r w:rsidRPr="00452667">
        <w:rPr>
          <w:color w:val="000000"/>
          <w:lang w:val="en-CA"/>
        </w:rPr>
        <w:t xml:space="preserve"> main </w:t>
      </w:r>
      <w:r w:rsidRPr="00452667">
        <w:rPr>
          <w:color w:val="808030"/>
          <w:lang w:val="en-CA"/>
        </w:rPr>
        <w:t>(</w:t>
      </w:r>
      <w:r w:rsidRPr="00452667">
        <w:rPr>
          <w:b/>
          <w:bCs/>
          <w:color w:val="BB7977"/>
          <w:lang w:val="en-CA"/>
        </w:rPr>
        <w:t>String</w:t>
      </w:r>
      <w:r w:rsidRPr="00452667">
        <w:rPr>
          <w:color w:val="000000"/>
          <w:lang w:val="en-CA"/>
        </w:rPr>
        <w:t xml:space="preserve"> args</w:t>
      </w:r>
      <w:r w:rsidRPr="00452667">
        <w:rPr>
          <w:color w:val="808030"/>
          <w:lang w:val="en-CA"/>
        </w:rPr>
        <w:t>[])</w:t>
      </w:r>
      <w:r w:rsidRPr="00452667">
        <w:rPr>
          <w:color w:val="000000"/>
          <w:lang w:val="en-CA"/>
        </w:rPr>
        <w:t xml:space="preserve"> </w:t>
      </w:r>
      <w:r w:rsidRPr="00452667">
        <w:rPr>
          <w:color w:val="800080"/>
          <w:lang w:val="en-CA"/>
        </w:rPr>
        <w:t>{</w:t>
      </w:r>
    </w:p>
    <w:p w14:paraId="70758A98" w14:textId="77777777" w:rsidR="0038346A" w:rsidRPr="007616BC" w:rsidRDefault="0038346A" w:rsidP="0038346A">
      <w:pPr>
        <w:pStyle w:val="Cencadr"/>
        <w:keepNext/>
        <w:keepLines/>
        <w:rPr>
          <w:color w:val="000000"/>
          <w:lang w:val="fr-CA"/>
        </w:rPr>
      </w:pPr>
      <w:r w:rsidRPr="00452667">
        <w:rPr>
          <w:color w:val="000000"/>
          <w:lang w:val="en-CA"/>
        </w:rPr>
        <w:t xml:space="preserve">        </w:t>
      </w:r>
      <w:r w:rsidRPr="007616BC">
        <w:rPr>
          <w:b/>
          <w:bCs/>
          <w:color w:val="BB7977"/>
          <w:lang w:val="fr-CA"/>
        </w:rPr>
        <w:t>String</w:t>
      </w:r>
      <w:r w:rsidRPr="007616BC">
        <w:rPr>
          <w:color w:val="000000"/>
          <w:lang w:val="fr-CA"/>
        </w:rPr>
        <w:t xml:space="preserve"> unString </w:t>
      </w:r>
      <w:r w:rsidRPr="007616BC">
        <w:rPr>
          <w:color w:val="808030"/>
          <w:lang w:val="fr-CA"/>
        </w:rPr>
        <w:t>=</w:t>
      </w:r>
      <w:r w:rsidRPr="007616BC">
        <w:rPr>
          <w:color w:val="000000"/>
          <w:lang w:val="fr-CA"/>
        </w:rPr>
        <w:t xml:space="preserve"> JOptionPane</w:t>
      </w:r>
      <w:r w:rsidRPr="007616BC">
        <w:rPr>
          <w:color w:val="808030"/>
          <w:lang w:val="fr-CA"/>
        </w:rPr>
        <w:t>.</w:t>
      </w:r>
      <w:r w:rsidRPr="007616BC">
        <w:rPr>
          <w:color w:val="000000"/>
          <w:lang w:val="fr-CA"/>
        </w:rPr>
        <w:t>showInputDialog</w:t>
      </w:r>
      <w:r w:rsidRPr="007616BC">
        <w:rPr>
          <w:color w:val="808030"/>
          <w:lang w:val="fr-CA"/>
        </w:rPr>
        <w:t>(</w:t>
      </w:r>
      <w:r w:rsidRPr="007616BC">
        <w:rPr>
          <w:color w:val="0000E6"/>
          <w:lang w:val="fr-CA"/>
        </w:rPr>
        <w:t>"Entrez un premier nombre entier"</w:t>
      </w:r>
      <w:r w:rsidRPr="007616BC">
        <w:rPr>
          <w:color w:val="808030"/>
          <w:lang w:val="fr-CA"/>
        </w:rPr>
        <w:t>)</w:t>
      </w:r>
      <w:r w:rsidRPr="007616BC">
        <w:rPr>
          <w:color w:val="800080"/>
          <w:lang w:val="fr-CA"/>
        </w:rPr>
        <w:t>;</w:t>
      </w:r>
    </w:p>
    <w:p w14:paraId="313DDE4A" w14:textId="4EA8B306" w:rsidR="0038346A" w:rsidRPr="007616BC" w:rsidRDefault="0038346A" w:rsidP="0038346A">
      <w:pPr>
        <w:pStyle w:val="Cencadr"/>
        <w:keepNext/>
        <w:keepLines/>
        <w:rPr>
          <w:color w:val="000000"/>
          <w:lang w:val="fr-CA"/>
        </w:rPr>
      </w:pPr>
      <w:r w:rsidRPr="007616BC">
        <w:rPr>
          <w:color w:val="000000"/>
          <w:lang w:val="fr-CA"/>
        </w:rPr>
        <w:t xml:space="preserve">        </w:t>
      </w:r>
      <w:r w:rsidRPr="007616BC">
        <w:rPr>
          <w:color w:val="BB7977"/>
          <w:lang w:val="fr-CA"/>
        </w:rPr>
        <w:t>int</w:t>
      </w:r>
      <w:r w:rsidRPr="007616BC">
        <w:rPr>
          <w:color w:val="000000"/>
          <w:lang w:val="fr-CA"/>
        </w:rPr>
        <w:t xml:space="preserve"> unInt </w:t>
      </w:r>
      <w:r w:rsidRPr="007616BC">
        <w:rPr>
          <w:color w:val="808030"/>
          <w:lang w:val="fr-CA"/>
        </w:rPr>
        <w:t>=</w:t>
      </w:r>
      <w:r w:rsidRPr="007616BC">
        <w:rPr>
          <w:color w:val="000000"/>
          <w:lang w:val="fr-CA"/>
        </w:rPr>
        <w:t xml:space="preserve"> </w:t>
      </w:r>
      <w:r w:rsidRPr="007616BC">
        <w:rPr>
          <w:b/>
          <w:bCs/>
          <w:color w:val="BB7977"/>
          <w:lang w:val="fr-CA"/>
        </w:rPr>
        <w:t>Integer</w:t>
      </w:r>
      <w:r w:rsidRPr="007616BC">
        <w:rPr>
          <w:color w:val="808030"/>
          <w:lang w:val="fr-CA"/>
        </w:rPr>
        <w:t>.</w:t>
      </w:r>
      <w:r w:rsidRPr="007616BC">
        <w:rPr>
          <w:color w:val="000000"/>
          <w:lang w:val="fr-CA"/>
        </w:rPr>
        <w:t>parseInt</w:t>
      </w:r>
      <w:r w:rsidRPr="007616BC">
        <w:rPr>
          <w:color w:val="808030"/>
          <w:lang w:val="fr-CA"/>
        </w:rPr>
        <w:t>(</w:t>
      </w:r>
      <w:r w:rsidRPr="007616BC">
        <w:rPr>
          <w:color w:val="000000"/>
          <w:lang w:val="fr-CA"/>
        </w:rPr>
        <w:t>unString</w:t>
      </w:r>
      <w:r w:rsidRPr="007616BC">
        <w:rPr>
          <w:color w:val="808030"/>
          <w:lang w:val="fr-CA"/>
        </w:rPr>
        <w:t>)</w:t>
      </w:r>
      <w:r w:rsidRPr="007616BC">
        <w:rPr>
          <w:color w:val="800080"/>
          <w:lang w:val="fr-CA"/>
        </w:rPr>
        <w:t>;</w:t>
      </w:r>
    </w:p>
    <w:p w14:paraId="74427EEF" w14:textId="2930EB06" w:rsidR="0038346A" w:rsidRPr="007616BC" w:rsidRDefault="0038346A" w:rsidP="0038346A">
      <w:pPr>
        <w:pStyle w:val="Cencadr"/>
        <w:keepNext/>
        <w:keepLines/>
        <w:rPr>
          <w:color w:val="000000"/>
          <w:lang w:val="fr-CA"/>
        </w:rPr>
      </w:pPr>
      <w:r w:rsidRPr="007616BC">
        <w:rPr>
          <w:color w:val="000000"/>
          <w:lang w:val="fr-CA"/>
        </w:rPr>
        <w:t xml:space="preserve">        </w:t>
      </w:r>
      <w:r w:rsidRPr="007616BC">
        <w:rPr>
          <w:b/>
          <w:bCs/>
          <w:color w:val="800000"/>
          <w:lang w:val="fr-CA"/>
        </w:rPr>
        <w:t>if</w:t>
      </w:r>
      <w:r w:rsidRPr="007616BC">
        <w:rPr>
          <w:color w:val="000000"/>
          <w:lang w:val="fr-CA"/>
        </w:rPr>
        <w:t xml:space="preserve"> </w:t>
      </w:r>
      <w:r w:rsidRPr="007616BC">
        <w:rPr>
          <w:color w:val="808030"/>
          <w:lang w:val="fr-CA"/>
        </w:rPr>
        <w:t>(</w:t>
      </w:r>
      <w:r w:rsidRPr="007616BC">
        <w:rPr>
          <w:color w:val="000000"/>
          <w:lang w:val="fr-CA"/>
        </w:rPr>
        <w:t xml:space="preserve">unInt </w:t>
      </w:r>
      <w:r w:rsidRPr="007616BC">
        <w:rPr>
          <w:color w:val="808030"/>
          <w:lang w:val="fr-CA"/>
        </w:rPr>
        <w:t>&gt;</w:t>
      </w:r>
      <w:r w:rsidRPr="007616BC">
        <w:rPr>
          <w:color w:val="000000"/>
          <w:lang w:val="fr-CA"/>
        </w:rPr>
        <w:t xml:space="preserve"> </w:t>
      </w:r>
      <w:r w:rsidRPr="007616BC">
        <w:rPr>
          <w:color w:val="008C00"/>
          <w:lang w:val="fr-CA"/>
        </w:rPr>
        <w:t>10</w:t>
      </w:r>
      <w:r w:rsidRPr="007616BC">
        <w:rPr>
          <w:color w:val="000000"/>
          <w:lang w:val="fr-CA"/>
        </w:rPr>
        <w:t xml:space="preserve"> </w:t>
      </w:r>
      <w:r w:rsidRPr="007616BC">
        <w:rPr>
          <w:color w:val="808030"/>
          <w:lang w:val="fr-CA"/>
        </w:rPr>
        <w:t>&amp;</w:t>
      </w:r>
      <w:r w:rsidRPr="007616BC">
        <w:rPr>
          <w:color w:val="000000"/>
          <w:lang w:val="fr-CA"/>
        </w:rPr>
        <w:t xml:space="preserve"> unInt </w:t>
      </w:r>
      <w:r w:rsidRPr="007616BC">
        <w:rPr>
          <w:color w:val="808030"/>
          <w:lang w:val="fr-CA"/>
        </w:rPr>
        <w:t>&lt;</w:t>
      </w:r>
      <w:r w:rsidRPr="007616BC">
        <w:rPr>
          <w:color w:val="000000"/>
          <w:lang w:val="fr-CA"/>
        </w:rPr>
        <w:t xml:space="preserve"> </w:t>
      </w:r>
      <w:r w:rsidRPr="007616BC">
        <w:rPr>
          <w:color w:val="008C00"/>
          <w:lang w:val="fr-CA"/>
        </w:rPr>
        <w:t>20</w:t>
      </w:r>
      <w:r w:rsidRPr="007616BC">
        <w:rPr>
          <w:color w:val="808030"/>
          <w:lang w:val="fr-CA"/>
        </w:rPr>
        <w:t>) {</w:t>
      </w:r>
      <w:r w:rsidRPr="007616BC">
        <w:rPr>
          <w:color w:val="000000"/>
          <w:lang w:val="fr-CA"/>
        </w:rPr>
        <w:t xml:space="preserve">  JOptionPane</w:t>
      </w:r>
      <w:r w:rsidRPr="007616BC">
        <w:rPr>
          <w:color w:val="808030"/>
          <w:lang w:val="fr-CA"/>
        </w:rPr>
        <w:t>.</w:t>
      </w:r>
      <w:r w:rsidRPr="007616BC">
        <w:rPr>
          <w:color w:val="000000"/>
          <w:lang w:val="fr-CA"/>
        </w:rPr>
        <w:t>showMessageDialog</w:t>
      </w:r>
      <w:r w:rsidRPr="007616BC">
        <w:rPr>
          <w:color w:val="808030"/>
          <w:lang w:val="fr-CA"/>
        </w:rPr>
        <w:t>(</w:t>
      </w:r>
      <w:r w:rsidRPr="007616BC">
        <w:rPr>
          <w:b/>
          <w:bCs/>
          <w:color w:val="800000"/>
          <w:lang w:val="fr-CA"/>
        </w:rPr>
        <w:t>null</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00E6"/>
          <w:lang w:val="fr-CA"/>
        </w:rPr>
        <w:t>" est entre 10 et 20"</w:t>
      </w:r>
      <w:r w:rsidRPr="007616BC">
        <w:rPr>
          <w:color w:val="808030"/>
          <w:lang w:val="fr-CA"/>
        </w:rPr>
        <w:t>)</w:t>
      </w:r>
      <w:r w:rsidRPr="007616BC">
        <w:rPr>
          <w:color w:val="800080"/>
          <w:lang w:val="fr-CA"/>
        </w:rPr>
        <w:t>; }</w:t>
      </w:r>
    </w:p>
    <w:p w14:paraId="1B69C089" w14:textId="772B2EA0" w:rsidR="0038346A" w:rsidRPr="007616BC" w:rsidRDefault="0038346A" w:rsidP="0038346A">
      <w:pPr>
        <w:pStyle w:val="Cencadr"/>
        <w:keepNext/>
        <w:keepLines/>
        <w:rPr>
          <w:color w:val="000000"/>
          <w:lang w:val="fr-CA"/>
        </w:rPr>
      </w:pPr>
      <w:r w:rsidRPr="007616BC">
        <w:rPr>
          <w:color w:val="000000"/>
          <w:lang w:val="fr-CA"/>
        </w:rPr>
        <w:t xml:space="preserve">        </w:t>
      </w:r>
      <w:r w:rsidRPr="007616BC">
        <w:rPr>
          <w:b/>
          <w:bCs/>
          <w:color w:val="800000"/>
          <w:lang w:val="fr-CA"/>
        </w:rPr>
        <w:t>if</w:t>
      </w:r>
      <w:r w:rsidRPr="007616BC">
        <w:rPr>
          <w:color w:val="000000"/>
          <w:lang w:val="fr-CA"/>
        </w:rPr>
        <w:t xml:space="preserve"> </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8C00"/>
          <w:lang w:val="fr-CA"/>
        </w:rPr>
        <w:t>100</w:t>
      </w:r>
      <w:r w:rsidRPr="007616BC">
        <w:rPr>
          <w:color w:val="000000"/>
          <w:lang w:val="fr-CA"/>
        </w:rPr>
        <w:t xml:space="preserve"> </w:t>
      </w:r>
      <w:r w:rsidRPr="007616BC">
        <w:rPr>
          <w:color w:val="808030"/>
          <w:lang w:val="fr-CA"/>
        </w:rPr>
        <w:t>|</w:t>
      </w:r>
      <w:r w:rsidRPr="007616BC">
        <w:rPr>
          <w:color w:val="000000"/>
          <w:lang w:val="fr-CA"/>
        </w:rPr>
        <w:t xml:space="preserve"> unInt </w:t>
      </w:r>
      <w:r w:rsidRPr="007616BC">
        <w:rPr>
          <w:color w:val="808030"/>
          <w:lang w:val="fr-CA"/>
        </w:rPr>
        <w:t>==</w:t>
      </w:r>
      <w:r w:rsidRPr="007616BC">
        <w:rPr>
          <w:color w:val="000000"/>
          <w:lang w:val="fr-CA"/>
        </w:rPr>
        <w:t xml:space="preserve"> </w:t>
      </w:r>
      <w:r w:rsidRPr="007616BC">
        <w:rPr>
          <w:color w:val="008C00"/>
          <w:lang w:val="fr-CA"/>
        </w:rPr>
        <w:t>200</w:t>
      </w:r>
      <w:r w:rsidRPr="007616BC">
        <w:rPr>
          <w:color w:val="808030"/>
          <w:lang w:val="fr-CA"/>
        </w:rPr>
        <w:t>) {</w:t>
      </w:r>
      <w:r w:rsidRPr="007616BC">
        <w:rPr>
          <w:color w:val="000000"/>
          <w:lang w:val="fr-CA"/>
        </w:rPr>
        <w:t xml:space="preserve">  JOptionPane</w:t>
      </w:r>
      <w:r w:rsidRPr="007616BC">
        <w:rPr>
          <w:color w:val="808030"/>
          <w:lang w:val="fr-CA"/>
        </w:rPr>
        <w:t>.</w:t>
      </w:r>
      <w:r w:rsidRPr="007616BC">
        <w:rPr>
          <w:color w:val="000000"/>
          <w:lang w:val="fr-CA"/>
        </w:rPr>
        <w:t>showMessageDialog</w:t>
      </w:r>
      <w:r w:rsidRPr="007616BC">
        <w:rPr>
          <w:color w:val="808030"/>
          <w:lang w:val="fr-CA"/>
        </w:rPr>
        <w:t>(</w:t>
      </w:r>
      <w:r w:rsidRPr="007616BC">
        <w:rPr>
          <w:b/>
          <w:bCs/>
          <w:color w:val="800000"/>
          <w:lang w:val="fr-CA"/>
        </w:rPr>
        <w:t>null</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00E6"/>
          <w:lang w:val="fr-CA"/>
        </w:rPr>
        <w:t>" est 100 ou 200"</w:t>
      </w:r>
      <w:r w:rsidRPr="007616BC">
        <w:rPr>
          <w:color w:val="808030"/>
          <w:lang w:val="fr-CA"/>
        </w:rPr>
        <w:t>)</w:t>
      </w:r>
      <w:r w:rsidRPr="007616BC">
        <w:rPr>
          <w:color w:val="800080"/>
          <w:lang w:val="fr-CA"/>
        </w:rPr>
        <w:t>; }</w:t>
      </w:r>
    </w:p>
    <w:p w14:paraId="6DDC9FF3" w14:textId="3B66CC35" w:rsidR="0038346A" w:rsidRPr="007616BC" w:rsidRDefault="0038346A" w:rsidP="0038346A">
      <w:pPr>
        <w:pStyle w:val="Cencadr"/>
        <w:keepNext/>
        <w:keepLines/>
        <w:rPr>
          <w:color w:val="000000"/>
          <w:lang w:val="fr-CA"/>
        </w:rPr>
      </w:pPr>
      <w:r w:rsidRPr="007616BC">
        <w:rPr>
          <w:color w:val="000000"/>
          <w:lang w:val="fr-CA"/>
        </w:rPr>
        <w:t xml:space="preserve">        </w:t>
      </w:r>
      <w:r w:rsidRPr="007616BC">
        <w:rPr>
          <w:b/>
          <w:bCs/>
          <w:color w:val="800000"/>
          <w:lang w:val="fr-CA"/>
        </w:rPr>
        <w:t>if</w:t>
      </w:r>
      <w:r w:rsidRPr="007616BC">
        <w:rPr>
          <w:color w:val="000000"/>
          <w:lang w:val="fr-CA"/>
        </w:rPr>
        <w:t xml:space="preserve"> </w:t>
      </w:r>
      <w:r w:rsidRPr="007616BC">
        <w:rPr>
          <w:color w:val="808030"/>
          <w:lang w:val="fr-CA"/>
        </w:rPr>
        <w:t>(!(</w:t>
      </w:r>
      <w:r w:rsidRPr="007616BC">
        <w:rPr>
          <w:color w:val="000000"/>
          <w:lang w:val="fr-CA"/>
        </w:rPr>
        <w:t xml:space="preserve">unInt </w:t>
      </w:r>
      <w:r w:rsidRPr="007616BC">
        <w:rPr>
          <w:color w:val="808030"/>
          <w:lang w:val="fr-CA"/>
        </w:rPr>
        <w:t>&gt;</w:t>
      </w:r>
      <w:r w:rsidRPr="007616BC">
        <w:rPr>
          <w:color w:val="000000"/>
          <w:lang w:val="fr-CA"/>
        </w:rPr>
        <w:t xml:space="preserve"> </w:t>
      </w:r>
      <w:r w:rsidRPr="007616BC">
        <w:rPr>
          <w:color w:val="008C00"/>
          <w:lang w:val="fr-CA"/>
        </w:rPr>
        <w:t>30</w:t>
      </w:r>
      <w:r w:rsidRPr="007616BC">
        <w:rPr>
          <w:color w:val="808030"/>
          <w:lang w:val="fr-CA"/>
        </w:rPr>
        <w:t>)) {</w:t>
      </w:r>
      <w:r w:rsidRPr="007616BC">
        <w:rPr>
          <w:color w:val="000000"/>
          <w:lang w:val="fr-CA"/>
        </w:rPr>
        <w:t xml:space="preserve"> JOptionPane</w:t>
      </w:r>
      <w:r w:rsidRPr="007616BC">
        <w:rPr>
          <w:color w:val="808030"/>
          <w:lang w:val="fr-CA"/>
        </w:rPr>
        <w:t>.</w:t>
      </w:r>
      <w:r w:rsidRPr="007616BC">
        <w:rPr>
          <w:color w:val="000000"/>
          <w:lang w:val="fr-CA"/>
        </w:rPr>
        <w:t>showMessageDialog</w:t>
      </w:r>
      <w:r w:rsidRPr="007616BC">
        <w:rPr>
          <w:color w:val="808030"/>
          <w:lang w:val="fr-CA"/>
        </w:rPr>
        <w:t>(</w:t>
      </w:r>
      <w:r w:rsidRPr="007616BC">
        <w:rPr>
          <w:b/>
          <w:bCs/>
          <w:color w:val="800000"/>
          <w:lang w:val="fr-CA"/>
        </w:rPr>
        <w:t>null</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00E6"/>
          <w:lang w:val="fr-CA"/>
        </w:rPr>
        <w:t>" n'est pas plus grand que 30"</w:t>
      </w:r>
      <w:r w:rsidRPr="007616BC">
        <w:rPr>
          <w:color w:val="808030"/>
          <w:lang w:val="fr-CA"/>
        </w:rPr>
        <w:t>)</w:t>
      </w:r>
      <w:r w:rsidRPr="007616BC">
        <w:rPr>
          <w:color w:val="800080"/>
          <w:lang w:val="fr-CA"/>
        </w:rPr>
        <w:t>; }</w:t>
      </w:r>
    </w:p>
    <w:p w14:paraId="43F11F18" w14:textId="77777777" w:rsidR="0038346A" w:rsidRDefault="0038346A" w:rsidP="0038346A">
      <w:pPr>
        <w:pStyle w:val="Cencadr"/>
        <w:keepNext/>
        <w:keepLines/>
        <w:rPr>
          <w:color w:val="000000"/>
        </w:rPr>
      </w:pPr>
      <w:r w:rsidRPr="007616BC">
        <w:rPr>
          <w:color w:val="000000"/>
          <w:lang w:val="fr-CA"/>
        </w:rPr>
        <w:t xml:space="preserve">        </w:t>
      </w:r>
      <w:r>
        <w:rPr>
          <w:b/>
          <w:bCs/>
          <w:color w:val="BB7977"/>
        </w:rPr>
        <w:t>System</w:t>
      </w:r>
      <w:r>
        <w:rPr>
          <w:color w:val="808030"/>
        </w:rPr>
        <w:t>.</w:t>
      </w:r>
      <w:r>
        <w:rPr>
          <w:color w:val="000000"/>
        </w:rPr>
        <w:t>exit</w:t>
      </w:r>
      <w:r>
        <w:rPr>
          <w:color w:val="808030"/>
        </w:rPr>
        <w:t>(</w:t>
      </w:r>
      <w:r>
        <w:rPr>
          <w:color w:val="008C00"/>
        </w:rPr>
        <w:t>0</w:t>
      </w:r>
      <w:r>
        <w:rPr>
          <w:color w:val="808030"/>
        </w:rPr>
        <w:t>)</w:t>
      </w:r>
      <w:r>
        <w:rPr>
          <w:color w:val="800080"/>
        </w:rPr>
        <w:t>;</w:t>
      </w:r>
    </w:p>
    <w:p w14:paraId="1442B244" w14:textId="77777777" w:rsidR="0038346A" w:rsidRDefault="0038346A" w:rsidP="0038346A">
      <w:pPr>
        <w:pStyle w:val="Cencadr"/>
        <w:keepNext/>
        <w:keepLines/>
        <w:rPr>
          <w:color w:val="000000"/>
        </w:rPr>
      </w:pPr>
      <w:r>
        <w:rPr>
          <w:color w:val="000000"/>
        </w:rPr>
        <w:t xml:space="preserve">    </w:t>
      </w:r>
      <w:r>
        <w:rPr>
          <w:color w:val="800080"/>
        </w:rPr>
        <w:t>}</w:t>
      </w:r>
    </w:p>
    <w:p w14:paraId="5DBD864F" w14:textId="77777777" w:rsidR="0038346A" w:rsidRPr="00452667" w:rsidRDefault="0038346A" w:rsidP="0038346A">
      <w:pPr>
        <w:pStyle w:val="Cencadr"/>
        <w:keepNext/>
        <w:keepLines/>
        <w:rPr>
          <w:rFonts w:ascii="Courier New" w:hAnsi="Courier New"/>
          <w:color w:val="000000"/>
          <w:lang w:val="fr-CA" w:eastAsia="en-US"/>
        </w:rPr>
      </w:pPr>
      <w:r>
        <w:rPr>
          <w:color w:val="800080"/>
        </w:rPr>
        <w:t>}</w:t>
      </w:r>
    </w:p>
    <w:p w14:paraId="5AC36FE5" w14:textId="77777777" w:rsidR="00F97D1A" w:rsidRDefault="00F97D1A" w:rsidP="00F97D1A">
      <w:pPr>
        <w:pStyle w:val="Corpsdetexte"/>
        <w:rPr>
          <w:lang w:val="fr-CA"/>
        </w:rPr>
      </w:pPr>
      <w:r>
        <w:rPr>
          <w:lang w:val="fr-CA"/>
        </w:rPr>
        <w:t xml:space="preserve">La condition </w:t>
      </w:r>
    </w:p>
    <w:p w14:paraId="5CA98007" w14:textId="6E51F93D" w:rsidR="00F97D1A" w:rsidRDefault="00F97D1A" w:rsidP="00EF7B00">
      <w:pPr>
        <w:pStyle w:val="CodeJava9pt"/>
        <w:rPr>
          <w:lang w:val="fr-CA"/>
        </w:rPr>
      </w:pPr>
      <w:r>
        <w:rPr>
          <w:lang w:val="fr-CA"/>
        </w:rPr>
        <w:t xml:space="preserve">        (</w:t>
      </w:r>
      <w:r w:rsidRPr="00A744A1">
        <w:rPr>
          <w:lang w:val="fr-CA"/>
        </w:rPr>
        <w:t>unInt &gt; 10</w:t>
      </w:r>
      <w:r>
        <w:rPr>
          <w:lang w:val="fr-CA"/>
        </w:rPr>
        <w:t xml:space="preserve"> &amp;</w:t>
      </w:r>
      <w:r w:rsidRPr="00A744A1">
        <w:rPr>
          <w:lang w:val="fr-CA"/>
        </w:rPr>
        <w:t xml:space="preserve"> unInt &lt; 20)</w:t>
      </w:r>
    </w:p>
    <w:p w14:paraId="6DA17F2E" w14:textId="77777777" w:rsidR="00F97D1A" w:rsidRDefault="00F97D1A" w:rsidP="00F97D1A">
      <w:pPr>
        <w:pStyle w:val="Corpsdetexte"/>
        <w:rPr>
          <w:lang w:val="fr-CA"/>
        </w:rPr>
      </w:pPr>
      <w:r>
        <w:rPr>
          <w:lang w:val="fr-CA"/>
        </w:rPr>
        <w:t xml:space="preserve">est évaluée à vrai si </w:t>
      </w:r>
      <w:r w:rsidRPr="00566E69">
        <w:rPr>
          <w:i/>
          <w:iCs/>
          <w:lang w:val="fr-CA"/>
        </w:rPr>
        <w:t>unInt</w:t>
      </w:r>
      <w:r>
        <w:rPr>
          <w:lang w:val="fr-CA"/>
        </w:rPr>
        <w:t xml:space="preserve"> est à la fois plus grand que 10 et plus petit que 20. Lorsque l’on utilise un &amp;, il faut que les deux parties de la condition soient vraies pour que le résultat soit vrai.</w:t>
      </w:r>
    </w:p>
    <w:p w14:paraId="67990477" w14:textId="77777777" w:rsidR="00F97D1A" w:rsidRDefault="00F97D1A" w:rsidP="00F97D1A">
      <w:pPr>
        <w:pStyle w:val="Corpsdetexte"/>
        <w:rPr>
          <w:lang w:val="fr-CA"/>
        </w:rPr>
      </w:pPr>
      <w:r>
        <w:rPr>
          <w:lang w:val="fr-CA"/>
        </w:rPr>
        <w:t xml:space="preserve">La condition </w:t>
      </w:r>
    </w:p>
    <w:p w14:paraId="744D33B3" w14:textId="77777777" w:rsidR="00F97D1A" w:rsidRPr="00A744A1" w:rsidRDefault="00F97D1A" w:rsidP="00F97D1A">
      <w:pPr>
        <w:pStyle w:val="CodeJava9pt"/>
        <w:rPr>
          <w:lang w:val="fr-CA"/>
        </w:rPr>
      </w:pPr>
      <w:r w:rsidRPr="00A744A1">
        <w:rPr>
          <w:lang w:val="fr-CA"/>
        </w:rPr>
        <w:lastRenderedPageBreak/>
        <w:t xml:space="preserve">        if (unInt == 100</w:t>
      </w:r>
      <w:r>
        <w:rPr>
          <w:lang w:val="fr-CA"/>
        </w:rPr>
        <w:t xml:space="preserve"> |</w:t>
      </w:r>
      <w:r w:rsidRPr="00A744A1">
        <w:rPr>
          <w:lang w:val="fr-CA"/>
        </w:rPr>
        <w:t xml:space="preserve"> unInt == 200)</w:t>
      </w:r>
    </w:p>
    <w:p w14:paraId="50C55E80" w14:textId="77777777" w:rsidR="00F97D1A" w:rsidRDefault="00F97D1A" w:rsidP="00F97D1A">
      <w:pPr>
        <w:pStyle w:val="Corpsdetexte"/>
        <w:rPr>
          <w:lang w:val="fr-CA"/>
        </w:rPr>
      </w:pPr>
      <w:r>
        <w:rPr>
          <w:lang w:val="fr-CA"/>
        </w:rPr>
        <w:t xml:space="preserve">est évaluée à vrai si </w:t>
      </w:r>
      <w:r w:rsidRPr="00134D26">
        <w:rPr>
          <w:i/>
          <w:iCs/>
          <w:lang w:val="fr-CA"/>
        </w:rPr>
        <w:t>unInt</w:t>
      </w:r>
      <w:r>
        <w:rPr>
          <w:lang w:val="fr-CA"/>
        </w:rPr>
        <w:t xml:space="preserve"> est égal à 10 ou </w:t>
      </w:r>
      <w:r w:rsidRPr="00134D26">
        <w:rPr>
          <w:i/>
          <w:iCs/>
          <w:lang w:val="fr-CA"/>
        </w:rPr>
        <w:t>unInt</w:t>
      </w:r>
      <w:r>
        <w:rPr>
          <w:lang w:val="fr-CA"/>
        </w:rPr>
        <w:t xml:space="preserve"> est égal à 20. Une seule des deux parties doit être vraie pour que le résultat soit vrai. Le ou n’est pas exclusif, c’est-à-dire que si les deux parties sont vraies, le résultat est vrai.</w:t>
      </w:r>
    </w:p>
    <w:p w14:paraId="3EC733BC" w14:textId="77777777" w:rsidR="00F97D1A" w:rsidRDefault="00F97D1A" w:rsidP="00F97D1A">
      <w:pPr>
        <w:pStyle w:val="Corpsdetexte"/>
        <w:rPr>
          <w:lang w:val="fr-CA"/>
        </w:rPr>
      </w:pPr>
      <w:r>
        <w:rPr>
          <w:lang w:val="fr-CA"/>
        </w:rPr>
        <w:t>La condition</w:t>
      </w:r>
    </w:p>
    <w:p w14:paraId="7B1887F6" w14:textId="77777777" w:rsidR="00F97D1A" w:rsidRPr="00A744A1" w:rsidRDefault="00F97D1A" w:rsidP="00F97D1A">
      <w:pPr>
        <w:pStyle w:val="CodeJava9pt"/>
        <w:rPr>
          <w:lang w:val="fr-CA"/>
        </w:rPr>
      </w:pPr>
      <w:r>
        <w:rPr>
          <w:lang w:val="fr-CA"/>
        </w:rPr>
        <w:t xml:space="preserve">        !(unInt &gt; 30)</w:t>
      </w:r>
    </w:p>
    <w:p w14:paraId="7724F24F" w14:textId="77777777" w:rsidR="00F97D1A" w:rsidRDefault="00F97D1A" w:rsidP="00F97D1A">
      <w:pPr>
        <w:pStyle w:val="Corpsdetexte"/>
        <w:rPr>
          <w:lang w:val="fr-CA"/>
        </w:rPr>
      </w:pPr>
      <w:r>
        <w:rPr>
          <w:lang w:val="fr-CA"/>
        </w:rPr>
        <w:t xml:space="preserve">est évaluée à vrai si </w:t>
      </w:r>
      <w:r w:rsidRPr="00F354C8">
        <w:rPr>
          <w:i/>
          <w:iCs/>
          <w:lang w:val="fr-CA"/>
        </w:rPr>
        <w:t>inInt</w:t>
      </w:r>
      <w:r>
        <w:rPr>
          <w:lang w:val="fr-CA"/>
        </w:rPr>
        <w:t xml:space="preserve"> &gt; 30 est faux, donc si </w:t>
      </w:r>
      <w:r w:rsidRPr="00F354C8">
        <w:rPr>
          <w:i/>
          <w:iCs/>
          <w:lang w:val="fr-CA"/>
        </w:rPr>
        <w:t>inInt</w:t>
      </w:r>
      <w:r>
        <w:rPr>
          <w:lang w:val="fr-CA"/>
        </w:rPr>
        <w:t xml:space="preserve"> &lt;= 30.</w:t>
      </w:r>
    </w:p>
    <w:p w14:paraId="5F70A9F9" w14:textId="035EDA33" w:rsidR="00F97D1A" w:rsidRDefault="00F97D1A" w:rsidP="00F97D1A">
      <w:pPr>
        <w:pStyle w:val="Corpsdetexte"/>
        <w:rPr>
          <w:lang w:val="fr-CA"/>
        </w:rPr>
      </w:pPr>
      <w:r>
        <w:rPr>
          <w:lang w:val="fr-CA"/>
        </w:rPr>
        <w:t>Java inclut aussi le &amp;&amp; et le ||. Le &amp;&amp; est une variante du &amp; qui court-circuite l’évaluation lorsque possible. Le &amp; évalue toujours les deux parties de la condition alors que le &amp;&amp; n’évalue pas la deuxième partie si la première est fausse. On dit que l’évaluation est court-circuitée. En effet, si la première partie est fausse, le résultat de la condition sera nécessairement faux. Il n’est donc pas nécessaire d’</w:t>
      </w:r>
      <w:r w:rsidR="000A0342">
        <w:rPr>
          <w:lang w:val="fr-CA"/>
        </w:rPr>
        <w:t>évaluer</w:t>
      </w:r>
      <w:r>
        <w:rPr>
          <w:lang w:val="fr-CA"/>
        </w:rPr>
        <w:t xml:space="preserve"> la deuxième partie.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3118"/>
      </w:tblGrid>
      <w:tr w:rsidR="00F97D1A" w:rsidRPr="007B6966" w14:paraId="198903F6" w14:textId="77777777" w:rsidTr="008D06F8">
        <w:tc>
          <w:tcPr>
            <w:tcW w:w="2093" w:type="dxa"/>
            <w:shd w:val="clear" w:color="auto" w:fill="auto"/>
          </w:tcPr>
          <w:p w14:paraId="0035973E" w14:textId="77777777" w:rsidR="00F97D1A" w:rsidRPr="00E25578" w:rsidRDefault="00F97D1A" w:rsidP="008D06F8">
            <w:pPr>
              <w:pStyle w:val="Corpsdetexte"/>
              <w:spacing w:after="0"/>
              <w:rPr>
                <w:b/>
                <w:bCs/>
                <w:sz w:val="20"/>
                <w:szCs w:val="20"/>
                <w:lang w:val="fr-CA"/>
              </w:rPr>
            </w:pPr>
            <w:r w:rsidRPr="00E25578">
              <w:rPr>
                <w:b/>
                <w:bCs/>
                <w:sz w:val="20"/>
                <w:szCs w:val="20"/>
                <w:lang w:val="fr-CA"/>
              </w:rPr>
              <w:t>Opérateur logique</w:t>
            </w:r>
          </w:p>
        </w:tc>
        <w:tc>
          <w:tcPr>
            <w:tcW w:w="3118" w:type="dxa"/>
            <w:shd w:val="clear" w:color="auto" w:fill="auto"/>
          </w:tcPr>
          <w:p w14:paraId="22F7DA93" w14:textId="77777777" w:rsidR="00F97D1A" w:rsidRPr="00E25578" w:rsidRDefault="00F97D1A" w:rsidP="008D06F8">
            <w:pPr>
              <w:pStyle w:val="Corpsdetexte"/>
              <w:spacing w:after="0"/>
              <w:rPr>
                <w:b/>
                <w:bCs/>
                <w:sz w:val="20"/>
                <w:szCs w:val="20"/>
                <w:lang w:val="fr-CA"/>
              </w:rPr>
            </w:pPr>
            <w:r w:rsidRPr="00E25578">
              <w:rPr>
                <w:b/>
                <w:bCs/>
                <w:sz w:val="20"/>
                <w:szCs w:val="20"/>
                <w:lang w:val="fr-CA"/>
              </w:rPr>
              <w:t>Signification</w:t>
            </w:r>
          </w:p>
        </w:tc>
      </w:tr>
      <w:tr w:rsidR="00F97D1A" w:rsidRPr="007B6966" w14:paraId="44FC8D74" w14:textId="77777777" w:rsidTr="008D06F8">
        <w:tc>
          <w:tcPr>
            <w:tcW w:w="2093" w:type="dxa"/>
            <w:shd w:val="clear" w:color="auto" w:fill="auto"/>
          </w:tcPr>
          <w:p w14:paraId="3869ABF7" w14:textId="77777777" w:rsidR="00F97D1A" w:rsidRPr="00E25578" w:rsidRDefault="00F97D1A" w:rsidP="008D06F8">
            <w:pPr>
              <w:pStyle w:val="Corpsdetexte"/>
              <w:spacing w:after="0"/>
              <w:rPr>
                <w:sz w:val="20"/>
                <w:szCs w:val="20"/>
                <w:lang w:val="fr-CA"/>
              </w:rPr>
            </w:pPr>
            <w:r w:rsidRPr="00E25578">
              <w:rPr>
                <w:sz w:val="20"/>
                <w:szCs w:val="20"/>
                <w:lang w:val="fr-CA"/>
              </w:rPr>
              <w:t xml:space="preserve">&amp;&amp; </w:t>
            </w:r>
          </w:p>
        </w:tc>
        <w:tc>
          <w:tcPr>
            <w:tcW w:w="3118" w:type="dxa"/>
            <w:shd w:val="clear" w:color="auto" w:fill="auto"/>
          </w:tcPr>
          <w:p w14:paraId="48F6F407" w14:textId="77777777" w:rsidR="00F97D1A" w:rsidRPr="00E25578" w:rsidRDefault="00F97D1A" w:rsidP="008D06F8">
            <w:pPr>
              <w:pStyle w:val="Corpsdetexte"/>
              <w:spacing w:after="0"/>
              <w:rPr>
                <w:sz w:val="20"/>
                <w:szCs w:val="20"/>
                <w:lang w:val="fr-CA"/>
              </w:rPr>
            </w:pPr>
            <w:r w:rsidRPr="00E25578">
              <w:rPr>
                <w:sz w:val="20"/>
                <w:szCs w:val="20"/>
                <w:lang w:val="fr-CA"/>
              </w:rPr>
              <w:t xml:space="preserve">et (évaluation court-circuité) </w:t>
            </w:r>
          </w:p>
        </w:tc>
      </w:tr>
      <w:tr w:rsidR="00F97D1A" w:rsidRPr="007B6966" w14:paraId="293757D4" w14:textId="77777777" w:rsidTr="008D06F8">
        <w:tc>
          <w:tcPr>
            <w:tcW w:w="2093" w:type="dxa"/>
            <w:shd w:val="clear" w:color="auto" w:fill="auto"/>
          </w:tcPr>
          <w:p w14:paraId="27CB7DF9" w14:textId="77777777" w:rsidR="00F97D1A" w:rsidRPr="00E25578" w:rsidRDefault="00F97D1A" w:rsidP="008D06F8">
            <w:pPr>
              <w:pStyle w:val="Corpsdetexte"/>
              <w:spacing w:after="0"/>
              <w:rPr>
                <w:sz w:val="20"/>
                <w:szCs w:val="20"/>
                <w:lang w:val="fr-CA"/>
              </w:rPr>
            </w:pPr>
            <w:r w:rsidRPr="00E25578">
              <w:rPr>
                <w:sz w:val="20"/>
                <w:szCs w:val="20"/>
                <w:lang w:val="fr-CA"/>
              </w:rPr>
              <w:t xml:space="preserve">|| </w:t>
            </w:r>
          </w:p>
        </w:tc>
        <w:tc>
          <w:tcPr>
            <w:tcW w:w="3118" w:type="dxa"/>
            <w:shd w:val="clear" w:color="auto" w:fill="auto"/>
          </w:tcPr>
          <w:p w14:paraId="44AC8356" w14:textId="77777777" w:rsidR="00F97D1A" w:rsidRPr="00E25578" w:rsidRDefault="00F97D1A" w:rsidP="008D06F8">
            <w:pPr>
              <w:pStyle w:val="Corpsdetexte"/>
              <w:spacing w:after="0"/>
              <w:rPr>
                <w:sz w:val="20"/>
                <w:szCs w:val="20"/>
                <w:lang w:val="fr-CA"/>
              </w:rPr>
            </w:pPr>
            <w:r w:rsidRPr="00E25578">
              <w:rPr>
                <w:sz w:val="20"/>
                <w:szCs w:val="20"/>
                <w:lang w:val="fr-CA"/>
              </w:rPr>
              <w:t>ou (évaluation court-circuité)</w:t>
            </w:r>
          </w:p>
        </w:tc>
      </w:tr>
    </w:tbl>
    <w:p w14:paraId="4B3134D6" w14:textId="77777777" w:rsidR="00F97D1A" w:rsidRDefault="00F97D1A" w:rsidP="00F97D1A">
      <w:pPr>
        <w:pStyle w:val="Corpsdetexte"/>
        <w:rPr>
          <w:lang w:val="fr-CA"/>
        </w:rPr>
      </w:pPr>
    </w:p>
    <w:p w14:paraId="39C4C0E5" w14:textId="77777777" w:rsidR="00F97D1A" w:rsidRDefault="00F97D1A" w:rsidP="00D56842">
      <w:pPr>
        <w:pStyle w:val="Corpsdetexte"/>
        <w:keepNext/>
        <w:keepLines/>
        <w:rPr>
          <w:lang w:val="fr-CA"/>
        </w:rPr>
      </w:pPr>
      <w:r w:rsidRPr="005E6004">
        <w:rPr>
          <w:b/>
          <w:bCs/>
          <w:lang w:val="fr-CA"/>
        </w:rPr>
        <w:t>Exemple</w:t>
      </w:r>
      <w:r>
        <w:rPr>
          <w:lang w:val="fr-CA"/>
        </w:rPr>
        <w:t>. L’expression</w:t>
      </w:r>
    </w:p>
    <w:p w14:paraId="4C28F226" w14:textId="77777777" w:rsidR="00F97D1A" w:rsidRDefault="00F97D1A" w:rsidP="00D56842">
      <w:pPr>
        <w:pStyle w:val="Corpsdetexte"/>
        <w:keepNext/>
        <w:keepLines/>
        <w:ind w:left="720"/>
        <w:rPr>
          <w:lang w:val="fr-CA"/>
        </w:rPr>
      </w:pPr>
      <w:r>
        <w:rPr>
          <w:lang w:val="fr-CA"/>
        </w:rPr>
        <w:t xml:space="preserve">2 &gt; 3 &amp;&amp; 2 &lt; 10 </w:t>
      </w:r>
    </w:p>
    <w:p w14:paraId="59DE774A" w14:textId="1B7B57BA" w:rsidR="00F97D1A" w:rsidRDefault="00F97D1A" w:rsidP="00F97D1A">
      <w:pPr>
        <w:pStyle w:val="Corpsdetexte"/>
        <w:rPr>
          <w:lang w:val="fr-CA"/>
        </w:rPr>
      </w:pPr>
      <w:r>
        <w:rPr>
          <w:lang w:val="fr-CA"/>
        </w:rPr>
        <w:t xml:space="preserve">donne </w:t>
      </w:r>
      <w:r w:rsidRPr="0025579E">
        <w:rPr>
          <w:i/>
          <w:iCs/>
          <w:lang w:val="fr-CA"/>
        </w:rPr>
        <w:t>false</w:t>
      </w:r>
      <w:r>
        <w:rPr>
          <w:lang w:val="fr-CA"/>
        </w:rPr>
        <w:t xml:space="preserve">. Comme 2 &gt; 3 donne </w:t>
      </w:r>
      <w:r w:rsidRPr="0025579E">
        <w:rPr>
          <w:i/>
          <w:iCs/>
          <w:lang w:val="fr-CA"/>
        </w:rPr>
        <w:t>false</w:t>
      </w:r>
      <w:r>
        <w:rPr>
          <w:lang w:val="fr-CA"/>
        </w:rPr>
        <w:t xml:space="preserve">, il n’est pas nécessaire d’évaluer la deuxième partie 2 &lt; 10. Le &amp;&amp; évite d’évaluer la seconde partie, 2 &lt; 10. Dans la plupart des circonstances, </w:t>
      </w:r>
      <w:r w:rsidR="00890097">
        <w:rPr>
          <w:lang w:val="fr-CA"/>
        </w:rPr>
        <w:t>le résultat</w:t>
      </w:r>
      <w:r>
        <w:rPr>
          <w:lang w:val="fr-CA"/>
        </w:rPr>
        <w:t xml:space="preserve"> de &amp; et &amp;&amp; est identique. Cependant, si l’évaluation de la partie droite peut avoir un effet autre que l’évaluation de la condition elle-même, le résultat ne sera pas toujours le même.</w:t>
      </w:r>
    </w:p>
    <w:p w14:paraId="469349C5" w14:textId="4BDFEAED" w:rsidR="00F97D1A" w:rsidRDefault="00F97D1A" w:rsidP="00F97D1A">
      <w:pPr>
        <w:pStyle w:val="Corpsdetexte"/>
        <w:rPr>
          <w:lang w:val="fr-CA"/>
        </w:rPr>
      </w:pPr>
      <w:r w:rsidRPr="0025579E">
        <w:rPr>
          <w:b/>
          <w:bCs/>
          <w:lang w:val="fr-CA"/>
        </w:rPr>
        <w:t>Exemple</w:t>
      </w:r>
      <w:r>
        <w:rPr>
          <w:lang w:val="fr-CA"/>
        </w:rPr>
        <w:t xml:space="preserve">. </w:t>
      </w:r>
      <w:hyperlink r:id="rId145"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006C4335" w:rsidRPr="00D35A89">
        <w:rPr>
          <w:rFonts w:ascii="Segoe UI" w:hAnsi="Segoe UI" w:cs="Segoe UI"/>
          <w:b/>
          <w:bCs/>
          <w:color w:val="586069"/>
          <w:lang w:val="fr-CA"/>
        </w:rPr>
        <w:t>chapitre_</w:t>
      </w:r>
      <w:r w:rsidR="009E31B7">
        <w:rPr>
          <w:rFonts w:ascii="Segoe UI" w:hAnsi="Segoe UI" w:cs="Segoe UI"/>
          <w:b/>
          <w:bCs/>
          <w:color w:val="586069"/>
          <w:lang w:val="fr-CA"/>
        </w:rPr>
        <w:t>4</w:t>
      </w:r>
      <w:r w:rsidR="006C4335">
        <w:rPr>
          <w:rFonts w:ascii="Segoe UI" w:hAnsi="Segoe UI" w:cs="Segoe UI"/>
          <w:color w:val="586069"/>
          <w:lang w:val="fr-CA"/>
        </w:rPr>
        <w:t>/</w:t>
      </w:r>
      <w:r w:rsidRPr="007C05BF">
        <w:rPr>
          <w:rFonts w:ascii="Segoe UI" w:hAnsi="Segoe UI" w:cs="Segoe UI"/>
          <w:b/>
          <w:bCs/>
          <w:color w:val="586069"/>
          <w:lang w:val="fr-CA"/>
        </w:rPr>
        <w:t>ExempleEtCourtcircuite.java</w:t>
      </w:r>
    </w:p>
    <w:p w14:paraId="1B81D606" w14:textId="2C461A52" w:rsidR="00F97D1A" w:rsidRDefault="00F97D1A" w:rsidP="00F97D1A">
      <w:pPr>
        <w:pStyle w:val="Corpsdetexte"/>
        <w:rPr>
          <w:lang w:val="fr-CA"/>
        </w:rPr>
      </w:pPr>
      <w:r>
        <w:rPr>
          <w:lang w:val="fr-CA"/>
        </w:rPr>
        <w:t xml:space="preserve">Le programme suivant vérifie si l’entier saisi est un diviseur de 10. Il vérifie si l’entier est non nul et si le reste après division entière est nul. Dans le cas </w:t>
      </w:r>
      <w:r w:rsidR="00807F2B">
        <w:rPr>
          <w:lang w:val="fr-CA"/>
        </w:rPr>
        <w:t>où</w:t>
      </w:r>
      <w:r>
        <w:rPr>
          <w:lang w:val="fr-CA"/>
        </w:rPr>
        <w:t xml:space="preserve"> l’entier est nul, il ne faudrait pas effectuer la division qui provoquerait une exception en Java et l’arrêt du programme. En utilisant le &amp;&amp;, la division ne sera pas effectuée.</w:t>
      </w:r>
    </w:p>
    <w:p w14:paraId="6E35F5BC" w14:textId="77777777" w:rsidR="006C4335" w:rsidRPr="006C4335" w:rsidRDefault="006C4335" w:rsidP="006C4335">
      <w:pPr>
        <w:pStyle w:val="Code"/>
        <w:rPr>
          <w:color w:val="000000"/>
          <w:lang w:eastAsia="en-US"/>
        </w:rPr>
      </w:pPr>
      <w:r w:rsidRPr="006C4335">
        <w:rPr>
          <w:lang w:eastAsia="en-US"/>
        </w:rPr>
        <w:lastRenderedPageBreak/>
        <w:t>/**</w:t>
      </w:r>
    </w:p>
    <w:p w14:paraId="27213212" w14:textId="77777777" w:rsidR="006C4335" w:rsidRPr="006C4335" w:rsidRDefault="006C4335" w:rsidP="006C4335">
      <w:pPr>
        <w:pStyle w:val="Code"/>
        <w:rPr>
          <w:color w:val="000000"/>
          <w:lang w:eastAsia="en-US"/>
        </w:rPr>
      </w:pPr>
      <w:r w:rsidRPr="006C4335">
        <w:rPr>
          <w:lang w:eastAsia="en-US"/>
        </w:rPr>
        <w:t> </w:t>
      </w:r>
      <w:r w:rsidRPr="006C4335">
        <w:rPr>
          <w:b/>
          <w:bCs/>
          <w:color w:val="7F9FBF"/>
          <w:lang w:eastAsia="en-US"/>
        </w:rPr>
        <w:t>*</w:t>
      </w:r>
      <w:r w:rsidRPr="006C4335">
        <w:rPr>
          <w:lang w:eastAsia="en-US"/>
        </w:rPr>
        <w:t xml:space="preserve"> ExempleEtCourtcircuite</w:t>
      </w:r>
      <w:r w:rsidRPr="006C4335">
        <w:rPr>
          <w:color w:val="008C00"/>
          <w:lang w:eastAsia="en-US"/>
        </w:rPr>
        <w:t>.</w:t>
      </w:r>
      <w:r w:rsidRPr="006C4335">
        <w:rPr>
          <w:lang w:eastAsia="en-US"/>
        </w:rPr>
        <w:t>java</w:t>
      </w:r>
    </w:p>
    <w:p w14:paraId="3F8AB149" w14:textId="77777777" w:rsidR="006C4335" w:rsidRPr="006C4335" w:rsidRDefault="006C4335" w:rsidP="006C4335">
      <w:pPr>
        <w:pStyle w:val="Code"/>
        <w:rPr>
          <w:color w:val="000000"/>
          <w:lang w:eastAsia="en-US"/>
        </w:rPr>
      </w:pPr>
      <w:r w:rsidRPr="006C4335">
        <w:rPr>
          <w:lang w:eastAsia="en-US"/>
        </w:rPr>
        <w:t> </w:t>
      </w:r>
      <w:r w:rsidRPr="006C4335">
        <w:rPr>
          <w:b/>
          <w:bCs/>
          <w:color w:val="7F9FBF"/>
          <w:lang w:eastAsia="en-US"/>
        </w:rPr>
        <w:t>*</w:t>
      </w:r>
      <w:r w:rsidRPr="006C4335">
        <w:rPr>
          <w:lang w:eastAsia="en-US"/>
        </w:rPr>
        <w:t xml:space="preserve"> Petit exemple illustrant l'énoncé if.</w:t>
      </w:r>
    </w:p>
    <w:p w14:paraId="46C001B4" w14:textId="77777777" w:rsidR="006C4335" w:rsidRPr="007616BC" w:rsidRDefault="006C4335" w:rsidP="006C4335">
      <w:pPr>
        <w:pStyle w:val="Code"/>
        <w:rPr>
          <w:color w:val="000000"/>
          <w:lang w:val="en-US" w:eastAsia="en-US"/>
        </w:rPr>
      </w:pPr>
      <w:r w:rsidRPr="006C4335">
        <w:rPr>
          <w:lang w:eastAsia="en-US"/>
        </w:rPr>
        <w:t> </w:t>
      </w:r>
      <w:r w:rsidRPr="007616BC">
        <w:rPr>
          <w:lang w:val="en-US" w:eastAsia="en-US"/>
        </w:rPr>
        <w:t>*/</w:t>
      </w:r>
    </w:p>
    <w:p w14:paraId="4F0E3B78" w14:textId="77777777" w:rsidR="006C4335" w:rsidRPr="007616BC" w:rsidRDefault="006C4335" w:rsidP="006C433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700C45B4" w14:textId="77777777" w:rsidR="006C4335" w:rsidRPr="007616BC" w:rsidRDefault="006C4335" w:rsidP="006C433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ExempleEtCourtcircuite</w:t>
      </w:r>
      <w:r w:rsidRPr="007616BC">
        <w:rPr>
          <w:color w:val="800080"/>
          <w:lang w:val="en-US" w:eastAsia="en-US"/>
        </w:rPr>
        <w:t>{</w:t>
      </w:r>
    </w:p>
    <w:p w14:paraId="21DB05CD" w14:textId="77777777" w:rsidR="006C4335" w:rsidRPr="006C4335" w:rsidRDefault="006C4335" w:rsidP="006C4335">
      <w:pPr>
        <w:pStyle w:val="Code"/>
        <w:rPr>
          <w:color w:val="000000"/>
          <w:lang w:val="en-CA" w:eastAsia="en-US"/>
        </w:rPr>
      </w:pPr>
      <w:r w:rsidRPr="007616BC">
        <w:rPr>
          <w:color w:val="000000"/>
          <w:lang w:val="en-US" w:eastAsia="en-US"/>
        </w:rPr>
        <w:t xml:space="preserve">    </w:t>
      </w:r>
      <w:r w:rsidRPr="006C4335">
        <w:rPr>
          <w:b/>
          <w:bCs/>
          <w:color w:val="800000"/>
          <w:lang w:val="en-CA" w:eastAsia="en-US"/>
        </w:rPr>
        <w:t>public</w:t>
      </w:r>
      <w:r w:rsidRPr="006C4335">
        <w:rPr>
          <w:color w:val="000000"/>
          <w:lang w:val="en-CA" w:eastAsia="en-US"/>
        </w:rPr>
        <w:t xml:space="preserve"> </w:t>
      </w:r>
      <w:r w:rsidRPr="006C4335">
        <w:rPr>
          <w:b/>
          <w:bCs/>
          <w:color w:val="800000"/>
          <w:lang w:val="en-CA" w:eastAsia="en-US"/>
        </w:rPr>
        <w:t>static</w:t>
      </w:r>
      <w:r w:rsidRPr="006C4335">
        <w:rPr>
          <w:color w:val="000000"/>
          <w:lang w:val="en-CA" w:eastAsia="en-US"/>
        </w:rPr>
        <w:t xml:space="preserve"> </w:t>
      </w:r>
      <w:r w:rsidRPr="006C4335">
        <w:rPr>
          <w:color w:val="BB7977"/>
          <w:lang w:val="en-CA" w:eastAsia="en-US"/>
        </w:rPr>
        <w:t>void</w:t>
      </w:r>
      <w:r w:rsidRPr="006C4335">
        <w:rPr>
          <w:color w:val="000000"/>
          <w:lang w:val="en-CA" w:eastAsia="en-US"/>
        </w:rPr>
        <w:t xml:space="preserve"> main </w:t>
      </w:r>
      <w:r w:rsidRPr="006C4335">
        <w:rPr>
          <w:color w:val="808030"/>
          <w:lang w:val="en-CA" w:eastAsia="en-US"/>
        </w:rPr>
        <w:t>(</w:t>
      </w:r>
      <w:r w:rsidRPr="006C4335">
        <w:rPr>
          <w:b/>
          <w:bCs/>
          <w:color w:val="BB7977"/>
          <w:lang w:val="en-CA" w:eastAsia="en-US"/>
        </w:rPr>
        <w:t>String</w:t>
      </w:r>
      <w:r w:rsidRPr="006C4335">
        <w:rPr>
          <w:color w:val="000000"/>
          <w:lang w:val="en-CA" w:eastAsia="en-US"/>
        </w:rPr>
        <w:t xml:space="preserve"> args</w:t>
      </w:r>
      <w:r w:rsidRPr="006C4335">
        <w:rPr>
          <w:color w:val="808030"/>
          <w:lang w:val="en-CA" w:eastAsia="en-US"/>
        </w:rPr>
        <w:t>[])</w:t>
      </w:r>
      <w:r w:rsidRPr="006C4335">
        <w:rPr>
          <w:color w:val="000000"/>
          <w:lang w:val="en-CA" w:eastAsia="en-US"/>
        </w:rPr>
        <w:t xml:space="preserve"> </w:t>
      </w:r>
      <w:r w:rsidRPr="006C4335">
        <w:rPr>
          <w:color w:val="800080"/>
          <w:lang w:val="en-CA" w:eastAsia="en-US"/>
        </w:rPr>
        <w:t>{</w:t>
      </w:r>
    </w:p>
    <w:p w14:paraId="6A7A433D" w14:textId="77777777" w:rsidR="006C4335" w:rsidRPr="007616BC" w:rsidRDefault="006C4335" w:rsidP="006C4335">
      <w:pPr>
        <w:pStyle w:val="Code"/>
        <w:rPr>
          <w:color w:val="000000"/>
          <w:lang w:eastAsia="en-US"/>
        </w:rPr>
      </w:pPr>
      <w:r w:rsidRPr="006C4335">
        <w:rPr>
          <w:color w:val="000000"/>
          <w:lang w:val="en-CA" w:eastAsia="en-US"/>
        </w:rPr>
        <w:t xml:space="preserve">        </w:t>
      </w:r>
      <w:r w:rsidRPr="007616BC">
        <w:rPr>
          <w:b/>
          <w:bCs/>
          <w:color w:val="BB7977"/>
          <w:lang w:eastAsia="en-US"/>
        </w:rPr>
        <w:t>String</w:t>
      </w:r>
      <w:r w:rsidRPr="007616BC">
        <w:rPr>
          <w:color w:val="000000"/>
          <w:lang w:eastAsia="en-US"/>
        </w:rPr>
        <w:t xml:space="preserve"> unString </w:t>
      </w:r>
      <w:r w:rsidRPr="007616BC">
        <w:rPr>
          <w:color w:val="808030"/>
          <w:lang w:eastAsia="en-US"/>
        </w:rPr>
        <w:t>=</w:t>
      </w:r>
      <w:r w:rsidRPr="007616BC">
        <w:rPr>
          <w:color w:val="000000"/>
          <w:lang w:eastAsia="en-US"/>
        </w:rPr>
        <w:t xml:space="preserve"> JOptionPane</w:t>
      </w:r>
      <w:r w:rsidRPr="007616BC">
        <w:rPr>
          <w:color w:val="808030"/>
          <w:lang w:eastAsia="en-US"/>
        </w:rPr>
        <w:t>.</w:t>
      </w:r>
      <w:r w:rsidRPr="007616BC">
        <w:rPr>
          <w:color w:val="000000"/>
          <w:lang w:eastAsia="en-US"/>
        </w:rPr>
        <w:t>showInputDialog</w:t>
      </w:r>
      <w:r w:rsidRPr="007616BC">
        <w:rPr>
          <w:color w:val="808030"/>
          <w:lang w:eastAsia="en-US"/>
        </w:rPr>
        <w:t>(</w:t>
      </w:r>
      <w:r w:rsidRPr="007616BC">
        <w:rPr>
          <w:color w:val="0000E6"/>
          <w:lang w:eastAsia="en-US"/>
        </w:rPr>
        <w:t>"Entrez un premier nombre entier"</w:t>
      </w:r>
      <w:r w:rsidRPr="007616BC">
        <w:rPr>
          <w:color w:val="808030"/>
          <w:lang w:eastAsia="en-US"/>
        </w:rPr>
        <w:t>)</w:t>
      </w:r>
      <w:r w:rsidRPr="007616BC">
        <w:rPr>
          <w:color w:val="800080"/>
          <w:lang w:eastAsia="en-US"/>
        </w:rPr>
        <w:t>;</w:t>
      </w:r>
    </w:p>
    <w:p w14:paraId="6F727D15" w14:textId="77777777" w:rsidR="006C4335" w:rsidRPr="006C4335" w:rsidRDefault="006C4335" w:rsidP="006C4335">
      <w:pPr>
        <w:pStyle w:val="Code"/>
        <w:rPr>
          <w:color w:val="000000"/>
          <w:lang w:eastAsia="en-US"/>
        </w:rPr>
      </w:pPr>
      <w:r w:rsidRPr="007616BC">
        <w:rPr>
          <w:color w:val="000000"/>
          <w:lang w:eastAsia="en-US"/>
        </w:rPr>
        <w:t xml:space="preserve">        </w:t>
      </w:r>
      <w:r w:rsidRPr="006C4335">
        <w:rPr>
          <w:color w:val="BB7977"/>
          <w:lang w:eastAsia="en-US"/>
        </w:rPr>
        <w:t>int</w:t>
      </w:r>
      <w:r w:rsidRPr="006C4335">
        <w:rPr>
          <w:color w:val="000000"/>
          <w:lang w:eastAsia="en-US"/>
        </w:rPr>
        <w:t xml:space="preserve"> unInt </w:t>
      </w:r>
      <w:r w:rsidRPr="006C4335">
        <w:rPr>
          <w:color w:val="808030"/>
          <w:lang w:eastAsia="en-US"/>
        </w:rPr>
        <w:t>=</w:t>
      </w:r>
      <w:r w:rsidRPr="006C4335">
        <w:rPr>
          <w:color w:val="000000"/>
          <w:lang w:eastAsia="en-US"/>
        </w:rPr>
        <w:t xml:space="preserve"> </w:t>
      </w:r>
      <w:r w:rsidRPr="006C4335">
        <w:rPr>
          <w:b/>
          <w:bCs/>
          <w:color w:val="BB7977"/>
          <w:lang w:eastAsia="en-US"/>
        </w:rPr>
        <w:t>Integer</w:t>
      </w:r>
      <w:r w:rsidRPr="006C4335">
        <w:rPr>
          <w:color w:val="808030"/>
          <w:lang w:eastAsia="en-US"/>
        </w:rPr>
        <w:t>.</w:t>
      </w:r>
      <w:r w:rsidRPr="006C4335">
        <w:rPr>
          <w:color w:val="000000"/>
          <w:lang w:eastAsia="en-US"/>
        </w:rPr>
        <w:t>parseInt</w:t>
      </w:r>
      <w:r w:rsidRPr="006C4335">
        <w:rPr>
          <w:color w:val="808030"/>
          <w:lang w:eastAsia="en-US"/>
        </w:rPr>
        <w:t>(</w:t>
      </w:r>
      <w:r w:rsidRPr="006C4335">
        <w:rPr>
          <w:color w:val="000000"/>
          <w:lang w:eastAsia="en-US"/>
        </w:rPr>
        <w:t>unString</w:t>
      </w:r>
      <w:r w:rsidRPr="006C4335">
        <w:rPr>
          <w:color w:val="808030"/>
          <w:lang w:eastAsia="en-US"/>
        </w:rPr>
        <w:t>)</w:t>
      </w:r>
      <w:r w:rsidRPr="006C4335">
        <w:rPr>
          <w:color w:val="800080"/>
          <w:lang w:eastAsia="en-US"/>
        </w:rPr>
        <w:t>;</w:t>
      </w:r>
    </w:p>
    <w:p w14:paraId="16358D7C" w14:textId="77777777" w:rsidR="006C4335" w:rsidRPr="006C4335" w:rsidRDefault="006C4335" w:rsidP="006C4335">
      <w:pPr>
        <w:pStyle w:val="Code"/>
        <w:rPr>
          <w:color w:val="000000"/>
          <w:lang w:eastAsia="en-US"/>
        </w:rPr>
      </w:pPr>
    </w:p>
    <w:p w14:paraId="1F819575"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color w:val="696969"/>
          <w:lang w:eastAsia="en-US"/>
        </w:rPr>
        <w:t>// Exemple de l'opérateur &amp;</w:t>
      </w:r>
    </w:p>
    <w:p w14:paraId="494F60F3"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b/>
          <w:bCs/>
          <w:color w:val="800000"/>
          <w:lang w:eastAsia="en-US"/>
        </w:rPr>
        <w:t>if</w:t>
      </w:r>
      <w:r w:rsidRPr="006C4335">
        <w:rPr>
          <w:color w:val="000000"/>
          <w:lang w:eastAsia="en-US"/>
        </w:rPr>
        <w:t xml:space="preserve"> </w:t>
      </w:r>
      <w:r w:rsidRPr="006C4335">
        <w:rPr>
          <w:color w:val="808030"/>
          <w:lang w:eastAsia="en-US"/>
        </w:rPr>
        <w:t>(</w:t>
      </w:r>
      <w:r w:rsidRPr="006C4335">
        <w:rPr>
          <w:color w:val="000000"/>
          <w:lang w:eastAsia="en-US"/>
        </w:rPr>
        <w:t xml:space="preserve">unInt </w:t>
      </w:r>
      <w:r w:rsidRPr="006C4335">
        <w:rPr>
          <w:color w:val="808030"/>
          <w:lang w:eastAsia="en-US"/>
        </w:rPr>
        <w:t>!=</w:t>
      </w:r>
      <w:r w:rsidRPr="006C4335">
        <w:rPr>
          <w:color w:val="000000"/>
          <w:lang w:eastAsia="en-US"/>
        </w:rPr>
        <w:t xml:space="preserve"> </w:t>
      </w:r>
      <w:r w:rsidRPr="006C4335">
        <w:rPr>
          <w:color w:val="008C00"/>
          <w:lang w:eastAsia="en-US"/>
        </w:rPr>
        <w:t>0</w:t>
      </w:r>
      <w:r w:rsidRPr="006C4335">
        <w:rPr>
          <w:color w:val="000000"/>
          <w:lang w:eastAsia="en-US"/>
        </w:rPr>
        <w:t xml:space="preserve"> </w:t>
      </w:r>
      <w:r w:rsidRPr="006C4335">
        <w:rPr>
          <w:color w:val="808030"/>
          <w:lang w:eastAsia="en-US"/>
        </w:rPr>
        <w:t>&amp;&amp;</w:t>
      </w:r>
      <w:r w:rsidRPr="006C4335">
        <w:rPr>
          <w:color w:val="000000"/>
          <w:lang w:eastAsia="en-US"/>
        </w:rPr>
        <w:t xml:space="preserve"> </w:t>
      </w:r>
      <w:r w:rsidRPr="006C4335">
        <w:rPr>
          <w:color w:val="008C00"/>
          <w:lang w:eastAsia="en-US"/>
        </w:rPr>
        <w:t>10</w:t>
      </w:r>
      <w:r w:rsidRPr="006C4335">
        <w:rPr>
          <w:color w:val="000000"/>
          <w:lang w:eastAsia="en-US"/>
        </w:rPr>
        <w:t xml:space="preserve"> </w:t>
      </w:r>
      <w:r w:rsidRPr="006C4335">
        <w:rPr>
          <w:color w:val="808030"/>
          <w:lang w:eastAsia="en-US"/>
        </w:rPr>
        <w:t>%</w:t>
      </w:r>
      <w:r w:rsidRPr="006C4335">
        <w:rPr>
          <w:color w:val="000000"/>
          <w:lang w:eastAsia="en-US"/>
        </w:rPr>
        <w:t xml:space="preserve"> unInt </w:t>
      </w:r>
      <w:r w:rsidRPr="006C4335">
        <w:rPr>
          <w:color w:val="808030"/>
          <w:lang w:eastAsia="en-US"/>
        </w:rPr>
        <w:t>==</w:t>
      </w:r>
      <w:r w:rsidRPr="006C4335">
        <w:rPr>
          <w:color w:val="000000"/>
          <w:lang w:eastAsia="en-US"/>
        </w:rPr>
        <w:t xml:space="preserve"> </w:t>
      </w:r>
      <w:r w:rsidRPr="006C4335">
        <w:rPr>
          <w:color w:val="008C00"/>
          <w:lang w:eastAsia="en-US"/>
        </w:rPr>
        <w:t>0</w:t>
      </w:r>
      <w:r w:rsidRPr="006C4335">
        <w:rPr>
          <w:color w:val="808030"/>
          <w:lang w:eastAsia="en-US"/>
        </w:rPr>
        <w:t>)</w:t>
      </w:r>
    </w:p>
    <w:p w14:paraId="05473401" w14:textId="77777777" w:rsidR="006C4335" w:rsidRPr="006C4335" w:rsidRDefault="006C4335" w:rsidP="006C4335">
      <w:pPr>
        <w:pStyle w:val="Code"/>
        <w:rPr>
          <w:color w:val="000000"/>
          <w:lang w:eastAsia="en-US"/>
        </w:rPr>
      </w:pPr>
      <w:r w:rsidRPr="006C4335">
        <w:rPr>
          <w:color w:val="000000"/>
          <w:lang w:eastAsia="en-US"/>
        </w:rPr>
        <w:t xml:space="preserve">            JOptionPane</w:t>
      </w:r>
      <w:r w:rsidRPr="006C4335">
        <w:rPr>
          <w:color w:val="808030"/>
          <w:lang w:eastAsia="en-US"/>
        </w:rPr>
        <w:t>.</w:t>
      </w:r>
      <w:r w:rsidRPr="006C4335">
        <w:rPr>
          <w:color w:val="000000"/>
          <w:lang w:eastAsia="en-US"/>
        </w:rPr>
        <w:t>showMessageDialog</w:t>
      </w:r>
      <w:r w:rsidRPr="006C4335">
        <w:rPr>
          <w:color w:val="808030"/>
          <w:lang w:eastAsia="en-US"/>
        </w:rPr>
        <w:t>(</w:t>
      </w:r>
      <w:r w:rsidRPr="006C4335">
        <w:rPr>
          <w:b/>
          <w:bCs/>
          <w:color w:val="800000"/>
          <w:lang w:eastAsia="en-US"/>
        </w:rPr>
        <w:t>null</w:t>
      </w:r>
      <w:r w:rsidRPr="006C4335">
        <w:rPr>
          <w:color w:val="808030"/>
          <w:lang w:eastAsia="en-US"/>
        </w:rPr>
        <w:t>,</w:t>
      </w:r>
      <w:r w:rsidRPr="006C4335">
        <w:rPr>
          <w:color w:val="000000"/>
          <w:lang w:eastAsia="en-US"/>
        </w:rPr>
        <w:t xml:space="preserve">unInt </w:t>
      </w:r>
      <w:r w:rsidRPr="006C4335">
        <w:rPr>
          <w:color w:val="808030"/>
          <w:lang w:eastAsia="en-US"/>
        </w:rPr>
        <w:t>+</w:t>
      </w:r>
      <w:r w:rsidRPr="006C4335">
        <w:rPr>
          <w:color w:val="000000"/>
          <w:lang w:eastAsia="en-US"/>
        </w:rPr>
        <w:t xml:space="preserve"> </w:t>
      </w:r>
      <w:r w:rsidRPr="006C4335">
        <w:rPr>
          <w:color w:val="0000E6"/>
          <w:lang w:eastAsia="en-US"/>
        </w:rPr>
        <w:t>" est un diviseur de 10"</w:t>
      </w:r>
      <w:r w:rsidRPr="006C4335">
        <w:rPr>
          <w:color w:val="808030"/>
          <w:lang w:eastAsia="en-US"/>
        </w:rPr>
        <w:t>)</w:t>
      </w:r>
      <w:r w:rsidRPr="006C4335">
        <w:rPr>
          <w:color w:val="800080"/>
          <w:lang w:eastAsia="en-US"/>
        </w:rPr>
        <w:t>;</w:t>
      </w:r>
    </w:p>
    <w:p w14:paraId="17A2C928"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b/>
          <w:bCs/>
          <w:color w:val="800000"/>
          <w:lang w:eastAsia="en-US"/>
        </w:rPr>
        <w:t>else</w:t>
      </w:r>
    </w:p>
    <w:p w14:paraId="5B0BBF3F" w14:textId="77777777" w:rsidR="006C4335" w:rsidRPr="006C4335" w:rsidRDefault="006C4335" w:rsidP="006C4335">
      <w:pPr>
        <w:pStyle w:val="Code"/>
        <w:rPr>
          <w:color w:val="000000"/>
          <w:lang w:eastAsia="en-US"/>
        </w:rPr>
      </w:pPr>
      <w:r w:rsidRPr="006C4335">
        <w:rPr>
          <w:color w:val="000000"/>
          <w:lang w:eastAsia="en-US"/>
        </w:rPr>
        <w:t xml:space="preserve">            JOptionPane</w:t>
      </w:r>
      <w:r w:rsidRPr="006C4335">
        <w:rPr>
          <w:color w:val="808030"/>
          <w:lang w:eastAsia="en-US"/>
        </w:rPr>
        <w:t>.</w:t>
      </w:r>
      <w:r w:rsidRPr="006C4335">
        <w:rPr>
          <w:color w:val="000000"/>
          <w:lang w:eastAsia="en-US"/>
        </w:rPr>
        <w:t>showMessageDialog</w:t>
      </w:r>
      <w:r w:rsidRPr="006C4335">
        <w:rPr>
          <w:color w:val="808030"/>
          <w:lang w:eastAsia="en-US"/>
        </w:rPr>
        <w:t>(</w:t>
      </w:r>
      <w:r w:rsidRPr="006C4335">
        <w:rPr>
          <w:b/>
          <w:bCs/>
          <w:color w:val="800000"/>
          <w:lang w:eastAsia="en-US"/>
        </w:rPr>
        <w:t>null</w:t>
      </w:r>
      <w:r w:rsidRPr="006C4335">
        <w:rPr>
          <w:color w:val="808030"/>
          <w:lang w:eastAsia="en-US"/>
        </w:rPr>
        <w:t>,</w:t>
      </w:r>
      <w:r w:rsidRPr="006C4335">
        <w:rPr>
          <w:color w:val="000000"/>
          <w:lang w:eastAsia="en-US"/>
        </w:rPr>
        <w:t xml:space="preserve">unInt </w:t>
      </w:r>
      <w:r w:rsidRPr="006C4335">
        <w:rPr>
          <w:color w:val="808030"/>
          <w:lang w:eastAsia="en-US"/>
        </w:rPr>
        <w:t>+</w:t>
      </w:r>
      <w:r w:rsidRPr="006C4335">
        <w:rPr>
          <w:color w:val="000000"/>
          <w:lang w:eastAsia="en-US"/>
        </w:rPr>
        <w:t xml:space="preserve"> </w:t>
      </w:r>
      <w:r w:rsidRPr="006C4335">
        <w:rPr>
          <w:color w:val="0000E6"/>
          <w:lang w:eastAsia="en-US"/>
        </w:rPr>
        <w:t>" n'est pas un diviseur de 10"</w:t>
      </w:r>
      <w:r w:rsidRPr="006C4335">
        <w:rPr>
          <w:color w:val="808030"/>
          <w:lang w:eastAsia="en-US"/>
        </w:rPr>
        <w:t>)</w:t>
      </w:r>
      <w:r w:rsidRPr="006C4335">
        <w:rPr>
          <w:color w:val="800080"/>
          <w:lang w:eastAsia="en-US"/>
        </w:rPr>
        <w:t>;</w:t>
      </w:r>
    </w:p>
    <w:p w14:paraId="6CB4CB2C"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b/>
          <w:bCs/>
          <w:color w:val="BB7977"/>
          <w:lang w:eastAsia="en-US"/>
        </w:rPr>
        <w:t>System</w:t>
      </w:r>
      <w:r w:rsidRPr="006C4335">
        <w:rPr>
          <w:color w:val="808030"/>
          <w:lang w:eastAsia="en-US"/>
        </w:rPr>
        <w:t>.</w:t>
      </w:r>
      <w:r w:rsidRPr="006C4335">
        <w:rPr>
          <w:color w:val="000000"/>
          <w:lang w:eastAsia="en-US"/>
        </w:rPr>
        <w:t>exit</w:t>
      </w:r>
      <w:r w:rsidRPr="006C4335">
        <w:rPr>
          <w:color w:val="808030"/>
          <w:lang w:eastAsia="en-US"/>
        </w:rPr>
        <w:t>(</w:t>
      </w:r>
      <w:r w:rsidRPr="006C4335">
        <w:rPr>
          <w:color w:val="008C00"/>
          <w:lang w:eastAsia="en-US"/>
        </w:rPr>
        <w:t>0</w:t>
      </w:r>
      <w:r w:rsidRPr="006C4335">
        <w:rPr>
          <w:color w:val="808030"/>
          <w:lang w:eastAsia="en-US"/>
        </w:rPr>
        <w:t>)</w:t>
      </w:r>
      <w:r w:rsidRPr="006C4335">
        <w:rPr>
          <w:color w:val="800080"/>
          <w:lang w:eastAsia="en-US"/>
        </w:rPr>
        <w:t>;</w:t>
      </w:r>
    </w:p>
    <w:p w14:paraId="6EE3376A"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color w:val="800080"/>
          <w:lang w:eastAsia="en-US"/>
        </w:rPr>
        <w:t>}</w:t>
      </w:r>
    </w:p>
    <w:p w14:paraId="1DD1D505" w14:textId="63DB8477" w:rsidR="006C4335" w:rsidRDefault="006C4335" w:rsidP="006C4335">
      <w:pPr>
        <w:pStyle w:val="Code"/>
        <w:rPr>
          <w:color w:val="800080"/>
          <w:lang w:eastAsia="en-US"/>
        </w:rPr>
      </w:pPr>
      <w:r w:rsidRPr="006C4335">
        <w:rPr>
          <w:color w:val="800080"/>
          <w:lang w:eastAsia="en-US"/>
        </w:rPr>
        <w:t>}</w:t>
      </w:r>
    </w:p>
    <w:p w14:paraId="7775C7DB" w14:textId="77777777" w:rsidR="003E5B17" w:rsidRPr="006C4335" w:rsidRDefault="003E5B17" w:rsidP="006C4335">
      <w:pPr>
        <w:pStyle w:val="Code"/>
        <w:rPr>
          <w:color w:val="000000"/>
          <w:lang w:eastAsia="en-US"/>
        </w:rPr>
      </w:pPr>
    </w:p>
    <w:p w14:paraId="0E24118B" w14:textId="77777777" w:rsidR="00F97D1A" w:rsidRDefault="00F97D1A" w:rsidP="00F97D1A">
      <w:pPr>
        <w:pStyle w:val="Corpsdetexte"/>
        <w:rPr>
          <w:lang w:val="fr-CA"/>
        </w:rPr>
      </w:pPr>
    </w:p>
    <w:p w14:paraId="18C1AA2F" w14:textId="5CB3F3BB" w:rsidR="00F97D1A" w:rsidRDefault="00F97D1A" w:rsidP="00F97D1A">
      <w:pPr>
        <w:pStyle w:val="Corpsdetexte"/>
        <w:rPr>
          <w:lang w:val="fr-CA"/>
        </w:rPr>
      </w:pPr>
      <w:r>
        <w:rPr>
          <w:lang w:val="fr-CA"/>
        </w:rPr>
        <w:t>Dans le cas du ||, si la première partie est vraie, la deuxième partie de la condition n’est pas évaluée, car le résultat doit être vrai.</w:t>
      </w:r>
      <w:r w:rsidR="006C4335">
        <w:rPr>
          <w:lang w:val="fr-CA"/>
        </w:rPr>
        <w:t xml:space="preserve"> L’évaluation se fait toujours de la gauche vers la droite. La première condition à gauche est toujours évaluée en premier.</w:t>
      </w:r>
    </w:p>
    <w:p w14:paraId="58AA98C0" w14:textId="77777777" w:rsidR="00F97D1A" w:rsidRDefault="00F97D1A" w:rsidP="00F97D1A">
      <w:pPr>
        <w:pStyle w:val="Titre2"/>
        <w:rPr>
          <w:lang w:val="fr-CA"/>
        </w:rPr>
      </w:pPr>
      <w:bookmarkStart w:id="92" w:name="_Toc508791579"/>
      <w:bookmarkStart w:id="93" w:name="_Toc155813903"/>
      <w:r w:rsidRPr="16CBE89F">
        <w:rPr>
          <w:lang w:val="fr-CA"/>
        </w:rPr>
        <w:t>Traitement de caractères</w:t>
      </w:r>
      <w:bookmarkEnd w:id="92"/>
      <w:bookmarkEnd w:id="93"/>
    </w:p>
    <w:p w14:paraId="23B2E920" w14:textId="251DE976" w:rsidR="00F97D1A" w:rsidRDefault="00F97D1A" w:rsidP="00F97D1A">
      <w:pPr>
        <w:pStyle w:val="Corpsdetexte"/>
        <w:rPr>
          <w:lang w:val="fr-CA"/>
        </w:rPr>
      </w:pPr>
      <w:r>
        <w:rPr>
          <w:lang w:val="fr-CA"/>
        </w:rPr>
        <w:t xml:space="preserve">Le type </w:t>
      </w:r>
      <w:r w:rsidRPr="002F1CC7">
        <w:rPr>
          <w:i/>
          <w:iCs/>
          <w:lang w:val="fr-CA"/>
        </w:rPr>
        <w:t>char</w:t>
      </w:r>
      <w:r>
        <w:rPr>
          <w:lang w:val="fr-CA"/>
        </w:rPr>
        <w:t xml:space="preserve"> correspond </w:t>
      </w:r>
      <w:r w:rsidR="006C4335">
        <w:rPr>
          <w:lang w:val="fr-CA"/>
        </w:rPr>
        <w:t xml:space="preserve">souvent en pratique </w:t>
      </w:r>
      <w:r>
        <w:rPr>
          <w:lang w:val="fr-CA"/>
        </w:rPr>
        <w:t>à l’ensemble des caractères. Cet ensemble est défini par le standard Unicode (</w:t>
      </w:r>
      <w:hyperlink r:id="rId146" w:history="1">
        <w:r w:rsidRPr="004537E9">
          <w:rPr>
            <w:rStyle w:val="Hyperlien"/>
            <w:lang w:val="fr-CA"/>
          </w:rPr>
          <w:t>www.unicode.org</w:t>
        </w:r>
      </w:hyperlink>
      <w:r>
        <w:rPr>
          <w:lang w:val="fr-CA"/>
        </w:rPr>
        <w:t>). Les codes sont énumérés dans </w:t>
      </w:r>
    </w:p>
    <w:p w14:paraId="21A62F44" w14:textId="0A91F13A" w:rsidR="00F97D1A" w:rsidRDefault="00000000" w:rsidP="00F97D1A">
      <w:pPr>
        <w:pStyle w:val="Corpsdetexte"/>
        <w:ind w:firstLine="720"/>
        <w:rPr>
          <w:lang w:val="fr-CA"/>
        </w:rPr>
      </w:pPr>
      <w:hyperlink r:id="rId147" w:history="1">
        <w:r w:rsidR="00F97D1A" w:rsidRPr="004537E9">
          <w:rPr>
            <w:rStyle w:val="Hyperlien"/>
            <w:lang w:val="fr-CA"/>
          </w:rPr>
          <w:t>http://www.unicode.org/Public/UNIDATA/UnicodeData.txt</w:t>
        </w:r>
      </w:hyperlink>
    </w:p>
    <w:p w14:paraId="54C30370" w14:textId="51C08863" w:rsidR="006C4335" w:rsidRDefault="006C4335" w:rsidP="00F97D1A">
      <w:pPr>
        <w:pStyle w:val="Corpsdetexte"/>
        <w:rPr>
          <w:lang w:val="fr-CA"/>
        </w:rPr>
      </w:pPr>
      <w:r>
        <w:rPr>
          <w:lang w:val="fr-CA"/>
        </w:rPr>
        <w:t xml:space="preserve">Plus précisément, un char en Java permet de représenter n’importe quel caractère </w:t>
      </w:r>
      <w:r w:rsidR="00B965B4">
        <w:rPr>
          <w:lang w:val="fr-CA"/>
        </w:rPr>
        <w:t>Unicode pouv</w:t>
      </w:r>
      <w:r w:rsidR="009576A7">
        <w:rPr>
          <w:lang w:val="fr-CA"/>
        </w:rPr>
        <w:t>a</w:t>
      </w:r>
      <w:r w:rsidR="00B965B4">
        <w:rPr>
          <w:lang w:val="fr-CA"/>
        </w:rPr>
        <w:t>nt être représent</w:t>
      </w:r>
      <w:r w:rsidR="009576A7">
        <w:rPr>
          <w:lang w:val="fr-CA"/>
        </w:rPr>
        <w:t>é</w:t>
      </w:r>
      <w:r w:rsidR="00B965B4">
        <w:rPr>
          <w:lang w:val="fr-CA"/>
        </w:rPr>
        <w:t xml:space="preserve"> avec un mot de 16 bits dans la norme UTF-16. Certains caractères spécialisés, comme les </w:t>
      </w:r>
      <w:r w:rsidR="00606331">
        <w:rPr>
          <w:lang w:val="fr-CA"/>
        </w:rPr>
        <w:t>é</w:t>
      </w:r>
      <w:r w:rsidR="00B965B4">
        <w:rPr>
          <w:lang w:val="fr-CA"/>
        </w:rPr>
        <w:t xml:space="preserve">mojis, requièrent 32 bits et donc deux mots de 16 bits (deux </w:t>
      </w:r>
      <w:r w:rsidR="00B965B4" w:rsidRPr="00B965B4">
        <w:rPr>
          <w:i/>
          <w:iCs/>
          <w:lang w:val="fr-CA"/>
        </w:rPr>
        <w:t>char</w:t>
      </w:r>
      <w:r w:rsidR="00B965B4">
        <w:rPr>
          <w:lang w:val="fr-CA"/>
        </w:rPr>
        <w:t xml:space="preserve">). La norme Unicode permet aussi de combiner plusieurs caractères pour former un seul caractère visible (par exemple, les </w:t>
      </w:r>
      <w:r w:rsidR="00606331">
        <w:rPr>
          <w:lang w:val="fr-CA"/>
        </w:rPr>
        <w:t>é</w:t>
      </w:r>
      <w:r w:rsidR="00B965B4">
        <w:rPr>
          <w:lang w:val="fr-CA"/>
        </w:rPr>
        <w:t>mojis « famille »).</w:t>
      </w:r>
    </w:p>
    <w:p w14:paraId="4F59BC10" w14:textId="5403F317" w:rsidR="00B965B4" w:rsidRDefault="00B965B4" w:rsidP="00F97D1A">
      <w:pPr>
        <w:pStyle w:val="Corpsdetexte"/>
        <w:rPr>
          <w:lang w:val="fr-CA"/>
        </w:rPr>
      </w:pPr>
      <w:r>
        <w:rPr>
          <w:lang w:val="fr-CA"/>
        </w:rPr>
        <w:t xml:space="preserve">On peut aussi voir le type </w:t>
      </w:r>
      <w:r w:rsidRPr="00606331">
        <w:rPr>
          <w:i/>
          <w:iCs/>
          <w:lang w:val="fr-CA"/>
        </w:rPr>
        <w:t>char</w:t>
      </w:r>
      <w:r>
        <w:rPr>
          <w:lang w:val="fr-CA"/>
        </w:rPr>
        <w:t xml:space="preserve"> comme une valeur entière entre </w:t>
      </w:r>
      <w:r w:rsidR="00606331">
        <w:rPr>
          <w:lang w:val="fr-CA"/>
        </w:rPr>
        <w:t xml:space="preserve">0 et </w:t>
      </w:r>
      <w:r w:rsidR="00606331" w:rsidRPr="00606331">
        <w:rPr>
          <w:lang w:val="fr-CA"/>
        </w:rPr>
        <w:t>65536</w:t>
      </w:r>
      <w:r w:rsidR="00606331">
        <w:rPr>
          <w:lang w:val="fr-CA"/>
        </w:rPr>
        <w:t xml:space="preserve">. Le type </w:t>
      </w:r>
      <w:r w:rsidR="00606331" w:rsidRPr="00606331">
        <w:rPr>
          <w:i/>
          <w:iCs/>
          <w:lang w:val="fr-CA"/>
        </w:rPr>
        <w:t>char</w:t>
      </w:r>
      <w:r w:rsidR="00606331">
        <w:rPr>
          <w:lang w:val="fr-CA"/>
        </w:rPr>
        <w:t xml:space="preserve"> occupe autant d’espace en mémoire que le type short, mais le type </w:t>
      </w:r>
      <w:r w:rsidR="00606331" w:rsidRPr="00606331">
        <w:rPr>
          <w:i/>
          <w:iCs/>
          <w:lang w:val="fr-CA"/>
        </w:rPr>
        <w:t>short</w:t>
      </w:r>
      <w:r w:rsidR="00606331">
        <w:rPr>
          <w:lang w:val="fr-CA"/>
        </w:rPr>
        <w:t xml:space="preserve"> est utilisé pour représenter les valeurs entières entre -</w:t>
      </w:r>
      <w:r w:rsidR="00606331" w:rsidRPr="00606331">
        <w:rPr>
          <w:lang w:val="fr-CA"/>
        </w:rPr>
        <w:t>32768</w:t>
      </w:r>
      <w:r w:rsidR="00606331">
        <w:rPr>
          <w:lang w:val="fr-CA"/>
        </w:rPr>
        <w:t xml:space="preserve"> et </w:t>
      </w:r>
      <w:r w:rsidR="00606331" w:rsidRPr="00606331">
        <w:rPr>
          <w:lang w:val="fr-CA"/>
        </w:rPr>
        <w:t>3276</w:t>
      </w:r>
      <w:r w:rsidR="00606331">
        <w:rPr>
          <w:lang w:val="fr-CA"/>
        </w:rPr>
        <w:t>78.</w:t>
      </w:r>
    </w:p>
    <w:p w14:paraId="7F7017D8" w14:textId="64708D36" w:rsidR="00F97D1A" w:rsidRDefault="00F97D1A" w:rsidP="00F97D1A">
      <w:pPr>
        <w:pStyle w:val="Corpsdetexte"/>
        <w:rPr>
          <w:lang w:val="fr-CA"/>
        </w:rPr>
      </w:pPr>
      <w:r>
        <w:rPr>
          <w:lang w:val="fr-CA"/>
        </w:rPr>
        <w:lastRenderedPageBreak/>
        <w:t xml:space="preserve">La </w:t>
      </w:r>
      <w:r>
        <w:rPr>
          <w:lang w:val="fr-CA"/>
        </w:rPr>
        <w:fldChar w:fldCharType="begin"/>
      </w:r>
      <w:r>
        <w:rPr>
          <w:lang w:val="fr-CA"/>
        </w:rPr>
        <w:instrText xml:space="preserve"> REF _Ref46198836 \h </w:instrText>
      </w:r>
      <w:r>
        <w:rPr>
          <w:lang w:val="fr-CA"/>
        </w:rPr>
      </w:r>
      <w:r>
        <w:rPr>
          <w:lang w:val="fr-CA"/>
        </w:rPr>
        <w:fldChar w:fldCharType="separate"/>
      </w:r>
      <w:r w:rsidR="00AB64FB">
        <w:t xml:space="preserve">Figure </w:t>
      </w:r>
      <w:r w:rsidR="00AB64FB">
        <w:rPr>
          <w:noProof/>
        </w:rPr>
        <w:t>15</w:t>
      </w:r>
      <w:r>
        <w:rPr>
          <w:lang w:val="fr-CA"/>
        </w:rPr>
        <w:fldChar w:fldCharType="end"/>
      </w:r>
      <w:r>
        <w:rPr>
          <w:lang w:val="fr-CA"/>
        </w:rPr>
        <w:t xml:space="preserve"> montre des exemples de </w:t>
      </w:r>
      <w:r w:rsidR="00807F2B">
        <w:rPr>
          <w:lang w:val="fr-CA"/>
        </w:rPr>
        <w:t>littéraux</w:t>
      </w:r>
      <w:r>
        <w:rPr>
          <w:lang w:val="fr-CA"/>
        </w:rPr>
        <w:t xml:space="preserve"> du type </w:t>
      </w:r>
      <w:r w:rsidRPr="002B6449">
        <w:rPr>
          <w:i/>
          <w:iCs/>
          <w:lang w:val="fr-CA"/>
        </w:rPr>
        <w:t>char</w:t>
      </w:r>
      <w:r>
        <w:rPr>
          <w:lang w:val="fr-CA"/>
        </w:rPr>
        <w:t>. Un caractère imprimable est représenté entre apostrophes. On peut aussi employer le code Unicode du caractère selon le format :</w:t>
      </w:r>
    </w:p>
    <w:p w14:paraId="0A4FB900" w14:textId="77777777" w:rsidR="00F97D1A" w:rsidRPr="00E12172" w:rsidRDefault="00F97D1A" w:rsidP="00F97D1A">
      <w:pPr>
        <w:pStyle w:val="Corpsdetexte"/>
        <w:ind w:firstLine="720"/>
        <w:rPr>
          <w:rFonts w:ascii="Courier New" w:hAnsi="Courier New" w:cs="Courier New"/>
          <w:sz w:val="20"/>
          <w:szCs w:val="20"/>
          <w:lang w:val="fr-CA"/>
        </w:rPr>
      </w:pPr>
      <w:r w:rsidRPr="00E12172">
        <w:rPr>
          <w:rFonts w:ascii="Courier New" w:hAnsi="Courier New" w:cs="Courier New"/>
          <w:sz w:val="20"/>
          <w:szCs w:val="20"/>
          <w:lang w:val="fr-CA"/>
        </w:rPr>
        <w:t xml:space="preserve">'\uyyyy' </w:t>
      </w:r>
    </w:p>
    <w:p w14:paraId="2F78EE79" w14:textId="77777777" w:rsidR="00F97D1A" w:rsidRDefault="00F97D1A" w:rsidP="00F97D1A">
      <w:pPr>
        <w:pStyle w:val="Corpsdetexte"/>
        <w:rPr>
          <w:lang w:val="fr-CA"/>
        </w:rPr>
      </w:pPr>
      <w:r>
        <w:rPr>
          <w:lang w:val="fr-CA"/>
        </w:rPr>
        <w:t xml:space="preserve">où </w:t>
      </w:r>
      <w:r w:rsidRPr="00365FA5">
        <w:rPr>
          <w:i/>
          <w:iCs/>
          <w:lang w:val="fr-CA"/>
        </w:rPr>
        <w:t>yyyy</w:t>
      </w:r>
      <w:r>
        <w:rPr>
          <w:lang w:val="fr-CA"/>
        </w:rPr>
        <w:t xml:space="preserve"> est une suite de quatre chiffres hexadécimaux qui correspond au code Unicode hexadécimal du caractère. Le \u est une </w:t>
      </w:r>
      <w:r w:rsidRPr="008931D4">
        <w:rPr>
          <w:i/>
          <w:iCs/>
          <w:lang w:val="fr-CA"/>
        </w:rPr>
        <w:t>séquence</w:t>
      </w:r>
      <w:r>
        <w:rPr>
          <w:lang w:val="fr-CA"/>
        </w:rPr>
        <w:t xml:space="preserve"> dite </w:t>
      </w:r>
      <w:r w:rsidRPr="008931D4">
        <w:rPr>
          <w:i/>
          <w:iCs/>
          <w:lang w:val="fr-CA"/>
        </w:rPr>
        <w:t>d’échappement</w:t>
      </w:r>
      <w:r>
        <w:rPr>
          <w:lang w:val="fr-CA"/>
        </w:rPr>
        <w:t xml:space="preserve"> qui altère l’interprétation normale par le compilateur Java. La séquence indique au compilateur que ce qui suit est le code Unicode du caractère et non pas le caractère lui-même. Le tableau suivant montre d’autres séquences d’échappement prévues en Java.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7"/>
        <w:gridCol w:w="1652"/>
        <w:gridCol w:w="2268"/>
      </w:tblGrid>
      <w:tr w:rsidR="00F97D1A" w:rsidRPr="007B6966" w14:paraId="56167DD1" w14:textId="77777777" w:rsidTr="008D06F8">
        <w:tc>
          <w:tcPr>
            <w:tcW w:w="1717" w:type="dxa"/>
            <w:shd w:val="clear" w:color="auto" w:fill="auto"/>
          </w:tcPr>
          <w:p w14:paraId="4D6157A5" w14:textId="77777777" w:rsidR="00F97D1A" w:rsidRPr="0066122B" w:rsidRDefault="00F97D1A" w:rsidP="00606331">
            <w:pPr>
              <w:pStyle w:val="Corpsdetexte"/>
              <w:keepNext/>
              <w:keepLines/>
              <w:spacing w:after="0"/>
              <w:rPr>
                <w:b/>
                <w:bCs/>
                <w:sz w:val="20"/>
                <w:szCs w:val="20"/>
                <w:lang w:val="en-CA"/>
              </w:rPr>
            </w:pPr>
            <w:r w:rsidRPr="0066122B">
              <w:rPr>
                <w:b/>
                <w:bCs/>
                <w:sz w:val="20"/>
                <w:szCs w:val="20"/>
                <w:lang w:val="en-CA"/>
              </w:rPr>
              <w:t>Séquence d’échappement</w:t>
            </w:r>
          </w:p>
        </w:tc>
        <w:tc>
          <w:tcPr>
            <w:tcW w:w="1652" w:type="dxa"/>
            <w:shd w:val="clear" w:color="auto" w:fill="auto"/>
          </w:tcPr>
          <w:p w14:paraId="2A6C3DEB" w14:textId="77777777" w:rsidR="00F97D1A" w:rsidRPr="0066122B" w:rsidRDefault="00F97D1A" w:rsidP="00606331">
            <w:pPr>
              <w:pStyle w:val="Corpsdetexte"/>
              <w:keepNext/>
              <w:keepLines/>
              <w:spacing w:after="0"/>
              <w:rPr>
                <w:b/>
                <w:bCs/>
                <w:sz w:val="20"/>
                <w:szCs w:val="20"/>
                <w:lang w:val="en-CA"/>
              </w:rPr>
            </w:pPr>
            <w:r w:rsidRPr="0066122B">
              <w:rPr>
                <w:b/>
                <w:bCs/>
                <w:sz w:val="20"/>
                <w:szCs w:val="20"/>
                <w:lang w:val="en-CA"/>
              </w:rPr>
              <w:t>Code Unicode</w:t>
            </w:r>
          </w:p>
        </w:tc>
        <w:tc>
          <w:tcPr>
            <w:tcW w:w="2268" w:type="dxa"/>
            <w:shd w:val="clear" w:color="auto" w:fill="auto"/>
          </w:tcPr>
          <w:p w14:paraId="15902635" w14:textId="77777777" w:rsidR="00F97D1A" w:rsidRPr="0066122B" w:rsidRDefault="00F97D1A" w:rsidP="00606331">
            <w:pPr>
              <w:pStyle w:val="Corpsdetexte"/>
              <w:keepNext/>
              <w:keepLines/>
              <w:spacing w:after="0"/>
              <w:rPr>
                <w:b/>
                <w:bCs/>
                <w:sz w:val="20"/>
                <w:szCs w:val="20"/>
                <w:lang w:val="en-CA"/>
              </w:rPr>
            </w:pPr>
            <w:r w:rsidRPr="0066122B">
              <w:rPr>
                <w:b/>
                <w:bCs/>
                <w:sz w:val="20"/>
                <w:szCs w:val="20"/>
                <w:lang w:val="en-CA"/>
              </w:rPr>
              <w:t>Description</w:t>
            </w:r>
          </w:p>
        </w:tc>
      </w:tr>
      <w:tr w:rsidR="00F97D1A" w:rsidRPr="007B6966" w14:paraId="02ADB8FB" w14:textId="77777777" w:rsidTr="008D06F8">
        <w:tc>
          <w:tcPr>
            <w:tcW w:w="1717" w:type="dxa"/>
            <w:shd w:val="clear" w:color="auto" w:fill="auto"/>
          </w:tcPr>
          <w:p w14:paraId="37E5AE77" w14:textId="77777777" w:rsidR="00F97D1A" w:rsidRPr="0066122B" w:rsidRDefault="00F97D1A" w:rsidP="00606331">
            <w:pPr>
              <w:pStyle w:val="Corpsdetexte"/>
              <w:keepNext/>
              <w:keepLines/>
              <w:spacing w:after="0"/>
              <w:rPr>
                <w:sz w:val="20"/>
                <w:szCs w:val="20"/>
                <w:lang w:val="fr-CA"/>
              </w:rPr>
            </w:pPr>
            <w:r w:rsidRPr="0066122B">
              <w:rPr>
                <w:sz w:val="20"/>
                <w:szCs w:val="20"/>
                <w:lang w:val="en-CA"/>
              </w:rPr>
              <w:t>\ b</w:t>
            </w:r>
          </w:p>
        </w:tc>
        <w:tc>
          <w:tcPr>
            <w:tcW w:w="1652" w:type="dxa"/>
            <w:shd w:val="clear" w:color="auto" w:fill="auto"/>
          </w:tcPr>
          <w:p w14:paraId="0162E885" w14:textId="77777777" w:rsidR="00F97D1A" w:rsidRPr="0066122B" w:rsidRDefault="00F97D1A" w:rsidP="00606331">
            <w:pPr>
              <w:pStyle w:val="Corpsdetexte"/>
              <w:keepNext/>
              <w:keepLines/>
              <w:spacing w:after="0"/>
              <w:rPr>
                <w:sz w:val="20"/>
                <w:szCs w:val="20"/>
                <w:lang w:val="fr-CA"/>
              </w:rPr>
            </w:pPr>
            <w:r w:rsidRPr="0066122B">
              <w:rPr>
                <w:sz w:val="20"/>
                <w:szCs w:val="20"/>
                <w:lang w:val="en-CA"/>
              </w:rPr>
              <w:t>\u0008</w:t>
            </w:r>
          </w:p>
        </w:tc>
        <w:tc>
          <w:tcPr>
            <w:tcW w:w="2268" w:type="dxa"/>
            <w:shd w:val="clear" w:color="auto" w:fill="auto"/>
          </w:tcPr>
          <w:p w14:paraId="4A7EEF43" w14:textId="77777777" w:rsidR="00F97D1A" w:rsidRPr="0066122B" w:rsidRDefault="00F97D1A" w:rsidP="00606331">
            <w:pPr>
              <w:pStyle w:val="Corpsdetexte"/>
              <w:keepNext/>
              <w:keepLines/>
              <w:spacing w:after="0"/>
              <w:rPr>
                <w:sz w:val="20"/>
                <w:szCs w:val="20"/>
                <w:lang w:val="fr-CA"/>
              </w:rPr>
            </w:pPr>
            <w:r w:rsidRPr="0066122B">
              <w:rPr>
                <w:sz w:val="20"/>
                <w:szCs w:val="20"/>
                <w:lang w:val="en-CA"/>
              </w:rPr>
              <w:t>backspace BS</w:t>
            </w:r>
          </w:p>
        </w:tc>
      </w:tr>
      <w:tr w:rsidR="00F97D1A" w:rsidRPr="007B6966" w14:paraId="1CBCF56E" w14:textId="77777777" w:rsidTr="008D06F8">
        <w:tc>
          <w:tcPr>
            <w:tcW w:w="1717" w:type="dxa"/>
            <w:shd w:val="clear" w:color="auto" w:fill="auto"/>
          </w:tcPr>
          <w:p w14:paraId="5D9E39BE" w14:textId="77777777" w:rsidR="00F97D1A" w:rsidRPr="0066122B" w:rsidRDefault="00F97D1A" w:rsidP="00606331">
            <w:pPr>
              <w:pStyle w:val="Corpsdetexte"/>
              <w:keepNext/>
              <w:keepLines/>
              <w:spacing w:after="0"/>
              <w:rPr>
                <w:sz w:val="20"/>
                <w:szCs w:val="20"/>
                <w:lang w:val="fr-CA"/>
              </w:rPr>
            </w:pPr>
            <w:r w:rsidRPr="0066122B">
              <w:rPr>
                <w:sz w:val="20"/>
                <w:szCs w:val="20"/>
              </w:rPr>
              <w:t>\ t</w:t>
            </w:r>
          </w:p>
        </w:tc>
        <w:tc>
          <w:tcPr>
            <w:tcW w:w="1652" w:type="dxa"/>
            <w:shd w:val="clear" w:color="auto" w:fill="auto"/>
          </w:tcPr>
          <w:p w14:paraId="1A1A0F96" w14:textId="77777777" w:rsidR="00F97D1A" w:rsidRPr="0066122B" w:rsidRDefault="00F97D1A" w:rsidP="00606331">
            <w:pPr>
              <w:pStyle w:val="Corpsdetexte"/>
              <w:keepNext/>
              <w:keepLines/>
              <w:spacing w:after="0"/>
              <w:rPr>
                <w:sz w:val="20"/>
                <w:szCs w:val="20"/>
                <w:lang w:val="fr-CA"/>
              </w:rPr>
            </w:pPr>
            <w:r w:rsidRPr="0066122B">
              <w:rPr>
                <w:sz w:val="20"/>
                <w:szCs w:val="20"/>
              </w:rPr>
              <w:t>\u0009</w:t>
            </w:r>
          </w:p>
        </w:tc>
        <w:tc>
          <w:tcPr>
            <w:tcW w:w="2268" w:type="dxa"/>
            <w:shd w:val="clear" w:color="auto" w:fill="auto"/>
          </w:tcPr>
          <w:p w14:paraId="74D4A4A3" w14:textId="77777777" w:rsidR="00F97D1A" w:rsidRPr="0066122B" w:rsidRDefault="00F97D1A" w:rsidP="00606331">
            <w:pPr>
              <w:pStyle w:val="Corpsdetexte"/>
              <w:keepNext/>
              <w:keepLines/>
              <w:spacing w:after="0"/>
              <w:rPr>
                <w:sz w:val="20"/>
                <w:szCs w:val="20"/>
                <w:lang w:val="fr-CA"/>
              </w:rPr>
            </w:pPr>
            <w:r w:rsidRPr="0066122B">
              <w:rPr>
                <w:sz w:val="20"/>
                <w:szCs w:val="20"/>
              </w:rPr>
              <w:t>tabulation HT</w:t>
            </w:r>
          </w:p>
        </w:tc>
      </w:tr>
      <w:tr w:rsidR="00F97D1A" w:rsidRPr="007B6966" w14:paraId="6BDA3937" w14:textId="77777777" w:rsidTr="008D06F8">
        <w:tc>
          <w:tcPr>
            <w:tcW w:w="1717" w:type="dxa"/>
            <w:shd w:val="clear" w:color="auto" w:fill="auto"/>
          </w:tcPr>
          <w:p w14:paraId="18204C50" w14:textId="77777777" w:rsidR="00F97D1A" w:rsidRPr="0066122B" w:rsidRDefault="00F97D1A" w:rsidP="00606331">
            <w:pPr>
              <w:pStyle w:val="Corpsdetexte"/>
              <w:keepNext/>
              <w:keepLines/>
              <w:spacing w:after="0"/>
              <w:rPr>
                <w:sz w:val="20"/>
                <w:szCs w:val="20"/>
                <w:lang w:val="fr-CA"/>
              </w:rPr>
            </w:pPr>
            <w:r w:rsidRPr="0066122B">
              <w:rPr>
                <w:sz w:val="20"/>
                <w:szCs w:val="20"/>
              </w:rPr>
              <w:t>\ n</w:t>
            </w:r>
          </w:p>
        </w:tc>
        <w:tc>
          <w:tcPr>
            <w:tcW w:w="1652" w:type="dxa"/>
            <w:shd w:val="clear" w:color="auto" w:fill="auto"/>
          </w:tcPr>
          <w:p w14:paraId="2A1C5A40" w14:textId="77777777" w:rsidR="00F97D1A" w:rsidRPr="0066122B" w:rsidRDefault="00F97D1A" w:rsidP="00606331">
            <w:pPr>
              <w:pStyle w:val="Corpsdetexte"/>
              <w:keepNext/>
              <w:keepLines/>
              <w:spacing w:after="0"/>
              <w:rPr>
                <w:sz w:val="20"/>
                <w:szCs w:val="20"/>
                <w:lang w:val="fr-CA"/>
              </w:rPr>
            </w:pPr>
            <w:r w:rsidRPr="0066122B">
              <w:rPr>
                <w:sz w:val="20"/>
                <w:szCs w:val="20"/>
              </w:rPr>
              <w:t>\u000a</w:t>
            </w:r>
          </w:p>
        </w:tc>
        <w:tc>
          <w:tcPr>
            <w:tcW w:w="2268" w:type="dxa"/>
            <w:shd w:val="clear" w:color="auto" w:fill="auto"/>
          </w:tcPr>
          <w:p w14:paraId="1CBF2424" w14:textId="77777777" w:rsidR="00F97D1A" w:rsidRPr="0066122B" w:rsidRDefault="00F97D1A" w:rsidP="00606331">
            <w:pPr>
              <w:pStyle w:val="Corpsdetexte"/>
              <w:keepNext/>
              <w:keepLines/>
              <w:spacing w:after="0"/>
              <w:rPr>
                <w:sz w:val="20"/>
                <w:szCs w:val="20"/>
                <w:lang w:val="fr-CA"/>
              </w:rPr>
            </w:pPr>
            <w:r w:rsidRPr="0066122B">
              <w:rPr>
                <w:sz w:val="20"/>
                <w:szCs w:val="20"/>
              </w:rPr>
              <w:t>saut de ligne LF</w:t>
            </w:r>
          </w:p>
        </w:tc>
      </w:tr>
      <w:tr w:rsidR="00F97D1A" w:rsidRPr="007B6966" w14:paraId="6C9467E0" w14:textId="77777777" w:rsidTr="008D06F8">
        <w:tc>
          <w:tcPr>
            <w:tcW w:w="1717" w:type="dxa"/>
            <w:shd w:val="clear" w:color="auto" w:fill="auto"/>
          </w:tcPr>
          <w:p w14:paraId="2DD1DF67" w14:textId="77777777" w:rsidR="00F97D1A" w:rsidRPr="0066122B" w:rsidRDefault="00F97D1A" w:rsidP="00606331">
            <w:pPr>
              <w:pStyle w:val="Corpsdetexte"/>
              <w:keepNext/>
              <w:keepLines/>
              <w:spacing w:after="0"/>
              <w:rPr>
                <w:sz w:val="20"/>
                <w:szCs w:val="20"/>
                <w:lang w:val="fr-CA"/>
              </w:rPr>
            </w:pPr>
            <w:r w:rsidRPr="0066122B">
              <w:rPr>
                <w:sz w:val="20"/>
                <w:szCs w:val="20"/>
              </w:rPr>
              <w:t>\ f</w:t>
            </w:r>
          </w:p>
        </w:tc>
        <w:tc>
          <w:tcPr>
            <w:tcW w:w="1652" w:type="dxa"/>
            <w:shd w:val="clear" w:color="auto" w:fill="auto"/>
          </w:tcPr>
          <w:p w14:paraId="677445F6" w14:textId="77777777" w:rsidR="00F97D1A" w:rsidRPr="0066122B" w:rsidRDefault="00F97D1A" w:rsidP="00606331">
            <w:pPr>
              <w:pStyle w:val="Corpsdetexte"/>
              <w:keepNext/>
              <w:keepLines/>
              <w:spacing w:after="0"/>
              <w:rPr>
                <w:sz w:val="20"/>
                <w:szCs w:val="20"/>
                <w:lang w:val="fr-CA"/>
              </w:rPr>
            </w:pPr>
            <w:r w:rsidRPr="0066122B">
              <w:rPr>
                <w:sz w:val="20"/>
                <w:szCs w:val="20"/>
              </w:rPr>
              <w:t>\u000c</w:t>
            </w:r>
          </w:p>
        </w:tc>
        <w:tc>
          <w:tcPr>
            <w:tcW w:w="2268" w:type="dxa"/>
            <w:shd w:val="clear" w:color="auto" w:fill="auto"/>
          </w:tcPr>
          <w:p w14:paraId="72ACDC82" w14:textId="77777777" w:rsidR="00F97D1A" w:rsidRPr="0066122B" w:rsidRDefault="00F97D1A" w:rsidP="00606331">
            <w:pPr>
              <w:pStyle w:val="Corpsdetexte"/>
              <w:keepNext/>
              <w:keepLines/>
              <w:spacing w:after="0"/>
              <w:rPr>
                <w:sz w:val="20"/>
                <w:szCs w:val="20"/>
                <w:lang w:val="fr-CA"/>
              </w:rPr>
            </w:pPr>
            <w:r w:rsidRPr="0066122B">
              <w:rPr>
                <w:sz w:val="20"/>
                <w:szCs w:val="20"/>
              </w:rPr>
              <w:t>saut de page FF</w:t>
            </w:r>
          </w:p>
        </w:tc>
      </w:tr>
      <w:tr w:rsidR="00F97D1A" w:rsidRPr="007B6966" w14:paraId="0931C7D0" w14:textId="77777777" w:rsidTr="008D06F8">
        <w:tc>
          <w:tcPr>
            <w:tcW w:w="1717" w:type="dxa"/>
            <w:shd w:val="clear" w:color="auto" w:fill="auto"/>
          </w:tcPr>
          <w:p w14:paraId="1461F7EF" w14:textId="77777777" w:rsidR="00F97D1A" w:rsidRPr="0066122B" w:rsidRDefault="00F97D1A" w:rsidP="00606331">
            <w:pPr>
              <w:pStyle w:val="Corpsdetexte"/>
              <w:keepNext/>
              <w:keepLines/>
              <w:spacing w:after="0"/>
              <w:rPr>
                <w:sz w:val="20"/>
                <w:szCs w:val="20"/>
                <w:lang w:val="fr-CA"/>
              </w:rPr>
            </w:pPr>
            <w:r w:rsidRPr="0066122B">
              <w:rPr>
                <w:sz w:val="20"/>
                <w:szCs w:val="20"/>
              </w:rPr>
              <w:t>\ r</w:t>
            </w:r>
          </w:p>
        </w:tc>
        <w:tc>
          <w:tcPr>
            <w:tcW w:w="1652" w:type="dxa"/>
            <w:shd w:val="clear" w:color="auto" w:fill="auto"/>
          </w:tcPr>
          <w:p w14:paraId="0D715389" w14:textId="77777777" w:rsidR="00F97D1A" w:rsidRPr="0066122B" w:rsidRDefault="00F97D1A" w:rsidP="00606331">
            <w:pPr>
              <w:pStyle w:val="Corpsdetexte"/>
              <w:keepNext/>
              <w:keepLines/>
              <w:spacing w:after="0"/>
              <w:rPr>
                <w:sz w:val="20"/>
                <w:szCs w:val="20"/>
                <w:lang w:val="fr-CA"/>
              </w:rPr>
            </w:pPr>
            <w:r w:rsidRPr="0066122B">
              <w:rPr>
                <w:sz w:val="20"/>
                <w:szCs w:val="20"/>
              </w:rPr>
              <w:t>\u000d</w:t>
            </w:r>
          </w:p>
        </w:tc>
        <w:tc>
          <w:tcPr>
            <w:tcW w:w="2268" w:type="dxa"/>
            <w:shd w:val="clear" w:color="auto" w:fill="auto"/>
          </w:tcPr>
          <w:p w14:paraId="4F9E5BBA" w14:textId="77777777" w:rsidR="00F97D1A" w:rsidRPr="0066122B" w:rsidRDefault="00F97D1A" w:rsidP="00606331">
            <w:pPr>
              <w:pStyle w:val="Corpsdetexte"/>
              <w:keepNext/>
              <w:keepLines/>
              <w:spacing w:after="0"/>
              <w:rPr>
                <w:sz w:val="20"/>
                <w:szCs w:val="20"/>
                <w:lang w:val="fr-CA"/>
              </w:rPr>
            </w:pPr>
            <w:r w:rsidRPr="0066122B">
              <w:rPr>
                <w:sz w:val="20"/>
                <w:szCs w:val="20"/>
              </w:rPr>
              <w:t>retour de chariot CR</w:t>
            </w:r>
          </w:p>
        </w:tc>
      </w:tr>
      <w:tr w:rsidR="00F97D1A" w:rsidRPr="007B6966" w14:paraId="0E347079" w14:textId="77777777" w:rsidTr="008D06F8">
        <w:tc>
          <w:tcPr>
            <w:tcW w:w="1717" w:type="dxa"/>
            <w:shd w:val="clear" w:color="auto" w:fill="auto"/>
          </w:tcPr>
          <w:p w14:paraId="55CB36DA"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 "</w:t>
            </w:r>
          </w:p>
        </w:tc>
        <w:tc>
          <w:tcPr>
            <w:tcW w:w="1652" w:type="dxa"/>
            <w:shd w:val="clear" w:color="auto" w:fill="auto"/>
          </w:tcPr>
          <w:p w14:paraId="70041D30"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\u0022</w:t>
            </w:r>
          </w:p>
        </w:tc>
        <w:tc>
          <w:tcPr>
            <w:tcW w:w="2268" w:type="dxa"/>
            <w:shd w:val="clear" w:color="auto" w:fill="auto"/>
          </w:tcPr>
          <w:p w14:paraId="68E0AC07"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guillemets "</w:t>
            </w:r>
          </w:p>
        </w:tc>
      </w:tr>
      <w:tr w:rsidR="00F97D1A" w:rsidRPr="007B6966" w14:paraId="580C3813" w14:textId="77777777" w:rsidTr="008D06F8">
        <w:tc>
          <w:tcPr>
            <w:tcW w:w="1717" w:type="dxa"/>
            <w:shd w:val="clear" w:color="auto" w:fill="auto"/>
          </w:tcPr>
          <w:p w14:paraId="0CCB82F7"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 '</w:t>
            </w:r>
          </w:p>
        </w:tc>
        <w:tc>
          <w:tcPr>
            <w:tcW w:w="1652" w:type="dxa"/>
            <w:shd w:val="clear" w:color="auto" w:fill="auto"/>
          </w:tcPr>
          <w:p w14:paraId="766BE943"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\u0027</w:t>
            </w:r>
          </w:p>
        </w:tc>
        <w:tc>
          <w:tcPr>
            <w:tcW w:w="2268" w:type="dxa"/>
            <w:shd w:val="clear" w:color="auto" w:fill="auto"/>
          </w:tcPr>
          <w:p w14:paraId="24E09DA3"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apostrophe '</w:t>
            </w:r>
          </w:p>
        </w:tc>
      </w:tr>
      <w:tr w:rsidR="00F97D1A" w:rsidRPr="007B6966" w14:paraId="064A160E" w14:textId="77777777" w:rsidTr="008D06F8">
        <w:tc>
          <w:tcPr>
            <w:tcW w:w="1717" w:type="dxa"/>
            <w:shd w:val="clear" w:color="auto" w:fill="auto"/>
          </w:tcPr>
          <w:p w14:paraId="67D02424"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 \</w:t>
            </w:r>
          </w:p>
        </w:tc>
        <w:tc>
          <w:tcPr>
            <w:tcW w:w="1652" w:type="dxa"/>
            <w:shd w:val="clear" w:color="auto" w:fill="auto"/>
          </w:tcPr>
          <w:p w14:paraId="370760DB"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\u005c</w:t>
            </w:r>
          </w:p>
        </w:tc>
        <w:tc>
          <w:tcPr>
            <w:tcW w:w="2268" w:type="dxa"/>
            <w:shd w:val="clear" w:color="auto" w:fill="auto"/>
          </w:tcPr>
          <w:p w14:paraId="311B7AFD"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backslash \</w:t>
            </w:r>
          </w:p>
        </w:tc>
      </w:tr>
    </w:tbl>
    <w:p w14:paraId="633CB7E7" w14:textId="77777777" w:rsidR="00F97D1A" w:rsidRDefault="00F97D1A" w:rsidP="00F97D1A">
      <w:pPr>
        <w:pStyle w:val="Corpsdetexte"/>
        <w:rPr>
          <w:lang w:val="fr-CA"/>
        </w:rPr>
      </w:pPr>
    </w:p>
    <w:p w14:paraId="2B680830" w14:textId="77777777" w:rsidR="00F97D1A" w:rsidRPr="004B7135" w:rsidRDefault="00F97D1A" w:rsidP="00F97D1A">
      <w:pPr>
        <w:pStyle w:val="Titre3"/>
        <w:rPr>
          <w:lang w:val="fr-CA"/>
        </w:rPr>
      </w:pPr>
      <w:bookmarkStart w:id="94" w:name="_Toc508791580"/>
      <w:bookmarkStart w:id="95" w:name="_Toc155813904"/>
      <w:r w:rsidRPr="16CBE89F">
        <w:rPr>
          <w:lang w:val="fr-CA"/>
        </w:rPr>
        <w:t xml:space="preserve">Type </w:t>
      </w:r>
      <w:r w:rsidRPr="16CBE89F">
        <w:rPr>
          <w:i/>
          <w:iCs/>
          <w:lang w:val="fr-CA"/>
        </w:rPr>
        <w:t>String</w:t>
      </w:r>
      <w:r w:rsidRPr="16CBE89F">
        <w:rPr>
          <w:lang w:val="fr-CA"/>
        </w:rPr>
        <w:t>, objets et classes</w:t>
      </w:r>
      <w:bookmarkEnd w:id="94"/>
      <w:bookmarkEnd w:id="95"/>
    </w:p>
    <w:p w14:paraId="510EE929" w14:textId="29FCFA31" w:rsidR="00F97D1A" w:rsidRDefault="00F97D1A" w:rsidP="00F97D1A">
      <w:pPr>
        <w:pStyle w:val="Corpsdetexte"/>
        <w:rPr>
          <w:lang w:val="fr-CA"/>
        </w:rPr>
      </w:pPr>
      <w:r>
        <w:rPr>
          <w:lang w:val="fr-CA"/>
        </w:rPr>
        <w:t xml:space="preserve">Le type </w:t>
      </w:r>
      <w:r w:rsidRPr="000B55F2">
        <w:rPr>
          <w:i/>
          <w:iCs/>
          <w:lang w:val="fr-CA"/>
        </w:rPr>
        <w:t>char</w:t>
      </w:r>
      <w:r>
        <w:rPr>
          <w:lang w:val="fr-CA"/>
        </w:rPr>
        <w:t xml:space="preserve"> ne permet que de manipuler un caractère à la fois. Il est souvent nécessaire de manipuler une chaîne de caractères, par exemple pour afficher un message ou pour saisir une donnée. Java inclut le type </w:t>
      </w:r>
      <w:hyperlink r:id="rId148" w:tooltip="class in java.lang" w:history="1">
        <w:r w:rsidR="001675D5" w:rsidRPr="00BF5250">
          <w:rPr>
            <w:rFonts w:ascii="DejaVu Sans Mono" w:hAnsi="DejaVu Sans Mono" w:cs="Courier New"/>
            <w:b/>
            <w:bCs/>
            <w:color w:val="4A6782"/>
            <w:spacing w:val="0"/>
            <w:sz w:val="21"/>
            <w:szCs w:val="21"/>
          </w:rPr>
          <w:t>String</w:t>
        </w:r>
      </w:hyperlink>
      <w:r>
        <w:rPr>
          <w:lang w:val="fr-CA"/>
        </w:rPr>
        <w:t xml:space="preserve"> à cet effet. </w:t>
      </w:r>
      <w:r w:rsidRPr="00F23B2E">
        <w:rPr>
          <w:lang w:val="fr-CA"/>
        </w:rPr>
        <w:t xml:space="preserve">Le type </w:t>
      </w:r>
      <w:hyperlink r:id="rId149" w:tooltip="class in java.lang" w:history="1">
        <w:r w:rsidR="001675D5" w:rsidRPr="00BF5250">
          <w:rPr>
            <w:rFonts w:ascii="DejaVu Sans Mono" w:hAnsi="DejaVu Sans Mono" w:cs="Courier New"/>
            <w:b/>
            <w:bCs/>
            <w:color w:val="4A6782"/>
            <w:spacing w:val="0"/>
            <w:sz w:val="21"/>
            <w:szCs w:val="21"/>
          </w:rPr>
          <w:t>String</w:t>
        </w:r>
      </w:hyperlink>
      <w:r w:rsidRPr="00F23B2E">
        <w:rPr>
          <w:lang w:val="fr-CA"/>
        </w:rPr>
        <w:t xml:space="preserve"> est aussi un type </w:t>
      </w:r>
      <w:r w:rsidR="00763744" w:rsidRPr="00F23B2E">
        <w:rPr>
          <w:lang w:val="fr-CA"/>
        </w:rPr>
        <w:t>prédéfini</w:t>
      </w:r>
      <w:r w:rsidRPr="00F23B2E">
        <w:rPr>
          <w:lang w:val="fr-CA"/>
        </w:rPr>
        <w:t xml:space="preserve"> mais n’est pas un type primitif. </w:t>
      </w:r>
      <w:r>
        <w:rPr>
          <w:lang w:val="fr-CA"/>
        </w:rPr>
        <w:t xml:space="preserve">En fait, </w:t>
      </w:r>
      <w:hyperlink r:id="rId150" w:tooltip="class in java.lang" w:history="1">
        <w:r w:rsidR="001675D5" w:rsidRPr="00BF5250">
          <w:rPr>
            <w:rFonts w:ascii="DejaVu Sans Mono" w:hAnsi="DejaVu Sans Mono" w:cs="Courier New"/>
            <w:b/>
            <w:bCs/>
            <w:color w:val="4A6782"/>
            <w:spacing w:val="0"/>
            <w:sz w:val="21"/>
            <w:szCs w:val="21"/>
          </w:rPr>
          <w:t>String</w:t>
        </w:r>
      </w:hyperlink>
      <w:r>
        <w:rPr>
          <w:lang w:val="fr-CA"/>
        </w:rPr>
        <w:t xml:space="preserve">, dont le nom complet est </w:t>
      </w:r>
      <w:r w:rsidRPr="003F7865">
        <w:rPr>
          <w:i/>
          <w:iCs/>
          <w:lang w:val="fr-CA"/>
        </w:rPr>
        <w:t>java.lang.String</w:t>
      </w:r>
      <w:r>
        <w:rPr>
          <w:lang w:val="fr-CA"/>
        </w:rPr>
        <w:t xml:space="preserve">,  est une classe Java qui fait partie du package </w:t>
      </w:r>
      <w:r w:rsidRPr="0048639B">
        <w:rPr>
          <w:i/>
          <w:iCs/>
          <w:lang w:val="fr-CA"/>
        </w:rPr>
        <w:t>java.lang</w:t>
      </w:r>
      <w:r>
        <w:rPr>
          <w:lang w:val="fr-CA"/>
        </w:rPr>
        <w:t xml:space="preserve">. Le type d’une variable peut aussi </w:t>
      </w:r>
      <w:r w:rsidR="002765DC">
        <w:rPr>
          <w:lang w:val="fr-CA"/>
        </w:rPr>
        <w:t>être une</w:t>
      </w:r>
      <w:r>
        <w:rPr>
          <w:lang w:val="fr-CA"/>
        </w:rPr>
        <w:t xml:space="preserve"> classe. Dans ce cas, une </w:t>
      </w:r>
      <w:r w:rsidRPr="00483EE4">
        <w:rPr>
          <w:i/>
          <w:iCs/>
          <w:lang w:val="fr-CA"/>
        </w:rPr>
        <w:t>valeur</w:t>
      </w:r>
      <w:r>
        <w:rPr>
          <w:lang w:val="fr-CA"/>
        </w:rPr>
        <w:t xml:space="preserve"> de la variable est une référence à un </w:t>
      </w:r>
      <w:r w:rsidRPr="00483EE4">
        <w:rPr>
          <w:i/>
          <w:iCs/>
          <w:lang w:val="fr-CA"/>
        </w:rPr>
        <w:t>objet</w:t>
      </w:r>
      <w:r>
        <w:rPr>
          <w:lang w:val="fr-CA"/>
        </w:rPr>
        <w:t xml:space="preserve"> de la classe. Par analogie à un type primitif qui correspond à un ensemble de valeurs, une classe correspond à un ensemble d’objets. La notion d’objet est fondamentale en Java ainsi que dans les autres langages objet. Par analogie avec les types primitifs, on peut dire qu’un objet est analogue à une valeur possible pour une classe. La différence entre une valeur d’un type primitif et une référence à un objet d’une classe n’est pas apparente dans les exemples que nous avons rencontrés jusqu’à présent. Nous allons maintenant faire </w:t>
      </w:r>
      <w:r>
        <w:rPr>
          <w:lang w:val="fr-CA"/>
        </w:rPr>
        <w:lastRenderedPageBreak/>
        <w:t>ressortir certains aspects fondamentaux qui distinguent les objets (de classes) et les valeurs (de types primitifs).</w:t>
      </w:r>
    </w:p>
    <w:p w14:paraId="4413ADED" w14:textId="77777777" w:rsidR="00F97D1A" w:rsidRPr="00377B37" w:rsidRDefault="00F97D1A" w:rsidP="00F97D1A">
      <w:pPr>
        <w:pStyle w:val="Corpsdetexte"/>
        <w:numPr>
          <w:ilvl w:val="0"/>
          <w:numId w:val="11"/>
        </w:numPr>
        <w:rPr>
          <w:b/>
          <w:bCs/>
          <w:lang w:val="fr-CA"/>
        </w:rPr>
      </w:pPr>
      <w:r w:rsidRPr="00377B37">
        <w:rPr>
          <w:b/>
          <w:bCs/>
          <w:lang w:val="fr-CA"/>
        </w:rPr>
        <w:t>Constructeur d’objet</w:t>
      </w:r>
    </w:p>
    <w:p w14:paraId="42042361" w14:textId="77777777" w:rsidR="00F97D1A" w:rsidRDefault="00F97D1A" w:rsidP="00F97D1A">
      <w:pPr>
        <w:pStyle w:val="Corpsdetexte"/>
        <w:rPr>
          <w:lang w:val="fr-CA"/>
        </w:rPr>
      </w:pPr>
      <w:r>
        <w:rPr>
          <w:lang w:val="fr-CA"/>
        </w:rPr>
        <w:t xml:space="preserve">Pour créer un nouvel objet, il faut normalement employer un </w:t>
      </w:r>
      <w:r w:rsidRPr="008D2CAE">
        <w:rPr>
          <w:i/>
          <w:iCs/>
          <w:lang w:val="fr-CA"/>
        </w:rPr>
        <w:t>constructeur</w:t>
      </w:r>
      <w:r>
        <w:rPr>
          <w:lang w:val="fr-CA"/>
        </w:rPr>
        <w:t xml:space="preserve"> </w:t>
      </w:r>
      <w:r w:rsidRPr="008D2CAE">
        <w:rPr>
          <w:i/>
          <w:iCs/>
          <w:lang w:val="fr-CA"/>
        </w:rPr>
        <w:t>d’objet</w:t>
      </w:r>
      <w:r>
        <w:rPr>
          <w:lang w:val="fr-CA"/>
        </w:rPr>
        <w:t>.</w:t>
      </w:r>
    </w:p>
    <w:p w14:paraId="33CE289D" w14:textId="2F2DA7B4" w:rsidR="00F97D1A" w:rsidRDefault="00F97D1A" w:rsidP="00F97D1A">
      <w:pPr>
        <w:pStyle w:val="Corpsdetexte"/>
      </w:pPr>
      <w:r w:rsidRPr="00823D71">
        <w:rPr>
          <w:b/>
          <w:bCs/>
        </w:rPr>
        <w:t>Exemple</w:t>
      </w:r>
      <w:r>
        <w:t xml:space="preserve">. </w:t>
      </w:r>
      <w:hyperlink r:id="rId151"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009E31B7" w:rsidRPr="009E31B7">
        <w:rPr>
          <w:rFonts w:ascii="Segoe UI" w:hAnsi="Segoe UI" w:cs="Segoe UI"/>
          <w:b/>
          <w:bCs/>
          <w:color w:val="586069"/>
          <w:lang w:val="fr-CA"/>
        </w:rPr>
        <w:t>chapitre_</w:t>
      </w:r>
      <w:r w:rsidR="009E31B7">
        <w:rPr>
          <w:rFonts w:ascii="Segoe UI" w:hAnsi="Segoe UI" w:cs="Segoe UI"/>
          <w:b/>
          <w:bCs/>
          <w:color w:val="586069"/>
          <w:lang w:val="fr-CA"/>
        </w:rPr>
        <w:t>4</w:t>
      </w:r>
      <w:r w:rsidR="009E31B7">
        <w:rPr>
          <w:rFonts w:ascii="Segoe UI" w:hAnsi="Segoe UI" w:cs="Segoe UI"/>
          <w:color w:val="586069"/>
          <w:lang w:val="fr-CA"/>
        </w:rPr>
        <w:t>/</w:t>
      </w:r>
      <w:r w:rsidRPr="007C05BF">
        <w:rPr>
          <w:rFonts w:ascii="Segoe UI" w:hAnsi="Segoe UI" w:cs="Segoe UI"/>
          <w:b/>
          <w:bCs/>
          <w:color w:val="586069"/>
          <w:lang w:val="fr-CA"/>
        </w:rPr>
        <w:t>ExempleCreationObjetString.java</w:t>
      </w:r>
    </w:p>
    <w:p w14:paraId="06F8E9DA" w14:textId="3A7B29AD" w:rsidR="00F97D1A" w:rsidRPr="00A54D59" w:rsidRDefault="00F97D1A" w:rsidP="00F97D1A">
      <w:pPr>
        <w:pStyle w:val="Corpsdetexte"/>
      </w:pPr>
      <w:r>
        <w:t xml:space="preserve">L’exemple de programme suivant permet d’illustrer concrètement la notion d’objet et de constructeur d’objet pour la classe </w:t>
      </w:r>
      <w:hyperlink r:id="rId152" w:tooltip="class in java.lang" w:history="1">
        <w:r w:rsidR="001675D5" w:rsidRPr="00BF5250">
          <w:rPr>
            <w:rFonts w:ascii="DejaVu Sans Mono" w:hAnsi="DejaVu Sans Mono" w:cs="Courier New"/>
            <w:b/>
            <w:bCs/>
            <w:color w:val="4A6782"/>
            <w:spacing w:val="0"/>
            <w:sz w:val="21"/>
            <w:szCs w:val="21"/>
          </w:rPr>
          <w:t>String</w:t>
        </w:r>
      </w:hyperlink>
      <w:r>
        <w:t>.</w:t>
      </w:r>
    </w:p>
    <w:p w14:paraId="17FE3FEF" w14:textId="77777777" w:rsidR="00606331" w:rsidRPr="00606331" w:rsidRDefault="00606331" w:rsidP="00606331">
      <w:pPr>
        <w:pStyle w:val="Code"/>
        <w:rPr>
          <w:color w:val="000000"/>
          <w:lang w:eastAsia="en-US"/>
        </w:rPr>
      </w:pPr>
      <w:r w:rsidRPr="00606331">
        <w:rPr>
          <w:b/>
          <w:bCs/>
          <w:color w:val="800000"/>
          <w:lang w:eastAsia="en-US"/>
        </w:rPr>
        <w:t>import</w:t>
      </w:r>
      <w:r w:rsidRPr="00606331">
        <w:rPr>
          <w:color w:val="004A43"/>
          <w:lang w:eastAsia="en-US"/>
        </w:rPr>
        <w:t xml:space="preserve"> javax</w:t>
      </w:r>
      <w:r w:rsidRPr="00606331">
        <w:rPr>
          <w:color w:val="808030"/>
          <w:lang w:eastAsia="en-US"/>
        </w:rPr>
        <w:t>.</w:t>
      </w:r>
      <w:r w:rsidRPr="00606331">
        <w:rPr>
          <w:color w:val="004A43"/>
          <w:lang w:eastAsia="en-US"/>
        </w:rPr>
        <w:t>swing</w:t>
      </w:r>
      <w:r w:rsidRPr="00606331">
        <w:rPr>
          <w:color w:val="808030"/>
          <w:lang w:eastAsia="en-US"/>
        </w:rPr>
        <w:t>.</w:t>
      </w:r>
      <w:r w:rsidRPr="00606331">
        <w:rPr>
          <w:color w:val="004A43"/>
          <w:lang w:eastAsia="en-US"/>
        </w:rPr>
        <w:t>JOptionPane</w:t>
      </w:r>
      <w:r w:rsidRPr="00606331">
        <w:rPr>
          <w:color w:val="800080"/>
          <w:lang w:eastAsia="en-US"/>
        </w:rPr>
        <w:t>;</w:t>
      </w:r>
      <w:r w:rsidRPr="00606331">
        <w:rPr>
          <w:color w:val="000000"/>
          <w:lang w:eastAsia="en-US"/>
        </w:rPr>
        <w:t xml:space="preserve"> </w:t>
      </w:r>
      <w:r w:rsidRPr="00606331">
        <w:rPr>
          <w:lang w:eastAsia="en-US"/>
        </w:rPr>
        <w:t>// Importe la classe javax.swing.JOptionPane</w:t>
      </w:r>
    </w:p>
    <w:p w14:paraId="0FE76D5F" w14:textId="77777777" w:rsidR="00606331" w:rsidRPr="00606331" w:rsidRDefault="00606331" w:rsidP="00606331">
      <w:pPr>
        <w:pStyle w:val="Code"/>
        <w:rPr>
          <w:color w:val="000000"/>
          <w:lang w:val="en-CA" w:eastAsia="en-US"/>
        </w:rPr>
      </w:pPr>
      <w:r w:rsidRPr="00606331">
        <w:rPr>
          <w:b/>
          <w:bCs/>
          <w:color w:val="800000"/>
          <w:lang w:val="en-CA" w:eastAsia="en-US"/>
        </w:rPr>
        <w:t>public</w:t>
      </w:r>
      <w:r w:rsidRPr="00606331">
        <w:rPr>
          <w:color w:val="000000"/>
          <w:lang w:val="en-CA" w:eastAsia="en-US"/>
        </w:rPr>
        <w:t xml:space="preserve"> </w:t>
      </w:r>
      <w:r w:rsidRPr="00606331">
        <w:rPr>
          <w:b/>
          <w:bCs/>
          <w:color w:val="800000"/>
          <w:lang w:val="en-CA" w:eastAsia="en-US"/>
        </w:rPr>
        <w:t>class</w:t>
      </w:r>
      <w:r w:rsidRPr="00606331">
        <w:rPr>
          <w:color w:val="000000"/>
          <w:lang w:val="en-CA" w:eastAsia="en-US"/>
        </w:rPr>
        <w:t xml:space="preserve"> ExempleCreationObjetString</w:t>
      </w:r>
      <w:r w:rsidRPr="00606331">
        <w:rPr>
          <w:color w:val="800080"/>
          <w:lang w:val="en-CA" w:eastAsia="en-US"/>
        </w:rPr>
        <w:t>{</w:t>
      </w:r>
    </w:p>
    <w:p w14:paraId="3C5B9C2B"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800000"/>
          <w:lang w:val="en-CA" w:eastAsia="en-US"/>
        </w:rPr>
        <w:t>public</w:t>
      </w:r>
      <w:r w:rsidRPr="00606331">
        <w:rPr>
          <w:color w:val="000000"/>
          <w:lang w:val="en-CA" w:eastAsia="en-US"/>
        </w:rPr>
        <w:t xml:space="preserve"> </w:t>
      </w:r>
      <w:r w:rsidRPr="00606331">
        <w:rPr>
          <w:b/>
          <w:bCs/>
          <w:color w:val="800000"/>
          <w:lang w:val="en-CA" w:eastAsia="en-US"/>
        </w:rPr>
        <w:t>static</w:t>
      </w:r>
      <w:r w:rsidRPr="00606331">
        <w:rPr>
          <w:color w:val="000000"/>
          <w:lang w:val="en-CA" w:eastAsia="en-US"/>
        </w:rPr>
        <w:t xml:space="preserve"> </w:t>
      </w:r>
      <w:r w:rsidRPr="00606331">
        <w:rPr>
          <w:color w:val="BB7977"/>
          <w:lang w:val="en-CA" w:eastAsia="en-US"/>
        </w:rPr>
        <w:t>void</w:t>
      </w:r>
      <w:r w:rsidRPr="00606331">
        <w:rPr>
          <w:color w:val="000000"/>
          <w:lang w:val="en-CA" w:eastAsia="en-US"/>
        </w:rPr>
        <w:t xml:space="preserve"> main </w:t>
      </w:r>
      <w:r w:rsidRPr="00606331">
        <w:rPr>
          <w:color w:val="808030"/>
          <w:lang w:val="en-CA" w:eastAsia="en-US"/>
        </w:rPr>
        <w:t>(</w:t>
      </w:r>
      <w:r w:rsidRPr="00606331">
        <w:rPr>
          <w:b/>
          <w:bCs/>
          <w:color w:val="BB7977"/>
          <w:lang w:val="en-CA" w:eastAsia="en-US"/>
        </w:rPr>
        <w:t>String</w:t>
      </w:r>
      <w:r w:rsidRPr="00606331">
        <w:rPr>
          <w:color w:val="000000"/>
          <w:lang w:val="en-CA" w:eastAsia="en-US"/>
        </w:rPr>
        <w:t xml:space="preserve"> args</w:t>
      </w:r>
      <w:r w:rsidRPr="00606331">
        <w:rPr>
          <w:color w:val="808030"/>
          <w:lang w:val="en-CA" w:eastAsia="en-US"/>
        </w:rPr>
        <w:t>[])</w:t>
      </w:r>
      <w:r w:rsidRPr="00606331">
        <w:rPr>
          <w:color w:val="000000"/>
          <w:lang w:val="en-CA" w:eastAsia="en-US"/>
        </w:rPr>
        <w:t xml:space="preserve"> </w:t>
      </w:r>
      <w:r w:rsidRPr="00606331">
        <w:rPr>
          <w:color w:val="800080"/>
          <w:lang w:val="en-CA" w:eastAsia="en-US"/>
        </w:rPr>
        <w:t>{</w:t>
      </w:r>
    </w:p>
    <w:p w14:paraId="2183027A"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String</w:t>
      </w:r>
      <w:r w:rsidRPr="00606331">
        <w:rPr>
          <w:color w:val="000000"/>
          <w:lang w:val="en-CA" w:eastAsia="en-US"/>
        </w:rPr>
        <w:t xml:space="preserve"> string1 </w:t>
      </w:r>
      <w:r w:rsidRPr="00606331">
        <w:rPr>
          <w:color w:val="808030"/>
          <w:lang w:val="en-CA" w:eastAsia="en-US"/>
        </w:rPr>
        <w:t>=</w:t>
      </w:r>
      <w:r w:rsidRPr="00606331">
        <w:rPr>
          <w:color w:val="000000"/>
          <w:lang w:val="en-CA" w:eastAsia="en-US"/>
        </w:rPr>
        <w:t xml:space="preserve"> </w:t>
      </w:r>
      <w:r w:rsidRPr="00606331">
        <w:rPr>
          <w:b/>
          <w:bCs/>
          <w:color w:val="800000"/>
          <w:lang w:val="en-CA" w:eastAsia="en-US"/>
        </w:rPr>
        <w:t>new</w:t>
      </w:r>
      <w:r w:rsidRPr="00606331">
        <w:rPr>
          <w:color w:val="000000"/>
          <w:lang w:val="en-CA" w:eastAsia="en-US"/>
        </w:rPr>
        <w:t xml:space="preserve"> </w:t>
      </w:r>
      <w:r w:rsidRPr="00606331">
        <w:rPr>
          <w:b/>
          <w:bCs/>
          <w:color w:val="BB7977"/>
          <w:lang w:val="en-CA" w:eastAsia="en-US"/>
        </w:rPr>
        <w:t>String</w:t>
      </w:r>
      <w:r w:rsidRPr="00606331">
        <w:rPr>
          <w:color w:val="808030"/>
          <w:lang w:val="en-CA" w:eastAsia="en-US"/>
        </w:rPr>
        <w:t>(</w:t>
      </w:r>
      <w:r w:rsidRPr="00606331">
        <w:rPr>
          <w:color w:val="0000E6"/>
          <w:lang w:val="en-CA" w:eastAsia="en-US"/>
        </w:rPr>
        <w:t>"abcdef"</w:t>
      </w:r>
      <w:r w:rsidRPr="00606331">
        <w:rPr>
          <w:color w:val="808030"/>
          <w:lang w:val="en-CA" w:eastAsia="en-US"/>
        </w:rPr>
        <w:t>)</w:t>
      </w:r>
      <w:r w:rsidRPr="00606331">
        <w:rPr>
          <w:color w:val="800080"/>
          <w:lang w:val="en-CA" w:eastAsia="en-US"/>
        </w:rPr>
        <w:t>;</w:t>
      </w:r>
    </w:p>
    <w:p w14:paraId="3A02C887"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String</w:t>
      </w:r>
      <w:r w:rsidRPr="00606331">
        <w:rPr>
          <w:color w:val="000000"/>
          <w:lang w:val="en-CA" w:eastAsia="en-US"/>
        </w:rPr>
        <w:t xml:space="preserve"> string2 </w:t>
      </w:r>
      <w:r w:rsidRPr="00606331">
        <w:rPr>
          <w:color w:val="808030"/>
          <w:lang w:val="en-CA" w:eastAsia="en-US"/>
        </w:rPr>
        <w:t>=</w:t>
      </w:r>
      <w:r w:rsidRPr="00606331">
        <w:rPr>
          <w:color w:val="000000"/>
          <w:lang w:val="en-CA" w:eastAsia="en-US"/>
        </w:rPr>
        <w:t xml:space="preserve"> string1</w:t>
      </w:r>
      <w:r w:rsidRPr="00606331">
        <w:rPr>
          <w:color w:val="800080"/>
          <w:lang w:val="en-CA" w:eastAsia="en-US"/>
        </w:rPr>
        <w:t>;</w:t>
      </w:r>
    </w:p>
    <w:p w14:paraId="17D3C474"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String</w:t>
      </w:r>
      <w:r w:rsidRPr="00606331">
        <w:rPr>
          <w:color w:val="000000"/>
          <w:lang w:val="en-CA" w:eastAsia="en-US"/>
        </w:rPr>
        <w:t xml:space="preserve"> string3 </w:t>
      </w:r>
      <w:r w:rsidRPr="00606331">
        <w:rPr>
          <w:color w:val="808030"/>
          <w:lang w:val="en-CA" w:eastAsia="en-US"/>
        </w:rPr>
        <w:t>=</w:t>
      </w:r>
      <w:r w:rsidRPr="00606331">
        <w:rPr>
          <w:color w:val="000000"/>
          <w:lang w:val="en-CA" w:eastAsia="en-US"/>
        </w:rPr>
        <w:t xml:space="preserve"> </w:t>
      </w:r>
      <w:r w:rsidRPr="00606331">
        <w:rPr>
          <w:b/>
          <w:bCs/>
          <w:color w:val="800000"/>
          <w:lang w:val="en-CA" w:eastAsia="en-US"/>
        </w:rPr>
        <w:t>new</w:t>
      </w:r>
      <w:r w:rsidRPr="00606331">
        <w:rPr>
          <w:color w:val="000000"/>
          <w:lang w:val="en-CA" w:eastAsia="en-US"/>
        </w:rPr>
        <w:t xml:space="preserve"> </w:t>
      </w:r>
      <w:r w:rsidRPr="00606331">
        <w:rPr>
          <w:b/>
          <w:bCs/>
          <w:color w:val="BB7977"/>
          <w:lang w:val="en-CA" w:eastAsia="en-US"/>
        </w:rPr>
        <w:t>String</w:t>
      </w:r>
      <w:r w:rsidRPr="00606331">
        <w:rPr>
          <w:color w:val="808030"/>
          <w:lang w:val="en-CA" w:eastAsia="en-US"/>
        </w:rPr>
        <w:t>(</w:t>
      </w:r>
      <w:r w:rsidRPr="00606331">
        <w:rPr>
          <w:color w:val="0000E6"/>
          <w:lang w:val="en-CA" w:eastAsia="en-US"/>
        </w:rPr>
        <w:t>"abcdef"</w:t>
      </w:r>
      <w:r w:rsidRPr="00606331">
        <w:rPr>
          <w:color w:val="808030"/>
          <w:lang w:val="en-CA" w:eastAsia="en-US"/>
        </w:rPr>
        <w:t>)</w:t>
      </w:r>
      <w:r w:rsidRPr="00606331">
        <w:rPr>
          <w:color w:val="800080"/>
          <w:lang w:val="en-CA" w:eastAsia="en-US"/>
        </w:rPr>
        <w:t>;</w:t>
      </w:r>
    </w:p>
    <w:p w14:paraId="32244EB6" w14:textId="77777777" w:rsidR="00606331" w:rsidRPr="00606331" w:rsidRDefault="00606331" w:rsidP="00606331">
      <w:pPr>
        <w:pStyle w:val="Code"/>
        <w:rPr>
          <w:color w:val="000000"/>
          <w:lang w:val="en-CA" w:eastAsia="en-US"/>
        </w:rPr>
      </w:pPr>
    </w:p>
    <w:p w14:paraId="35EC7B47"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System</w:t>
      </w:r>
      <w:r w:rsidRPr="00606331">
        <w:rPr>
          <w:color w:val="808030"/>
          <w:lang w:val="en-CA" w:eastAsia="en-US"/>
        </w:rPr>
        <w:t>.</w:t>
      </w:r>
      <w:r w:rsidRPr="00606331">
        <w:rPr>
          <w:color w:val="000000"/>
          <w:lang w:val="en-CA" w:eastAsia="en-US"/>
        </w:rPr>
        <w:t>out</w:t>
      </w:r>
      <w:r w:rsidRPr="00606331">
        <w:rPr>
          <w:color w:val="808030"/>
          <w:lang w:val="en-CA" w:eastAsia="en-US"/>
        </w:rPr>
        <w:t>.</w:t>
      </w:r>
      <w:r w:rsidRPr="00606331">
        <w:rPr>
          <w:color w:val="000000"/>
          <w:lang w:val="en-CA" w:eastAsia="en-US"/>
        </w:rPr>
        <w:t>println</w:t>
      </w:r>
      <w:r w:rsidRPr="00606331">
        <w:rPr>
          <w:color w:val="808030"/>
          <w:lang w:val="en-CA" w:eastAsia="en-US"/>
        </w:rPr>
        <w:t>(</w:t>
      </w:r>
      <w:r w:rsidRPr="00606331">
        <w:rPr>
          <w:color w:val="000000"/>
          <w:lang w:val="en-CA" w:eastAsia="en-US"/>
        </w:rPr>
        <w:t xml:space="preserve">string1 </w:t>
      </w:r>
      <w:r w:rsidRPr="00606331">
        <w:rPr>
          <w:color w:val="808030"/>
          <w:lang w:val="en-CA" w:eastAsia="en-US"/>
        </w:rPr>
        <w:t>==</w:t>
      </w:r>
      <w:r w:rsidRPr="00606331">
        <w:rPr>
          <w:color w:val="000000"/>
          <w:lang w:val="en-CA" w:eastAsia="en-US"/>
        </w:rPr>
        <w:t xml:space="preserve"> string2</w:t>
      </w:r>
      <w:r w:rsidRPr="00606331">
        <w:rPr>
          <w:color w:val="808030"/>
          <w:lang w:val="en-CA" w:eastAsia="en-US"/>
        </w:rPr>
        <w:t>)</w:t>
      </w:r>
      <w:r w:rsidRPr="00606331">
        <w:rPr>
          <w:color w:val="800080"/>
          <w:lang w:val="en-CA" w:eastAsia="en-US"/>
        </w:rPr>
        <w:t>;</w:t>
      </w:r>
      <w:r w:rsidRPr="00606331">
        <w:rPr>
          <w:color w:val="000000"/>
          <w:lang w:val="en-CA" w:eastAsia="en-US"/>
        </w:rPr>
        <w:t xml:space="preserve"> </w:t>
      </w:r>
      <w:r w:rsidRPr="00606331">
        <w:rPr>
          <w:lang w:val="en-CA" w:eastAsia="en-US"/>
        </w:rPr>
        <w:t>//true</w:t>
      </w:r>
    </w:p>
    <w:p w14:paraId="4C42207E" w14:textId="77777777" w:rsidR="00606331" w:rsidRPr="00CF67E3" w:rsidRDefault="00606331" w:rsidP="00606331">
      <w:pPr>
        <w:pStyle w:val="Code"/>
        <w:rPr>
          <w:color w:val="000000"/>
          <w:lang w:eastAsia="en-US"/>
        </w:rPr>
      </w:pPr>
      <w:r w:rsidRPr="00606331">
        <w:rPr>
          <w:color w:val="000000"/>
          <w:lang w:val="en-CA" w:eastAsia="en-US"/>
        </w:rPr>
        <w:t xml:space="preserve">      </w:t>
      </w:r>
      <w:r w:rsidRPr="00CF67E3">
        <w:rPr>
          <w:lang w:eastAsia="en-US"/>
        </w:rPr>
        <w:t>// string1 et string3 sont deux objets différents</w:t>
      </w:r>
    </w:p>
    <w:p w14:paraId="1FE5697A" w14:textId="5BA83377" w:rsidR="00606331" w:rsidRPr="00CF67E3" w:rsidRDefault="00606331" w:rsidP="00606331">
      <w:pPr>
        <w:pStyle w:val="Code"/>
        <w:rPr>
          <w:color w:val="000000"/>
          <w:lang w:val="en-US" w:eastAsia="en-US"/>
        </w:rPr>
      </w:pPr>
      <w:r w:rsidRPr="00CF67E3">
        <w:rPr>
          <w:color w:val="000000"/>
          <w:lang w:eastAsia="en-US"/>
        </w:rPr>
        <w:t xml:space="preserve">      </w:t>
      </w:r>
      <w:r w:rsidRPr="00CF67E3">
        <w:rPr>
          <w:b/>
          <w:bCs/>
          <w:color w:val="BB7977"/>
          <w:lang w:val="en-US" w:eastAsia="en-US"/>
        </w:rPr>
        <w:t>System</w:t>
      </w:r>
      <w:r w:rsidRPr="00CF67E3">
        <w:rPr>
          <w:color w:val="808030"/>
          <w:lang w:val="en-US" w:eastAsia="en-US"/>
        </w:rPr>
        <w:t>.</w:t>
      </w:r>
      <w:r w:rsidRPr="00CF67E3">
        <w:rPr>
          <w:color w:val="000000"/>
          <w:lang w:val="en-US" w:eastAsia="en-US"/>
        </w:rPr>
        <w:t>out</w:t>
      </w:r>
      <w:r w:rsidRPr="00CF67E3">
        <w:rPr>
          <w:color w:val="808030"/>
          <w:lang w:val="en-US" w:eastAsia="en-US"/>
        </w:rPr>
        <w:t>.</w:t>
      </w:r>
      <w:r w:rsidRPr="00CF67E3">
        <w:rPr>
          <w:color w:val="000000"/>
          <w:lang w:val="en-US" w:eastAsia="en-US"/>
        </w:rPr>
        <w:t>println</w:t>
      </w:r>
      <w:r w:rsidRPr="00CF67E3">
        <w:rPr>
          <w:color w:val="808030"/>
          <w:lang w:val="en-US" w:eastAsia="en-US"/>
        </w:rPr>
        <w:t>(</w:t>
      </w:r>
      <w:r w:rsidRPr="00CF67E3">
        <w:rPr>
          <w:color w:val="000000"/>
          <w:lang w:val="en-US" w:eastAsia="en-US"/>
        </w:rPr>
        <w:t xml:space="preserve">string1 </w:t>
      </w:r>
      <w:r w:rsidRPr="00CF67E3">
        <w:rPr>
          <w:color w:val="808030"/>
          <w:lang w:val="en-US" w:eastAsia="en-US"/>
        </w:rPr>
        <w:t>==</w:t>
      </w:r>
      <w:r w:rsidRPr="00CF67E3">
        <w:rPr>
          <w:color w:val="000000"/>
          <w:lang w:val="en-US" w:eastAsia="en-US"/>
        </w:rPr>
        <w:t xml:space="preserve"> string3</w:t>
      </w:r>
      <w:r w:rsidRPr="00CF67E3">
        <w:rPr>
          <w:color w:val="808030"/>
          <w:lang w:val="en-US" w:eastAsia="en-US"/>
        </w:rPr>
        <w:t>)</w:t>
      </w:r>
      <w:r w:rsidRPr="00CF67E3">
        <w:rPr>
          <w:color w:val="800080"/>
          <w:lang w:val="en-US" w:eastAsia="en-US"/>
        </w:rPr>
        <w:t>;</w:t>
      </w:r>
      <w:r w:rsidRPr="00CF67E3">
        <w:rPr>
          <w:color w:val="000000"/>
          <w:lang w:val="en-US" w:eastAsia="en-US"/>
        </w:rPr>
        <w:t xml:space="preserve"> </w:t>
      </w:r>
      <w:r w:rsidRPr="00CF67E3">
        <w:rPr>
          <w:lang w:val="en-US" w:eastAsia="en-US"/>
        </w:rPr>
        <w:t>//</w:t>
      </w:r>
      <w:r w:rsidR="00C13546" w:rsidRPr="00CF67E3">
        <w:rPr>
          <w:lang w:val="en-US" w:eastAsia="en-US"/>
        </w:rPr>
        <w:t>false</w:t>
      </w:r>
    </w:p>
    <w:p w14:paraId="3F0C2FC8" w14:textId="77777777" w:rsidR="00606331" w:rsidRPr="00606331" w:rsidRDefault="00606331" w:rsidP="00606331">
      <w:pPr>
        <w:pStyle w:val="Code"/>
        <w:rPr>
          <w:color w:val="000000"/>
          <w:lang w:eastAsia="en-US"/>
        </w:rPr>
      </w:pPr>
      <w:r w:rsidRPr="00CF67E3">
        <w:rPr>
          <w:color w:val="000000"/>
          <w:lang w:val="en-US" w:eastAsia="en-US"/>
        </w:rPr>
        <w:t xml:space="preserve">      </w:t>
      </w:r>
      <w:r w:rsidRPr="00606331">
        <w:rPr>
          <w:lang w:eastAsia="en-US"/>
        </w:rPr>
        <w:t>// par contre, string1 et string3 ont le même contenu</w:t>
      </w:r>
    </w:p>
    <w:p w14:paraId="5191E9EA" w14:textId="77777777" w:rsidR="00606331" w:rsidRPr="00CF67E3" w:rsidRDefault="00606331" w:rsidP="00606331">
      <w:pPr>
        <w:pStyle w:val="Code"/>
        <w:rPr>
          <w:color w:val="000000"/>
          <w:lang w:val="en-US" w:eastAsia="en-US"/>
        </w:rPr>
      </w:pPr>
      <w:r w:rsidRPr="00606331">
        <w:rPr>
          <w:color w:val="000000"/>
          <w:lang w:eastAsia="en-US"/>
        </w:rPr>
        <w:t xml:space="preserve">      </w:t>
      </w:r>
      <w:r w:rsidRPr="00CF67E3">
        <w:rPr>
          <w:b/>
          <w:bCs/>
          <w:color w:val="BB7977"/>
          <w:lang w:val="en-US" w:eastAsia="en-US"/>
        </w:rPr>
        <w:t>System</w:t>
      </w:r>
      <w:r w:rsidRPr="00CF67E3">
        <w:rPr>
          <w:color w:val="808030"/>
          <w:lang w:val="en-US" w:eastAsia="en-US"/>
        </w:rPr>
        <w:t>.</w:t>
      </w:r>
      <w:r w:rsidRPr="00CF67E3">
        <w:rPr>
          <w:color w:val="000000"/>
          <w:lang w:val="en-US" w:eastAsia="en-US"/>
        </w:rPr>
        <w:t>out</w:t>
      </w:r>
      <w:r w:rsidRPr="00CF67E3">
        <w:rPr>
          <w:color w:val="808030"/>
          <w:lang w:val="en-US" w:eastAsia="en-US"/>
        </w:rPr>
        <w:t>.</w:t>
      </w:r>
      <w:r w:rsidRPr="00CF67E3">
        <w:rPr>
          <w:color w:val="000000"/>
          <w:lang w:val="en-US" w:eastAsia="en-US"/>
        </w:rPr>
        <w:t>println</w:t>
      </w:r>
      <w:r w:rsidRPr="00CF67E3">
        <w:rPr>
          <w:color w:val="808030"/>
          <w:lang w:val="en-US" w:eastAsia="en-US"/>
        </w:rPr>
        <w:t>(</w:t>
      </w:r>
      <w:r w:rsidRPr="00CF67E3">
        <w:rPr>
          <w:color w:val="000000"/>
          <w:lang w:val="en-US" w:eastAsia="en-US"/>
        </w:rPr>
        <w:t>string1</w:t>
      </w:r>
      <w:r w:rsidRPr="00CF67E3">
        <w:rPr>
          <w:color w:val="808030"/>
          <w:lang w:val="en-US" w:eastAsia="en-US"/>
        </w:rPr>
        <w:t>.</w:t>
      </w:r>
      <w:r w:rsidRPr="00CF67E3">
        <w:rPr>
          <w:color w:val="000000"/>
          <w:lang w:val="en-US" w:eastAsia="en-US"/>
        </w:rPr>
        <w:t>equals</w:t>
      </w:r>
      <w:r w:rsidRPr="00CF67E3">
        <w:rPr>
          <w:color w:val="808030"/>
          <w:lang w:val="en-US" w:eastAsia="en-US"/>
        </w:rPr>
        <w:t>(</w:t>
      </w:r>
      <w:r w:rsidRPr="00CF67E3">
        <w:rPr>
          <w:color w:val="000000"/>
          <w:lang w:val="en-US" w:eastAsia="en-US"/>
        </w:rPr>
        <w:t>string3</w:t>
      </w:r>
      <w:r w:rsidRPr="00CF67E3">
        <w:rPr>
          <w:color w:val="808030"/>
          <w:lang w:val="en-US" w:eastAsia="en-US"/>
        </w:rPr>
        <w:t>))</w:t>
      </w:r>
      <w:r w:rsidRPr="00CF67E3">
        <w:rPr>
          <w:color w:val="800080"/>
          <w:lang w:val="en-US" w:eastAsia="en-US"/>
        </w:rPr>
        <w:t>;</w:t>
      </w:r>
      <w:r w:rsidRPr="00CF67E3">
        <w:rPr>
          <w:color w:val="000000"/>
          <w:lang w:val="en-US" w:eastAsia="en-US"/>
        </w:rPr>
        <w:t xml:space="preserve"> </w:t>
      </w:r>
      <w:r w:rsidRPr="00CF67E3">
        <w:rPr>
          <w:lang w:val="en-US" w:eastAsia="en-US"/>
        </w:rPr>
        <w:t>//true</w:t>
      </w:r>
    </w:p>
    <w:p w14:paraId="65C7A32D" w14:textId="77777777" w:rsidR="00606331" w:rsidRPr="00CF67E3" w:rsidRDefault="00606331" w:rsidP="00606331">
      <w:pPr>
        <w:pStyle w:val="Code"/>
        <w:rPr>
          <w:color w:val="000000"/>
          <w:lang w:val="en-US" w:eastAsia="en-US"/>
        </w:rPr>
      </w:pPr>
      <w:r w:rsidRPr="00CF67E3">
        <w:rPr>
          <w:color w:val="000000"/>
          <w:lang w:val="en-US" w:eastAsia="en-US"/>
        </w:rPr>
        <w:t xml:space="preserve">    </w:t>
      </w:r>
      <w:r w:rsidRPr="00CF67E3">
        <w:rPr>
          <w:color w:val="800080"/>
          <w:lang w:val="en-US" w:eastAsia="en-US"/>
        </w:rPr>
        <w:t>}</w:t>
      </w:r>
    </w:p>
    <w:p w14:paraId="36CBE824" w14:textId="7C811BB5" w:rsidR="00606331" w:rsidRDefault="00606331" w:rsidP="00606331">
      <w:pPr>
        <w:pStyle w:val="Code"/>
        <w:rPr>
          <w:color w:val="800080"/>
          <w:lang w:val="en-US" w:eastAsia="en-US"/>
        </w:rPr>
      </w:pPr>
      <w:r w:rsidRPr="00CF67E3">
        <w:rPr>
          <w:color w:val="800080"/>
          <w:lang w:val="en-US" w:eastAsia="en-US"/>
        </w:rPr>
        <w:t>}</w:t>
      </w:r>
    </w:p>
    <w:p w14:paraId="0010F867" w14:textId="77777777" w:rsidR="003E5B17" w:rsidRPr="00CF67E3" w:rsidRDefault="003E5B17" w:rsidP="00606331">
      <w:pPr>
        <w:pStyle w:val="Code"/>
        <w:rPr>
          <w:color w:val="000000"/>
          <w:lang w:val="en-US" w:eastAsia="en-US"/>
        </w:rPr>
      </w:pPr>
    </w:p>
    <w:p w14:paraId="07057012" w14:textId="77777777" w:rsidR="00F97D1A" w:rsidRPr="00CF67E3" w:rsidRDefault="00F97D1A" w:rsidP="00F97D1A">
      <w:pPr>
        <w:pStyle w:val="Corpsdetexte"/>
        <w:rPr>
          <w:lang w:val="en-US"/>
        </w:rPr>
      </w:pPr>
    </w:p>
    <w:p w14:paraId="76A90946" w14:textId="77777777" w:rsidR="00F97D1A" w:rsidRPr="00CF67E3" w:rsidRDefault="00F97D1A" w:rsidP="00606331">
      <w:pPr>
        <w:pStyle w:val="Corpsdetexte"/>
        <w:keepNext/>
        <w:keepLines/>
        <w:rPr>
          <w:lang w:val="en-US"/>
        </w:rPr>
      </w:pPr>
      <w:r w:rsidRPr="00CF67E3">
        <w:rPr>
          <w:lang w:val="en-US"/>
        </w:rPr>
        <w:t>Après les trois affectations</w:t>
      </w:r>
    </w:p>
    <w:p w14:paraId="4DD5BF1C" w14:textId="77777777" w:rsidR="00F97D1A" w:rsidRPr="000D7ADD" w:rsidRDefault="00F97D1A" w:rsidP="00606331">
      <w:pPr>
        <w:pStyle w:val="CodeJava9pt"/>
        <w:keepNext/>
        <w:keepLines/>
        <w:rPr>
          <w:lang w:val="en-CA"/>
        </w:rPr>
      </w:pPr>
      <w:r w:rsidRPr="00CF67E3">
        <w:rPr>
          <w:lang w:val="en-US"/>
        </w:rPr>
        <w:t xml:space="preserve">      </w:t>
      </w:r>
      <w:r w:rsidRPr="000D7ADD">
        <w:rPr>
          <w:lang w:val="en-CA"/>
        </w:rPr>
        <w:t>String string1 = new String("abcdef");</w:t>
      </w:r>
    </w:p>
    <w:p w14:paraId="1C11789B" w14:textId="77777777" w:rsidR="00F97D1A" w:rsidRPr="000D7ADD" w:rsidRDefault="00F97D1A" w:rsidP="00F97D1A">
      <w:pPr>
        <w:pStyle w:val="CodeJava9pt"/>
        <w:rPr>
          <w:lang w:val="en-CA"/>
        </w:rPr>
      </w:pPr>
      <w:r w:rsidRPr="000D7ADD">
        <w:rPr>
          <w:lang w:val="en-CA"/>
        </w:rPr>
        <w:t xml:space="preserve">      String string2 = string1;</w:t>
      </w:r>
    </w:p>
    <w:p w14:paraId="654C8735" w14:textId="77777777" w:rsidR="00F97D1A" w:rsidRPr="000D7ADD" w:rsidRDefault="00F97D1A" w:rsidP="00F97D1A">
      <w:pPr>
        <w:pStyle w:val="CodeJava9pt"/>
        <w:rPr>
          <w:lang w:val="en-CA"/>
        </w:rPr>
      </w:pPr>
      <w:r w:rsidRPr="000D7ADD">
        <w:rPr>
          <w:lang w:val="en-CA"/>
        </w:rPr>
        <w:t xml:space="preserve">      String string3 = new String("abcdef");</w:t>
      </w:r>
    </w:p>
    <w:p w14:paraId="43EBDF3C" w14:textId="77777777" w:rsidR="00F97D1A" w:rsidRDefault="00F97D1A" w:rsidP="00F97D1A">
      <w:pPr>
        <w:pStyle w:val="Corpsdetexte"/>
        <w:rPr>
          <w:lang w:val="fr-CA"/>
        </w:rPr>
      </w:pPr>
      <w:r>
        <w:rPr>
          <w:lang w:val="fr-CA"/>
        </w:rPr>
        <w:t>le résultat suivant est produit :</w:t>
      </w:r>
    </w:p>
    <w:p w14:paraId="4ADFD89D" w14:textId="7EEE6164" w:rsidR="00F97D1A" w:rsidRDefault="00320B71" w:rsidP="00F97D1A">
      <w:pPr>
        <w:pStyle w:val="Corpsdetexte"/>
        <w:rPr>
          <w:lang w:val="fr-CA"/>
        </w:rPr>
      </w:pPr>
      <w:r>
        <w:rPr>
          <w:noProof/>
        </w:rPr>
        <w:object w:dxaOrig="7977" w:dyaOrig="2577" w14:anchorId="330AEBFF">
          <v:shape id="_x0000_i1061" type="#_x0000_t75" alt="" style="width:321.65pt;height:105.65pt;mso-width-percent:0;mso-height-percent:0;mso-width-percent:0;mso-height-percent:0" o:ole="">
            <v:imagedata r:id="rId153" o:title=""/>
          </v:shape>
          <o:OLEObject Type="Embed" ProgID="Visio.Drawing.11" ShapeID="_x0000_i1061" DrawAspect="Content" ObjectID="_1766443820" r:id="rId154"/>
        </w:object>
      </w:r>
    </w:p>
    <w:p w14:paraId="0885D462" w14:textId="77777777" w:rsidR="00F97D1A" w:rsidRDefault="00F97D1A" w:rsidP="00F97D1A">
      <w:pPr>
        <w:pStyle w:val="Corpsdetexte"/>
        <w:rPr>
          <w:lang w:val="fr-CA"/>
        </w:rPr>
      </w:pPr>
      <w:r>
        <w:rPr>
          <w:lang w:val="fr-CA"/>
        </w:rPr>
        <w:lastRenderedPageBreak/>
        <w:t xml:space="preserve">L’appel </w:t>
      </w:r>
      <w:r w:rsidRPr="00A9430B">
        <w:rPr>
          <w:i/>
          <w:iCs/>
          <w:lang w:val="fr-CA"/>
        </w:rPr>
        <w:t>new String</w:t>
      </w:r>
      <w:r>
        <w:rPr>
          <w:lang w:val="fr-CA"/>
        </w:rPr>
        <w:t>("abcdef") dans la ligne suivante</w:t>
      </w:r>
    </w:p>
    <w:p w14:paraId="113162CF" w14:textId="77777777" w:rsidR="00F97D1A" w:rsidRPr="000D7ADD" w:rsidRDefault="00F97D1A" w:rsidP="00F97D1A">
      <w:pPr>
        <w:pStyle w:val="CodeJava9pt"/>
        <w:rPr>
          <w:lang w:val="en-CA"/>
        </w:rPr>
      </w:pPr>
      <w:r w:rsidRPr="00A9430B">
        <w:t xml:space="preserve">      </w:t>
      </w:r>
      <w:r w:rsidRPr="000D7ADD">
        <w:rPr>
          <w:lang w:val="en-CA"/>
        </w:rPr>
        <w:t>String string1 = new String("abcdef");</w:t>
      </w:r>
    </w:p>
    <w:p w14:paraId="2EA8634F" w14:textId="2596F345" w:rsidR="00F97D1A" w:rsidRDefault="00F97D1A" w:rsidP="00F97D1A">
      <w:pPr>
        <w:pStyle w:val="Corpsdetexte"/>
      </w:pPr>
      <w:r>
        <w:t>c</w:t>
      </w:r>
      <w:r w:rsidRPr="00974354">
        <w:t xml:space="preserve">rée un objet de la classe </w:t>
      </w:r>
      <w:hyperlink r:id="rId155" w:tooltip="class in java.lang" w:history="1">
        <w:r w:rsidR="001675D5" w:rsidRPr="00BF5250">
          <w:rPr>
            <w:rFonts w:ascii="DejaVu Sans Mono" w:hAnsi="DejaVu Sans Mono" w:cs="Courier New"/>
            <w:b/>
            <w:bCs/>
            <w:color w:val="4A6782"/>
            <w:spacing w:val="0"/>
            <w:sz w:val="21"/>
            <w:szCs w:val="21"/>
          </w:rPr>
          <w:t>String</w:t>
        </w:r>
      </w:hyperlink>
      <w:r w:rsidRPr="00974354">
        <w:t xml:space="preserve"> </w:t>
      </w:r>
      <w:r>
        <w:t xml:space="preserve">dont le contenu est </w:t>
      </w:r>
      <w:r w:rsidRPr="00974354">
        <w:t>"abcdef"</w:t>
      </w:r>
      <w:r>
        <w:t>. L’objet contient la chaîne de caractères "abcdef</w:t>
      </w:r>
      <w:r w:rsidRPr="004A5DF7">
        <w:t xml:space="preserve">". </w:t>
      </w:r>
      <w:r>
        <w:t>Il</w:t>
      </w:r>
      <w:r w:rsidRPr="004A5DF7">
        <w:t xml:space="preserve"> </w:t>
      </w:r>
      <w:r w:rsidRPr="00C44D5A">
        <w:rPr>
          <w:i/>
          <w:iCs/>
        </w:rPr>
        <w:t>contient</w:t>
      </w:r>
      <w:r w:rsidRPr="004A5DF7">
        <w:t xml:space="preserve"> la cha</w:t>
      </w:r>
      <w:r>
        <w:t>îne mais n’est pas la chaîne ! Lorsqu’un objet est créé, un identifiant d’objet (OID) lui est assigné automatiquement. Dans notre exemple, l’objet crée a l’OID = 4000. Cette valeur n’est donnée qu’à titre d’exemple et n’a pas d’importance en soi. On ne doit pas se préoccuper de la manière dont les OID sont générés. En fait, l’OID n’est pas visible dans le programme Java</w:t>
      </w:r>
      <w:r w:rsidR="00415F53">
        <w:t xml:space="preserve"> et</w:t>
      </w:r>
      <w:r>
        <w:t xml:space="preserve"> n’est pas manipulable directement. Un OID est en quelque sorte une adresse pour retrouver un objet. </w:t>
      </w:r>
      <w:r w:rsidR="00415F53">
        <w:t>Il</w:t>
      </w:r>
      <w:r>
        <w:t xml:space="preserve"> est analogue à un numéro d’</w:t>
      </w:r>
      <w:r w:rsidR="00763744">
        <w:t>assurance</w:t>
      </w:r>
      <w:r>
        <w:t xml:space="preserve"> sociale pour un citoyen. Le numéro en soi n’a pas d’importance. Ce qui compte, c’est qu’il permet d’identifier un citoyen sans ambiguïté. L’adresse en mémoire centrale est une manière de réaliser un OID, mais il y a aussi d’autres implémentations possibles.</w:t>
      </w:r>
    </w:p>
    <w:p w14:paraId="0CF6ABD0" w14:textId="77777777" w:rsidR="00F97D1A" w:rsidRPr="007C05BF" w:rsidRDefault="00F97D1A" w:rsidP="00F97D1A">
      <w:pPr>
        <w:pStyle w:val="Corpsdetexte"/>
        <w:rPr>
          <w:lang w:val="en-CA"/>
        </w:rPr>
      </w:pPr>
      <w:r w:rsidRPr="007C05BF">
        <w:rPr>
          <w:lang w:val="en-CA"/>
        </w:rPr>
        <w:t xml:space="preserve">Dans l’énoncé </w:t>
      </w:r>
    </w:p>
    <w:p w14:paraId="6E2A036E" w14:textId="77777777" w:rsidR="00F97D1A" w:rsidRPr="000D7ADD" w:rsidRDefault="00F97D1A" w:rsidP="00F97D1A">
      <w:pPr>
        <w:pStyle w:val="CodeJava9pt"/>
        <w:rPr>
          <w:lang w:val="en-CA"/>
        </w:rPr>
      </w:pPr>
      <w:r w:rsidRPr="00A9430B">
        <w:rPr>
          <w:lang w:val="en-CA"/>
        </w:rPr>
        <w:t xml:space="preserve">      </w:t>
      </w:r>
      <w:r w:rsidRPr="000D7ADD">
        <w:rPr>
          <w:lang w:val="en-CA"/>
        </w:rPr>
        <w:t>String string1 = new String("abcdef");</w:t>
      </w:r>
    </w:p>
    <w:p w14:paraId="5CD28DFE" w14:textId="7F141C03" w:rsidR="00F97D1A" w:rsidRDefault="00F97D1A" w:rsidP="00F97D1A">
      <w:pPr>
        <w:pStyle w:val="Corpsdetexte"/>
      </w:pPr>
      <w:r>
        <w:t>l</w:t>
      </w:r>
      <w:r w:rsidRPr="00A9430B">
        <w:t xml:space="preserve">’objet </w:t>
      </w:r>
      <w:r>
        <w:t xml:space="preserve">de la classe </w:t>
      </w:r>
      <w:hyperlink r:id="rId156" w:tooltip="class in java.lang" w:history="1">
        <w:r w:rsidR="001675D5" w:rsidRPr="00BF5250">
          <w:rPr>
            <w:rFonts w:ascii="DejaVu Sans Mono" w:hAnsi="DejaVu Sans Mono" w:cs="Courier New"/>
            <w:b/>
            <w:bCs/>
            <w:color w:val="4A6782"/>
            <w:spacing w:val="0"/>
            <w:sz w:val="21"/>
            <w:szCs w:val="21"/>
          </w:rPr>
          <w:t>String</w:t>
        </w:r>
      </w:hyperlink>
      <w:r>
        <w:t xml:space="preserve"> </w:t>
      </w:r>
      <w:r w:rsidRPr="00A9430B">
        <w:t xml:space="preserve">créé dans la partie droite est affecté </w:t>
      </w:r>
      <w:r>
        <w:t xml:space="preserve">à la variable </w:t>
      </w:r>
      <w:r w:rsidRPr="00A9430B">
        <w:rPr>
          <w:i/>
          <w:iCs/>
        </w:rPr>
        <w:t>string1</w:t>
      </w:r>
      <w:r>
        <w:t xml:space="preserve"> de la partie gauche. Le type de </w:t>
      </w:r>
      <w:r w:rsidRPr="00581F8A">
        <w:rPr>
          <w:i/>
        </w:rPr>
        <w:t>string1</w:t>
      </w:r>
      <w:r>
        <w:t xml:space="preserve"> doit être le même que celui de l’objet créé</w:t>
      </w:r>
      <w:r>
        <w:rPr>
          <w:rStyle w:val="Appelnotedebasdep"/>
        </w:rPr>
        <w:footnoteReference w:id="24"/>
      </w:r>
      <w:r>
        <w:t xml:space="preserve">. C’est pourquoi, le type de </w:t>
      </w:r>
      <w:r w:rsidRPr="0076679D">
        <w:rPr>
          <w:i/>
          <w:iCs/>
        </w:rPr>
        <w:t>string1</w:t>
      </w:r>
      <w:r>
        <w:t xml:space="preserve"> est </w:t>
      </w:r>
      <w:hyperlink r:id="rId157" w:tooltip="class in java.lang" w:history="1">
        <w:r w:rsidR="001675D5" w:rsidRPr="00BF5250">
          <w:rPr>
            <w:rFonts w:ascii="DejaVu Sans Mono" w:hAnsi="DejaVu Sans Mono" w:cs="Courier New"/>
            <w:b/>
            <w:bCs/>
            <w:color w:val="4A6782"/>
            <w:spacing w:val="0"/>
            <w:sz w:val="21"/>
            <w:szCs w:val="21"/>
          </w:rPr>
          <w:t>String</w:t>
        </w:r>
      </w:hyperlink>
      <w:r>
        <w:t xml:space="preserve">. Il est fréquent de rencontrer en Java ce genre d’énoncé où une variable de type </w:t>
      </w:r>
      <w:r w:rsidRPr="00A00119">
        <w:rPr>
          <w:i/>
          <w:iCs/>
        </w:rPr>
        <w:t>ClasseX</w:t>
      </w:r>
      <w:r>
        <w:t xml:space="preserve"> </w:t>
      </w:r>
      <w:r w:rsidR="00C3779F">
        <w:t xml:space="preserve">est déclarée </w:t>
      </w:r>
      <w:r>
        <w:t xml:space="preserve">et on lui affecte un objet de type </w:t>
      </w:r>
      <w:r w:rsidRPr="00A00119">
        <w:rPr>
          <w:i/>
          <w:iCs/>
        </w:rPr>
        <w:t>ClasseX</w:t>
      </w:r>
      <w:r>
        <w:t xml:space="preserve"> créé par </w:t>
      </w:r>
      <w:r w:rsidRPr="00911650">
        <w:rPr>
          <w:i/>
          <w:iCs/>
        </w:rPr>
        <w:t>new</w:t>
      </w:r>
      <w:r>
        <w:t xml:space="preserve"> </w:t>
      </w:r>
      <w:r w:rsidRPr="00A00119">
        <w:rPr>
          <w:i/>
          <w:iCs/>
        </w:rPr>
        <w:t>ClasseX</w:t>
      </w:r>
      <w:r>
        <w:t>().</w:t>
      </w:r>
    </w:p>
    <w:p w14:paraId="149E2D02" w14:textId="77777777" w:rsidR="00F97D1A" w:rsidRDefault="00F97D1A" w:rsidP="00F97D1A">
      <w:pPr>
        <w:pStyle w:val="Corpsdetexte"/>
      </w:pPr>
      <w:r>
        <w:t xml:space="preserve">Lorsqu’un objet est affecté à une variable, c’est l’OID de l’objet qui est placé dans la variable. On dit alors que la variable contient une </w:t>
      </w:r>
      <w:r w:rsidRPr="00C44D5A">
        <w:rPr>
          <w:i/>
          <w:iCs/>
        </w:rPr>
        <w:t>référence</w:t>
      </w:r>
      <w:r>
        <w:t xml:space="preserve"> à l’objet. Souvent les références sont représentées graphiquement par des flèches tel qu’illustré dans la figure suivante car les valeurs exactes des OID sont sans importance. Ce qui compte, c’est que la variable fasse référence au bon objet.</w:t>
      </w:r>
    </w:p>
    <w:p w14:paraId="13315024" w14:textId="32320F62" w:rsidR="00F97D1A" w:rsidRDefault="00320B71" w:rsidP="00F97D1A">
      <w:pPr>
        <w:pStyle w:val="Corpsdetexte"/>
      </w:pPr>
      <w:r>
        <w:rPr>
          <w:noProof/>
        </w:rPr>
        <w:object w:dxaOrig="7977" w:dyaOrig="2577" w14:anchorId="5AC88951">
          <v:shape id="_x0000_i1060" type="#_x0000_t75" alt="" style="width:313.75pt;height:105.65pt;mso-width-percent:0;mso-height-percent:0;mso-width-percent:0;mso-height-percent:0" o:ole="">
            <v:imagedata r:id="rId158" o:title=""/>
          </v:shape>
          <o:OLEObject Type="Embed" ProgID="Visio.Drawing.11" ShapeID="_x0000_i1060" DrawAspect="Content" ObjectID="_1766443821" r:id="rId159"/>
        </w:object>
      </w:r>
      <w:r w:rsidR="00F97D1A">
        <w:t xml:space="preserve"> </w:t>
      </w:r>
    </w:p>
    <w:p w14:paraId="65DC2135" w14:textId="77777777" w:rsidR="00F97D1A" w:rsidRDefault="00F97D1A" w:rsidP="00F97D1A">
      <w:pPr>
        <w:pStyle w:val="Corpsdetexte"/>
      </w:pPr>
      <w:r>
        <w:t>Un objet est créé avec un constructeur d’objet. Un constructeur d’objet est une méthode spéciale dont le rôle est de créer un objet d’une classe. Il est appelé en utilisant la syntaxe suivante :</w:t>
      </w:r>
    </w:p>
    <w:p w14:paraId="48F2EDEE" w14:textId="1817C0C5" w:rsidR="00F97D1A" w:rsidRDefault="00320B71" w:rsidP="00F97D1A">
      <w:pPr>
        <w:pStyle w:val="Corpsdetexte"/>
      </w:pPr>
      <w:r>
        <w:rPr>
          <w:noProof/>
        </w:rPr>
        <w:object w:dxaOrig="8463" w:dyaOrig="958" w14:anchorId="3CB9C0AB">
          <v:shape id="_x0000_i1059" type="#_x0000_t75" alt="" style="width:333.2pt;height:34.7pt;mso-width-percent:0;mso-height-percent:0;mso-width-percent:0;mso-height-percent:0" o:ole="">
            <v:imagedata r:id="rId160" o:title=""/>
          </v:shape>
          <o:OLEObject Type="Embed" ProgID="Visio.Drawing.11" ShapeID="_x0000_i1059" DrawAspect="Content" ObjectID="_1766443822" r:id="rId161"/>
        </w:object>
      </w:r>
    </w:p>
    <w:p w14:paraId="2A9EB115" w14:textId="54310418" w:rsidR="00F97D1A" w:rsidRDefault="00F97D1A" w:rsidP="00F97D1A">
      <w:pPr>
        <w:pStyle w:val="Corpsdetexte"/>
      </w:pPr>
      <w:r>
        <w:t xml:space="preserve">Un constructeur porte le même nom que la classe. De ce point de vue, une classe est comme un moule à objet. La classe </w:t>
      </w:r>
      <w:hyperlink r:id="rId162" w:tooltip="class in java.lang" w:history="1">
        <w:r w:rsidR="001675D5" w:rsidRPr="00BF5250">
          <w:rPr>
            <w:rFonts w:ascii="DejaVu Sans Mono" w:hAnsi="DejaVu Sans Mono" w:cs="Courier New"/>
            <w:b/>
            <w:bCs/>
            <w:color w:val="4A6782"/>
            <w:spacing w:val="0"/>
            <w:sz w:val="21"/>
            <w:szCs w:val="21"/>
          </w:rPr>
          <w:t>String</w:t>
        </w:r>
      </w:hyperlink>
      <w:r>
        <w:t xml:space="preserve"> est donc un moule pour construire des objets de type </w:t>
      </w:r>
      <w:hyperlink r:id="rId163" w:tooltip="class in java.lang" w:history="1">
        <w:r w:rsidR="001675D5" w:rsidRPr="00BF5250">
          <w:rPr>
            <w:rFonts w:ascii="DejaVu Sans Mono" w:hAnsi="DejaVu Sans Mono" w:cs="Courier New"/>
            <w:b/>
            <w:bCs/>
            <w:color w:val="4A6782"/>
            <w:spacing w:val="0"/>
            <w:sz w:val="21"/>
            <w:szCs w:val="21"/>
          </w:rPr>
          <w:t>String</w:t>
        </w:r>
      </w:hyperlink>
      <w:r>
        <w:t>.</w:t>
      </w:r>
    </w:p>
    <w:p w14:paraId="5683350B" w14:textId="248BC9BE" w:rsidR="00D35A89" w:rsidRDefault="00D35A89" w:rsidP="00F97D1A">
      <w:pPr>
        <w:pStyle w:val="Corpsdetexte"/>
      </w:pPr>
      <w:r>
        <w:t xml:space="preserve">Une valeur de type </w:t>
      </w:r>
      <w:hyperlink r:id="rId164" w:tooltip="class in java.lang" w:history="1">
        <w:r w:rsidRPr="00BF5250">
          <w:rPr>
            <w:rFonts w:ascii="DejaVu Sans Mono" w:hAnsi="DejaVu Sans Mono" w:cs="Courier New"/>
            <w:b/>
            <w:bCs/>
            <w:color w:val="4A6782"/>
            <w:spacing w:val="0"/>
            <w:sz w:val="21"/>
            <w:szCs w:val="21"/>
          </w:rPr>
          <w:t>String</w:t>
        </w:r>
      </w:hyperlink>
      <w:r>
        <w:t xml:space="preserve"> ne peut pas être modifiée. Une fois que la valeur « abcdef » a été assignée à la variable, on ne peut plus changer la chaîne. C’est un choix spécifique à cette classe puisqu’il aurait été possible pour les créateurs du Java de faire en sorte que la classe </w:t>
      </w:r>
      <w:hyperlink r:id="rId165" w:tooltip="class in java.lang" w:history="1">
        <w:r w:rsidRPr="00BF5250">
          <w:rPr>
            <w:rFonts w:ascii="DejaVu Sans Mono" w:hAnsi="DejaVu Sans Mono" w:cs="Courier New"/>
            <w:b/>
            <w:bCs/>
            <w:color w:val="4A6782"/>
            <w:spacing w:val="0"/>
            <w:sz w:val="21"/>
            <w:szCs w:val="21"/>
          </w:rPr>
          <w:t>String</w:t>
        </w:r>
      </w:hyperlink>
      <w:r>
        <w:rPr>
          <w:rFonts w:ascii="DejaVu Sans Mono" w:hAnsi="DejaVu Sans Mono" w:cs="Courier New"/>
          <w:b/>
          <w:bCs/>
          <w:color w:val="4A6782"/>
          <w:spacing w:val="0"/>
          <w:sz w:val="21"/>
          <w:szCs w:val="21"/>
        </w:rPr>
        <w:t xml:space="preserve"> </w:t>
      </w:r>
      <w:r>
        <w:t>puisse modifier sont contenu.</w:t>
      </w:r>
    </w:p>
    <w:p w14:paraId="24FC4281" w14:textId="77777777" w:rsidR="00F97D1A" w:rsidRPr="002E0279" w:rsidRDefault="00F97D1A" w:rsidP="00F97D1A">
      <w:pPr>
        <w:pStyle w:val="Corpsdetexte"/>
        <w:rPr>
          <w:lang w:val="nb-NO"/>
        </w:rPr>
      </w:pPr>
      <w:r w:rsidRPr="002E0279">
        <w:rPr>
          <w:lang w:val="nb-NO"/>
        </w:rPr>
        <w:t>La ligne</w:t>
      </w:r>
    </w:p>
    <w:p w14:paraId="7C901A76" w14:textId="77777777" w:rsidR="00F97D1A" w:rsidRPr="002E0279" w:rsidRDefault="00F97D1A" w:rsidP="00F97D1A">
      <w:pPr>
        <w:pStyle w:val="CodeJava9pt"/>
        <w:rPr>
          <w:lang w:val="nb-NO"/>
        </w:rPr>
      </w:pPr>
      <w:r w:rsidRPr="002E0279">
        <w:rPr>
          <w:lang w:val="nb-NO"/>
        </w:rPr>
        <w:t xml:space="preserve">      String string2 = string1;</w:t>
      </w:r>
    </w:p>
    <w:p w14:paraId="3F542BA2" w14:textId="77777777" w:rsidR="00F97D1A" w:rsidRDefault="00F97D1A" w:rsidP="00F97D1A">
      <w:pPr>
        <w:pStyle w:val="Corpsdetexte"/>
      </w:pPr>
      <w:r>
        <w:t xml:space="preserve">affecte le contenu de </w:t>
      </w:r>
      <w:r w:rsidRPr="008F61EC">
        <w:rPr>
          <w:i/>
          <w:iCs/>
        </w:rPr>
        <w:t>string1</w:t>
      </w:r>
      <w:r>
        <w:t xml:space="preserve"> à </w:t>
      </w:r>
      <w:r w:rsidRPr="008F61EC">
        <w:rPr>
          <w:i/>
          <w:iCs/>
        </w:rPr>
        <w:t>string2</w:t>
      </w:r>
      <w:r>
        <w:t>. Ceci ne copie pas l’objet mais plutôt l’OID de l’objet. En conséquence, les deux variables font maintenant référence au même objet !</w:t>
      </w:r>
    </w:p>
    <w:p w14:paraId="1B1ACEFB" w14:textId="77777777" w:rsidR="00F97D1A" w:rsidRPr="00CF67E3" w:rsidRDefault="00F97D1A" w:rsidP="00F97D1A">
      <w:pPr>
        <w:pStyle w:val="Corpsdetexte"/>
        <w:rPr>
          <w:lang w:val="en-US"/>
        </w:rPr>
      </w:pPr>
      <w:r w:rsidRPr="00CF67E3">
        <w:rPr>
          <w:lang w:val="en-US"/>
        </w:rPr>
        <w:t xml:space="preserve">La ligne </w:t>
      </w:r>
    </w:p>
    <w:p w14:paraId="6E832096" w14:textId="77777777" w:rsidR="00F97D1A" w:rsidRPr="00CF67E3" w:rsidRDefault="00F97D1A" w:rsidP="00F97D1A">
      <w:pPr>
        <w:pStyle w:val="CodeJava9pt"/>
        <w:rPr>
          <w:lang w:val="en-US"/>
        </w:rPr>
      </w:pPr>
      <w:r w:rsidRPr="00CF67E3">
        <w:rPr>
          <w:lang w:val="en-US"/>
        </w:rPr>
        <w:t xml:space="preserve">      String string3 = new String("abcdef");</w:t>
      </w:r>
    </w:p>
    <w:p w14:paraId="37861D8B" w14:textId="7207CA11" w:rsidR="00F97D1A" w:rsidRDefault="00F97D1A" w:rsidP="00F97D1A">
      <w:pPr>
        <w:pStyle w:val="Corpsdetexte"/>
      </w:pPr>
      <w:r>
        <w:t>c</w:t>
      </w:r>
      <w:r w:rsidRPr="00897758">
        <w:t xml:space="preserve">rée un </w:t>
      </w:r>
      <w:r w:rsidRPr="00897758">
        <w:rPr>
          <w:b/>
          <w:bCs/>
        </w:rPr>
        <w:t>autre</w:t>
      </w:r>
      <w:r w:rsidRPr="00897758">
        <w:t xml:space="preserve"> objet de la classe </w:t>
      </w:r>
      <w:hyperlink r:id="rId166" w:tooltip="class in java.lang" w:history="1">
        <w:r w:rsidR="001675D5" w:rsidRPr="00BF5250">
          <w:rPr>
            <w:rFonts w:ascii="DejaVu Sans Mono" w:hAnsi="DejaVu Sans Mono" w:cs="Courier New"/>
            <w:b/>
            <w:bCs/>
            <w:color w:val="4A6782"/>
            <w:spacing w:val="0"/>
            <w:sz w:val="21"/>
            <w:szCs w:val="21"/>
          </w:rPr>
          <w:t>String</w:t>
        </w:r>
      </w:hyperlink>
      <w:r>
        <w:t>, dont l’OID = 4050</w:t>
      </w:r>
      <w:r w:rsidRPr="00897758">
        <w:t xml:space="preserve">. </w:t>
      </w:r>
      <w:r>
        <w:t xml:space="preserve">Cet autre objet contient aussi </w:t>
      </w:r>
      <w:r w:rsidRPr="00974354">
        <w:t>"abcdef"</w:t>
      </w:r>
      <w:r>
        <w:t xml:space="preserve"> mais c’est un objet différent du premier !</w:t>
      </w:r>
    </w:p>
    <w:p w14:paraId="2F282B7F" w14:textId="77777777" w:rsidR="00F97D1A" w:rsidRDefault="00F97D1A" w:rsidP="00F97D1A">
      <w:pPr>
        <w:pStyle w:val="Corpsdetexte"/>
      </w:pPr>
      <w:r>
        <w:lastRenderedPageBreak/>
        <w:t>Par opposition aux objets, il n’y a pas de distinction entre une valeur et son contenant pour les types primitifs. Comment fait-on la différence entre la référence à l’objet et le contenu de l’objet dans un programme ? La réponse à cette question est illustrée par le reste du code du programme.</w:t>
      </w:r>
    </w:p>
    <w:p w14:paraId="33198459" w14:textId="77777777" w:rsidR="00F97D1A" w:rsidRPr="00CF67E3" w:rsidRDefault="00F97D1A" w:rsidP="00F97D1A">
      <w:pPr>
        <w:pStyle w:val="Corpsdetexte"/>
        <w:rPr>
          <w:lang w:val="en-US"/>
        </w:rPr>
      </w:pPr>
      <w:r>
        <w:t xml:space="preserve">Dans le cas d’objets, </w:t>
      </w:r>
      <w:r w:rsidRPr="0038114A">
        <w:t xml:space="preserve"> le </w:t>
      </w:r>
      <w:r>
        <w:t xml:space="preserve">« </w:t>
      </w:r>
      <w:r w:rsidRPr="0038114A">
        <w:t>==</w:t>
      </w:r>
      <w:r>
        <w:t xml:space="preserve"> »</w:t>
      </w:r>
      <w:r w:rsidRPr="0038114A">
        <w:t xml:space="preserve"> </w:t>
      </w:r>
      <w:r>
        <w:t xml:space="preserve">Java </w:t>
      </w:r>
      <w:r w:rsidRPr="0038114A">
        <w:t xml:space="preserve">compare les </w:t>
      </w:r>
      <w:r>
        <w:t>réfé</w:t>
      </w:r>
      <w:r w:rsidRPr="0038114A">
        <w:t xml:space="preserve">rences aux objets et non </w:t>
      </w:r>
      <w:r>
        <w:t xml:space="preserve">pas le contenu des objets. </w:t>
      </w:r>
      <w:r w:rsidRPr="00CF67E3">
        <w:rPr>
          <w:lang w:val="en-US"/>
        </w:rPr>
        <w:t xml:space="preserve">Ainsi le test </w:t>
      </w:r>
      <w:r w:rsidRPr="00CF67E3">
        <w:rPr>
          <w:i/>
          <w:iCs/>
          <w:lang w:val="en-US"/>
        </w:rPr>
        <w:t>string1</w:t>
      </w:r>
      <w:r w:rsidRPr="00CF67E3">
        <w:rPr>
          <w:lang w:val="en-US"/>
        </w:rPr>
        <w:t xml:space="preserve"> == </w:t>
      </w:r>
      <w:r w:rsidRPr="00CF67E3">
        <w:rPr>
          <w:i/>
          <w:iCs/>
          <w:lang w:val="en-US"/>
        </w:rPr>
        <w:t>string2</w:t>
      </w:r>
      <w:r w:rsidRPr="00CF67E3">
        <w:rPr>
          <w:lang w:val="en-US"/>
        </w:rPr>
        <w:t xml:space="preserve">  dans</w:t>
      </w:r>
    </w:p>
    <w:p w14:paraId="74F722AB" w14:textId="77777777" w:rsidR="00F97D1A" w:rsidRPr="00CF67E3" w:rsidRDefault="00F97D1A" w:rsidP="00F97D1A">
      <w:pPr>
        <w:pStyle w:val="CodeJava9pt"/>
        <w:rPr>
          <w:lang w:val="en-US"/>
        </w:rPr>
      </w:pPr>
      <w:r w:rsidRPr="00CF67E3">
        <w:rPr>
          <w:lang w:val="en-US"/>
        </w:rPr>
        <w:t xml:space="preserve">      System.out.println(string1 == string2); //true</w:t>
      </w:r>
    </w:p>
    <w:p w14:paraId="47FA003E" w14:textId="77777777" w:rsidR="00F97D1A" w:rsidRDefault="00F97D1A" w:rsidP="00F97D1A">
      <w:pPr>
        <w:pStyle w:val="Corpsdetexte"/>
      </w:pPr>
      <w:r w:rsidRPr="0038114A">
        <w:t xml:space="preserve">produit la valeur </w:t>
      </w:r>
      <w:r w:rsidRPr="0038114A">
        <w:rPr>
          <w:i/>
          <w:iCs/>
        </w:rPr>
        <w:t>true</w:t>
      </w:r>
      <w:r w:rsidRPr="0038114A">
        <w:t xml:space="preserve"> </w:t>
      </w:r>
      <w:r>
        <w:t xml:space="preserve">car les deux variables font référence au même objet mais </w:t>
      </w:r>
      <w:r w:rsidRPr="0038114A">
        <w:rPr>
          <w:i/>
          <w:iCs/>
        </w:rPr>
        <w:t>string1</w:t>
      </w:r>
      <w:r w:rsidRPr="0038114A">
        <w:t xml:space="preserve"> == </w:t>
      </w:r>
      <w:r w:rsidRPr="0038114A">
        <w:rPr>
          <w:i/>
          <w:iCs/>
        </w:rPr>
        <w:t>string3</w:t>
      </w:r>
      <w:r>
        <w:t xml:space="preserve"> dans</w:t>
      </w:r>
    </w:p>
    <w:p w14:paraId="5CE829C1" w14:textId="77777777" w:rsidR="00F97D1A" w:rsidRPr="00CF67E3" w:rsidRDefault="00F97D1A" w:rsidP="00F97D1A">
      <w:pPr>
        <w:pStyle w:val="CodeJava9pt"/>
        <w:rPr>
          <w:lang w:val="en-US"/>
        </w:rPr>
      </w:pPr>
      <w:r w:rsidRPr="002E0279">
        <w:t xml:space="preserve">      </w:t>
      </w:r>
      <w:r w:rsidRPr="00CF67E3">
        <w:rPr>
          <w:lang w:val="en-US"/>
        </w:rPr>
        <w:t>System.out.println(string1 == string3); //false</w:t>
      </w:r>
    </w:p>
    <w:p w14:paraId="5196CC25" w14:textId="47FB7826" w:rsidR="00F97D1A" w:rsidRPr="00FD250C" w:rsidRDefault="00F97D1A" w:rsidP="00F97D1A">
      <w:pPr>
        <w:pStyle w:val="Corpsdetexte"/>
        <w:rPr>
          <w:lang w:val="en-CA"/>
        </w:rPr>
      </w:pPr>
      <w:r>
        <w:t xml:space="preserve">est </w:t>
      </w:r>
      <w:r w:rsidRPr="003F0140">
        <w:rPr>
          <w:i/>
        </w:rPr>
        <w:t>false</w:t>
      </w:r>
      <w:r>
        <w:t xml:space="preserve"> </w:t>
      </w:r>
      <w:r w:rsidR="00E275FB">
        <w:t>car les</w:t>
      </w:r>
      <w:r>
        <w:t xml:space="preserve"> deux variables </w:t>
      </w:r>
      <w:r w:rsidRPr="0082579E">
        <w:rPr>
          <w:i/>
          <w:iCs/>
        </w:rPr>
        <w:t>string1</w:t>
      </w:r>
      <w:r>
        <w:t xml:space="preserve"> et </w:t>
      </w:r>
      <w:r w:rsidRPr="0082579E">
        <w:rPr>
          <w:i/>
          <w:iCs/>
        </w:rPr>
        <w:t>string3</w:t>
      </w:r>
      <w:r>
        <w:t xml:space="preserve"> font référence à des objets différents ! Pour comparer le contenu des objets </w:t>
      </w:r>
      <w:hyperlink r:id="rId167" w:tooltip="class in java.lang" w:history="1">
        <w:r w:rsidR="001675D5" w:rsidRPr="00BF5250">
          <w:rPr>
            <w:rFonts w:ascii="DejaVu Sans Mono" w:hAnsi="DejaVu Sans Mono" w:cs="Courier New"/>
            <w:b/>
            <w:bCs/>
            <w:color w:val="4A6782"/>
            <w:spacing w:val="0"/>
            <w:sz w:val="21"/>
            <w:szCs w:val="21"/>
          </w:rPr>
          <w:t>String</w:t>
        </w:r>
      </w:hyperlink>
      <w:r>
        <w:t xml:space="preserve">, on peut utiliser la méthode </w:t>
      </w:r>
      <w:r w:rsidRPr="0038114A">
        <w:rPr>
          <w:i/>
          <w:iCs/>
        </w:rPr>
        <w:t>equals</w:t>
      </w:r>
      <w:r>
        <w:t xml:space="preserve">() de la classe </w:t>
      </w:r>
      <w:hyperlink r:id="rId168" w:tooltip="class in java.lang" w:history="1">
        <w:r w:rsidR="001675D5" w:rsidRPr="00BF5250">
          <w:rPr>
            <w:rFonts w:ascii="DejaVu Sans Mono" w:hAnsi="DejaVu Sans Mono" w:cs="Courier New"/>
            <w:b/>
            <w:bCs/>
            <w:color w:val="4A6782"/>
            <w:spacing w:val="0"/>
            <w:sz w:val="21"/>
            <w:szCs w:val="21"/>
          </w:rPr>
          <w:t>String</w:t>
        </w:r>
      </w:hyperlink>
      <w:r>
        <w:t xml:space="preserve">. </w:t>
      </w:r>
      <w:r w:rsidRPr="00FD250C">
        <w:rPr>
          <w:lang w:val="en-CA"/>
        </w:rPr>
        <w:t xml:space="preserve">Ainsi le test </w:t>
      </w:r>
      <w:r w:rsidRPr="00FD250C">
        <w:rPr>
          <w:i/>
          <w:iCs/>
          <w:lang w:val="en-CA"/>
        </w:rPr>
        <w:t>string1</w:t>
      </w:r>
      <w:r w:rsidRPr="00FD250C">
        <w:rPr>
          <w:lang w:val="en-CA"/>
        </w:rPr>
        <w:t>.</w:t>
      </w:r>
      <w:r w:rsidRPr="00FD250C">
        <w:rPr>
          <w:i/>
          <w:iCs/>
          <w:lang w:val="en-CA"/>
        </w:rPr>
        <w:t>equals</w:t>
      </w:r>
      <w:r w:rsidRPr="00FD250C">
        <w:rPr>
          <w:lang w:val="en-CA"/>
        </w:rPr>
        <w:t>(</w:t>
      </w:r>
      <w:r w:rsidRPr="00FD250C">
        <w:rPr>
          <w:i/>
          <w:iCs/>
          <w:lang w:val="en-CA"/>
        </w:rPr>
        <w:t>string3</w:t>
      </w:r>
      <w:r w:rsidRPr="00FD250C">
        <w:rPr>
          <w:lang w:val="en-CA"/>
        </w:rPr>
        <w:t>) dans</w:t>
      </w:r>
    </w:p>
    <w:p w14:paraId="21228B06" w14:textId="77777777" w:rsidR="00F97D1A" w:rsidRPr="000D7ADD" w:rsidRDefault="00F97D1A" w:rsidP="00F97D1A">
      <w:pPr>
        <w:pStyle w:val="CodeJava9pt"/>
        <w:rPr>
          <w:lang w:val="en-CA"/>
        </w:rPr>
      </w:pPr>
      <w:r w:rsidRPr="00FD250C">
        <w:rPr>
          <w:lang w:val="en-CA"/>
        </w:rPr>
        <w:t xml:space="preserve">      </w:t>
      </w:r>
      <w:r w:rsidRPr="000D7ADD">
        <w:rPr>
          <w:lang w:val="en-CA"/>
        </w:rPr>
        <w:t>System.out.println(string1.equals(string3)); //true</w:t>
      </w:r>
    </w:p>
    <w:p w14:paraId="453C2804" w14:textId="77777777" w:rsidR="00F97D1A" w:rsidRDefault="00F97D1A" w:rsidP="00F97D1A">
      <w:pPr>
        <w:pStyle w:val="Corpsdetexte"/>
      </w:pPr>
      <w:r>
        <w:t>p</w:t>
      </w:r>
      <w:r w:rsidRPr="00FB5981">
        <w:t xml:space="preserve">roduit la valeur </w:t>
      </w:r>
      <w:r w:rsidRPr="00476583">
        <w:rPr>
          <w:i/>
          <w:iCs/>
        </w:rPr>
        <w:t>true</w:t>
      </w:r>
      <w:r w:rsidRPr="00FB5981">
        <w:t xml:space="preserve"> parce que le contenu des deux objets est le m</w:t>
      </w:r>
      <w:r>
        <w:t xml:space="preserve">ême. </w:t>
      </w:r>
    </w:p>
    <w:p w14:paraId="2FD7FC31" w14:textId="77777777" w:rsidR="00F97D1A" w:rsidRDefault="00F97D1A" w:rsidP="00D35A89">
      <w:pPr>
        <w:pStyle w:val="Corpsdetexte"/>
        <w:keepNext/>
        <w:keepLines/>
        <w:pBdr>
          <w:top w:val="single" w:sz="4" w:space="1" w:color="auto"/>
          <w:left w:val="single" w:sz="4" w:space="4" w:color="auto"/>
          <w:bottom w:val="single" w:sz="4" w:space="1" w:color="auto"/>
          <w:right w:val="single" w:sz="4" w:space="4" w:color="auto"/>
        </w:pBdr>
      </w:pPr>
      <w:r>
        <w:t>Attention !</w:t>
      </w:r>
    </w:p>
    <w:p w14:paraId="0BF2BC5F" w14:textId="77777777" w:rsidR="00F97D1A" w:rsidRDefault="00F97D1A" w:rsidP="00D35A89">
      <w:pPr>
        <w:pStyle w:val="Corpsdetexte"/>
        <w:keepNext/>
        <w:keepLines/>
        <w:pBdr>
          <w:top w:val="single" w:sz="4" w:space="1" w:color="auto"/>
          <w:left w:val="single" w:sz="4" w:space="4" w:color="auto"/>
          <w:bottom w:val="single" w:sz="4" w:space="1" w:color="auto"/>
          <w:right w:val="single" w:sz="4" w:space="4" w:color="auto"/>
        </w:pBdr>
      </w:pPr>
      <w:r>
        <w:t xml:space="preserve">Une erreur fréquente en Java est de confondre == et </w:t>
      </w:r>
      <w:r w:rsidRPr="004E6558">
        <w:rPr>
          <w:i/>
        </w:rPr>
        <w:t>equals</w:t>
      </w:r>
      <w:r>
        <w:t>().</w:t>
      </w:r>
    </w:p>
    <w:p w14:paraId="7A313072" w14:textId="67A6CA6D" w:rsidR="00F97D1A" w:rsidRDefault="00F97D1A" w:rsidP="00F97D1A">
      <w:pPr>
        <w:pStyle w:val="Corpsdetexte"/>
      </w:pPr>
      <w:r>
        <w:t xml:space="preserve">La méthode </w:t>
      </w:r>
      <w:r w:rsidRPr="00EE7AB4">
        <w:rPr>
          <w:i/>
          <w:iCs/>
        </w:rPr>
        <w:t>equal</w:t>
      </w:r>
      <w:r>
        <w:rPr>
          <w:i/>
          <w:iCs/>
        </w:rPr>
        <w:t>s</w:t>
      </w:r>
      <w:r w:rsidRPr="00EE7AB4">
        <w:t>()</w:t>
      </w:r>
      <w:r>
        <w:rPr>
          <w:i/>
          <w:iCs/>
        </w:rPr>
        <w:t xml:space="preserve"> </w:t>
      </w:r>
      <w:r>
        <w:t xml:space="preserve">de la classe </w:t>
      </w:r>
      <w:hyperlink r:id="rId169" w:tooltip="class in java.lang" w:history="1">
        <w:r w:rsidR="001675D5" w:rsidRPr="00BF5250">
          <w:rPr>
            <w:rFonts w:ascii="DejaVu Sans Mono" w:hAnsi="DejaVu Sans Mono" w:cs="Courier New"/>
            <w:b/>
            <w:bCs/>
            <w:color w:val="4A6782"/>
            <w:spacing w:val="0"/>
            <w:sz w:val="21"/>
            <w:szCs w:val="21"/>
          </w:rPr>
          <w:t>String</w:t>
        </w:r>
      </w:hyperlink>
      <w:r>
        <w:t xml:space="preserve"> est une méthode d’objet. La possibilité d’appeler des méthodes sur les objets est un autre aspect qui les distingue des valeurs des types primitifs. Nous avons déjà dit qu’une classe regroupe un ensemble de méthodes. Parmi ces méthodes, il y a des méthodes de classe et des méthodes d’objets. On ne peut appeler une méthode de classe sur un objet ou une méthode d’objet sur une classe.</w:t>
      </w:r>
    </w:p>
    <w:p w14:paraId="4C1C7E7F" w14:textId="77777777" w:rsidR="00F97D1A" w:rsidRPr="006008D7" w:rsidRDefault="00F97D1A" w:rsidP="00F97D1A">
      <w:pPr>
        <w:pStyle w:val="Corpsdetexte"/>
        <w:numPr>
          <w:ilvl w:val="0"/>
          <w:numId w:val="11"/>
        </w:numPr>
        <w:rPr>
          <w:b/>
          <w:bCs/>
        </w:rPr>
      </w:pPr>
      <w:r>
        <w:rPr>
          <w:b/>
          <w:bCs/>
        </w:rPr>
        <w:t>Documentation des classes et méthodes</w:t>
      </w:r>
    </w:p>
    <w:p w14:paraId="7C2DBC5A" w14:textId="3E5B8DE2" w:rsidR="00F97D1A" w:rsidRDefault="00F97D1A" w:rsidP="00F97D1A">
      <w:pPr>
        <w:pStyle w:val="Corpsdetexte"/>
      </w:pPr>
      <w:r>
        <w:t xml:space="preserve">Un aspect important de la programmation Java est le fait qu’un grand nombre de classes et de méthodes sont déjà définies et mises à la disposition du programmeur. Le programmeur doit pouvoir facilement retrouver les méthodes et les classes. À cet effet, le programmeur peut consulter la documentation des classes et méthodes </w:t>
      </w:r>
      <w:r w:rsidR="00157BA9">
        <w:t>prédéfinies</w:t>
      </w:r>
      <w:r>
        <w:t>. Cette documentation est accessible sur le site de Oracle. Pour la version 8, vous pouvez y accéder par :</w:t>
      </w:r>
    </w:p>
    <w:p w14:paraId="019FD052" w14:textId="09F56BBE" w:rsidR="00F97D1A" w:rsidRDefault="00000000" w:rsidP="00F97D1A">
      <w:pPr>
        <w:pStyle w:val="Corpsdetexte"/>
      </w:pPr>
      <w:hyperlink r:id="rId170" w:history="1">
        <w:r w:rsidR="00F97D1A" w:rsidRPr="004028C1">
          <w:rPr>
            <w:rStyle w:val="Hyperlien"/>
          </w:rPr>
          <w:t>https://docs.oracle.com/javase/8/docs/api/</w:t>
        </w:r>
      </w:hyperlink>
    </w:p>
    <w:p w14:paraId="6B078492" w14:textId="125507A2" w:rsidR="00F97D1A" w:rsidRDefault="00F97D1A" w:rsidP="00F97D1A">
      <w:pPr>
        <w:pStyle w:val="Corpsdetexte"/>
      </w:pPr>
      <w:r>
        <w:t xml:space="preserve">Cette documentation est sous forme HTML, et elle peut être consultée à partir d’un fureteur Web. </w:t>
      </w:r>
      <w:r w:rsidR="002E0279">
        <w:t>Notez que même si les versions de Java se succède rapidement, il est souvent possible de tout faire avec les classes de la version 8. Il y a d’ailleurs des bénéfices à ne pas trop rapidement adopter des fonctions et des classes qui ne sont disponibles qu’avec des versions récentes du Java.</w:t>
      </w:r>
    </w:p>
    <w:p w14:paraId="1A75CA61" w14:textId="09E75591" w:rsidR="00F97D1A" w:rsidRDefault="007F0201" w:rsidP="00F97D1A">
      <w:pPr>
        <w:pStyle w:val="Corpsdetexte"/>
      </w:pPr>
      <w:r>
        <w:rPr>
          <w:b/>
          <w:bCs/>
        </w:rPr>
        <w:t>Exercice</w:t>
      </w:r>
      <w:r w:rsidR="00F97D1A">
        <w:t xml:space="preserve">. À ce point-ci, vous devriez vous familiariser un peu avec cette documentation en cherchant la classe </w:t>
      </w:r>
      <w:hyperlink r:id="rId171" w:tooltip="class in java.lang" w:history="1">
        <w:r w:rsidR="001675D5" w:rsidRPr="00BF5250">
          <w:rPr>
            <w:rFonts w:ascii="DejaVu Sans Mono" w:hAnsi="DejaVu Sans Mono" w:cs="Courier New"/>
            <w:b/>
            <w:bCs/>
            <w:color w:val="4A6782"/>
            <w:spacing w:val="0"/>
            <w:sz w:val="21"/>
            <w:szCs w:val="21"/>
          </w:rPr>
          <w:t>String</w:t>
        </w:r>
      </w:hyperlink>
      <w:r w:rsidR="00F97D1A">
        <w:t xml:space="preserve">.  Vous pouvez la </w:t>
      </w:r>
      <w:r w:rsidR="00157BA9">
        <w:t>retrouver</w:t>
      </w:r>
      <w:r w:rsidR="00F97D1A">
        <w:t xml:space="preserve"> dans la liste </w:t>
      </w:r>
      <w:r w:rsidR="00F97D1A" w:rsidRPr="00D21B7E">
        <w:rPr>
          <w:i/>
          <w:iCs/>
        </w:rPr>
        <w:t>All Classes</w:t>
      </w:r>
      <w:r w:rsidR="00F97D1A">
        <w:t xml:space="preserve"> du panneau inférieur gauche. Cliquez sur METHOD de la rubrique SUMMARY NESTED dans le panneau de droite en haut et vous obtenez la liste des méthodes de la classe </w:t>
      </w:r>
      <w:hyperlink r:id="rId172" w:tooltip="class in java.lang" w:history="1">
        <w:r w:rsidR="001675D5" w:rsidRPr="00BF5250">
          <w:rPr>
            <w:rFonts w:ascii="DejaVu Sans Mono" w:hAnsi="DejaVu Sans Mono" w:cs="Courier New"/>
            <w:b/>
            <w:bCs/>
            <w:color w:val="4A6782"/>
            <w:spacing w:val="0"/>
            <w:sz w:val="21"/>
            <w:szCs w:val="21"/>
          </w:rPr>
          <w:t>String</w:t>
        </w:r>
      </w:hyperlink>
      <w:r w:rsidR="00F97D1A">
        <w:t xml:space="preserve">. </w:t>
      </w:r>
    </w:p>
    <w:p w14:paraId="33E1BB7D" w14:textId="77777777" w:rsidR="00F97D1A" w:rsidRDefault="00F97D1A" w:rsidP="00F97D1A">
      <w:pPr>
        <w:pStyle w:val="Corpsdetexte"/>
        <w:numPr>
          <w:ilvl w:val="0"/>
          <w:numId w:val="11"/>
        </w:numPr>
      </w:pPr>
      <w:r>
        <w:t xml:space="preserve">La documentation montre pour chacune des méthodes, le type de ce qui est retourné sous la première colonne du tableau </w:t>
      </w:r>
      <w:r>
        <w:rPr>
          <w:i/>
          <w:iCs/>
        </w:rPr>
        <w:t>Method summary</w:t>
      </w:r>
      <w:r>
        <w:t xml:space="preserve">. </w:t>
      </w:r>
    </w:p>
    <w:p w14:paraId="75E2727D" w14:textId="77777777" w:rsidR="00F97D1A" w:rsidRDefault="00F97D1A" w:rsidP="00F97D1A">
      <w:pPr>
        <w:pStyle w:val="Corpsdetexte"/>
        <w:numPr>
          <w:ilvl w:val="1"/>
          <w:numId w:val="11"/>
        </w:numPr>
      </w:pPr>
      <w:r>
        <w:t xml:space="preserve">L’identificateur réservé </w:t>
      </w:r>
      <w:r w:rsidRPr="00E931DA">
        <w:rPr>
          <w:i/>
          <w:iCs/>
        </w:rPr>
        <w:t>void</w:t>
      </w:r>
      <w:r>
        <w:t xml:space="preserve"> signifie que la méthode ne retourne rien.</w:t>
      </w:r>
    </w:p>
    <w:p w14:paraId="0B4F1B93" w14:textId="254F0F88" w:rsidR="00F97D1A" w:rsidRDefault="00F97D1A" w:rsidP="00F97D1A">
      <w:pPr>
        <w:pStyle w:val="Corpsdetexte"/>
        <w:numPr>
          <w:ilvl w:val="0"/>
          <w:numId w:val="11"/>
        </w:numPr>
      </w:pPr>
      <w:r>
        <w:t xml:space="preserve">Les méthodes de classe sont distinguées des méthodes d’objet par l’identificateur réservé </w:t>
      </w:r>
      <w:r w:rsidRPr="0055328D">
        <w:rPr>
          <w:i/>
          <w:iCs/>
        </w:rPr>
        <w:t>static</w:t>
      </w:r>
      <w:r>
        <w:t xml:space="preserve"> qui apparaît avant le type de ce qui est retourné. Par exemple, la méthode </w:t>
      </w:r>
      <w:hyperlink r:id="rId173" w:anchor="copyValueOf-char:A-" w:history="1">
        <w:r w:rsidRPr="00BF5250">
          <w:rPr>
            <w:rFonts w:ascii="DejaVu Sans Mono" w:hAnsi="DejaVu Sans Mono" w:cs="Courier New"/>
            <w:b/>
            <w:bCs/>
            <w:color w:val="4A6782"/>
            <w:spacing w:val="0"/>
            <w:sz w:val="21"/>
            <w:szCs w:val="21"/>
          </w:rPr>
          <w:t>copyValueOf</w:t>
        </w:r>
      </w:hyperlink>
      <w:r w:rsidRPr="00BF5250">
        <w:rPr>
          <w:rFonts w:ascii="DejaVu Sans Mono" w:hAnsi="DejaVu Sans Mono" w:cs="Courier New"/>
          <w:color w:val="353833"/>
          <w:spacing w:val="0"/>
          <w:sz w:val="21"/>
          <w:szCs w:val="21"/>
        </w:rPr>
        <w:t>(char[] data)</w:t>
      </w:r>
      <w:r w:rsidRPr="00BF5250">
        <w:rPr>
          <w:rFonts w:ascii="DejaVu Sans" w:hAnsi="DejaVu Sans"/>
          <w:color w:val="353833"/>
          <w:spacing w:val="0"/>
          <w:sz w:val="20"/>
          <w:szCs w:val="20"/>
        </w:rPr>
        <w:t xml:space="preserve"> </w:t>
      </w:r>
      <w:r>
        <w:t xml:space="preserve"> est une méthode de classe alors que </w:t>
      </w:r>
      <w:hyperlink r:id="rId174" w:anchor="charAt-int-" w:history="1">
        <w:r w:rsidRPr="00BF5250">
          <w:rPr>
            <w:rFonts w:ascii="DejaVu Sans Mono" w:hAnsi="DejaVu Sans Mono" w:cs="Courier New"/>
            <w:b/>
            <w:bCs/>
            <w:color w:val="4A6782"/>
            <w:spacing w:val="0"/>
            <w:sz w:val="21"/>
            <w:szCs w:val="21"/>
          </w:rPr>
          <w:t>charAt</w:t>
        </w:r>
      </w:hyperlink>
      <w:r w:rsidRPr="00BF5250">
        <w:rPr>
          <w:rFonts w:ascii="DejaVu Sans Mono" w:hAnsi="DejaVu Sans Mono" w:cs="Courier New"/>
          <w:color w:val="353833"/>
          <w:spacing w:val="0"/>
          <w:sz w:val="21"/>
          <w:szCs w:val="21"/>
        </w:rPr>
        <w:t>(int index)</w:t>
      </w:r>
      <w:r>
        <w:t xml:space="preserve"> est une méthode d’objet.</w:t>
      </w:r>
    </w:p>
    <w:p w14:paraId="74E19B1C" w14:textId="77777777" w:rsidR="00F97D1A" w:rsidRDefault="00F97D1A" w:rsidP="00F97D1A">
      <w:pPr>
        <w:pStyle w:val="Corpsdetexte"/>
        <w:numPr>
          <w:ilvl w:val="0"/>
          <w:numId w:val="11"/>
        </w:numPr>
      </w:pPr>
      <w:r>
        <w:t xml:space="preserve">Dans la deuxième colonne du tableau </w:t>
      </w:r>
      <w:r w:rsidRPr="0068190B">
        <w:rPr>
          <w:i/>
          <w:iCs/>
        </w:rPr>
        <w:t>Method</w:t>
      </w:r>
      <w:r>
        <w:t xml:space="preserve"> </w:t>
      </w:r>
      <w:r w:rsidRPr="00C84CF3">
        <w:rPr>
          <w:i/>
          <w:iCs/>
        </w:rPr>
        <w:t>Summary</w:t>
      </w:r>
      <w:r>
        <w:t xml:space="preserve">, la liste des paramètres apparaît après le nom de la méthode. Les paramètres sont séparés par des virgules. </w:t>
      </w:r>
    </w:p>
    <w:p w14:paraId="0E0870AB" w14:textId="77777777" w:rsidR="00F97D1A" w:rsidRDefault="00F97D1A" w:rsidP="00F97D1A">
      <w:pPr>
        <w:pStyle w:val="Corpsdetexte"/>
        <w:numPr>
          <w:ilvl w:val="1"/>
          <w:numId w:val="11"/>
        </w:numPr>
      </w:pPr>
      <w:r>
        <w:t>Pour chacun des paramètres, il y a son type suivi d’un nom de paramètre. Le nom n’a pas d’importance comme tel. Lorsqu’on appelle la méthode, les paramètres doivent apparaître dans le même ordre et doivent être du bon type.</w:t>
      </w:r>
    </w:p>
    <w:p w14:paraId="74D70E62" w14:textId="3992D7CD" w:rsidR="00F97D1A" w:rsidRDefault="00F97D1A" w:rsidP="00F97D1A">
      <w:pPr>
        <w:pStyle w:val="Corpsdetexte"/>
      </w:pPr>
      <w:r>
        <w:t xml:space="preserve">La classe </w:t>
      </w:r>
      <w:hyperlink r:id="rId175" w:tooltip="class in java.lang" w:history="1">
        <w:r w:rsidR="001675D5" w:rsidRPr="00BF5250">
          <w:rPr>
            <w:rFonts w:ascii="DejaVu Sans Mono" w:hAnsi="DejaVu Sans Mono" w:cs="Courier New"/>
            <w:b/>
            <w:bCs/>
            <w:color w:val="4A6782"/>
            <w:spacing w:val="0"/>
            <w:sz w:val="21"/>
            <w:szCs w:val="21"/>
          </w:rPr>
          <w:t>String</w:t>
        </w:r>
      </w:hyperlink>
      <w:r>
        <w:t xml:space="preserve"> inclut plusieurs autres méthodes d’objet visant la manipulation de chaînes de caractères. </w:t>
      </w:r>
    </w:p>
    <w:p w14:paraId="794FC3A1" w14:textId="74D8A7AD" w:rsidR="00F97D1A" w:rsidRDefault="00F97D1A" w:rsidP="001B068E">
      <w:pPr>
        <w:pStyle w:val="Corpsdetexte"/>
        <w:keepNext/>
        <w:keepLines/>
      </w:pPr>
      <w:r w:rsidRPr="004A7BA7">
        <w:rPr>
          <w:b/>
          <w:bCs/>
        </w:rPr>
        <w:lastRenderedPageBreak/>
        <w:t>Exemple</w:t>
      </w:r>
      <w:r>
        <w:t xml:space="preserve">. Le programme suivant illustre quelques méthodes de la classe </w:t>
      </w:r>
      <w:hyperlink r:id="rId176" w:tooltip="class in java.lang" w:history="1">
        <w:r w:rsidR="001675D5" w:rsidRPr="00BF5250">
          <w:rPr>
            <w:rFonts w:ascii="DejaVu Sans Mono" w:hAnsi="DejaVu Sans Mono" w:cs="Courier New"/>
            <w:b/>
            <w:bCs/>
            <w:color w:val="4A6782"/>
            <w:spacing w:val="0"/>
            <w:sz w:val="21"/>
            <w:szCs w:val="21"/>
          </w:rPr>
          <w:t>String</w:t>
        </w:r>
      </w:hyperlink>
      <w:r>
        <w:t>.</w:t>
      </w:r>
    </w:p>
    <w:p w14:paraId="52116D55" w14:textId="77777777" w:rsidR="00D35A89" w:rsidRPr="00D35A89" w:rsidRDefault="00D35A89" w:rsidP="00D35A89">
      <w:pPr>
        <w:pStyle w:val="Code"/>
        <w:rPr>
          <w:color w:val="000000"/>
          <w:lang w:eastAsia="en-US"/>
        </w:rPr>
      </w:pPr>
      <w:r w:rsidRPr="00D35A89">
        <w:rPr>
          <w:b/>
          <w:bCs/>
          <w:color w:val="800000"/>
          <w:lang w:eastAsia="en-US"/>
        </w:rPr>
        <w:t>import</w:t>
      </w:r>
      <w:r w:rsidRPr="00D35A89">
        <w:rPr>
          <w:color w:val="004A43"/>
          <w:lang w:eastAsia="en-US"/>
        </w:rPr>
        <w:t xml:space="preserve"> javax</w:t>
      </w:r>
      <w:r w:rsidRPr="00D35A89">
        <w:rPr>
          <w:color w:val="808030"/>
          <w:lang w:eastAsia="en-US"/>
        </w:rPr>
        <w:t>.</w:t>
      </w:r>
      <w:r w:rsidRPr="00D35A89">
        <w:rPr>
          <w:color w:val="004A43"/>
          <w:lang w:eastAsia="en-US"/>
        </w:rPr>
        <w:t>swing</w:t>
      </w:r>
      <w:r w:rsidRPr="00D35A89">
        <w:rPr>
          <w:color w:val="808030"/>
          <w:lang w:eastAsia="en-US"/>
        </w:rPr>
        <w:t>.</w:t>
      </w:r>
      <w:r w:rsidRPr="00D35A89">
        <w:rPr>
          <w:color w:val="004A43"/>
          <w:lang w:eastAsia="en-US"/>
        </w:rPr>
        <w:t>JOptionPane</w:t>
      </w:r>
      <w:r w:rsidRPr="00D35A89">
        <w:rPr>
          <w:color w:val="800080"/>
          <w:lang w:eastAsia="en-US"/>
        </w:rPr>
        <w:t>;</w:t>
      </w:r>
      <w:r w:rsidRPr="00D35A89">
        <w:rPr>
          <w:color w:val="000000"/>
          <w:lang w:eastAsia="en-US"/>
        </w:rPr>
        <w:t xml:space="preserve"> </w:t>
      </w:r>
      <w:r w:rsidRPr="00D35A89">
        <w:rPr>
          <w:lang w:eastAsia="en-US"/>
        </w:rPr>
        <w:t>// Importe la classe javax.swing.JOptionPane</w:t>
      </w:r>
    </w:p>
    <w:p w14:paraId="019C2EAC" w14:textId="77777777" w:rsidR="00D35A89" w:rsidRPr="00D35A89" w:rsidRDefault="00D35A89" w:rsidP="00D35A89">
      <w:pPr>
        <w:pStyle w:val="Code"/>
        <w:rPr>
          <w:color w:val="000000"/>
          <w:lang w:val="en-CA" w:eastAsia="en-US"/>
        </w:rPr>
      </w:pPr>
      <w:r w:rsidRPr="00D35A89">
        <w:rPr>
          <w:b/>
          <w:bCs/>
          <w:color w:val="800000"/>
          <w:lang w:val="en-CA" w:eastAsia="en-US"/>
        </w:rPr>
        <w:t>public</w:t>
      </w:r>
      <w:r w:rsidRPr="00D35A89">
        <w:rPr>
          <w:color w:val="000000"/>
          <w:lang w:val="en-CA" w:eastAsia="en-US"/>
        </w:rPr>
        <w:t xml:space="preserve"> </w:t>
      </w:r>
      <w:r w:rsidRPr="00D35A89">
        <w:rPr>
          <w:b/>
          <w:bCs/>
          <w:color w:val="800000"/>
          <w:lang w:val="en-CA" w:eastAsia="en-US"/>
        </w:rPr>
        <w:t>class</w:t>
      </w:r>
      <w:r w:rsidRPr="00D35A89">
        <w:rPr>
          <w:color w:val="000000"/>
          <w:lang w:val="en-CA" w:eastAsia="en-US"/>
        </w:rPr>
        <w:t xml:space="preserve"> ExempleMethodesDeString</w:t>
      </w:r>
      <w:r w:rsidRPr="00D35A89">
        <w:rPr>
          <w:color w:val="800080"/>
          <w:lang w:val="en-CA" w:eastAsia="en-US"/>
        </w:rPr>
        <w:t>{</w:t>
      </w:r>
    </w:p>
    <w:p w14:paraId="5FB73953" w14:textId="77777777" w:rsidR="00D35A89" w:rsidRPr="00D35A89" w:rsidRDefault="00D35A89" w:rsidP="00D35A89">
      <w:pPr>
        <w:pStyle w:val="Code"/>
        <w:rPr>
          <w:color w:val="000000"/>
          <w:lang w:val="en-CA" w:eastAsia="en-US"/>
        </w:rPr>
      </w:pPr>
    </w:p>
    <w:p w14:paraId="131F11E1"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800000"/>
          <w:lang w:val="en-CA" w:eastAsia="en-US"/>
        </w:rPr>
        <w:t>public</w:t>
      </w:r>
      <w:r w:rsidRPr="00D35A89">
        <w:rPr>
          <w:color w:val="000000"/>
          <w:lang w:val="en-CA" w:eastAsia="en-US"/>
        </w:rPr>
        <w:t xml:space="preserve"> </w:t>
      </w:r>
      <w:r w:rsidRPr="00D35A89">
        <w:rPr>
          <w:b/>
          <w:bCs/>
          <w:color w:val="800000"/>
          <w:lang w:val="en-CA" w:eastAsia="en-US"/>
        </w:rPr>
        <w:t>static</w:t>
      </w:r>
      <w:r w:rsidRPr="00D35A89">
        <w:rPr>
          <w:color w:val="000000"/>
          <w:lang w:val="en-CA" w:eastAsia="en-US"/>
        </w:rPr>
        <w:t xml:space="preserve"> </w:t>
      </w:r>
      <w:r w:rsidRPr="00D35A89">
        <w:rPr>
          <w:color w:val="BB7977"/>
          <w:lang w:val="en-CA" w:eastAsia="en-US"/>
        </w:rPr>
        <w:t>void</w:t>
      </w:r>
      <w:r w:rsidRPr="00D35A89">
        <w:rPr>
          <w:color w:val="000000"/>
          <w:lang w:val="en-CA" w:eastAsia="en-US"/>
        </w:rPr>
        <w:t xml:space="preserve"> main </w:t>
      </w:r>
      <w:r w:rsidRPr="00D35A89">
        <w:rPr>
          <w:color w:val="808030"/>
          <w:lang w:val="en-CA" w:eastAsia="en-US"/>
        </w:rPr>
        <w:t>(</w:t>
      </w:r>
      <w:r w:rsidRPr="00D35A89">
        <w:rPr>
          <w:b/>
          <w:bCs/>
          <w:color w:val="BB7977"/>
          <w:lang w:val="en-CA" w:eastAsia="en-US"/>
        </w:rPr>
        <w:t>String</w:t>
      </w:r>
      <w:r w:rsidRPr="00D35A89">
        <w:rPr>
          <w:color w:val="000000"/>
          <w:lang w:val="en-CA" w:eastAsia="en-US"/>
        </w:rPr>
        <w:t xml:space="preserve"> args</w:t>
      </w:r>
      <w:r w:rsidRPr="00D35A89">
        <w:rPr>
          <w:color w:val="808030"/>
          <w:lang w:val="en-CA" w:eastAsia="en-US"/>
        </w:rPr>
        <w:t>[])</w:t>
      </w:r>
      <w:r w:rsidRPr="00D35A89">
        <w:rPr>
          <w:color w:val="000000"/>
          <w:lang w:val="en-CA" w:eastAsia="en-US"/>
        </w:rPr>
        <w:t xml:space="preserve"> </w:t>
      </w:r>
      <w:r w:rsidRPr="00D35A89">
        <w:rPr>
          <w:color w:val="800080"/>
          <w:lang w:val="en-CA" w:eastAsia="en-US"/>
        </w:rPr>
        <w:t>{</w:t>
      </w:r>
    </w:p>
    <w:p w14:paraId="29FD92D2" w14:textId="77777777" w:rsidR="00D35A89" w:rsidRPr="00D35A89" w:rsidRDefault="00D35A89" w:rsidP="00D35A89">
      <w:pPr>
        <w:pStyle w:val="Code"/>
        <w:rPr>
          <w:color w:val="000000"/>
          <w:lang w:val="en-CA" w:eastAsia="en-US"/>
        </w:rPr>
      </w:pPr>
    </w:p>
    <w:p w14:paraId="7FF650F6"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String</w:t>
      </w:r>
      <w:r w:rsidRPr="00D35A89">
        <w:rPr>
          <w:color w:val="000000"/>
          <w:lang w:val="en-CA" w:eastAsia="en-US"/>
        </w:rPr>
        <w:t xml:space="preserve"> string1 </w:t>
      </w:r>
      <w:r w:rsidRPr="00D35A89">
        <w:rPr>
          <w:color w:val="808030"/>
          <w:lang w:val="en-CA" w:eastAsia="en-US"/>
        </w:rPr>
        <w:t>=</w:t>
      </w:r>
      <w:r w:rsidRPr="00D35A89">
        <w:rPr>
          <w:color w:val="000000"/>
          <w:lang w:val="en-CA" w:eastAsia="en-US"/>
        </w:rPr>
        <w:t xml:space="preserve"> </w:t>
      </w:r>
      <w:r w:rsidRPr="00D35A89">
        <w:rPr>
          <w:b/>
          <w:bCs/>
          <w:color w:val="800000"/>
          <w:lang w:val="en-CA" w:eastAsia="en-US"/>
        </w:rPr>
        <w:t>new</w:t>
      </w:r>
      <w:r w:rsidRPr="00D35A89">
        <w:rPr>
          <w:color w:val="000000"/>
          <w:lang w:val="en-CA" w:eastAsia="en-US"/>
        </w:rPr>
        <w:t xml:space="preserve"> </w:t>
      </w:r>
      <w:r w:rsidRPr="00D35A89">
        <w:rPr>
          <w:b/>
          <w:bCs/>
          <w:color w:val="BB7977"/>
          <w:lang w:val="en-CA" w:eastAsia="en-US"/>
        </w:rPr>
        <w:t>String</w:t>
      </w:r>
      <w:r w:rsidRPr="00D35A89">
        <w:rPr>
          <w:color w:val="808030"/>
          <w:lang w:val="en-CA" w:eastAsia="en-US"/>
        </w:rPr>
        <w:t>(</w:t>
      </w:r>
      <w:r w:rsidRPr="00D35A89">
        <w:rPr>
          <w:color w:val="0000E6"/>
          <w:lang w:val="en-CA" w:eastAsia="en-US"/>
        </w:rPr>
        <w:t>"abcdef"</w:t>
      </w:r>
      <w:r w:rsidRPr="00D35A89">
        <w:rPr>
          <w:color w:val="808030"/>
          <w:lang w:val="en-CA" w:eastAsia="en-US"/>
        </w:rPr>
        <w:t>)</w:t>
      </w:r>
      <w:r w:rsidRPr="00D35A89">
        <w:rPr>
          <w:color w:val="800080"/>
          <w:lang w:val="en-CA" w:eastAsia="en-US"/>
        </w:rPr>
        <w:t>;</w:t>
      </w:r>
    </w:p>
    <w:p w14:paraId="278CE2EE"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String</w:t>
      </w:r>
      <w:r w:rsidRPr="00D35A89">
        <w:rPr>
          <w:color w:val="000000"/>
          <w:lang w:val="en-CA" w:eastAsia="en-US"/>
        </w:rPr>
        <w:t xml:space="preserve"> string2 </w:t>
      </w:r>
      <w:r w:rsidRPr="00D35A89">
        <w:rPr>
          <w:color w:val="808030"/>
          <w:lang w:val="en-CA" w:eastAsia="en-US"/>
        </w:rPr>
        <w:t>=</w:t>
      </w:r>
      <w:r w:rsidRPr="00D35A89">
        <w:rPr>
          <w:color w:val="000000"/>
          <w:lang w:val="en-CA" w:eastAsia="en-US"/>
        </w:rPr>
        <w:t xml:space="preserve"> </w:t>
      </w:r>
      <w:r w:rsidRPr="00D35A89">
        <w:rPr>
          <w:b/>
          <w:bCs/>
          <w:color w:val="800000"/>
          <w:lang w:val="en-CA" w:eastAsia="en-US"/>
        </w:rPr>
        <w:t>new</w:t>
      </w:r>
      <w:r w:rsidRPr="00D35A89">
        <w:rPr>
          <w:color w:val="000000"/>
          <w:lang w:val="en-CA" w:eastAsia="en-US"/>
        </w:rPr>
        <w:t xml:space="preserve"> </w:t>
      </w:r>
      <w:r w:rsidRPr="00D35A89">
        <w:rPr>
          <w:b/>
          <w:bCs/>
          <w:color w:val="BB7977"/>
          <w:lang w:val="en-CA" w:eastAsia="en-US"/>
        </w:rPr>
        <w:t>String</w:t>
      </w:r>
      <w:r w:rsidRPr="00D35A89">
        <w:rPr>
          <w:color w:val="808030"/>
          <w:lang w:val="en-CA" w:eastAsia="en-US"/>
        </w:rPr>
        <w:t>(</w:t>
      </w:r>
      <w:r w:rsidRPr="00D35A89">
        <w:rPr>
          <w:color w:val="0000E6"/>
          <w:lang w:val="en-CA" w:eastAsia="en-US"/>
        </w:rPr>
        <w:t>"cd"</w:t>
      </w:r>
      <w:r w:rsidRPr="00D35A89">
        <w:rPr>
          <w:color w:val="808030"/>
          <w:lang w:val="en-CA" w:eastAsia="en-US"/>
        </w:rPr>
        <w:t>)</w:t>
      </w:r>
      <w:r w:rsidRPr="00D35A89">
        <w:rPr>
          <w:color w:val="800080"/>
          <w:lang w:val="en-CA" w:eastAsia="en-US"/>
        </w:rPr>
        <w:t>;</w:t>
      </w:r>
    </w:p>
    <w:p w14:paraId="62EA9E26"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System</w:t>
      </w:r>
      <w:r w:rsidRPr="00D35A89">
        <w:rPr>
          <w:color w:val="808030"/>
          <w:lang w:val="en-CA" w:eastAsia="en-US"/>
        </w:rPr>
        <w:t>.</w:t>
      </w:r>
      <w:r w:rsidRPr="00D35A89">
        <w:rPr>
          <w:color w:val="000000"/>
          <w:lang w:val="en-CA" w:eastAsia="en-US"/>
        </w:rPr>
        <w:t>out</w:t>
      </w:r>
      <w:r w:rsidRPr="00D35A89">
        <w:rPr>
          <w:color w:val="808030"/>
          <w:lang w:val="en-CA" w:eastAsia="en-US"/>
        </w:rPr>
        <w:t>.</w:t>
      </w:r>
      <w:r w:rsidRPr="00D35A89">
        <w:rPr>
          <w:color w:val="000000"/>
          <w:lang w:val="en-CA" w:eastAsia="en-US"/>
        </w:rPr>
        <w:t>println</w:t>
      </w:r>
      <w:r w:rsidRPr="00D35A89">
        <w:rPr>
          <w:color w:val="808030"/>
          <w:lang w:val="en-CA" w:eastAsia="en-US"/>
        </w:rPr>
        <w:t>(</w:t>
      </w:r>
      <w:r w:rsidRPr="00D35A89">
        <w:rPr>
          <w:color w:val="0000E6"/>
          <w:lang w:val="en-CA" w:eastAsia="en-US"/>
        </w:rPr>
        <w:t>"String string1 = new String(</w:t>
      </w:r>
      <w:r w:rsidRPr="00D35A89">
        <w:rPr>
          <w:color w:val="0F69FF"/>
          <w:lang w:val="en-CA" w:eastAsia="en-US"/>
        </w:rPr>
        <w:t>\"</w:t>
      </w:r>
      <w:r w:rsidRPr="00D35A89">
        <w:rPr>
          <w:color w:val="0000E6"/>
          <w:lang w:val="en-CA" w:eastAsia="en-US"/>
        </w:rPr>
        <w:t>abcdef</w:t>
      </w:r>
      <w:r w:rsidRPr="00D35A89">
        <w:rPr>
          <w:color w:val="0F69FF"/>
          <w:lang w:val="en-CA" w:eastAsia="en-US"/>
        </w:rPr>
        <w:t>\"</w:t>
      </w:r>
      <w:r w:rsidRPr="00D35A89">
        <w:rPr>
          <w:color w:val="0000E6"/>
          <w:lang w:val="en-CA" w:eastAsia="en-US"/>
        </w:rPr>
        <w:t>)"</w:t>
      </w:r>
      <w:r w:rsidRPr="00D35A89">
        <w:rPr>
          <w:color w:val="808030"/>
          <w:lang w:val="en-CA" w:eastAsia="en-US"/>
        </w:rPr>
        <w:t>)</w:t>
      </w:r>
      <w:r w:rsidRPr="00D35A89">
        <w:rPr>
          <w:color w:val="800080"/>
          <w:lang w:val="en-CA" w:eastAsia="en-US"/>
        </w:rPr>
        <w:t>;</w:t>
      </w:r>
    </w:p>
    <w:p w14:paraId="5DC201E7"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System</w:t>
      </w:r>
      <w:r w:rsidRPr="00D35A89">
        <w:rPr>
          <w:color w:val="808030"/>
          <w:lang w:val="en-CA" w:eastAsia="en-US"/>
        </w:rPr>
        <w:t>.</w:t>
      </w:r>
      <w:r w:rsidRPr="00D35A89">
        <w:rPr>
          <w:color w:val="000000"/>
          <w:lang w:val="en-CA" w:eastAsia="en-US"/>
        </w:rPr>
        <w:t>out</w:t>
      </w:r>
      <w:r w:rsidRPr="00D35A89">
        <w:rPr>
          <w:color w:val="808030"/>
          <w:lang w:val="en-CA" w:eastAsia="en-US"/>
        </w:rPr>
        <w:t>.</w:t>
      </w:r>
      <w:r w:rsidRPr="00D35A89">
        <w:rPr>
          <w:color w:val="000000"/>
          <w:lang w:val="en-CA" w:eastAsia="en-US"/>
        </w:rPr>
        <w:t>println</w:t>
      </w:r>
      <w:r w:rsidRPr="00D35A89">
        <w:rPr>
          <w:color w:val="808030"/>
          <w:lang w:val="en-CA" w:eastAsia="en-US"/>
        </w:rPr>
        <w:t>(</w:t>
      </w:r>
      <w:r w:rsidRPr="00D35A89">
        <w:rPr>
          <w:color w:val="0000E6"/>
          <w:lang w:val="en-CA" w:eastAsia="en-US"/>
        </w:rPr>
        <w:t>"String string2 = new String(</w:t>
      </w:r>
      <w:r w:rsidRPr="00D35A89">
        <w:rPr>
          <w:color w:val="0F69FF"/>
          <w:lang w:val="en-CA" w:eastAsia="en-US"/>
        </w:rPr>
        <w:t>\"</w:t>
      </w:r>
      <w:r w:rsidRPr="00D35A89">
        <w:rPr>
          <w:color w:val="0000E6"/>
          <w:lang w:val="en-CA" w:eastAsia="en-US"/>
        </w:rPr>
        <w:t>cd</w:t>
      </w:r>
      <w:r w:rsidRPr="00D35A89">
        <w:rPr>
          <w:color w:val="0F69FF"/>
          <w:lang w:val="en-CA" w:eastAsia="en-US"/>
        </w:rPr>
        <w:t>\"</w:t>
      </w:r>
      <w:r w:rsidRPr="00D35A89">
        <w:rPr>
          <w:color w:val="0000E6"/>
          <w:lang w:val="en-CA" w:eastAsia="en-US"/>
        </w:rPr>
        <w:t>)"</w:t>
      </w:r>
      <w:r w:rsidRPr="00D35A89">
        <w:rPr>
          <w:color w:val="808030"/>
          <w:lang w:val="en-CA" w:eastAsia="en-US"/>
        </w:rPr>
        <w:t>)</w:t>
      </w:r>
      <w:r w:rsidRPr="00D35A89">
        <w:rPr>
          <w:color w:val="800080"/>
          <w:lang w:val="en-CA" w:eastAsia="en-US"/>
        </w:rPr>
        <w:t>;</w:t>
      </w:r>
    </w:p>
    <w:p w14:paraId="76CFDC8C" w14:textId="77777777" w:rsidR="00D35A89" w:rsidRPr="008B351D" w:rsidRDefault="00D35A89" w:rsidP="00D35A89">
      <w:pPr>
        <w:pStyle w:val="Code"/>
        <w:rPr>
          <w:color w:val="000000"/>
          <w:lang w:eastAsia="en-US"/>
        </w:rPr>
      </w:pPr>
      <w:r w:rsidRPr="00D35A89">
        <w:rPr>
          <w:color w:val="000000"/>
          <w:lang w:val="en-CA" w:eastAsia="en-US"/>
        </w:rPr>
        <w:t xml:space="preserve">      </w:t>
      </w:r>
      <w:r w:rsidRPr="008B351D">
        <w:rPr>
          <w:b/>
          <w:bCs/>
          <w:color w:val="BB7977"/>
          <w:lang w:eastAsia="en-US"/>
        </w:rPr>
        <w:t>System</w:t>
      </w:r>
      <w:r w:rsidRPr="008B351D">
        <w:rPr>
          <w:color w:val="808030"/>
          <w:lang w:eastAsia="en-US"/>
        </w:rPr>
        <w:t>.</w:t>
      </w:r>
      <w:r w:rsidRPr="008B351D">
        <w:rPr>
          <w:color w:val="000000"/>
          <w:lang w:eastAsia="en-US"/>
        </w:rPr>
        <w:t>out</w:t>
      </w:r>
      <w:r w:rsidRPr="008B351D">
        <w:rPr>
          <w:color w:val="808030"/>
          <w:lang w:eastAsia="en-US"/>
        </w:rPr>
        <w:t>.</w:t>
      </w:r>
      <w:r w:rsidRPr="008B351D">
        <w:rPr>
          <w:color w:val="000000"/>
          <w:lang w:eastAsia="en-US"/>
        </w:rPr>
        <w:t>println</w:t>
      </w:r>
      <w:r w:rsidRPr="008B351D">
        <w:rPr>
          <w:color w:val="808030"/>
          <w:lang w:eastAsia="en-US"/>
        </w:rPr>
        <w:t>(</w:t>
      </w:r>
      <w:r w:rsidRPr="008B351D">
        <w:rPr>
          <w:color w:val="0000E6"/>
          <w:lang w:eastAsia="en-US"/>
        </w:rPr>
        <w:t>"La longueur de string1 est :"</w:t>
      </w:r>
      <w:r w:rsidRPr="008B351D">
        <w:rPr>
          <w:color w:val="000000"/>
          <w:lang w:eastAsia="en-US"/>
        </w:rPr>
        <w:t xml:space="preserve"> </w:t>
      </w:r>
      <w:r w:rsidRPr="008B351D">
        <w:rPr>
          <w:color w:val="808030"/>
          <w:lang w:eastAsia="en-US"/>
        </w:rPr>
        <w:t>+</w:t>
      </w:r>
      <w:r w:rsidRPr="008B351D">
        <w:rPr>
          <w:color w:val="000000"/>
          <w:lang w:eastAsia="en-US"/>
        </w:rPr>
        <w:t xml:space="preserve"> string1</w:t>
      </w:r>
      <w:r w:rsidRPr="008B351D">
        <w:rPr>
          <w:color w:val="808030"/>
          <w:lang w:eastAsia="en-US"/>
        </w:rPr>
        <w:t>.</w:t>
      </w:r>
      <w:r w:rsidRPr="008B351D">
        <w:rPr>
          <w:color w:val="000000"/>
          <w:lang w:eastAsia="en-US"/>
        </w:rPr>
        <w:t>length</w:t>
      </w:r>
      <w:r w:rsidRPr="008B351D">
        <w:rPr>
          <w:color w:val="808030"/>
          <w:lang w:eastAsia="en-US"/>
        </w:rPr>
        <w:t>())</w:t>
      </w:r>
      <w:r w:rsidRPr="008B351D">
        <w:rPr>
          <w:color w:val="800080"/>
          <w:lang w:eastAsia="en-US"/>
        </w:rPr>
        <w:t>;</w:t>
      </w:r>
      <w:r w:rsidRPr="008B351D">
        <w:rPr>
          <w:color w:val="000000"/>
          <w:lang w:eastAsia="en-US"/>
        </w:rPr>
        <w:t xml:space="preserve">      </w:t>
      </w:r>
    </w:p>
    <w:p w14:paraId="1F4CDAB3" w14:textId="77777777" w:rsidR="00D35A89" w:rsidRPr="00D35A89" w:rsidRDefault="00D35A89" w:rsidP="00D35A89">
      <w:pPr>
        <w:pStyle w:val="Code"/>
        <w:rPr>
          <w:color w:val="000000"/>
          <w:lang w:eastAsia="en-US"/>
        </w:rPr>
      </w:pPr>
      <w:r w:rsidRPr="008B351D">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"Le caractère en position 2 de string1 est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charAt</w:t>
      </w:r>
      <w:r w:rsidRPr="00D35A89">
        <w:rPr>
          <w:color w:val="808030"/>
          <w:lang w:eastAsia="en-US"/>
        </w:rPr>
        <w:t>(</w:t>
      </w:r>
      <w:r w:rsidRPr="00D35A89">
        <w:rPr>
          <w:color w:val="008C00"/>
          <w:lang w:eastAsia="en-US"/>
        </w:rPr>
        <w:t>2</w:t>
      </w:r>
      <w:r w:rsidRPr="00D35A89">
        <w:rPr>
          <w:color w:val="808030"/>
          <w:lang w:eastAsia="en-US"/>
        </w:rPr>
        <w:t>))</w:t>
      </w:r>
      <w:r w:rsidRPr="00D35A89">
        <w:rPr>
          <w:color w:val="800080"/>
          <w:lang w:eastAsia="en-US"/>
        </w:rPr>
        <w:t>;</w:t>
      </w:r>
    </w:p>
    <w:p w14:paraId="626ED7F9"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sous-chaine en position 2 de string1 est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substring</w:t>
      </w:r>
      <w:r w:rsidRPr="00D35A89">
        <w:rPr>
          <w:color w:val="808030"/>
          <w:lang w:eastAsia="en-US"/>
        </w:rPr>
        <w:t>(</w:t>
      </w:r>
      <w:r w:rsidRPr="00D35A89">
        <w:rPr>
          <w:color w:val="008C00"/>
          <w:lang w:eastAsia="en-US"/>
        </w:rPr>
        <w:t>2</w:t>
      </w:r>
      <w:r w:rsidRPr="00D35A89">
        <w:rPr>
          <w:color w:val="808030"/>
          <w:lang w:eastAsia="en-US"/>
        </w:rPr>
        <w:t>))</w:t>
      </w:r>
      <w:r w:rsidRPr="00D35A89">
        <w:rPr>
          <w:color w:val="800080"/>
          <w:lang w:eastAsia="en-US"/>
        </w:rPr>
        <w:t>;</w:t>
      </w:r>
    </w:p>
    <w:p w14:paraId="51604838"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sous-chaine qui débute en position 2 et fini en 4 est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substring</w:t>
      </w:r>
      <w:r w:rsidRPr="00D35A89">
        <w:rPr>
          <w:color w:val="808030"/>
          <w:lang w:eastAsia="en-US"/>
        </w:rPr>
        <w:t>(</w:t>
      </w:r>
      <w:r w:rsidRPr="00D35A89">
        <w:rPr>
          <w:color w:val="008C00"/>
          <w:lang w:eastAsia="en-US"/>
        </w:rPr>
        <w:t>2</w:t>
      </w:r>
      <w:r w:rsidRPr="00D35A89">
        <w:rPr>
          <w:color w:val="808030"/>
          <w:lang w:eastAsia="en-US"/>
        </w:rPr>
        <w:t>,</w:t>
      </w:r>
      <w:r w:rsidRPr="00D35A89">
        <w:rPr>
          <w:color w:val="008C00"/>
          <w:lang w:eastAsia="en-US"/>
        </w:rPr>
        <w:t>5</w:t>
      </w:r>
      <w:r w:rsidRPr="00D35A89">
        <w:rPr>
          <w:color w:val="808030"/>
          <w:lang w:eastAsia="en-US"/>
        </w:rPr>
        <w:t>))</w:t>
      </w:r>
      <w:r w:rsidRPr="00D35A89">
        <w:rPr>
          <w:color w:val="800080"/>
          <w:lang w:eastAsia="en-US"/>
        </w:rPr>
        <w:t>;</w:t>
      </w:r>
    </w:p>
    <w:p w14:paraId="75BF613C"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première occurrence de string2 dans string1 est à la position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indexOf</w:t>
      </w:r>
      <w:r w:rsidRPr="00D35A89">
        <w:rPr>
          <w:color w:val="808030"/>
          <w:lang w:eastAsia="en-US"/>
        </w:rPr>
        <w:t>(</w:t>
      </w:r>
      <w:r w:rsidRPr="00D35A89">
        <w:rPr>
          <w:color w:val="000000"/>
          <w:lang w:eastAsia="en-US"/>
        </w:rPr>
        <w:t>string2</w:t>
      </w:r>
      <w:r w:rsidRPr="00D35A89">
        <w:rPr>
          <w:color w:val="808030"/>
          <w:lang w:eastAsia="en-US"/>
        </w:rPr>
        <w:t>))</w:t>
      </w:r>
      <w:r w:rsidRPr="00D35A89">
        <w:rPr>
          <w:color w:val="800080"/>
          <w:lang w:eastAsia="en-US"/>
        </w:rPr>
        <w:t>;</w:t>
      </w:r>
      <w:r w:rsidRPr="00D35A89">
        <w:rPr>
          <w:color w:val="000000"/>
          <w:lang w:eastAsia="en-US"/>
        </w:rPr>
        <w:t xml:space="preserve">    </w:t>
      </w:r>
    </w:p>
    <w:p w14:paraId="4A023348"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concaténation de string2 à string1 donne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concat</w:t>
      </w:r>
      <w:r w:rsidRPr="00D35A89">
        <w:rPr>
          <w:color w:val="808030"/>
          <w:lang w:eastAsia="en-US"/>
        </w:rPr>
        <w:t>(</w:t>
      </w:r>
      <w:r w:rsidRPr="00D35A89">
        <w:rPr>
          <w:color w:val="000000"/>
          <w:lang w:eastAsia="en-US"/>
        </w:rPr>
        <w:t>string2</w:t>
      </w:r>
      <w:r w:rsidRPr="00D35A89">
        <w:rPr>
          <w:color w:val="808030"/>
          <w:lang w:eastAsia="en-US"/>
        </w:rPr>
        <w:t>))</w:t>
      </w:r>
      <w:r w:rsidRPr="00D35A89">
        <w:rPr>
          <w:color w:val="800080"/>
          <w:lang w:eastAsia="en-US"/>
        </w:rPr>
        <w:t>;</w:t>
      </w:r>
      <w:r w:rsidRPr="00D35A89">
        <w:rPr>
          <w:color w:val="000000"/>
          <w:lang w:eastAsia="en-US"/>
        </w:rPr>
        <w:t xml:space="preserve">    </w:t>
      </w:r>
    </w:p>
    <w:p w14:paraId="51762DFE" w14:textId="77777777" w:rsidR="00D35A89" w:rsidRPr="002E0279" w:rsidRDefault="00D35A89" w:rsidP="00D35A89">
      <w:pPr>
        <w:pStyle w:val="Code"/>
        <w:rPr>
          <w:color w:val="000000"/>
          <w:lang w:val="fr-FR" w:eastAsia="en-US"/>
        </w:rPr>
      </w:pPr>
      <w:r w:rsidRPr="00D35A89">
        <w:rPr>
          <w:color w:val="000000"/>
          <w:lang w:eastAsia="en-US"/>
        </w:rPr>
        <w:t xml:space="preserve">      </w:t>
      </w:r>
      <w:r w:rsidRPr="002E0279">
        <w:rPr>
          <w:color w:val="800080"/>
          <w:lang w:val="fr-FR" w:eastAsia="en-US"/>
        </w:rPr>
        <w:t>}</w:t>
      </w:r>
    </w:p>
    <w:p w14:paraId="3DCF4523" w14:textId="26162E75" w:rsidR="00D35A89" w:rsidRDefault="00D35A89" w:rsidP="00D35A89">
      <w:pPr>
        <w:pStyle w:val="Code"/>
        <w:rPr>
          <w:color w:val="800080"/>
          <w:lang w:val="fr-FR" w:eastAsia="en-US"/>
        </w:rPr>
      </w:pPr>
      <w:r w:rsidRPr="002E0279">
        <w:rPr>
          <w:color w:val="800080"/>
          <w:lang w:val="fr-FR" w:eastAsia="en-US"/>
        </w:rPr>
        <w:t>}</w:t>
      </w:r>
    </w:p>
    <w:p w14:paraId="3C010A55" w14:textId="77777777" w:rsidR="003E5B17" w:rsidRPr="002E0279" w:rsidRDefault="003E5B17" w:rsidP="00D35A89">
      <w:pPr>
        <w:pStyle w:val="Code"/>
        <w:rPr>
          <w:color w:val="000000"/>
          <w:lang w:val="fr-FR" w:eastAsia="en-US"/>
        </w:rPr>
      </w:pPr>
    </w:p>
    <w:p w14:paraId="7FBE7E90" w14:textId="77777777" w:rsidR="00F97D1A" w:rsidRPr="00FD250C" w:rsidRDefault="00F97D1A" w:rsidP="00F97D1A">
      <w:pPr>
        <w:pStyle w:val="Corpsdetexte"/>
      </w:pPr>
      <w:r w:rsidRPr="00FD250C">
        <w:t>Résultat affiché :</w:t>
      </w:r>
    </w:p>
    <w:p w14:paraId="4A0A5617" w14:textId="77777777" w:rsidR="00F97D1A" w:rsidRPr="00710DD1" w:rsidRDefault="00F97D1A" w:rsidP="00F97D1A">
      <w:pPr>
        <w:pStyle w:val="CodeJava9pt"/>
      </w:pPr>
      <w:r w:rsidRPr="00710DD1">
        <w:t>String string1 = new String("abcdef")</w:t>
      </w:r>
      <w:r w:rsidRPr="00710DD1">
        <w:cr/>
        <w:t>String string2 = new String("cd")</w:t>
      </w:r>
      <w:r w:rsidRPr="00710DD1">
        <w:cr/>
        <w:t>La longueur de string1 est :6</w:t>
      </w:r>
      <w:r w:rsidRPr="00710DD1">
        <w:cr/>
        <w:t>Le caractère en position 2 de string1 est :c</w:t>
      </w:r>
      <w:r w:rsidRPr="00710DD1">
        <w:cr/>
        <w:t>La sous-chaine en position 2 de string1 est :cdef</w:t>
      </w:r>
      <w:r w:rsidRPr="00710DD1">
        <w:cr/>
        <w:t>La sous-chaine qui débute en position 2 et fini en 4 est :cde</w:t>
      </w:r>
      <w:r w:rsidRPr="00710DD1">
        <w:cr/>
        <w:t>La première occurrence de string2 dans string1 est à la position :2</w:t>
      </w:r>
    </w:p>
    <w:p w14:paraId="099579DD" w14:textId="77777777" w:rsidR="00F97D1A" w:rsidRPr="00710DD1" w:rsidRDefault="00F97D1A" w:rsidP="00F97D1A">
      <w:pPr>
        <w:pStyle w:val="CodeJava9pt"/>
      </w:pPr>
      <w:r w:rsidRPr="00710DD1">
        <w:t>La concaténation de string2 à string1 donne :abcdefcd</w:t>
      </w:r>
    </w:p>
    <w:p w14:paraId="4670CE07" w14:textId="77777777" w:rsidR="00F97D1A" w:rsidRDefault="00F97D1A" w:rsidP="00F97D1A">
      <w:pPr>
        <w:pStyle w:val="Corpsdetexte"/>
      </w:pPr>
    </w:p>
    <w:p w14:paraId="709CCBF7" w14:textId="74E989B3" w:rsidR="00F97D1A" w:rsidRDefault="00F97D1A" w:rsidP="00F97D1A">
      <w:pPr>
        <w:pStyle w:val="Corpsdetexte"/>
      </w:pPr>
      <w:r>
        <w:t xml:space="preserve">Notez dans la ligne suivante l’utilisation de la séquence d’échappement \". Ceci est nécessaire pour </w:t>
      </w:r>
      <w:r w:rsidR="00B47E78">
        <w:t>inclure un</w:t>
      </w:r>
      <w:r>
        <w:t xml:space="preserve"> guillemet dans une chaîne de caractères étant donné que le guillemet est aussi le délimiteur de fin de chaîne.</w:t>
      </w:r>
    </w:p>
    <w:p w14:paraId="4A49B260" w14:textId="0CE19A2E" w:rsidR="00F97D1A" w:rsidRDefault="00F97D1A" w:rsidP="00F97D1A">
      <w:pPr>
        <w:pStyle w:val="Corpsdetexte"/>
      </w:pPr>
      <w:r>
        <w:t xml:space="preserve">La méthode </w:t>
      </w:r>
      <w:hyperlink r:id="rId177" w:anchor="length--" w:history="1">
        <w:r w:rsidRPr="00BF5250">
          <w:rPr>
            <w:rFonts w:ascii="DejaVu Sans Mono" w:hAnsi="DejaVu Sans Mono" w:cs="Courier New"/>
            <w:b/>
            <w:bCs/>
            <w:color w:val="4A6782"/>
            <w:spacing w:val="0"/>
            <w:sz w:val="21"/>
            <w:szCs w:val="21"/>
          </w:rPr>
          <w:t>length</w:t>
        </w:r>
      </w:hyperlink>
      <w:r w:rsidRPr="00BF5250">
        <w:rPr>
          <w:rFonts w:ascii="DejaVu Sans Mono" w:hAnsi="DejaVu Sans Mono" w:cs="Courier New"/>
          <w:color w:val="353833"/>
          <w:spacing w:val="0"/>
          <w:sz w:val="21"/>
          <w:szCs w:val="21"/>
        </w:rPr>
        <w:t>()</w:t>
      </w:r>
      <w:r>
        <w:t xml:space="preserve"> retourne la taille d’un </w:t>
      </w:r>
      <w:hyperlink r:id="rId178" w:tooltip="class in java.lang" w:history="1">
        <w:r w:rsidRPr="00BF5250">
          <w:rPr>
            <w:rFonts w:ascii="DejaVu Sans Mono" w:hAnsi="DejaVu Sans Mono" w:cs="Courier New"/>
            <w:b/>
            <w:bCs/>
            <w:color w:val="4A6782"/>
            <w:spacing w:val="0"/>
            <w:sz w:val="21"/>
            <w:szCs w:val="21"/>
          </w:rPr>
          <w:t>String</w:t>
        </w:r>
      </w:hyperlink>
      <w:r>
        <w:t>.</w:t>
      </w:r>
      <w:r w:rsidR="00941126">
        <w:t xml:space="preserve"> Elle compte le nombre de mots de 16 bits contenu dans la chaîne de caractères. Dans plusieurs cas, le résultat de la méthode donne le nombre de caractères UTF-16</w:t>
      </w:r>
      <w:r w:rsidR="00CE10C1">
        <w:t> : tant qu’au caractère n’appartient à un plan supplémentaire</w:t>
      </w:r>
      <w:r w:rsidR="00941126">
        <w:t>.</w:t>
      </w:r>
      <w:r w:rsidR="00CE10C1">
        <w:t xml:space="preserve"> Les plans supplémentaires comprenent les emojis, les symboles mathématiques et musicaux et autres symboles spécialisés. </w:t>
      </w:r>
    </w:p>
    <w:p w14:paraId="084CD93B" w14:textId="77777777" w:rsidR="00F97D1A" w:rsidRPr="00710DD1" w:rsidRDefault="00F97D1A" w:rsidP="00F97D1A">
      <w:pPr>
        <w:pStyle w:val="CodeJava9pt"/>
      </w:pPr>
      <w:r w:rsidRPr="00710DD1">
        <w:lastRenderedPageBreak/>
        <w:t xml:space="preserve">      System.out.println("La longueur de string1 est :" + string1.length());      </w:t>
      </w:r>
    </w:p>
    <w:p w14:paraId="0736636F" w14:textId="77777777" w:rsidR="00F97D1A" w:rsidRDefault="00F97D1A" w:rsidP="00F97D1A">
      <w:pPr>
        <w:pStyle w:val="Corpsdetexte"/>
      </w:pPr>
    </w:p>
    <w:p w14:paraId="4C91593D" w14:textId="4EF7CEFD" w:rsidR="00F97D1A" w:rsidRDefault="00F97D1A" w:rsidP="00F97D1A">
      <w:pPr>
        <w:pStyle w:val="Corpsdetexte"/>
      </w:pPr>
      <w:r>
        <w:t xml:space="preserve">L’appel </w:t>
      </w:r>
      <w:r w:rsidRPr="006F5900">
        <w:rPr>
          <w:i/>
          <w:iCs/>
        </w:rPr>
        <w:t>string1.charAt</w:t>
      </w:r>
      <w:r>
        <w:t xml:space="preserve">(2) retourne le </w:t>
      </w:r>
      <w:r w:rsidRPr="00941126">
        <w:rPr>
          <w:i/>
          <w:iCs/>
        </w:rPr>
        <w:t>caractère</w:t>
      </w:r>
      <w:r w:rsidR="00941126">
        <w:t xml:space="preserve"> (ou plutôt le mot de 16 bits)</w:t>
      </w:r>
      <w:r>
        <w:t xml:space="preserve"> en position 2 de </w:t>
      </w:r>
      <w:r w:rsidRPr="00F2387F">
        <w:rPr>
          <w:i/>
          <w:iCs/>
        </w:rPr>
        <w:t>string1</w:t>
      </w:r>
      <w:r>
        <w:t xml:space="preserve">, ce qui correspond au </w:t>
      </w:r>
      <w:r w:rsidRPr="006F5900">
        <w:rPr>
          <w:b/>
          <w:bCs/>
        </w:rPr>
        <w:t>troisième</w:t>
      </w:r>
      <w:r>
        <w:t xml:space="preserve"> </w:t>
      </w:r>
      <w:r w:rsidRPr="00941126">
        <w:rPr>
          <w:i/>
          <w:iCs/>
        </w:rPr>
        <w:t>caractère</w:t>
      </w:r>
      <w:r>
        <w:t xml:space="preserve"> de </w:t>
      </w:r>
      <w:r w:rsidRPr="00710DD1">
        <w:t>"abcdef"</w:t>
      </w:r>
      <w:r>
        <w:t>, c’est-à-dire le caractère «</w:t>
      </w:r>
      <w:r w:rsidR="00941126">
        <w:t> </w:t>
      </w:r>
      <w:r>
        <w:t>c</w:t>
      </w:r>
      <w:r w:rsidR="00941126">
        <w:t> </w:t>
      </w:r>
      <w:r>
        <w:t xml:space="preserve">» car les positions des caractères sont numérotées à partir de la position 0 ! </w:t>
      </w:r>
    </w:p>
    <w:p w14:paraId="7F1950AC" w14:textId="77777777" w:rsidR="00F97D1A" w:rsidRDefault="00320B71" w:rsidP="00F97D1A">
      <w:pPr>
        <w:pStyle w:val="Corpsdetexte"/>
        <w:jc w:val="center"/>
      </w:pPr>
      <w:r>
        <w:rPr>
          <w:noProof/>
        </w:rPr>
        <w:object w:dxaOrig="4017" w:dyaOrig="777" w14:anchorId="0EE1231C">
          <v:shape id="_x0000_i1058" type="#_x0000_t75" alt="" style="width:202.85pt;height:38.9pt;mso-width-percent:0;mso-height-percent:0;mso-width-percent:0;mso-height-percent:0" o:ole="">
            <v:imagedata r:id="rId179" o:title=""/>
          </v:shape>
          <o:OLEObject Type="Embed" ProgID="Visio.Drawing.11" ShapeID="_x0000_i1058" DrawAspect="Content" ObjectID="_1766443823" r:id="rId180"/>
        </w:object>
      </w:r>
    </w:p>
    <w:p w14:paraId="0938DCAF" w14:textId="34F12B50" w:rsidR="00F97D1A" w:rsidRDefault="00F97D1A" w:rsidP="00F97D1A">
      <w:pPr>
        <w:pStyle w:val="Lgende"/>
        <w:jc w:val="center"/>
      </w:pPr>
      <w:r>
        <w:t xml:space="preserve">Figure </w:t>
      </w:r>
      <w:r>
        <w:fldChar w:fldCharType="begin"/>
      </w:r>
      <w:r>
        <w:instrText xml:space="preserve"> SEQ Figure \* ARABIC </w:instrText>
      </w:r>
      <w:r>
        <w:fldChar w:fldCharType="separate"/>
      </w:r>
      <w:r w:rsidR="00AB64FB">
        <w:rPr>
          <w:noProof/>
        </w:rPr>
        <w:t>16</w:t>
      </w:r>
      <w:r>
        <w:fldChar w:fldCharType="end"/>
      </w:r>
      <w:r>
        <w:t>. Numérotation des positions des caractères à partir de 0 !</w:t>
      </w:r>
    </w:p>
    <w:p w14:paraId="6576E556" w14:textId="77777777" w:rsidR="00F97D1A" w:rsidRDefault="00F97D1A" w:rsidP="00F97D1A">
      <w:pPr>
        <w:pStyle w:val="Corpsdetexte"/>
      </w:pPr>
      <w:r>
        <w:t>Le fait d’inclure 0 comme indice peut sembler étrange à un non-initié …</w:t>
      </w:r>
    </w:p>
    <w:p w14:paraId="1D490430" w14:textId="55359A8C" w:rsidR="00F97D1A" w:rsidRDefault="00F97D1A" w:rsidP="00F97D1A">
      <w:pPr>
        <w:pStyle w:val="Corpsdetexte"/>
      </w:pPr>
      <w:r>
        <w:t xml:space="preserve">L’appel </w:t>
      </w:r>
      <w:r w:rsidRPr="00421F82">
        <w:rPr>
          <w:i/>
          <w:iCs/>
        </w:rPr>
        <w:t>string1.substring</w:t>
      </w:r>
      <w:r>
        <w:t xml:space="preserve">(2) de la ligne suivante retourne un objet de la classe </w:t>
      </w:r>
      <w:hyperlink r:id="rId181" w:tooltip="class in java.lang" w:history="1">
        <w:r w:rsidR="001675D5" w:rsidRPr="00BF5250">
          <w:rPr>
            <w:rFonts w:ascii="DejaVu Sans Mono" w:hAnsi="DejaVu Sans Mono" w:cs="Courier New"/>
            <w:b/>
            <w:bCs/>
            <w:color w:val="4A6782"/>
            <w:spacing w:val="0"/>
            <w:sz w:val="21"/>
            <w:szCs w:val="21"/>
          </w:rPr>
          <w:t>String</w:t>
        </w:r>
      </w:hyperlink>
      <w:r>
        <w:t xml:space="preserve"> qui contient la sous-chaîne qui débute en position 2 (</w:t>
      </w:r>
      <w:r w:rsidR="006C05D1">
        <w:t>trois</w:t>
      </w:r>
      <w:r>
        <w:t>ième caractère).</w:t>
      </w:r>
    </w:p>
    <w:p w14:paraId="15326727" w14:textId="06F6885E" w:rsidR="00F97D1A" w:rsidRPr="00F34B67" w:rsidRDefault="00F97D1A" w:rsidP="00F97D1A">
      <w:pPr>
        <w:pStyle w:val="CodeJava9pt"/>
      </w:pPr>
      <w:r w:rsidRPr="00F34B67">
        <w:t>System.out.println("La sous-chaine en position 2 de string1 est :" + string1.substring(2));</w:t>
      </w:r>
    </w:p>
    <w:p w14:paraId="49AC021C" w14:textId="77777777" w:rsidR="00F97D1A" w:rsidRDefault="00F97D1A" w:rsidP="00F97D1A">
      <w:pPr>
        <w:pStyle w:val="Corpsdetexte"/>
      </w:pPr>
    </w:p>
    <w:p w14:paraId="66D9B5D3" w14:textId="5D2FE17F" w:rsidR="00F97D1A" w:rsidRDefault="00F97D1A" w:rsidP="00F97D1A">
      <w:pPr>
        <w:pStyle w:val="Corpsdetexte"/>
      </w:pPr>
      <w:r>
        <w:t>L’appel</w:t>
      </w:r>
      <w:r w:rsidRPr="00421F82">
        <w:rPr>
          <w:i/>
          <w:iCs/>
        </w:rPr>
        <w:t xml:space="preserve"> string1.substring</w:t>
      </w:r>
      <w:r>
        <w:t xml:space="preserve">(2,5) de la ligne suivante retourne un objet de la classe </w:t>
      </w:r>
      <w:hyperlink r:id="rId182" w:tooltip="class in java.lang" w:history="1">
        <w:r w:rsidR="001675D5" w:rsidRPr="00BF5250">
          <w:rPr>
            <w:rFonts w:ascii="DejaVu Sans Mono" w:hAnsi="DejaVu Sans Mono" w:cs="Courier New"/>
            <w:b/>
            <w:bCs/>
            <w:color w:val="4A6782"/>
            <w:spacing w:val="0"/>
            <w:sz w:val="21"/>
            <w:szCs w:val="21"/>
          </w:rPr>
          <w:t>String</w:t>
        </w:r>
      </w:hyperlink>
      <w:r>
        <w:t xml:space="preserve"> qui contient la sous-chaîne qui débute en position 2 (</w:t>
      </w:r>
      <w:r w:rsidR="006C05D1">
        <w:t>trois</w:t>
      </w:r>
      <w:r>
        <w:t>ième caractère) et se termine en position 5 (excluant la position 5, ce qui correspond au cinquième caractère).</w:t>
      </w:r>
    </w:p>
    <w:p w14:paraId="49214EB2" w14:textId="77777777" w:rsidR="00F97D1A" w:rsidRPr="00F34B67" w:rsidRDefault="00F97D1A" w:rsidP="00F97D1A">
      <w:pPr>
        <w:pStyle w:val="CodeJava9pt"/>
      </w:pPr>
      <w:r w:rsidRPr="00F34B67">
        <w:t>System.out.println("La sous-chaine qui débute en position 2 et fini en 4 est :" + string1.substring(2,5));</w:t>
      </w:r>
    </w:p>
    <w:p w14:paraId="1DD4E3D9" w14:textId="77777777" w:rsidR="00F97D1A" w:rsidRDefault="00F97D1A" w:rsidP="00F97D1A">
      <w:pPr>
        <w:pStyle w:val="Corpsdetexte"/>
      </w:pPr>
    </w:p>
    <w:p w14:paraId="0B35C5DD" w14:textId="77777777" w:rsidR="00F97D1A" w:rsidRDefault="00F97D1A" w:rsidP="00F97D1A">
      <w:pPr>
        <w:pStyle w:val="Corpsdetexte"/>
      </w:pPr>
      <w:r>
        <w:t xml:space="preserve">A noter que les deux appels utilisent le même nom de méthode mais avec des paramètres différents !  En réalité, ces deux appels invoquent deux méthodes différentes. D’ailleurs, dans l’extrait suivant de la documentation, la méthode </w:t>
      </w:r>
      <w:r w:rsidRPr="00A44484">
        <w:rPr>
          <w:i/>
          <w:iCs/>
        </w:rPr>
        <w:t>substring</w:t>
      </w:r>
      <w:r>
        <w:t xml:space="preserve">() apparaît deux fois. </w:t>
      </w:r>
    </w:p>
    <w:tbl>
      <w:tblPr>
        <w:tblW w:w="3605" w:type="pct"/>
        <w:tblCellSpacing w:w="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1196"/>
        <w:gridCol w:w="3590"/>
      </w:tblGrid>
      <w:tr w:rsidR="00F97D1A" w:rsidRPr="0027057D" w14:paraId="252E7143" w14:textId="77777777" w:rsidTr="008D06F8">
        <w:trPr>
          <w:trHeight w:val="184"/>
          <w:tblCellSpacing w:w="0" w:type="dxa"/>
        </w:trPr>
        <w:tc>
          <w:tcPr>
            <w:tcW w:w="1250" w:type="pct"/>
            <w:shd w:val="clear" w:color="auto" w:fill="EEEEEF"/>
            <w:noWrap/>
            <w:tcMar>
              <w:top w:w="120" w:type="dxa"/>
              <w:left w:w="150" w:type="dxa"/>
              <w:bottom w:w="45" w:type="dxa"/>
              <w:right w:w="0" w:type="dxa"/>
            </w:tcMar>
            <w:hideMark/>
          </w:tcPr>
          <w:p w14:paraId="28F47472" w14:textId="17E9A011" w:rsidR="00F97D1A" w:rsidRPr="004F4131" w:rsidRDefault="00000000" w:rsidP="008D06F8">
            <w:pPr>
              <w:rPr>
                <w:rFonts w:ascii="DejaVu Sans" w:hAnsi="DejaVu Sans"/>
                <w:color w:val="353833"/>
                <w:sz w:val="20"/>
                <w:szCs w:val="20"/>
                <w:lang w:val="en-CA" w:eastAsia="en-CA"/>
              </w:rPr>
            </w:pPr>
            <w:hyperlink r:id="rId183" w:tooltip="class in java.lang" w:history="1">
              <w:r w:rsidR="00F97D1A" w:rsidRPr="004F4131">
                <w:rPr>
                  <w:rFonts w:ascii="DejaVu Sans Mono" w:hAnsi="DejaVu Sans Mono" w:cs="Courier New"/>
                  <w:b/>
                  <w:bCs/>
                  <w:color w:val="4A6782"/>
                  <w:sz w:val="21"/>
                  <w:szCs w:val="21"/>
                  <w:lang w:val="en-CA" w:eastAsia="en-CA"/>
                </w:rPr>
                <w:t>String</w:t>
              </w:r>
            </w:hyperlink>
          </w:p>
        </w:tc>
        <w:tc>
          <w:tcPr>
            <w:tcW w:w="0" w:type="auto"/>
            <w:shd w:val="clear" w:color="auto" w:fill="EEEEEF"/>
            <w:tcMar>
              <w:top w:w="120" w:type="dxa"/>
              <w:left w:w="150" w:type="dxa"/>
              <w:bottom w:w="45" w:type="dxa"/>
              <w:right w:w="0" w:type="dxa"/>
            </w:tcMar>
            <w:hideMark/>
          </w:tcPr>
          <w:p w14:paraId="452405FE" w14:textId="57081F46" w:rsidR="00F97D1A" w:rsidRPr="004F4131" w:rsidRDefault="00000000" w:rsidP="008D06F8">
            <w:pPr>
              <w:rPr>
                <w:rFonts w:ascii="DejaVu Sans" w:hAnsi="DejaVu Sans"/>
                <w:color w:val="353833"/>
                <w:sz w:val="20"/>
                <w:szCs w:val="20"/>
                <w:lang w:val="en-CA" w:eastAsia="en-CA"/>
              </w:rPr>
            </w:pPr>
            <w:hyperlink r:id="rId184" w:anchor="substring-int-" w:history="1">
              <w:r w:rsidR="00F97D1A" w:rsidRPr="004F4131">
                <w:rPr>
                  <w:rFonts w:ascii="DejaVu Sans Mono" w:hAnsi="DejaVu Sans Mono" w:cs="Courier New"/>
                  <w:b/>
                  <w:bCs/>
                  <w:color w:val="4A6782"/>
                  <w:sz w:val="21"/>
                  <w:szCs w:val="21"/>
                  <w:lang w:val="en-CA" w:eastAsia="en-CA"/>
                </w:rPr>
                <w:t>substring</w:t>
              </w:r>
            </w:hyperlink>
            <w:r w:rsidR="00F97D1A" w:rsidRPr="004F4131">
              <w:rPr>
                <w:rFonts w:ascii="DejaVu Sans Mono" w:hAnsi="DejaVu Sans Mono" w:cs="Courier New"/>
                <w:color w:val="353833"/>
                <w:sz w:val="21"/>
                <w:szCs w:val="21"/>
                <w:lang w:val="en-CA" w:eastAsia="en-CA"/>
              </w:rPr>
              <w:t>(int beginIndex)</w:t>
            </w:r>
            <w:r w:rsidR="00F97D1A" w:rsidRPr="004F4131">
              <w:rPr>
                <w:rFonts w:ascii="DejaVu Sans" w:hAnsi="DejaVu Sans"/>
                <w:color w:val="353833"/>
                <w:sz w:val="20"/>
                <w:szCs w:val="20"/>
                <w:lang w:val="en-CA" w:eastAsia="en-CA"/>
              </w:rPr>
              <w:t xml:space="preserve"> </w:t>
            </w:r>
          </w:p>
          <w:p w14:paraId="1206AD2E" w14:textId="77777777" w:rsidR="00F97D1A" w:rsidRPr="004F4131" w:rsidRDefault="00F97D1A" w:rsidP="008D06F8">
            <w:pPr>
              <w:rPr>
                <w:rFonts w:ascii="DejaVu Serif" w:hAnsi="DejaVu Serif"/>
                <w:color w:val="474747"/>
                <w:sz w:val="21"/>
                <w:szCs w:val="21"/>
                <w:lang w:val="en-CA" w:eastAsia="en-CA"/>
              </w:rPr>
            </w:pPr>
            <w:r w:rsidRPr="004F4131">
              <w:rPr>
                <w:rFonts w:ascii="DejaVu Serif" w:hAnsi="DejaVu Serif"/>
                <w:color w:val="474747"/>
                <w:sz w:val="21"/>
                <w:szCs w:val="21"/>
                <w:lang w:val="en-CA" w:eastAsia="en-CA"/>
              </w:rPr>
              <w:lastRenderedPageBreak/>
              <w:t>Returns a string that is a substring of this string.</w:t>
            </w:r>
          </w:p>
        </w:tc>
      </w:tr>
      <w:tr w:rsidR="00F97D1A" w:rsidRPr="0027057D" w14:paraId="6F69F541" w14:textId="77777777" w:rsidTr="008D06F8">
        <w:trPr>
          <w:trHeight w:val="184"/>
          <w:tblCellSpacing w:w="0" w:type="dxa"/>
        </w:trPr>
        <w:tc>
          <w:tcPr>
            <w:tcW w:w="1250" w:type="pct"/>
            <w:shd w:val="clear" w:color="auto" w:fill="FFFFFF"/>
            <w:noWrap/>
            <w:tcMar>
              <w:top w:w="120" w:type="dxa"/>
              <w:left w:w="150" w:type="dxa"/>
              <w:bottom w:w="45" w:type="dxa"/>
              <w:right w:w="0" w:type="dxa"/>
            </w:tcMar>
            <w:hideMark/>
          </w:tcPr>
          <w:p w14:paraId="01BBEFFC" w14:textId="62A76DBB" w:rsidR="00F97D1A" w:rsidRPr="004F4131" w:rsidRDefault="00000000" w:rsidP="008D06F8">
            <w:pPr>
              <w:rPr>
                <w:rFonts w:ascii="DejaVu Sans" w:hAnsi="DejaVu Sans"/>
                <w:color w:val="353833"/>
                <w:sz w:val="20"/>
                <w:szCs w:val="20"/>
                <w:lang w:val="en-CA" w:eastAsia="en-CA"/>
              </w:rPr>
            </w:pPr>
            <w:hyperlink r:id="rId185" w:tooltip="class in java.lang" w:history="1">
              <w:r w:rsidR="00F97D1A" w:rsidRPr="004F4131">
                <w:rPr>
                  <w:rFonts w:ascii="DejaVu Sans Mono" w:hAnsi="DejaVu Sans Mono" w:cs="Courier New"/>
                  <w:b/>
                  <w:bCs/>
                  <w:color w:val="4A6782"/>
                  <w:sz w:val="21"/>
                  <w:szCs w:val="21"/>
                  <w:lang w:val="en-CA" w:eastAsia="en-CA"/>
                </w:rPr>
                <w:t>String</w:t>
              </w:r>
            </w:hyperlink>
          </w:p>
        </w:tc>
        <w:tc>
          <w:tcPr>
            <w:tcW w:w="0" w:type="auto"/>
            <w:shd w:val="clear" w:color="auto" w:fill="FFFFFF"/>
            <w:tcMar>
              <w:top w:w="120" w:type="dxa"/>
              <w:left w:w="150" w:type="dxa"/>
              <w:bottom w:w="45" w:type="dxa"/>
              <w:right w:w="0" w:type="dxa"/>
            </w:tcMar>
            <w:hideMark/>
          </w:tcPr>
          <w:p w14:paraId="21F24574" w14:textId="71862D82" w:rsidR="00F97D1A" w:rsidRPr="004F4131" w:rsidRDefault="00000000" w:rsidP="008D06F8">
            <w:pPr>
              <w:rPr>
                <w:rFonts w:ascii="DejaVu Sans" w:hAnsi="DejaVu Sans"/>
                <w:color w:val="353833"/>
                <w:sz w:val="20"/>
                <w:szCs w:val="20"/>
                <w:lang w:val="en-CA" w:eastAsia="en-CA"/>
              </w:rPr>
            </w:pPr>
            <w:hyperlink r:id="rId186" w:anchor="substring-int-int-" w:history="1">
              <w:r w:rsidR="00F97D1A" w:rsidRPr="004F4131">
                <w:rPr>
                  <w:rFonts w:ascii="DejaVu Sans Mono" w:hAnsi="DejaVu Sans Mono" w:cs="Courier New"/>
                  <w:b/>
                  <w:bCs/>
                  <w:color w:val="4A6782"/>
                  <w:sz w:val="21"/>
                  <w:szCs w:val="21"/>
                  <w:lang w:val="en-CA" w:eastAsia="en-CA"/>
                </w:rPr>
                <w:t>substring</w:t>
              </w:r>
            </w:hyperlink>
            <w:r w:rsidR="00F97D1A" w:rsidRPr="004F4131">
              <w:rPr>
                <w:rFonts w:ascii="DejaVu Sans Mono" w:hAnsi="DejaVu Sans Mono" w:cs="Courier New"/>
                <w:color w:val="353833"/>
                <w:sz w:val="21"/>
                <w:szCs w:val="21"/>
                <w:lang w:val="en-CA" w:eastAsia="en-CA"/>
              </w:rPr>
              <w:t>(int beginIndex, int endIndex)</w:t>
            </w:r>
            <w:r w:rsidR="00F97D1A" w:rsidRPr="004F4131">
              <w:rPr>
                <w:rFonts w:ascii="DejaVu Sans" w:hAnsi="DejaVu Sans"/>
                <w:color w:val="353833"/>
                <w:sz w:val="20"/>
                <w:szCs w:val="20"/>
                <w:lang w:val="en-CA" w:eastAsia="en-CA"/>
              </w:rPr>
              <w:t xml:space="preserve"> </w:t>
            </w:r>
          </w:p>
          <w:p w14:paraId="665F41BE" w14:textId="77777777" w:rsidR="00F97D1A" w:rsidRPr="004F4131" w:rsidRDefault="00F97D1A" w:rsidP="008D06F8">
            <w:pPr>
              <w:rPr>
                <w:rFonts w:ascii="DejaVu Serif" w:hAnsi="DejaVu Serif"/>
                <w:color w:val="474747"/>
                <w:sz w:val="21"/>
                <w:szCs w:val="21"/>
                <w:lang w:val="en-CA" w:eastAsia="en-CA"/>
              </w:rPr>
            </w:pPr>
            <w:r w:rsidRPr="004F4131">
              <w:rPr>
                <w:rFonts w:ascii="DejaVu Serif" w:hAnsi="DejaVu Serif"/>
                <w:color w:val="474747"/>
                <w:sz w:val="21"/>
                <w:szCs w:val="21"/>
                <w:lang w:val="en-CA" w:eastAsia="en-CA"/>
              </w:rPr>
              <w:t>Returns a string that is a substring of this string.</w:t>
            </w:r>
          </w:p>
        </w:tc>
      </w:tr>
    </w:tbl>
    <w:p w14:paraId="4EF2B9A5" w14:textId="683A781E" w:rsidR="00F97D1A" w:rsidRDefault="00F97D1A" w:rsidP="00F97D1A">
      <w:pPr>
        <w:pStyle w:val="Corpsdetexte"/>
      </w:pPr>
      <w:r>
        <w:t xml:space="preserve">Ces deux méthodes de même nom désignent en réalité deux méthodes différentes. Le compilateur </w:t>
      </w:r>
      <w:r w:rsidR="00335A19">
        <w:t>peut distinguer</w:t>
      </w:r>
      <w:r>
        <w:t xml:space="preserve"> les méthodes de même nom par le fait que la nature des paramètres est différente. Dans </w:t>
      </w:r>
      <w:hyperlink r:id="rId187" w:anchor="substring-int-" w:history="1">
        <w:r w:rsidRPr="004F4131">
          <w:rPr>
            <w:rFonts w:ascii="DejaVu Sans Mono" w:hAnsi="DejaVu Sans Mono" w:cs="Courier New"/>
            <w:b/>
            <w:bCs/>
            <w:color w:val="4A6782"/>
            <w:sz w:val="21"/>
            <w:szCs w:val="21"/>
            <w:lang w:val="fr-CA" w:eastAsia="en-CA"/>
          </w:rPr>
          <w:t>substring</w:t>
        </w:r>
      </w:hyperlink>
      <w:r w:rsidRPr="004F4131">
        <w:rPr>
          <w:rFonts w:ascii="DejaVu Sans Mono" w:hAnsi="DejaVu Sans Mono" w:cs="Courier New"/>
          <w:color w:val="353833"/>
          <w:sz w:val="21"/>
          <w:szCs w:val="21"/>
          <w:lang w:val="fr-CA" w:eastAsia="en-CA"/>
        </w:rPr>
        <w:t>(int beginIndex)</w:t>
      </w:r>
      <w:r>
        <w:t xml:space="preserve">, il n’y a qu’un paramètre de type </w:t>
      </w:r>
      <w:r w:rsidRPr="00A44484">
        <w:rPr>
          <w:i/>
          <w:iCs/>
        </w:rPr>
        <w:t>int</w:t>
      </w:r>
      <w:r>
        <w:t xml:space="preserve">. Cette méthode retourne un objet </w:t>
      </w:r>
      <w:hyperlink r:id="rId188" w:tooltip="class in java.lang" w:history="1">
        <w:r w:rsidR="001675D5" w:rsidRPr="00BF5250">
          <w:rPr>
            <w:rFonts w:ascii="DejaVu Sans Mono" w:hAnsi="DejaVu Sans Mono" w:cs="Courier New"/>
            <w:b/>
            <w:bCs/>
            <w:color w:val="4A6782"/>
            <w:spacing w:val="0"/>
            <w:sz w:val="21"/>
            <w:szCs w:val="21"/>
          </w:rPr>
          <w:t>String</w:t>
        </w:r>
      </w:hyperlink>
      <w:r w:rsidR="00D36E85">
        <w:rPr>
          <w:rFonts w:ascii="DejaVu Sans Mono" w:hAnsi="DejaVu Sans Mono" w:cs="Courier New"/>
          <w:b/>
          <w:bCs/>
          <w:color w:val="4A6782"/>
          <w:spacing w:val="0"/>
          <w:sz w:val="21"/>
          <w:szCs w:val="21"/>
        </w:rPr>
        <w:t xml:space="preserve"> </w:t>
      </w:r>
      <w:r>
        <w:t xml:space="preserve">dont la chaîne est la sous-chaîne qui débute à la position </w:t>
      </w:r>
      <w:r w:rsidRPr="00EB5908">
        <w:rPr>
          <w:i/>
          <w:iCs/>
        </w:rPr>
        <w:t>beginIndex</w:t>
      </w:r>
      <w:r>
        <w:t xml:space="preserve"> et termine au dernier caractère du </w:t>
      </w:r>
      <w:hyperlink r:id="rId189" w:tooltip="class in java.lang" w:history="1">
        <w:r w:rsidR="001675D5" w:rsidRPr="00BF5250">
          <w:rPr>
            <w:rFonts w:ascii="DejaVu Sans Mono" w:hAnsi="DejaVu Sans Mono" w:cs="Courier New"/>
            <w:b/>
            <w:bCs/>
            <w:color w:val="4A6782"/>
            <w:spacing w:val="0"/>
            <w:sz w:val="21"/>
            <w:szCs w:val="21"/>
          </w:rPr>
          <w:t>String</w:t>
        </w:r>
      </w:hyperlink>
      <w:r>
        <w:t xml:space="preserve">. Dans </w:t>
      </w:r>
      <w:hyperlink r:id="rId190" w:anchor="substring-int-int-" w:history="1">
        <w:r w:rsidRPr="004F4131">
          <w:rPr>
            <w:rFonts w:ascii="DejaVu Sans Mono" w:hAnsi="DejaVu Sans Mono" w:cs="Courier New"/>
            <w:b/>
            <w:bCs/>
            <w:color w:val="4A6782"/>
            <w:sz w:val="21"/>
            <w:szCs w:val="21"/>
            <w:lang w:val="fr-CA" w:eastAsia="en-CA"/>
          </w:rPr>
          <w:t>substring</w:t>
        </w:r>
      </w:hyperlink>
      <w:r w:rsidRPr="004F4131">
        <w:rPr>
          <w:rFonts w:ascii="DejaVu Sans Mono" w:hAnsi="DejaVu Sans Mono" w:cs="Courier New"/>
          <w:color w:val="353833"/>
          <w:sz w:val="21"/>
          <w:szCs w:val="21"/>
          <w:lang w:val="fr-CA" w:eastAsia="en-CA"/>
        </w:rPr>
        <w:t>(int beginIndex, int endIndex)</w:t>
      </w:r>
      <w:r>
        <w:rPr>
          <w:rStyle w:val="CodeHTML"/>
        </w:rPr>
        <w:t xml:space="preserve">, </w:t>
      </w:r>
      <w:r w:rsidRPr="007410AE">
        <w:t xml:space="preserve">il y a deux paramètres et la méthode retourne un objet </w:t>
      </w:r>
      <w:hyperlink r:id="rId191" w:tooltip="class in java.lang" w:history="1">
        <w:r w:rsidR="001675D5" w:rsidRPr="00BF5250">
          <w:rPr>
            <w:rFonts w:ascii="DejaVu Sans Mono" w:hAnsi="DejaVu Sans Mono" w:cs="Courier New"/>
            <w:b/>
            <w:bCs/>
            <w:color w:val="4A6782"/>
            <w:spacing w:val="0"/>
            <w:sz w:val="21"/>
            <w:szCs w:val="21"/>
          </w:rPr>
          <w:t>String</w:t>
        </w:r>
      </w:hyperlink>
      <w:r w:rsidR="001675D5">
        <w:rPr>
          <w:rFonts w:ascii="DejaVu Sans Mono" w:hAnsi="DejaVu Sans Mono" w:cs="Courier New"/>
          <w:b/>
          <w:bCs/>
          <w:color w:val="4A6782"/>
          <w:spacing w:val="0"/>
          <w:sz w:val="21"/>
          <w:szCs w:val="21"/>
        </w:rPr>
        <w:t xml:space="preserve"> </w:t>
      </w:r>
      <w:r w:rsidRPr="007410AE">
        <w:t>qui débute à la position</w:t>
      </w:r>
      <w:r>
        <w:t xml:space="preserve"> </w:t>
      </w:r>
      <w:r w:rsidRPr="00EB5908">
        <w:rPr>
          <w:rStyle w:val="CodeHTML"/>
        </w:rPr>
        <w:t>beginIndex</w:t>
      </w:r>
      <w:r w:rsidRPr="007410AE">
        <w:t xml:space="preserve"> </w:t>
      </w:r>
      <w:r>
        <w:t xml:space="preserve">et se termine à la position </w:t>
      </w:r>
      <w:r w:rsidRPr="00EB5908">
        <w:rPr>
          <w:rStyle w:val="CodeHTML"/>
        </w:rPr>
        <w:t>endIndex</w:t>
      </w:r>
      <w:r>
        <w:t>. Ce sont bien deux méthodes différentes mais apparentées.</w:t>
      </w:r>
    </w:p>
    <w:p w14:paraId="50C8D2AC" w14:textId="77777777" w:rsidR="00F97D1A" w:rsidRPr="0071580B" w:rsidRDefault="00F97D1A" w:rsidP="00F97D1A">
      <w:pPr>
        <w:pStyle w:val="Corpsdetexte"/>
        <w:pBdr>
          <w:top w:val="single" w:sz="4" w:space="1" w:color="auto"/>
          <w:left w:val="single" w:sz="4" w:space="4" w:color="auto"/>
          <w:bottom w:val="single" w:sz="4" w:space="1" w:color="auto"/>
          <w:right w:val="single" w:sz="4" w:space="4" w:color="auto"/>
        </w:pBdr>
        <w:rPr>
          <w:b/>
          <w:bCs/>
        </w:rPr>
      </w:pPr>
      <w:r w:rsidRPr="0071580B">
        <w:rPr>
          <w:b/>
          <w:bCs/>
        </w:rPr>
        <w:t xml:space="preserve">Surcharge d’un nom de méthode </w:t>
      </w:r>
    </w:p>
    <w:p w14:paraId="4346E142" w14:textId="77777777" w:rsidR="00F97D1A" w:rsidRPr="007410AE" w:rsidRDefault="00F97D1A" w:rsidP="00F97D1A">
      <w:pPr>
        <w:pStyle w:val="Corpsdetexte"/>
        <w:pBdr>
          <w:top w:val="single" w:sz="4" w:space="1" w:color="auto"/>
          <w:left w:val="single" w:sz="4" w:space="4" w:color="auto"/>
          <w:bottom w:val="single" w:sz="4" w:space="1" w:color="auto"/>
          <w:right w:val="single" w:sz="4" w:space="4" w:color="auto"/>
        </w:pBdr>
      </w:pPr>
      <w:r>
        <w:t xml:space="preserve">Le fait d’employer le même nom pour désigner plusieurs méthodes différentes distinguées par la nature des paramètres est appelé la </w:t>
      </w:r>
      <w:r w:rsidRPr="00013551">
        <w:rPr>
          <w:i/>
          <w:iCs/>
        </w:rPr>
        <w:t>surcharge</w:t>
      </w:r>
      <w:r>
        <w:t xml:space="preserve"> des noms de méthodes.</w:t>
      </w:r>
    </w:p>
    <w:p w14:paraId="113C737A" w14:textId="77777777" w:rsidR="00F97D1A" w:rsidRDefault="00F97D1A" w:rsidP="00F97D1A">
      <w:pPr>
        <w:pStyle w:val="Corpsdetexte"/>
      </w:pPr>
      <w:r>
        <w:t xml:space="preserve">Ensuite, l’appel </w:t>
      </w:r>
      <w:r w:rsidRPr="001149C5">
        <w:rPr>
          <w:i/>
          <w:iCs/>
        </w:rPr>
        <w:t>string1.indexOf</w:t>
      </w:r>
      <w:r>
        <w:t>(</w:t>
      </w:r>
      <w:r w:rsidRPr="001149C5">
        <w:rPr>
          <w:i/>
          <w:iCs/>
        </w:rPr>
        <w:t>string2</w:t>
      </w:r>
      <w:r>
        <w:t xml:space="preserve">) retourne la position de la première occurrence de la chaîne de </w:t>
      </w:r>
      <w:r w:rsidRPr="00867996">
        <w:rPr>
          <w:i/>
        </w:rPr>
        <w:t>string1</w:t>
      </w:r>
      <w:r>
        <w:t xml:space="preserve"> dans </w:t>
      </w:r>
      <w:r w:rsidRPr="00867996">
        <w:rPr>
          <w:i/>
        </w:rPr>
        <w:t>string2</w:t>
      </w:r>
      <w:r>
        <w:t>.</w:t>
      </w:r>
    </w:p>
    <w:p w14:paraId="5726C245" w14:textId="77777777" w:rsidR="00F97D1A" w:rsidRPr="00F34B67" w:rsidRDefault="00F97D1A" w:rsidP="00F97D1A">
      <w:pPr>
        <w:pStyle w:val="CodeJava9pt"/>
      </w:pPr>
      <w:r w:rsidRPr="00F34B67">
        <w:t xml:space="preserve">      System.out.println("La première occurrence de string2 dans string1 est à la position :" + string1.indexOf(string2));    </w:t>
      </w:r>
    </w:p>
    <w:p w14:paraId="04F7BEB1" w14:textId="0E8A375E" w:rsidR="00F97D1A" w:rsidRDefault="00F97D1A" w:rsidP="00F97D1A">
      <w:pPr>
        <w:pStyle w:val="Corpsdetexte"/>
      </w:pPr>
      <w:r>
        <w:t xml:space="preserve">Enfin, l’appel </w:t>
      </w:r>
      <w:r w:rsidRPr="001149C5">
        <w:rPr>
          <w:i/>
          <w:iCs/>
        </w:rPr>
        <w:t>string1.concat</w:t>
      </w:r>
      <w:r w:rsidRPr="00F34B67">
        <w:t>(</w:t>
      </w:r>
      <w:r w:rsidRPr="001149C5">
        <w:rPr>
          <w:i/>
          <w:iCs/>
        </w:rPr>
        <w:t>string2</w:t>
      </w:r>
      <w:r w:rsidRPr="00F34B67">
        <w:t>)</w:t>
      </w:r>
      <w:r>
        <w:t xml:space="preserve"> retourne un objet </w:t>
      </w:r>
      <w:hyperlink r:id="rId192" w:tooltip="class in java.lang" w:history="1">
        <w:r w:rsidR="00AE5143" w:rsidRPr="00BF5250">
          <w:rPr>
            <w:rFonts w:ascii="DejaVu Sans Mono" w:hAnsi="DejaVu Sans Mono" w:cs="Courier New"/>
            <w:b/>
            <w:bCs/>
            <w:color w:val="4A6782"/>
            <w:spacing w:val="0"/>
            <w:sz w:val="21"/>
            <w:szCs w:val="21"/>
          </w:rPr>
          <w:t>String</w:t>
        </w:r>
      </w:hyperlink>
      <w:r>
        <w:t xml:space="preserve"> formé de la concaténation de la chaîne de  </w:t>
      </w:r>
      <w:r w:rsidRPr="001149C5">
        <w:rPr>
          <w:i/>
          <w:iCs/>
        </w:rPr>
        <w:t>string2</w:t>
      </w:r>
      <w:r>
        <w:t xml:space="preserve"> à la fin de celle de </w:t>
      </w:r>
      <w:r w:rsidRPr="001149C5">
        <w:rPr>
          <w:i/>
          <w:iCs/>
        </w:rPr>
        <w:t>string1</w:t>
      </w:r>
      <w:r>
        <w:t>.</w:t>
      </w:r>
    </w:p>
    <w:p w14:paraId="2F5B35D0" w14:textId="77777777" w:rsidR="00F97D1A" w:rsidRPr="00F34B67" w:rsidRDefault="00F97D1A" w:rsidP="00F97D1A">
      <w:pPr>
        <w:pStyle w:val="CodeJava9pt"/>
      </w:pPr>
      <w:r w:rsidRPr="00F34B67">
        <w:t xml:space="preserve">System.out.println("La concaténation de string2 à string1 donne :" + string1.concat(string2));    </w:t>
      </w:r>
    </w:p>
    <w:p w14:paraId="592C382A" w14:textId="77777777" w:rsidR="00F97D1A" w:rsidRDefault="00F97D1A" w:rsidP="00F97D1A">
      <w:pPr>
        <w:pStyle w:val="Corpsdetexte"/>
      </w:pPr>
    </w:p>
    <w:p w14:paraId="107387AA" w14:textId="57BC2B18" w:rsidR="00F97D1A" w:rsidRDefault="00F97D1A" w:rsidP="00F97D1A">
      <w:pPr>
        <w:pStyle w:val="Corpsdetexte"/>
      </w:pPr>
      <w:r w:rsidRPr="001149C5">
        <w:rPr>
          <w:b/>
          <w:bCs/>
        </w:rPr>
        <w:t>Exercice</w:t>
      </w:r>
      <w:r>
        <w:t xml:space="preserve">. Lire un </w:t>
      </w:r>
      <w:hyperlink r:id="rId193" w:tooltip="class in java.lang" w:history="1">
        <w:r w:rsidR="00AE5143" w:rsidRPr="00BF5250">
          <w:rPr>
            <w:rFonts w:ascii="DejaVu Sans Mono" w:hAnsi="DejaVu Sans Mono" w:cs="Courier New"/>
            <w:b/>
            <w:bCs/>
            <w:color w:val="4A6782"/>
            <w:spacing w:val="0"/>
            <w:sz w:val="21"/>
            <w:szCs w:val="21"/>
          </w:rPr>
          <w:t>String</w:t>
        </w:r>
      </w:hyperlink>
      <w:r>
        <w:t xml:space="preserve">, en afficher la taille, et compter le nombre d’occurrences de la lettre «a» dans le </w:t>
      </w:r>
      <w:hyperlink r:id="rId194" w:tooltip="class in java.lang" w:history="1">
        <w:r w:rsidR="00AE5143" w:rsidRPr="00BF5250">
          <w:rPr>
            <w:rFonts w:ascii="DejaVu Sans Mono" w:hAnsi="DejaVu Sans Mono" w:cs="Courier New"/>
            <w:b/>
            <w:bCs/>
            <w:color w:val="4A6782"/>
            <w:spacing w:val="0"/>
            <w:sz w:val="21"/>
            <w:szCs w:val="21"/>
          </w:rPr>
          <w:t>String</w:t>
        </w:r>
      </w:hyperlink>
      <w:r>
        <w:t>.</w:t>
      </w:r>
    </w:p>
    <w:p w14:paraId="3B284785" w14:textId="13BCD7EF" w:rsidR="00F97D1A" w:rsidRPr="00870464" w:rsidRDefault="00D36E85" w:rsidP="00F97D1A">
      <w:pPr>
        <w:pStyle w:val="Corpsdetexte"/>
        <w:numPr>
          <w:ilvl w:val="0"/>
          <w:numId w:val="11"/>
        </w:numPr>
        <w:rPr>
          <w:b/>
          <w:bCs/>
          <w:lang w:val="fr-CA"/>
        </w:rPr>
      </w:pPr>
      <w:r w:rsidRPr="00870464">
        <w:rPr>
          <w:b/>
          <w:bCs/>
          <w:lang w:val="fr-CA"/>
        </w:rPr>
        <w:t>Littéral</w:t>
      </w:r>
      <w:r w:rsidR="00F97D1A" w:rsidRPr="00870464">
        <w:rPr>
          <w:b/>
          <w:bCs/>
          <w:lang w:val="fr-CA"/>
        </w:rPr>
        <w:t xml:space="preserve"> </w:t>
      </w:r>
      <w:r w:rsidR="00F97D1A" w:rsidRPr="00870464">
        <w:rPr>
          <w:b/>
          <w:bCs/>
          <w:i/>
          <w:iCs/>
          <w:lang w:val="fr-CA"/>
        </w:rPr>
        <w:t>String</w:t>
      </w:r>
    </w:p>
    <w:p w14:paraId="134C8D17" w14:textId="2E8CC26C" w:rsidR="00F97D1A" w:rsidRDefault="00F97D1A" w:rsidP="00F97D1A">
      <w:pPr>
        <w:pStyle w:val="Corpsdetexte"/>
        <w:rPr>
          <w:lang w:val="fr-CA"/>
        </w:rPr>
      </w:pPr>
      <w:r>
        <w:rPr>
          <w:lang w:val="fr-CA"/>
        </w:rPr>
        <w:lastRenderedPageBreak/>
        <w:t xml:space="preserve">À cause de l’importance de la manipulation de chaînes de caractères, Java prévoit un raccourci pour la création d’objets de la classe </w:t>
      </w:r>
      <w:hyperlink r:id="rId195" w:tooltip="class in java.lang" w:history="1">
        <w:r w:rsidRPr="00BF5250">
          <w:rPr>
            <w:rFonts w:ascii="DejaVu Sans Mono" w:hAnsi="DejaVu Sans Mono" w:cs="Courier New"/>
            <w:b/>
            <w:bCs/>
            <w:color w:val="4A6782"/>
            <w:spacing w:val="0"/>
            <w:sz w:val="21"/>
            <w:szCs w:val="21"/>
          </w:rPr>
          <w:t>String</w:t>
        </w:r>
      </w:hyperlink>
      <w:r>
        <w:rPr>
          <w:lang w:val="fr-CA"/>
        </w:rPr>
        <w:t xml:space="preserve">. Plutôt que d’utiliser un constructeur pour créer un objet de la classe </w:t>
      </w:r>
      <w:hyperlink r:id="rId196" w:tooltip="class in java.lang" w:history="1">
        <w:r w:rsidRPr="00E678B9">
          <w:rPr>
            <w:rFonts w:ascii="DejaVu Sans Mono" w:hAnsi="DejaVu Sans Mono" w:cs="Courier New"/>
            <w:b/>
            <w:bCs/>
            <w:color w:val="4A6782"/>
            <w:spacing w:val="0"/>
            <w:sz w:val="21"/>
            <w:szCs w:val="21"/>
          </w:rPr>
          <w:t>String</w:t>
        </w:r>
      </w:hyperlink>
      <w:r>
        <w:rPr>
          <w:lang w:val="fr-CA"/>
        </w:rPr>
        <w:t xml:space="preserve">, Java permet d’utiliser un </w:t>
      </w:r>
      <w:r w:rsidR="00D36E85" w:rsidRPr="001A1A48">
        <w:rPr>
          <w:i/>
          <w:iCs/>
          <w:lang w:val="fr-CA"/>
        </w:rPr>
        <w:t>littéral</w:t>
      </w:r>
      <w:r>
        <w:rPr>
          <w:lang w:val="fr-CA"/>
        </w:rPr>
        <w:t xml:space="preserve"> </w:t>
      </w:r>
      <w:hyperlink r:id="rId197" w:tooltip="class in java.lang" w:history="1">
        <w:r w:rsidRPr="00E678B9">
          <w:rPr>
            <w:rFonts w:ascii="DejaVu Sans Mono" w:hAnsi="DejaVu Sans Mono" w:cs="Courier New"/>
            <w:b/>
            <w:bCs/>
            <w:color w:val="4A6782"/>
            <w:spacing w:val="0"/>
            <w:sz w:val="21"/>
            <w:szCs w:val="21"/>
          </w:rPr>
          <w:t>String</w:t>
        </w:r>
      </w:hyperlink>
      <w:r>
        <w:rPr>
          <w:lang w:val="fr-CA"/>
        </w:rPr>
        <w:t xml:space="preserve">. Un </w:t>
      </w:r>
      <w:r w:rsidR="00D36E85">
        <w:rPr>
          <w:lang w:val="fr-CA"/>
        </w:rPr>
        <w:t>littéral</w:t>
      </w:r>
      <w:r>
        <w:rPr>
          <w:lang w:val="fr-CA"/>
        </w:rPr>
        <w:t xml:space="preserve"> </w:t>
      </w:r>
      <w:hyperlink r:id="rId198" w:tooltip="class in java.lang" w:history="1">
        <w:r w:rsidRPr="00E678B9">
          <w:rPr>
            <w:rFonts w:ascii="DejaVu Sans Mono" w:hAnsi="DejaVu Sans Mono" w:cs="Courier New"/>
            <w:b/>
            <w:bCs/>
            <w:color w:val="4A6782"/>
            <w:spacing w:val="0"/>
            <w:sz w:val="21"/>
            <w:szCs w:val="21"/>
          </w:rPr>
          <w:t>String</w:t>
        </w:r>
      </w:hyperlink>
      <w:r>
        <w:rPr>
          <w:rFonts w:ascii="DejaVu Sans Mono" w:hAnsi="DejaVu Sans Mono" w:cs="Courier New"/>
          <w:color w:val="353833"/>
          <w:spacing w:val="0"/>
          <w:sz w:val="21"/>
          <w:szCs w:val="21"/>
        </w:rPr>
        <w:t xml:space="preserve"> </w:t>
      </w:r>
      <w:r>
        <w:rPr>
          <w:lang w:val="fr-CA"/>
        </w:rPr>
        <w:t xml:space="preserve">est une séquence de caractères entre </w:t>
      </w:r>
      <w:r w:rsidR="00D36E85">
        <w:rPr>
          <w:lang w:val="fr-CA"/>
        </w:rPr>
        <w:t>guillemets</w:t>
      </w:r>
      <w:r>
        <w:rPr>
          <w:lang w:val="fr-CA"/>
        </w:rPr>
        <w:t>.</w:t>
      </w:r>
    </w:p>
    <w:p w14:paraId="7ACD61AD" w14:textId="7709E018" w:rsidR="00F97D1A" w:rsidRDefault="00F97D1A" w:rsidP="00F97D1A">
      <w:pPr>
        <w:pStyle w:val="Corpsdetexte"/>
        <w:rPr>
          <w:lang w:val="fr-CA"/>
        </w:rPr>
      </w:pPr>
      <w:r>
        <w:rPr>
          <w:lang w:val="fr-CA"/>
        </w:rPr>
        <w:t xml:space="preserve">Le </w:t>
      </w:r>
      <w:r w:rsidR="00D36E85">
        <w:rPr>
          <w:lang w:val="fr-CA"/>
        </w:rPr>
        <w:t>littéral</w:t>
      </w:r>
      <w:r>
        <w:rPr>
          <w:lang w:val="fr-CA"/>
        </w:rPr>
        <w:t xml:space="preserve"> est en fait un raccourci pour désigner un objet de la classe </w:t>
      </w:r>
      <w:hyperlink r:id="rId199" w:tooltip="class in java.lang" w:history="1">
        <w:r w:rsidRPr="00E678B9">
          <w:rPr>
            <w:rFonts w:ascii="DejaVu Sans Mono" w:hAnsi="DejaVu Sans Mono" w:cs="Courier New"/>
            <w:b/>
            <w:bCs/>
            <w:color w:val="4A6782"/>
            <w:spacing w:val="0"/>
            <w:sz w:val="21"/>
            <w:szCs w:val="21"/>
          </w:rPr>
          <w:t>String</w:t>
        </w:r>
      </w:hyperlink>
      <w:r>
        <w:rPr>
          <w:lang w:val="fr-CA"/>
        </w:rPr>
        <w:t>.  Par exemple, il est permis d’écrire le code suivant :</w:t>
      </w:r>
    </w:p>
    <w:p w14:paraId="2875FAF6" w14:textId="21E981FD" w:rsidR="00F97D1A" w:rsidRDefault="00F97D1A" w:rsidP="00EF7B00">
      <w:pPr>
        <w:pStyle w:val="CodeJava9pt"/>
        <w:rPr>
          <w:lang w:val="fr-CA"/>
        </w:rPr>
      </w:pPr>
      <w:r w:rsidRPr="002E0172">
        <w:t xml:space="preserve">      </w:t>
      </w:r>
      <w:r w:rsidRPr="00CE11D2">
        <w:rPr>
          <w:lang w:val="fr-CA"/>
        </w:rPr>
        <w:t>String string1 = "abc";</w:t>
      </w:r>
    </w:p>
    <w:p w14:paraId="51296577" w14:textId="6E02387B" w:rsidR="00F97D1A" w:rsidRDefault="00F97D1A" w:rsidP="00F97D1A">
      <w:pPr>
        <w:pStyle w:val="Corpsdetexte"/>
        <w:rPr>
          <w:lang w:val="fr-CA"/>
        </w:rPr>
      </w:pPr>
      <w:r>
        <w:rPr>
          <w:lang w:val="fr-CA"/>
        </w:rPr>
        <w:t xml:space="preserve">Cette utilisation de </w:t>
      </w:r>
      <w:r w:rsidR="00D36E85">
        <w:rPr>
          <w:lang w:val="fr-CA"/>
        </w:rPr>
        <w:t>littéraux</w:t>
      </w:r>
      <w:r>
        <w:rPr>
          <w:lang w:val="fr-CA"/>
        </w:rPr>
        <w:t xml:space="preserve"> donne l’illusion que </w:t>
      </w:r>
      <w:hyperlink r:id="rId200"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est un type primitif. Mais cette vue n’est qu’une partie du portrait car un </w:t>
      </w:r>
      <w:r w:rsidR="00D36E85">
        <w:rPr>
          <w:lang w:val="fr-CA"/>
        </w:rPr>
        <w:t>littéral</w:t>
      </w:r>
      <w:r>
        <w:rPr>
          <w:lang w:val="fr-CA"/>
        </w:rPr>
        <w:t xml:space="preserve"> </w:t>
      </w:r>
      <w:hyperlink r:id="rId201"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désigne un objet. Cet énoncé assigne un objet de la classe </w:t>
      </w:r>
      <w:hyperlink r:id="rId202"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qui contient la suite de caractères "abc" à la variable </w:t>
      </w:r>
      <w:r w:rsidRPr="002E0172">
        <w:rPr>
          <w:i/>
          <w:iCs/>
          <w:lang w:val="fr-CA"/>
        </w:rPr>
        <w:t>string1</w:t>
      </w:r>
      <w:r>
        <w:rPr>
          <w:lang w:val="fr-CA"/>
        </w:rPr>
        <w:t>. Ceci produit presque le même effet que :</w:t>
      </w:r>
    </w:p>
    <w:p w14:paraId="28151AA4" w14:textId="59D3802F" w:rsidR="00F97D1A" w:rsidRPr="007C05BF" w:rsidRDefault="00F97D1A" w:rsidP="00EF7B00">
      <w:pPr>
        <w:pStyle w:val="CodeJava9pt"/>
        <w:rPr>
          <w:lang w:val="fr-CA"/>
        </w:rPr>
      </w:pPr>
      <w:r w:rsidRPr="00E678B9">
        <w:rPr>
          <w:lang w:val="fr-CA"/>
        </w:rPr>
        <w:t xml:space="preserve">      </w:t>
      </w:r>
      <w:r w:rsidRPr="007C05BF">
        <w:rPr>
          <w:lang w:val="fr-CA"/>
        </w:rPr>
        <w:t>String string1 = new String("abc");</w:t>
      </w:r>
    </w:p>
    <w:p w14:paraId="4CABE0EA" w14:textId="77777777" w:rsidR="00F97D1A" w:rsidRPr="007B4962" w:rsidRDefault="00F97D1A" w:rsidP="00F97D1A">
      <w:pPr>
        <w:pStyle w:val="Corpsdetexte"/>
      </w:pPr>
      <w:r w:rsidRPr="007B4962">
        <w:t xml:space="preserve">L’effet de ces deux énoncés n’est </w:t>
      </w:r>
      <w:r>
        <w:t xml:space="preserve">cependant </w:t>
      </w:r>
      <w:r w:rsidRPr="007B4962">
        <w:t xml:space="preserve">pas exactement </w:t>
      </w:r>
      <w:r>
        <w:t>le même mais dans la majorité des cas, la différence n’est pas importante. L’exemple suivant illustre la différence.</w:t>
      </w:r>
    </w:p>
    <w:p w14:paraId="78E05AF4" w14:textId="6615DCE9" w:rsidR="00F97D1A" w:rsidRDefault="00F97D1A" w:rsidP="00F97D1A">
      <w:pPr>
        <w:pStyle w:val="Corpsdetexte"/>
        <w:rPr>
          <w:lang w:val="fr-CA"/>
        </w:rPr>
      </w:pPr>
      <w:r w:rsidRPr="000C1E76">
        <w:rPr>
          <w:b/>
          <w:bCs/>
          <w:lang w:val="fr-CA"/>
        </w:rPr>
        <w:t>Exemple</w:t>
      </w:r>
      <w:r>
        <w:rPr>
          <w:lang w:val="fr-CA"/>
        </w:rPr>
        <w:t xml:space="preserve">. </w:t>
      </w:r>
      <w:hyperlink r:id="rId203"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00D35A89" w:rsidRPr="009E31B7">
        <w:rPr>
          <w:rFonts w:ascii="Segoe UI" w:hAnsi="Segoe UI" w:cs="Segoe UI"/>
          <w:b/>
          <w:bCs/>
          <w:color w:val="586069"/>
          <w:lang w:val="fr-CA"/>
        </w:rPr>
        <w:t>chapitre_</w:t>
      </w:r>
      <w:r w:rsidR="009E31B7">
        <w:rPr>
          <w:rFonts w:ascii="Segoe UI" w:hAnsi="Segoe UI" w:cs="Segoe UI"/>
          <w:b/>
          <w:bCs/>
          <w:color w:val="586069"/>
          <w:lang w:val="fr-CA"/>
        </w:rPr>
        <w:t>4</w:t>
      </w:r>
      <w:r w:rsidR="00D35A89">
        <w:rPr>
          <w:rFonts w:ascii="Segoe UI" w:hAnsi="Segoe UI" w:cs="Segoe UI"/>
          <w:color w:val="586069"/>
          <w:lang w:val="fr-CA"/>
        </w:rPr>
        <w:t>/</w:t>
      </w:r>
      <w:r w:rsidRPr="007C05BF">
        <w:rPr>
          <w:rFonts w:ascii="Segoe UI" w:hAnsi="Segoe UI" w:cs="Segoe UI"/>
          <w:b/>
          <w:bCs/>
          <w:color w:val="586069"/>
          <w:lang w:val="fr-CA"/>
        </w:rPr>
        <w:t>ExemplesString.java</w:t>
      </w:r>
    </w:p>
    <w:p w14:paraId="520E3CB3" w14:textId="0C8BED1B" w:rsidR="00F97D1A" w:rsidRDefault="00F97D1A" w:rsidP="00F97D1A">
      <w:pPr>
        <w:pStyle w:val="Corpsdetexte"/>
        <w:rPr>
          <w:lang w:val="fr-CA"/>
        </w:rPr>
      </w:pPr>
      <w:r>
        <w:rPr>
          <w:lang w:val="fr-CA"/>
        </w:rPr>
        <w:t xml:space="preserve">L’exemple de programme suivant illustre quelques subtilités concernant l’usage de </w:t>
      </w:r>
      <w:r w:rsidR="00D36E85">
        <w:rPr>
          <w:lang w:val="fr-CA"/>
        </w:rPr>
        <w:t>littéraux</w:t>
      </w:r>
      <w:r>
        <w:rPr>
          <w:lang w:val="fr-CA"/>
        </w:rPr>
        <w:t xml:space="preserve"> </w:t>
      </w:r>
      <w:hyperlink r:id="rId204" w:tooltip="class in java.lang" w:history="1">
        <w:r w:rsidRPr="00E678B9">
          <w:rPr>
            <w:rFonts w:ascii="DejaVu Sans Mono" w:hAnsi="DejaVu Sans Mono" w:cs="Courier New"/>
            <w:b/>
            <w:bCs/>
            <w:color w:val="4A6782"/>
            <w:spacing w:val="0"/>
            <w:sz w:val="21"/>
            <w:szCs w:val="21"/>
          </w:rPr>
          <w:t>String</w:t>
        </w:r>
      </w:hyperlink>
      <w:r>
        <w:rPr>
          <w:lang w:val="fr-CA"/>
        </w:rPr>
        <w:t xml:space="preserve">. Le principe important à saisir est le suivant : l’utilisation d’un </w:t>
      </w:r>
      <w:r w:rsidR="00D36E85">
        <w:rPr>
          <w:lang w:val="fr-CA"/>
        </w:rPr>
        <w:t>littéral</w:t>
      </w:r>
      <w:r>
        <w:rPr>
          <w:lang w:val="fr-CA"/>
        </w:rPr>
        <w:t xml:space="preserve"> qui est connu à la compilation du programme est toujours remplacé par une référence à un objet de la classe </w:t>
      </w:r>
      <w:hyperlink r:id="rId205"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qui contient la chaîne de caractère du </w:t>
      </w:r>
      <w:r w:rsidR="00D36E85">
        <w:rPr>
          <w:lang w:val="fr-CA"/>
        </w:rPr>
        <w:t>littéral</w:t>
      </w:r>
      <w:r>
        <w:rPr>
          <w:lang w:val="fr-CA"/>
        </w:rPr>
        <w:t xml:space="preserve">. S’il y a plusieurs occurrences du même </w:t>
      </w:r>
      <w:r w:rsidR="00D36E85">
        <w:rPr>
          <w:lang w:val="fr-CA"/>
        </w:rPr>
        <w:t>littéral</w:t>
      </w:r>
      <w:r>
        <w:rPr>
          <w:lang w:val="fr-CA"/>
        </w:rPr>
        <w:t xml:space="preserve">, disons </w:t>
      </w:r>
      <w:r w:rsidRPr="009441B0">
        <w:t>"abc"</w:t>
      </w:r>
      <w:r>
        <w:rPr>
          <w:lang w:val="fr-CA"/>
        </w:rPr>
        <w:t xml:space="preserve">, c’est toujours le même objet qui est utilisé. Ceci permet une certaine économie de mémoire car il n’est pas nécessaire de créer un objet différent à chaque utilisation du même </w:t>
      </w:r>
      <w:r w:rsidR="00D36E85">
        <w:rPr>
          <w:lang w:val="fr-CA"/>
        </w:rPr>
        <w:t>littéral</w:t>
      </w:r>
      <w:r>
        <w:rPr>
          <w:lang w:val="fr-CA"/>
        </w:rPr>
        <w:t xml:space="preserve">. Cependant, si un objet est créé à l’exécution (par </w:t>
      </w:r>
      <w:r w:rsidRPr="00905206">
        <w:rPr>
          <w:i/>
          <w:lang w:val="fr-CA"/>
        </w:rPr>
        <w:t>new</w:t>
      </w:r>
      <w:r>
        <w:rPr>
          <w:lang w:val="fr-CA"/>
        </w:rPr>
        <w:t xml:space="preserve"> par exemple), ce ne sera pas le même objet !</w:t>
      </w:r>
    </w:p>
    <w:p w14:paraId="420FF7DC" w14:textId="77777777" w:rsidR="00D35A89" w:rsidRPr="002E0279" w:rsidRDefault="00D35A89" w:rsidP="00D35A89">
      <w:pPr>
        <w:pStyle w:val="Code"/>
        <w:rPr>
          <w:lang w:val="en-CA" w:eastAsia="en-US"/>
        </w:rPr>
      </w:pPr>
      <w:r w:rsidRPr="002E0279">
        <w:rPr>
          <w:b/>
          <w:bCs/>
          <w:color w:val="800000"/>
          <w:lang w:val="en-CA" w:eastAsia="en-US"/>
        </w:rPr>
        <w:lastRenderedPageBreak/>
        <w:t>public</w:t>
      </w:r>
      <w:r w:rsidRPr="002E0279">
        <w:rPr>
          <w:lang w:val="en-CA" w:eastAsia="en-US"/>
        </w:rPr>
        <w:t xml:space="preserve"> </w:t>
      </w:r>
      <w:r w:rsidRPr="002E0279">
        <w:rPr>
          <w:b/>
          <w:bCs/>
          <w:color w:val="800000"/>
          <w:lang w:val="en-CA" w:eastAsia="en-US"/>
        </w:rPr>
        <w:t>class</w:t>
      </w:r>
      <w:r w:rsidRPr="002E0279">
        <w:rPr>
          <w:lang w:val="en-CA" w:eastAsia="en-US"/>
        </w:rPr>
        <w:t xml:space="preserve"> ExemplesString</w:t>
      </w:r>
      <w:r w:rsidRPr="002E0279">
        <w:rPr>
          <w:color w:val="800080"/>
          <w:lang w:val="en-CA" w:eastAsia="en-US"/>
        </w:rPr>
        <w:t>{</w:t>
      </w:r>
    </w:p>
    <w:p w14:paraId="79A496B9" w14:textId="77777777" w:rsidR="00D35A89" w:rsidRPr="002E0279" w:rsidRDefault="00D35A89" w:rsidP="00D35A89">
      <w:pPr>
        <w:pStyle w:val="Code"/>
        <w:rPr>
          <w:lang w:val="en-CA" w:eastAsia="en-US"/>
        </w:rPr>
      </w:pPr>
    </w:p>
    <w:p w14:paraId="3A373550"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73050C82" w14:textId="77777777" w:rsidR="00D35A89" w:rsidRPr="002E0279" w:rsidRDefault="00D35A89" w:rsidP="00D35A89">
      <w:pPr>
        <w:pStyle w:val="Code"/>
        <w:rPr>
          <w:lang w:val="en-CA" w:eastAsia="en-US"/>
        </w:rPr>
      </w:pPr>
    </w:p>
    <w:p w14:paraId="23BDDE40"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string1 </w:t>
      </w:r>
      <w:r w:rsidRPr="002E0279">
        <w:rPr>
          <w:color w:val="808030"/>
          <w:lang w:val="en-CA" w:eastAsia="en-US"/>
        </w:rPr>
        <w:t>=</w:t>
      </w:r>
      <w:r w:rsidRPr="002E0279">
        <w:rPr>
          <w:lang w:val="en-CA" w:eastAsia="en-US"/>
        </w:rPr>
        <w:t xml:space="preserve"> </w:t>
      </w:r>
      <w:r w:rsidRPr="002E0279">
        <w:rPr>
          <w:color w:val="0000E6"/>
          <w:lang w:val="en-CA" w:eastAsia="en-US"/>
        </w:rPr>
        <w:t>"abc"</w:t>
      </w:r>
      <w:r w:rsidRPr="002E0279">
        <w:rPr>
          <w:color w:val="800080"/>
          <w:lang w:val="en-CA" w:eastAsia="en-US"/>
        </w:rPr>
        <w:t>;</w:t>
      </w:r>
    </w:p>
    <w:p w14:paraId="4603FD04"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string2 </w:t>
      </w:r>
      <w:r w:rsidRPr="002E0279">
        <w:rPr>
          <w:color w:val="808030"/>
          <w:lang w:val="en-CA" w:eastAsia="en-US"/>
        </w:rPr>
        <w:t>=</w:t>
      </w:r>
      <w:r w:rsidRPr="002E0279">
        <w:rPr>
          <w:lang w:val="en-CA" w:eastAsia="en-US"/>
        </w:rPr>
        <w:t xml:space="preserve"> </w:t>
      </w:r>
      <w:r w:rsidRPr="002E0279">
        <w:rPr>
          <w:color w:val="0000E6"/>
          <w:lang w:val="en-CA" w:eastAsia="en-US"/>
        </w:rPr>
        <w:t>"def"</w:t>
      </w:r>
      <w:r w:rsidRPr="002E0279">
        <w:rPr>
          <w:color w:val="800080"/>
          <w:lang w:val="en-CA" w:eastAsia="en-US"/>
        </w:rPr>
        <w:t>;</w:t>
      </w:r>
    </w:p>
    <w:p w14:paraId="220E4C09"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string3 </w:t>
      </w:r>
      <w:r w:rsidRPr="002E0279">
        <w:rPr>
          <w:color w:val="808030"/>
          <w:lang w:val="en-CA" w:eastAsia="en-US"/>
        </w:rPr>
        <w:t>=</w:t>
      </w:r>
      <w:r w:rsidRPr="002E0279">
        <w:rPr>
          <w:lang w:val="en-CA" w:eastAsia="en-US"/>
        </w:rPr>
        <w:t xml:space="preserve"> </w:t>
      </w:r>
      <w:r w:rsidRPr="002E0279">
        <w:rPr>
          <w:color w:val="0000E6"/>
          <w:lang w:val="en-CA" w:eastAsia="en-US"/>
        </w:rPr>
        <w:t>"abcdef"</w:t>
      </w:r>
      <w:r w:rsidRPr="002E0279">
        <w:rPr>
          <w:color w:val="800080"/>
          <w:lang w:val="en-CA" w:eastAsia="en-US"/>
        </w:rPr>
        <w:t>;</w:t>
      </w:r>
    </w:p>
    <w:p w14:paraId="1987B6FC"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string4 </w:t>
      </w:r>
      <w:r w:rsidRPr="002E0279">
        <w:rPr>
          <w:color w:val="808030"/>
          <w:lang w:val="en-CA" w:eastAsia="en-US"/>
        </w:rPr>
        <w:t>=</w:t>
      </w:r>
      <w:r w:rsidRPr="002E0279">
        <w:rPr>
          <w:lang w:val="en-CA" w:eastAsia="en-US"/>
        </w:rPr>
        <w:t xml:space="preserve"> </w:t>
      </w:r>
      <w:r w:rsidRPr="002E0279">
        <w:rPr>
          <w:b/>
          <w:bCs/>
          <w:color w:val="800000"/>
          <w:lang w:val="en-CA" w:eastAsia="en-US"/>
        </w:rPr>
        <w:t>new</w:t>
      </w:r>
      <w:r w:rsidRPr="002E0279">
        <w:rPr>
          <w:lang w:val="en-CA" w:eastAsia="en-US"/>
        </w:rPr>
        <w:t xml:space="preserve"> </w:t>
      </w:r>
      <w:r w:rsidRPr="002E0279">
        <w:rPr>
          <w:b/>
          <w:bCs/>
          <w:color w:val="BB7977"/>
          <w:lang w:val="en-CA" w:eastAsia="en-US"/>
        </w:rPr>
        <w:t>String</w:t>
      </w:r>
      <w:r w:rsidRPr="002E0279">
        <w:rPr>
          <w:color w:val="808030"/>
          <w:lang w:val="en-CA" w:eastAsia="en-US"/>
        </w:rPr>
        <w:t>(</w:t>
      </w:r>
      <w:r w:rsidRPr="002E0279">
        <w:rPr>
          <w:color w:val="0000E6"/>
          <w:lang w:val="en-CA" w:eastAsia="en-US"/>
        </w:rPr>
        <w:t>"abcdef"</w:t>
      </w:r>
      <w:r w:rsidRPr="002E0279">
        <w:rPr>
          <w:color w:val="808030"/>
          <w:lang w:val="en-CA" w:eastAsia="en-US"/>
        </w:rPr>
        <w:t>)</w:t>
      </w:r>
      <w:r w:rsidRPr="002E0279">
        <w:rPr>
          <w:color w:val="800080"/>
          <w:lang w:val="en-CA" w:eastAsia="en-US"/>
        </w:rPr>
        <w:t>;</w:t>
      </w:r>
    </w:p>
    <w:p w14:paraId="0683A07E" w14:textId="77777777" w:rsidR="00D35A89" w:rsidRPr="002E0279" w:rsidRDefault="00D35A89" w:rsidP="00D35A89">
      <w:pPr>
        <w:pStyle w:val="Code"/>
        <w:rPr>
          <w:lang w:val="en-CA" w:eastAsia="en-US"/>
        </w:rPr>
      </w:pPr>
    </w:p>
    <w:p w14:paraId="02B0A512" w14:textId="77777777" w:rsidR="00D35A89" w:rsidRPr="008B351D" w:rsidRDefault="00D35A89" w:rsidP="00D35A89">
      <w:pPr>
        <w:pStyle w:val="Code"/>
        <w:rPr>
          <w:lang w:eastAsia="en-US"/>
        </w:rPr>
      </w:pPr>
      <w:r w:rsidRPr="002E0279">
        <w:rPr>
          <w:lang w:val="en-CA" w:eastAsia="en-US"/>
        </w:rPr>
        <w:t xml:space="preserve">      </w:t>
      </w:r>
      <w:r w:rsidRPr="008B351D">
        <w:rPr>
          <w:color w:val="696969"/>
          <w:lang w:eastAsia="en-US"/>
        </w:rPr>
        <w:t>// Tous les littéraux identiques (à la compilation) sont traduits</w:t>
      </w:r>
    </w:p>
    <w:p w14:paraId="4DB945DB" w14:textId="77777777" w:rsidR="00D35A89" w:rsidRPr="00D35A89" w:rsidRDefault="00D35A89" w:rsidP="00D35A89">
      <w:pPr>
        <w:pStyle w:val="Code"/>
        <w:rPr>
          <w:lang w:eastAsia="en-US"/>
        </w:rPr>
      </w:pPr>
      <w:r w:rsidRPr="008B351D">
        <w:rPr>
          <w:lang w:eastAsia="en-US"/>
        </w:rPr>
        <w:t xml:space="preserve">      </w:t>
      </w:r>
      <w:r w:rsidRPr="00D35A89">
        <w:rPr>
          <w:color w:val="696969"/>
          <w:lang w:eastAsia="en-US"/>
        </w:rPr>
        <w:t>// par une référence au même objet</w:t>
      </w:r>
    </w:p>
    <w:p w14:paraId="57B9C3BE" w14:textId="77777777" w:rsidR="00D35A89" w:rsidRPr="008B351D" w:rsidRDefault="00D35A89" w:rsidP="00D35A89">
      <w:pPr>
        <w:pStyle w:val="Code"/>
        <w:rPr>
          <w:lang w:val="en-US" w:eastAsia="en-US"/>
        </w:rPr>
      </w:pPr>
      <w:r w:rsidRPr="00D35A89">
        <w:rPr>
          <w:lang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string3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 true</w:t>
      </w:r>
    </w:p>
    <w:p w14:paraId="0C97310F" w14:textId="77777777" w:rsidR="00D35A89" w:rsidRPr="008B351D" w:rsidRDefault="00D35A89" w:rsidP="00D35A89">
      <w:pPr>
        <w:pStyle w:val="Code"/>
        <w:rPr>
          <w:lang w:val="en-US" w:eastAsia="en-US"/>
        </w:rPr>
      </w:pPr>
      <w:r w:rsidRPr="008B351D">
        <w:rPr>
          <w:lang w:val="en-US"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color w:val="0000E6"/>
          <w:lang w:val="en-US" w:eastAsia="en-US"/>
        </w:rPr>
        <w:t>"abc"</w:t>
      </w:r>
      <w:r w:rsidRPr="008B351D">
        <w:rPr>
          <w:color w:val="808030"/>
          <w:lang w:val="en-US" w:eastAsia="en-US"/>
        </w:rPr>
        <w:t>+</w:t>
      </w:r>
      <w:r w:rsidRPr="008B351D">
        <w:rPr>
          <w:color w:val="0000E6"/>
          <w:lang w:val="en-US" w:eastAsia="en-US"/>
        </w:rPr>
        <w:t>"def"</w:t>
      </w:r>
      <w:r w:rsidRPr="008B351D">
        <w:rPr>
          <w:lang w:val="en-US" w:eastAsia="en-US"/>
        </w:rPr>
        <w:t xml:space="preserve">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1F41C88B" w14:textId="77777777" w:rsidR="00D35A89" w:rsidRPr="008B351D" w:rsidRDefault="00D35A89" w:rsidP="00D35A89">
      <w:pPr>
        <w:pStyle w:val="Code"/>
        <w:rPr>
          <w:lang w:val="en-US" w:eastAsia="en-US"/>
        </w:rPr>
      </w:pPr>
      <w:r w:rsidRPr="008B351D">
        <w:rPr>
          <w:lang w:val="en-US" w:eastAsia="en-US"/>
        </w:rPr>
        <w:t xml:space="preserve">      </w:t>
      </w:r>
    </w:p>
    <w:p w14:paraId="39B749E6" w14:textId="77777777" w:rsidR="00D35A89" w:rsidRPr="00D35A89" w:rsidRDefault="00D35A89" w:rsidP="00D35A89">
      <w:pPr>
        <w:pStyle w:val="Code"/>
        <w:rPr>
          <w:lang w:eastAsia="en-US"/>
        </w:rPr>
      </w:pPr>
      <w:r w:rsidRPr="008B351D">
        <w:rPr>
          <w:lang w:val="en-US" w:eastAsia="en-US"/>
        </w:rPr>
        <w:t xml:space="preserve">      </w:t>
      </w:r>
      <w:r w:rsidRPr="00D35A89">
        <w:rPr>
          <w:color w:val="696969"/>
          <w:lang w:eastAsia="en-US"/>
        </w:rPr>
        <w:t>// Cependant, si le littéral est calculé à l'exécution, ce n'est pas le cas</w:t>
      </w:r>
    </w:p>
    <w:p w14:paraId="479AC862" w14:textId="77777777" w:rsidR="00D35A89" w:rsidRPr="008B351D" w:rsidRDefault="00D35A89" w:rsidP="00D35A89">
      <w:pPr>
        <w:pStyle w:val="Code"/>
        <w:rPr>
          <w:lang w:val="en-US" w:eastAsia="en-US"/>
        </w:rPr>
      </w:pPr>
      <w:r w:rsidRPr="00D35A89">
        <w:rPr>
          <w:lang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string1 </w:t>
      </w:r>
      <w:r w:rsidRPr="008B351D">
        <w:rPr>
          <w:color w:val="808030"/>
          <w:lang w:val="en-US" w:eastAsia="en-US"/>
        </w:rPr>
        <w:t>+</w:t>
      </w:r>
      <w:r w:rsidRPr="008B351D">
        <w:rPr>
          <w:lang w:val="en-US" w:eastAsia="en-US"/>
        </w:rPr>
        <w:t xml:space="preserve"> string2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//false</w:t>
      </w:r>
    </w:p>
    <w:p w14:paraId="18062A8D" w14:textId="77777777" w:rsidR="00D35A89" w:rsidRPr="008B351D" w:rsidRDefault="00D35A89" w:rsidP="00D35A89">
      <w:pPr>
        <w:pStyle w:val="Code"/>
        <w:rPr>
          <w:lang w:val="en-US" w:eastAsia="en-US"/>
        </w:rPr>
      </w:pPr>
    </w:p>
    <w:p w14:paraId="3F9B199F" w14:textId="77777777" w:rsidR="00D35A89" w:rsidRPr="00D35A89" w:rsidRDefault="00D35A89" w:rsidP="00D35A89">
      <w:pPr>
        <w:pStyle w:val="Code"/>
        <w:rPr>
          <w:lang w:eastAsia="en-US"/>
        </w:rPr>
      </w:pPr>
      <w:r w:rsidRPr="008B351D">
        <w:rPr>
          <w:lang w:val="en-US" w:eastAsia="en-US"/>
        </w:rPr>
        <w:t xml:space="preserve">      </w:t>
      </w:r>
      <w:r w:rsidRPr="00D35A89">
        <w:rPr>
          <w:color w:val="696969"/>
          <w:lang w:eastAsia="en-US"/>
        </w:rPr>
        <w:t>// Le constructeur String produit toujours un objet différent de l'objet</w:t>
      </w:r>
    </w:p>
    <w:p w14:paraId="3C32BDA8" w14:textId="77777777" w:rsidR="00D35A89" w:rsidRPr="00D35A89" w:rsidRDefault="00D35A89" w:rsidP="00D35A89">
      <w:pPr>
        <w:pStyle w:val="Code"/>
        <w:rPr>
          <w:lang w:eastAsia="en-US"/>
        </w:rPr>
      </w:pPr>
      <w:r w:rsidRPr="00D35A89">
        <w:rPr>
          <w:lang w:eastAsia="en-US"/>
        </w:rPr>
        <w:t xml:space="preserve">      </w:t>
      </w:r>
      <w:r w:rsidRPr="00D35A89">
        <w:rPr>
          <w:color w:val="696969"/>
          <w:lang w:eastAsia="en-US"/>
        </w:rPr>
        <w:t>// correspondant au littéral</w:t>
      </w:r>
    </w:p>
    <w:p w14:paraId="01A2A828" w14:textId="77777777" w:rsidR="00D35A89" w:rsidRPr="00C62F99" w:rsidRDefault="00D35A89" w:rsidP="00D35A89">
      <w:pPr>
        <w:pStyle w:val="Code"/>
        <w:rPr>
          <w:lang w:eastAsia="en-US"/>
        </w:rPr>
      </w:pPr>
      <w:r w:rsidRPr="00D35A89">
        <w:rPr>
          <w:lang w:eastAsia="en-US"/>
        </w:rPr>
        <w:t xml:space="preserve">      </w:t>
      </w:r>
      <w:r w:rsidRPr="00C62F99">
        <w:rPr>
          <w:b/>
          <w:bCs/>
          <w:color w:val="BB7977"/>
          <w:lang w:eastAsia="en-US"/>
        </w:rPr>
        <w:t>System</w:t>
      </w:r>
      <w:r w:rsidRPr="00C62F99">
        <w:rPr>
          <w:color w:val="808030"/>
          <w:lang w:eastAsia="en-US"/>
        </w:rPr>
        <w:t>.</w:t>
      </w:r>
      <w:r w:rsidRPr="00C62F99">
        <w:rPr>
          <w:lang w:eastAsia="en-US"/>
        </w:rPr>
        <w:t>out</w:t>
      </w:r>
      <w:r w:rsidRPr="00C62F99">
        <w:rPr>
          <w:color w:val="808030"/>
          <w:lang w:eastAsia="en-US"/>
        </w:rPr>
        <w:t>.</w:t>
      </w:r>
      <w:r w:rsidRPr="00C62F99">
        <w:rPr>
          <w:lang w:eastAsia="en-US"/>
        </w:rPr>
        <w:t>println</w:t>
      </w:r>
      <w:r w:rsidRPr="00C62F99">
        <w:rPr>
          <w:color w:val="808030"/>
          <w:lang w:eastAsia="en-US"/>
        </w:rPr>
        <w:t>(</w:t>
      </w:r>
      <w:r w:rsidRPr="00C62F99">
        <w:rPr>
          <w:lang w:eastAsia="en-US"/>
        </w:rPr>
        <w:t xml:space="preserve">string4 </w:t>
      </w:r>
      <w:r w:rsidRPr="00C62F99">
        <w:rPr>
          <w:color w:val="808030"/>
          <w:lang w:eastAsia="en-US"/>
        </w:rPr>
        <w:t>==</w:t>
      </w:r>
      <w:r w:rsidRPr="00C62F99">
        <w:rPr>
          <w:lang w:eastAsia="en-US"/>
        </w:rPr>
        <w:t xml:space="preserve"> </w:t>
      </w:r>
      <w:r w:rsidRPr="00C62F99">
        <w:rPr>
          <w:color w:val="0000E6"/>
          <w:lang w:eastAsia="en-US"/>
        </w:rPr>
        <w:t>"abcdef"</w:t>
      </w:r>
      <w:r w:rsidRPr="00C62F99">
        <w:rPr>
          <w:color w:val="808030"/>
          <w:lang w:eastAsia="en-US"/>
        </w:rPr>
        <w:t>)</w:t>
      </w:r>
      <w:r w:rsidRPr="00C62F99">
        <w:rPr>
          <w:color w:val="800080"/>
          <w:lang w:eastAsia="en-US"/>
        </w:rPr>
        <w:t>;</w:t>
      </w:r>
      <w:r w:rsidRPr="00C62F99">
        <w:rPr>
          <w:lang w:eastAsia="en-US"/>
        </w:rPr>
        <w:t xml:space="preserve"> </w:t>
      </w:r>
      <w:r w:rsidRPr="00C62F99">
        <w:rPr>
          <w:color w:val="696969"/>
          <w:lang w:eastAsia="en-US"/>
        </w:rPr>
        <w:t>//false</w:t>
      </w:r>
    </w:p>
    <w:p w14:paraId="5819BD01" w14:textId="77777777" w:rsidR="00D35A89" w:rsidRPr="00C62F99" w:rsidRDefault="00D35A89" w:rsidP="00D35A89">
      <w:pPr>
        <w:pStyle w:val="Code"/>
        <w:rPr>
          <w:lang w:eastAsia="en-US"/>
        </w:rPr>
      </w:pPr>
    </w:p>
    <w:p w14:paraId="6E74AB39" w14:textId="77777777" w:rsidR="00D35A89" w:rsidRPr="00D35A89" w:rsidRDefault="00D35A89" w:rsidP="00D35A89">
      <w:pPr>
        <w:pStyle w:val="Code"/>
        <w:rPr>
          <w:lang w:eastAsia="en-US"/>
        </w:rPr>
      </w:pPr>
      <w:r w:rsidRPr="00C62F99">
        <w:rPr>
          <w:lang w:eastAsia="en-US"/>
        </w:rPr>
        <w:t xml:space="preserve">      </w:t>
      </w:r>
      <w:r w:rsidRPr="00D35A89">
        <w:rPr>
          <w:color w:val="696969"/>
          <w:lang w:eastAsia="en-US"/>
        </w:rPr>
        <w:t xml:space="preserve">// La méthode intern() de la classe String permet de convertir </w:t>
      </w:r>
    </w:p>
    <w:p w14:paraId="0CD9A98A" w14:textId="77777777" w:rsidR="00D35A89" w:rsidRPr="00D35A89" w:rsidRDefault="00D35A89" w:rsidP="00D35A89">
      <w:pPr>
        <w:pStyle w:val="Code"/>
        <w:rPr>
          <w:lang w:eastAsia="en-US"/>
        </w:rPr>
      </w:pPr>
      <w:r w:rsidRPr="00D35A89">
        <w:rPr>
          <w:lang w:eastAsia="en-US"/>
        </w:rPr>
        <w:t xml:space="preserve">      </w:t>
      </w:r>
      <w:r w:rsidRPr="00D35A89">
        <w:rPr>
          <w:color w:val="696969"/>
          <w:lang w:eastAsia="en-US"/>
        </w:rPr>
        <w:t>// la référence à l'objet correspondant au littéral</w:t>
      </w:r>
    </w:p>
    <w:p w14:paraId="1549C21E" w14:textId="77777777" w:rsidR="00D35A89" w:rsidRPr="008B351D" w:rsidRDefault="00D35A89" w:rsidP="00D35A89">
      <w:pPr>
        <w:pStyle w:val="Code"/>
        <w:rPr>
          <w:lang w:val="en-US" w:eastAsia="en-US"/>
        </w:rPr>
      </w:pPr>
      <w:r w:rsidRPr="00D35A89">
        <w:rPr>
          <w:lang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string1 </w:t>
      </w:r>
      <w:r w:rsidRPr="008B351D">
        <w:rPr>
          <w:color w:val="808030"/>
          <w:lang w:val="en-US" w:eastAsia="en-US"/>
        </w:rPr>
        <w:t>+</w:t>
      </w:r>
      <w:r w:rsidRPr="008B351D">
        <w:rPr>
          <w:lang w:val="en-US" w:eastAsia="en-US"/>
        </w:rPr>
        <w:t xml:space="preserve"> string2</w:t>
      </w:r>
      <w:r w:rsidRPr="008B351D">
        <w:rPr>
          <w:color w:val="808030"/>
          <w:lang w:val="en-US" w:eastAsia="en-US"/>
        </w:rPr>
        <w:t>).</w:t>
      </w:r>
      <w:r w:rsidRPr="008B351D">
        <w:rPr>
          <w:lang w:val="en-US" w:eastAsia="en-US"/>
        </w:rPr>
        <w:t>intern</w:t>
      </w:r>
      <w:r w:rsidRPr="008B351D">
        <w:rPr>
          <w:color w:val="808030"/>
          <w:lang w:val="en-US" w:eastAsia="en-US"/>
        </w:rPr>
        <w:t>()</w:t>
      </w:r>
      <w:r w:rsidRPr="008B351D">
        <w:rPr>
          <w:lang w:val="en-US" w:eastAsia="en-US"/>
        </w:rPr>
        <w:t xml:space="preserve">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49A8A81A" w14:textId="77777777" w:rsidR="00D35A89" w:rsidRPr="008B351D" w:rsidRDefault="00D35A89" w:rsidP="00D35A89">
      <w:pPr>
        <w:pStyle w:val="Code"/>
        <w:rPr>
          <w:lang w:val="en-US" w:eastAsia="en-US"/>
        </w:rPr>
      </w:pPr>
      <w:r w:rsidRPr="008B351D">
        <w:rPr>
          <w:lang w:val="en-US"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string4</w:t>
      </w:r>
      <w:r w:rsidRPr="008B351D">
        <w:rPr>
          <w:color w:val="808030"/>
          <w:lang w:val="en-US" w:eastAsia="en-US"/>
        </w:rPr>
        <w:t>.</w:t>
      </w:r>
      <w:r w:rsidRPr="008B351D">
        <w:rPr>
          <w:lang w:val="en-US" w:eastAsia="en-US"/>
        </w:rPr>
        <w:t>intern</w:t>
      </w:r>
      <w:r w:rsidRPr="008B351D">
        <w:rPr>
          <w:color w:val="808030"/>
          <w:lang w:val="en-US" w:eastAsia="en-US"/>
        </w:rPr>
        <w:t>()</w:t>
      </w:r>
      <w:r w:rsidRPr="008B351D">
        <w:rPr>
          <w:lang w:val="en-US" w:eastAsia="en-US"/>
        </w:rPr>
        <w:t xml:space="preserve">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6645D7EB" w14:textId="77777777" w:rsidR="00D35A89" w:rsidRPr="008B351D" w:rsidRDefault="00D35A89" w:rsidP="00D35A89">
      <w:pPr>
        <w:pStyle w:val="Code"/>
        <w:rPr>
          <w:lang w:val="en-US" w:eastAsia="en-US"/>
        </w:rPr>
      </w:pPr>
    </w:p>
    <w:p w14:paraId="2079307C" w14:textId="77777777" w:rsidR="00D35A89" w:rsidRPr="00D35A89" w:rsidRDefault="00D35A89" w:rsidP="00D35A89">
      <w:pPr>
        <w:pStyle w:val="Code"/>
        <w:rPr>
          <w:lang w:eastAsia="en-US"/>
        </w:rPr>
      </w:pPr>
      <w:r w:rsidRPr="008B351D">
        <w:rPr>
          <w:lang w:val="en-US" w:eastAsia="en-US"/>
        </w:rPr>
        <w:t xml:space="preserve">      </w:t>
      </w:r>
      <w:r w:rsidRPr="00D35A89">
        <w:rPr>
          <w:color w:val="696969"/>
          <w:lang w:eastAsia="en-US"/>
        </w:rPr>
        <w:t>// La méthode equals() permet de comparer le contenu de l'objet plutôt que la référence</w:t>
      </w:r>
    </w:p>
    <w:p w14:paraId="6445BDEA" w14:textId="77777777" w:rsidR="00D35A89" w:rsidRPr="002E0279" w:rsidRDefault="00D35A89" w:rsidP="00D35A89">
      <w:pPr>
        <w:pStyle w:val="Code"/>
        <w:rPr>
          <w:lang w:val="en-CA" w:eastAsia="en-US"/>
        </w:rPr>
      </w:pPr>
      <w:r w:rsidRPr="00D35A89">
        <w:rPr>
          <w:lang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 xml:space="preserve">string1 </w:t>
      </w:r>
      <w:r w:rsidRPr="002E0279">
        <w:rPr>
          <w:color w:val="808030"/>
          <w:lang w:val="en-CA" w:eastAsia="en-US"/>
        </w:rPr>
        <w:t>+</w:t>
      </w:r>
      <w:r w:rsidRPr="002E0279">
        <w:rPr>
          <w:lang w:val="en-CA" w:eastAsia="en-US"/>
        </w:rPr>
        <w:t xml:space="preserve"> string2</w:t>
      </w:r>
      <w:r w:rsidRPr="002E0279">
        <w:rPr>
          <w:color w:val="808030"/>
          <w:lang w:val="en-CA" w:eastAsia="en-US"/>
        </w:rPr>
        <w:t>).</w:t>
      </w:r>
      <w:r w:rsidRPr="002E0279">
        <w:rPr>
          <w:lang w:val="en-CA" w:eastAsia="en-US"/>
        </w:rPr>
        <w:t>equals</w:t>
      </w:r>
      <w:r w:rsidRPr="002E0279">
        <w:rPr>
          <w:color w:val="808030"/>
          <w:lang w:val="en-CA" w:eastAsia="en-US"/>
        </w:rPr>
        <w:t>(</w:t>
      </w:r>
      <w:r w:rsidRPr="002E0279">
        <w:rPr>
          <w:color w:val="0000E6"/>
          <w:lang w:val="en-CA" w:eastAsia="en-US"/>
        </w:rPr>
        <w:t>"abcdef"</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//true</w:t>
      </w:r>
    </w:p>
    <w:p w14:paraId="6293B50A"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string4</w:t>
      </w:r>
      <w:r w:rsidRPr="002E0279">
        <w:rPr>
          <w:color w:val="808030"/>
          <w:lang w:val="en-CA" w:eastAsia="en-US"/>
        </w:rPr>
        <w:t>.</w:t>
      </w:r>
      <w:r w:rsidRPr="002E0279">
        <w:rPr>
          <w:lang w:val="en-CA" w:eastAsia="en-US"/>
        </w:rPr>
        <w:t>equals</w:t>
      </w:r>
      <w:r w:rsidRPr="002E0279">
        <w:rPr>
          <w:color w:val="808030"/>
          <w:lang w:val="en-CA" w:eastAsia="en-US"/>
        </w:rPr>
        <w:t>(</w:t>
      </w:r>
      <w:r w:rsidRPr="002E0279">
        <w:rPr>
          <w:color w:val="0000E6"/>
          <w:lang w:val="en-CA" w:eastAsia="en-US"/>
        </w:rPr>
        <w:t>"abcdef"</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//true</w:t>
      </w:r>
    </w:p>
    <w:p w14:paraId="57952436" w14:textId="77777777" w:rsidR="00D35A89" w:rsidRPr="008B351D" w:rsidRDefault="00D35A89" w:rsidP="00D35A89">
      <w:pPr>
        <w:pStyle w:val="Code"/>
        <w:rPr>
          <w:lang w:eastAsia="en-US"/>
        </w:rPr>
      </w:pPr>
      <w:r w:rsidRPr="002E0279">
        <w:rPr>
          <w:lang w:val="en-CA" w:eastAsia="en-US"/>
        </w:rPr>
        <w:t xml:space="preserve">    </w:t>
      </w:r>
      <w:r w:rsidRPr="008B351D">
        <w:rPr>
          <w:color w:val="800080"/>
          <w:lang w:eastAsia="en-US"/>
        </w:rPr>
        <w:t>}</w:t>
      </w:r>
    </w:p>
    <w:p w14:paraId="0F9B14D2" w14:textId="0EF63F77" w:rsidR="00D35A89" w:rsidRDefault="00D35A89" w:rsidP="00D35A89">
      <w:pPr>
        <w:pStyle w:val="Code"/>
        <w:rPr>
          <w:color w:val="800080"/>
          <w:lang w:eastAsia="en-US"/>
        </w:rPr>
      </w:pPr>
      <w:r w:rsidRPr="008B351D">
        <w:rPr>
          <w:color w:val="800080"/>
          <w:lang w:eastAsia="en-US"/>
        </w:rPr>
        <w:t>}</w:t>
      </w:r>
    </w:p>
    <w:p w14:paraId="17ED70E1" w14:textId="77777777" w:rsidR="003E5B17" w:rsidRPr="008B351D" w:rsidRDefault="003E5B17" w:rsidP="00D35A89">
      <w:pPr>
        <w:pStyle w:val="Code"/>
        <w:rPr>
          <w:lang w:eastAsia="en-US"/>
        </w:rPr>
      </w:pPr>
    </w:p>
    <w:p w14:paraId="0F6BA856" w14:textId="77777777" w:rsidR="00F97D1A" w:rsidRPr="008B351D" w:rsidRDefault="00F97D1A" w:rsidP="00F97D1A">
      <w:pPr>
        <w:pStyle w:val="Corpsdetexte"/>
        <w:rPr>
          <w:lang w:val="fr-CA"/>
        </w:rPr>
      </w:pPr>
    </w:p>
    <w:p w14:paraId="3025A0D1" w14:textId="77777777" w:rsidR="00F97D1A" w:rsidRPr="008B351D" w:rsidRDefault="00F97D1A" w:rsidP="00F97D1A">
      <w:pPr>
        <w:pStyle w:val="Corpsdetexte"/>
        <w:rPr>
          <w:lang w:val="fr-CA"/>
        </w:rPr>
      </w:pPr>
      <w:r w:rsidRPr="008B351D">
        <w:rPr>
          <w:lang w:val="fr-CA"/>
        </w:rPr>
        <w:t>La condition dans</w:t>
      </w:r>
    </w:p>
    <w:p w14:paraId="2E9746E5" w14:textId="77777777" w:rsidR="00F97D1A" w:rsidRPr="008B351D" w:rsidRDefault="00F97D1A" w:rsidP="00F97D1A">
      <w:pPr>
        <w:pStyle w:val="CodeJava9pt"/>
        <w:rPr>
          <w:lang w:val="fr-CA"/>
        </w:rPr>
      </w:pPr>
      <w:r w:rsidRPr="008B351D">
        <w:rPr>
          <w:lang w:val="fr-CA"/>
        </w:rPr>
        <w:t xml:space="preserve">      System.out.println(string3 == "abcdef"); // true</w:t>
      </w:r>
    </w:p>
    <w:p w14:paraId="7C879847" w14:textId="77777777" w:rsidR="00F97D1A" w:rsidRDefault="00F97D1A" w:rsidP="00F97D1A">
      <w:pPr>
        <w:pStyle w:val="Corpsdetexte"/>
        <w:rPr>
          <w:lang w:val="fr-CA"/>
        </w:rPr>
      </w:pPr>
      <w:r>
        <w:rPr>
          <w:lang w:val="fr-CA"/>
        </w:rPr>
        <w:t xml:space="preserve">retourne true car </w:t>
      </w:r>
      <w:r w:rsidRPr="000F522C">
        <w:rPr>
          <w:i/>
          <w:iCs/>
          <w:lang w:val="fr-CA"/>
        </w:rPr>
        <w:t>string3</w:t>
      </w:r>
      <w:r>
        <w:rPr>
          <w:lang w:val="fr-CA"/>
        </w:rPr>
        <w:t xml:space="preserve"> fait référence au même objet que </w:t>
      </w:r>
      <w:r w:rsidRPr="000F522C">
        <w:rPr>
          <w:lang w:val="fr-CA"/>
        </w:rPr>
        <w:t>"abcdef"</w:t>
      </w:r>
      <w:r>
        <w:rPr>
          <w:lang w:val="fr-CA"/>
        </w:rPr>
        <w:t>.</w:t>
      </w:r>
    </w:p>
    <w:p w14:paraId="78E9DADE" w14:textId="77777777" w:rsidR="00F97D1A" w:rsidRDefault="00F97D1A" w:rsidP="00F97D1A">
      <w:pPr>
        <w:pStyle w:val="Corpsdetexte"/>
        <w:rPr>
          <w:lang w:val="fr-CA"/>
        </w:rPr>
      </w:pPr>
      <w:r>
        <w:rPr>
          <w:lang w:val="fr-CA"/>
        </w:rPr>
        <w:t>La condition dans</w:t>
      </w:r>
    </w:p>
    <w:p w14:paraId="3E7E7940" w14:textId="77777777" w:rsidR="00F97D1A" w:rsidRPr="007C05BF" w:rsidRDefault="00F97D1A" w:rsidP="00F97D1A">
      <w:pPr>
        <w:pStyle w:val="CodeJava9pt"/>
        <w:rPr>
          <w:lang w:val="fr-CA"/>
        </w:rPr>
      </w:pPr>
      <w:r w:rsidRPr="00870464">
        <w:rPr>
          <w:lang w:val="fr-CA"/>
        </w:rPr>
        <w:t xml:space="preserve">      </w:t>
      </w:r>
      <w:r w:rsidRPr="007C05BF">
        <w:rPr>
          <w:lang w:val="fr-CA"/>
        </w:rPr>
        <w:t>System.out.println("abc"+"def" == "abcdef"); //true</w:t>
      </w:r>
    </w:p>
    <w:p w14:paraId="14FE56CE" w14:textId="7DFB582C" w:rsidR="00F97D1A" w:rsidRDefault="00F97D1A" w:rsidP="00F97D1A">
      <w:pPr>
        <w:pStyle w:val="Corpsdetexte"/>
        <w:rPr>
          <w:lang w:val="fr-CA"/>
        </w:rPr>
      </w:pPr>
      <w:r>
        <w:rPr>
          <w:lang w:val="fr-CA"/>
        </w:rPr>
        <w:t xml:space="preserve">retourne aussi true car la concaténation </w:t>
      </w:r>
      <w:r w:rsidRPr="00A3047A">
        <w:rPr>
          <w:lang w:val="fr-CA"/>
        </w:rPr>
        <w:t>"abc"+"def"</w:t>
      </w:r>
      <w:r>
        <w:rPr>
          <w:lang w:val="fr-CA"/>
        </w:rPr>
        <w:t xml:space="preserve"> est calculée au moment de la compilation, ce qui produit le </w:t>
      </w:r>
      <w:r w:rsidR="00DF0113">
        <w:rPr>
          <w:lang w:val="fr-CA"/>
        </w:rPr>
        <w:t>littéral</w:t>
      </w:r>
      <w:r>
        <w:rPr>
          <w:lang w:val="fr-CA"/>
        </w:rPr>
        <w:t xml:space="preserve"> </w:t>
      </w:r>
      <w:r w:rsidRPr="007D6A8B">
        <w:rPr>
          <w:lang w:val="fr-CA"/>
        </w:rPr>
        <w:t>"</w:t>
      </w:r>
      <w:r>
        <w:rPr>
          <w:lang w:val="fr-CA"/>
        </w:rPr>
        <w:t>abc</w:t>
      </w:r>
      <w:r w:rsidRPr="007D6A8B">
        <w:rPr>
          <w:lang w:val="fr-CA"/>
        </w:rPr>
        <w:t>def"</w:t>
      </w:r>
      <w:r>
        <w:rPr>
          <w:lang w:val="fr-CA"/>
        </w:rPr>
        <w:t>.</w:t>
      </w:r>
    </w:p>
    <w:p w14:paraId="7C54EC68" w14:textId="77777777" w:rsidR="00F97D1A" w:rsidRDefault="00F97D1A" w:rsidP="00F97D1A">
      <w:pPr>
        <w:pStyle w:val="Corpsdetexte"/>
        <w:rPr>
          <w:lang w:val="fr-CA"/>
        </w:rPr>
      </w:pPr>
      <w:r>
        <w:rPr>
          <w:lang w:val="fr-CA"/>
        </w:rPr>
        <w:t>La condition dans</w:t>
      </w:r>
    </w:p>
    <w:p w14:paraId="60FE4E3C" w14:textId="77777777" w:rsidR="00F97D1A" w:rsidRPr="007C05BF" w:rsidRDefault="00F97D1A" w:rsidP="00F97D1A">
      <w:pPr>
        <w:pStyle w:val="CodeJava9pt"/>
        <w:rPr>
          <w:lang w:val="fr-CA"/>
        </w:rPr>
      </w:pPr>
      <w:r w:rsidRPr="00870464">
        <w:t xml:space="preserve">      </w:t>
      </w:r>
      <w:r w:rsidRPr="007C05BF">
        <w:rPr>
          <w:lang w:val="fr-CA"/>
        </w:rPr>
        <w:t>System.out.println(string1 + string2 == "abcdef"); //false</w:t>
      </w:r>
    </w:p>
    <w:p w14:paraId="170C48C3" w14:textId="0DF0F08F" w:rsidR="00F97D1A" w:rsidRDefault="00F97D1A" w:rsidP="00F97D1A">
      <w:pPr>
        <w:pStyle w:val="Corpsdetexte"/>
        <w:rPr>
          <w:lang w:val="fr-CA"/>
        </w:rPr>
      </w:pPr>
      <w:r>
        <w:rPr>
          <w:lang w:val="fr-CA"/>
        </w:rPr>
        <w:t xml:space="preserve">retourne false car la concaténation </w:t>
      </w:r>
      <w:r w:rsidRPr="00D5259A">
        <w:rPr>
          <w:i/>
          <w:iCs/>
          <w:lang w:val="fr-CA"/>
        </w:rPr>
        <w:t>string1</w:t>
      </w:r>
      <w:r>
        <w:rPr>
          <w:lang w:val="fr-CA"/>
        </w:rPr>
        <w:t xml:space="preserve"> + </w:t>
      </w:r>
      <w:r w:rsidRPr="00D5259A">
        <w:rPr>
          <w:i/>
          <w:iCs/>
          <w:lang w:val="fr-CA"/>
        </w:rPr>
        <w:t>string2</w:t>
      </w:r>
      <w:r>
        <w:rPr>
          <w:lang w:val="fr-CA"/>
        </w:rPr>
        <w:t xml:space="preserve"> ne peut être calculée à la compilation. Donc, l’objet créé ne sera pas le même que l’objet correspondant au </w:t>
      </w:r>
      <w:r w:rsidR="00DF0113">
        <w:rPr>
          <w:lang w:val="fr-CA"/>
        </w:rPr>
        <w:t>littéral</w:t>
      </w:r>
      <w:r>
        <w:rPr>
          <w:lang w:val="fr-CA"/>
        </w:rPr>
        <w:t xml:space="preserve"> </w:t>
      </w:r>
      <w:r w:rsidRPr="00CE789C">
        <w:rPr>
          <w:lang w:val="fr-CA"/>
        </w:rPr>
        <w:t>"abcdef"</w:t>
      </w:r>
      <w:r>
        <w:rPr>
          <w:lang w:val="fr-CA"/>
        </w:rPr>
        <w:t>.</w:t>
      </w:r>
    </w:p>
    <w:p w14:paraId="4D502912" w14:textId="77777777" w:rsidR="00F97D1A" w:rsidRDefault="00F97D1A" w:rsidP="00F97D1A">
      <w:pPr>
        <w:pStyle w:val="Corpsdetexte"/>
        <w:rPr>
          <w:lang w:val="fr-CA"/>
        </w:rPr>
      </w:pPr>
      <w:r>
        <w:rPr>
          <w:lang w:val="fr-CA"/>
        </w:rPr>
        <w:lastRenderedPageBreak/>
        <w:t>La condition</w:t>
      </w:r>
    </w:p>
    <w:p w14:paraId="17447547" w14:textId="77777777" w:rsidR="00F97D1A" w:rsidRPr="00870464" w:rsidRDefault="00F97D1A" w:rsidP="00F97D1A">
      <w:pPr>
        <w:pStyle w:val="CodeJava9pt"/>
        <w:rPr>
          <w:lang w:val="fr-CA"/>
        </w:rPr>
      </w:pPr>
      <w:r w:rsidRPr="00870464">
        <w:rPr>
          <w:lang w:val="fr-CA"/>
        </w:rPr>
        <w:t xml:space="preserve">      System.out.println(string4 == "abcdef"); //false</w:t>
      </w:r>
    </w:p>
    <w:p w14:paraId="3853E130" w14:textId="7DB64BCB" w:rsidR="00F97D1A" w:rsidRDefault="00F97D1A" w:rsidP="00F97D1A">
      <w:pPr>
        <w:pStyle w:val="Corpsdetexte"/>
        <w:rPr>
          <w:lang w:val="fr-CA"/>
        </w:rPr>
      </w:pPr>
      <w:r>
        <w:rPr>
          <w:lang w:val="fr-CA"/>
        </w:rPr>
        <w:t xml:space="preserve">retourne false car le constructeur </w:t>
      </w:r>
      <w:r w:rsidRPr="006B3B8F">
        <w:rPr>
          <w:i/>
          <w:lang w:val="fr-CA"/>
        </w:rPr>
        <w:t>String</w:t>
      </w:r>
      <w:r>
        <w:rPr>
          <w:lang w:val="fr-CA"/>
        </w:rPr>
        <w:t xml:space="preserve">() produit toujours un objet distinct et donc différent de l’objet correspondant au </w:t>
      </w:r>
      <w:r w:rsidR="00DF0113">
        <w:rPr>
          <w:lang w:val="fr-CA"/>
        </w:rPr>
        <w:t>littéral</w:t>
      </w:r>
      <w:r>
        <w:rPr>
          <w:lang w:val="fr-CA"/>
        </w:rPr>
        <w:t>.</w:t>
      </w:r>
    </w:p>
    <w:p w14:paraId="04F2B15A" w14:textId="77777777" w:rsidR="00F97D1A" w:rsidRPr="008B351D" w:rsidRDefault="00F97D1A" w:rsidP="00F97D1A">
      <w:pPr>
        <w:pStyle w:val="Corpsdetexte"/>
        <w:rPr>
          <w:lang w:val="en-US"/>
        </w:rPr>
      </w:pPr>
      <w:r w:rsidRPr="008B351D">
        <w:rPr>
          <w:lang w:val="en-US"/>
        </w:rPr>
        <w:t>Les deux conditions dans</w:t>
      </w:r>
    </w:p>
    <w:p w14:paraId="6D8A8509" w14:textId="77777777" w:rsidR="00F97D1A" w:rsidRPr="008B351D" w:rsidRDefault="00F97D1A" w:rsidP="00F97D1A">
      <w:pPr>
        <w:pStyle w:val="CodeJava9pt"/>
        <w:rPr>
          <w:lang w:val="en-US"/>
        </w:rPr>
      </w:pPr>
      <w:r w:rsidRPr="008B351D">
        <w:rPr>
          <w:lang w:val="en-US"/>
        </w:rPr>
        <w:t xml:space="preserve">      System.out.println((string1 + string2).intern() == "abcdef"); //true</w:t>
      </w:r>
    </w:p>
    <w:p w14:paraId="761EA513" w14:textId="77777777" w:rsidR="00F97D1A" w:rsidRPr="008B351D" w:rsidRDefault="00F97D1A" w:rsidP="00F97D1A">
      <w:pPr>
        <w:pStyle w:val="CodeJava9pt"/>
        <w:rPr>
          <w:lang w:val="en-US"/>
        </w:rPr>
      </w:pPr>
      <w:r w:rsidRPr="008B351D">
        <w:rPr>
          <w:lang w:val="en-US"/>
        </w:rPr>
        <w:t xml:space="preserve">      System.out.println(string4.intern() == "abcdef"); //true</w:t>
      </w:r>
    </w:p>
    <w:p w14:paraId="10AFBF05" w14:textId="1B81B793" w:rsidR="00F97D1A" w:rsidRDefault="00F97D1A" w:rsidP="00F97D1A">
      <w:pPr>
        <w:pStyle w:val="Corpsdetexte"/>
      </w:pPr>
      <w:r>
        <w:t>r</w:t>
      </w:r>
      <w:r w:rsidRPr="00947077">
        <w:t xml:space="preserve">etournent true car la méthode </w:t>
      </w:r>
      <w:r w:rsidRPr="006B3B8F">
        <w:rPr>
          <w:i/>
        </w:rPr>
        <w:t>intern</w:t>
      </w:r>
      <w:r w:rsidRPr="00947077">
        <w:t xml:space="preserve">() convertit la </w:t>
      </w:r>
      <w:r w:rsidR="004C38F7" w:rsidRPr="00947077">
        <w:t>référence</w:t>
      </w:r>
      <w:r w:rsidRPr="00947077">
        <w:t xml:space="preserve"> </w:t>
      </w:r>
      <w:r>
        <w:t xml:space="preserve">à une référence à l’objet correspondant au </w:t>
      </w:r>
      <w:r w:rsidR="004C38F7">
        <w:t>littéral</w:t>
      </w:r>
      <w:r>
        <w:t xml:space="preserve"> </w:t>
      </w:r>
      <w:r w:rsidRPr="00CE789C">
        <w:rPr>
          <w:lang w:val="fr-CA"/>
        </w:rPr>
        <w:t>"abcdef"</w:t>
      </w:r>
      <w:r>
        <w:t>.</w:t>
      </w:r>
    </w:p>
    <w:p w14:paraId="413FD2B2" w14:textId="77777777" w:rsidR="00F97D1A" w:rsidRPr="008B351D" w:rsidRDefault="00F97D1A" w:rsidP="00F97D1A">
      <w:pPr>
        <w:pStyle w:val="Corpsdetexte"/>
        <w:rPr>
          <w:lang w:val="en-US"/>
        </w:rPr>
      </w:pPr>
      <w:r w:rsidRPr="008B351D">
        <w:rPr>
          <w:lang w:val="en-US"/>
        </w:rPr>
        <w:t>Les deux conditions dans</w:t>
      </w:r>
    </w:p>
    <w:p w14:paraId="4882D320" w14:textId="77777777" w:rsidR="00F97D1A" w:rsidRPr="008B351D" w:rsidRDefault="00F97D1A" w:rsidP="00F97D1A">
      <w:pPr>
        <w:pStyle w:val="CodeJava9pt"/>
        <w:rPr>
          <w:lang w:val="en-US"/>
        </w:rPr>
      </w:pPr>
      <w:r w:rsidRPr="008B351D">
        <w:rPr>
          <w:lang w:val="en-US"/>
        </w:rPr>
        <w:t xml:space="preserve">      System.out.println((string1 + string2).equals("abcdef")); //true</w:t>
      </w:r>
    </w:p>
    <w:p w14:paraId="5DEA5202" w14:textId="77777777" w:rsidR="00F97D1A" w:rsidRPr="00FD250C" w:rsidRDefault="00F97D1A" w:rsidP="00F97D1A">
      <w:pPr>
        <w:pStyle w:val="CodeJava9pt"/>
        <w:rPr>
          <w:lang w:val="en-CA"/>
        </w:rPr>
      </w:pPr>
      <w:r w:rsidRPr="008B351D">
        <w:rPr>
          <w:lang w:val="en-US"/>
        </w:rPr>
        <w:t xml:space="preserve">      </w:t>
      </w:r>
      <w:r w:rsidRPr="00FD250C">
        <w:rPr>
          <w:lang w:val="en-CA"/>
        </w:rPr>
        <w:t>System.out.println(string4.equals("abcdef")); //true</w:t>
      </w:r>
    </w:p>
    <w:p w14:paraId="0158F956" w14:textId="68BECA48" w:rsidR="00F97D1A" w:rsidRDefault="00F97D1A" w:rsidP="00F97D1A">
      <w:pPr>
        <w:pStyle w:val="Corpsdetexte"/>
      </w:pPr>
      <w:r>
        <w:t xml:space="preserve">retournent </w:t>
      </w:r>
      <w:r w:rsidRPr="006B3B8F">
        <w:rPr>
          <w:i/>
        </w:rPr>
        <w:t>true</w:t>
      </w:r>
      <w:r>
        <w:t xml:space="preserve"> car ce n’est pas la référence à l’objet qui est comparée mais bien le contenu, c’est-à-dire la chaîne de caractère elle-même. La morale de cet exemple : il est habituellement préférable de comparer les </w:t>
      </w:r>
      <w:hyperlink r:id="rId206" w:tooltip="class in java.lang" w:history="1">
        <w:r w:rsidR="00AE5143" w:rsidRPr="00BF5250">
          <w:rPr>
            <w:rFonts w:ascii="DejaVu Sans Mono" w:hAnsi="DejaVu Sans Mono" w:cs="Courier New"/>
            <w:b/>
            <w:bCs/>
            <w:color w:val="4A6782"/>
            <w:spacing w:val="0"/>
            <w:sz w:val="21"/>
            <w:szCs w:val="21"/>
          </w:rPr>
          <w:t>String</w:t>
        </w:r>
      </w:hyperlink>
      <w:r w:rsidR="00AE5143">
        <w:rPr>
          <w:rFonts w:ascii="DejaVu Sans Mono" w:hAnsi="DejaVu Sans Mono" w:cs="Courier New"/>
          <w:b/>
          <w:bCs/>
          <w:color w:val="4A6782"/>
          <w:spacing w:val="0"/>
          <w:sz w:val="21"/>
          <w:szCs w:val="21"/>
        </w:rPr>
        <w:t xml:space="preserve"> </w:t>
      </w:r>
      <w:r>
        <w:t xml:space="preserve">avec </w:t>
      </w:r>
      <w:r w:rsidRPr="00B970A6">
        <w:rPr>
          <w:i/>
          <w:iCs/>
        </w:rPr>
        <w:t>equals</w:t>
      </w:r>
      <w:r>
        <w:t>().</w:t>
      </w:r>
    </w:p>
    <w:p w14:paraId="4D620D37" w14:textId="77777777" w:rsidR="00F97D1A" w:rsidRDefault="00F97D1A" w:rsidP="00F97D1A">
      <w:pPr>
        <w:pStyle w:val="Corpsdetexte"/>
      </w:pPr>
      <w:r>
        <w:t xml:space="preserve">Un autre aspect qui porte souvent à confusion pour un novice est la distinction entre </w:t>
      </w:r>
    </w:p>
    <w:p w14:paraId="45A1E0EE" w14:textId="543EBFA9" w:rsidR="00F97D1A" w:rsidRDefault="00F97D1A" w:rsidP="00F97D1A">
      <w:pPr>
        <w:pStyle w:val="Corpsdetexte"/>
        <w:numPr>
          <w:ilvl w:val="0"/>
          <w:numId w:val="11"/>
        </w:numPr>
      </w:pPr>
      <w:r>
        <w:t xml:space="preserve">le </w:t>
      </w:r>
      <w:r w:rsidR="004C38F7">
        <w:t>littéral</w:t>
      </w:r>
      <w:r>
        <w:t xml:space="preserve"> qui représente la chaîne vide ""</w:t>
      </w:r>
    </w:p>
    <w:p w14:paraId="6E3EE99E" w14:textId="27CBE392" w:rsidR="00F97D1A" w:rsidRPr="00947077" w:rsidRDefault="00F97D1A" w:rsidP="00F97D1A">
      <w:pPr>
        <w:pStyle w:val="Corpsdetexte"/>
        <w:numPr>
          <w:ilvl w:val="0"/>
          <w:numId w:val="11"/>
        </w:numPr>
      </w:pPr>
      <w:r>
        <w:t xml:space="preserve">le </w:t>
      </w:r>
      <w:r w:rsidR="004C38F7">
        <w:t>littéral</w:t>
      </w:r>
      <w:r>
        <w:t xml:space="preserve"> </w:t>
      </w:r>
      <w:r w:rsidRPr="001B10C0">
        <w:rPr>
          <w:i/>
          <w:iCs/>
        </w:rPr>
        <w:t>null</w:t>
      </w:r>
    </w:p>
    <w:p w14:paraId="7E954675" w14:textId="4861E5D6" w:rsidR="00F97D1A" w:rsidRDefault="00F97D1A" w:rsidP="00F97D1A">
      <w:pPr>
        <w:pStyle w:val="Corpsdetexte"/>
        <w:rPr>
          <w:lang w:val="fr-CA"/>
        </w:rPr>
      </w:pPr>
      <w:r w:rsidRPr="00842D81">
        <w:rPr>
          <w:b/>
          <w:bCs/>
          <w:lang w:val="fr-CA"/>
        </w:rPr>
        <w:t>Exemple</w:t>
      </w:r>
      <w:r>
        <w:rPr>
          <w:lang w:val="fr-CA"/>
        </w:rPr>
        <w:t xml:space="preserve">. </w:t>
      </w:r>
      <w:hyperlink r:id="rId207" w:history="1">
        <w:r w:rsidRPr="00D35A89">
          <w:rPr>
            <w:rFonts w:ascii="Segoe UI" w:hAnsi="Segoe UI" w:cs="Segoe UI"/>
            <w:color w:val="0366D6"/>
            <w:lang w:val="fr-CA"/>
          </w:rPr>
          <w:t>JavaPasAPas</w:t>
        </w:r>
      </w:hyperlink>
      <w:r w:rsidRPr="00D35A89">
        <w:rPr>
          <w:rFonts w:ascii="Segoe UI" w:hAnsi="Segoe UI" w:cs="Segoe UI"/>
          <w:color w:val="586069"/>
          <w:lang w:val="fr-CA"/>
        </w:rPr>
        <w:t>/</w:t>
      </w:r>
      <w:r w:rsidR="00D35A89" w:rsidRPr="009E31B7">
        <w:rPr>
          <w:rFonts w:ascii="Segoe UI" w:hAnsi="Segoe UI" w:cs="Segoe UI"/>
          <w:b/>
          <w:bCs/>
          <w:color w:val="586069"/>
          <w:lang w:val="fr-CA"/>
        </w:rPr>
        <w:t>chapitre_</w:t>
      </w:r>
      <w:r w:rsidR="009E31B7">
        <w:rPr>
          <w:rFonts w:ascii="Segoe UI" w:hAnsi="Segoe UI" w:cs="Segoe UI"/>
          <w:b/>
          <w:bCs/>
          <w:color w:val="586069"/>
          <w:lang w:val="fr-CA"/>
        </w:rPr>
        <w:t>4</w:t>
      </w:r>
      <w:r w:rsidR="00D35A89" w:rsidRPr="00D35A89">
        <w:rPr>
          <w:rFonts w:ascii="Segoe UI" w:hAnsi="Segoe UI" w:cs="Segoe UI"/>
          <w:color w:val="586069"/>
          <w:lang w:val="fr-CA"/>
        </w:rPr>
        <w:t>/</w:t>
      </w:r>
      <w:r w:rsidRPr="00D35A89">
        <w:rPr>
          <w:rFonts w:ascii="Segoe UI" w:hAnsi="Segoe UI" w:cs="Segoe UI"/>
          <w:b/>
          <w:bCs/>
          <w:color w:val="586069"/>
          <w:lang w:val="fr-CA"/>
        </w:rPr>
        <w:t>ExemplesStringVide.java</w:t>
      </w:r>
    </w:p>
    <w:p w14:paraId="3FBD04A5" w14:textId="77777777" w:rsidR="00F97D1A" w:rsidRPr="00842D81" w:rsidRDefault="00F97D1A" w:rsidP="00F97D1A">
      <w:pPr>
        <w:pStyle w:val="Corpsdetexte"/>
      </w:pPr>
      <w:r>
        <w:rPr>
          <w:lang w:val="fr-CA"/>
        </w:rPr>
        <w:t>L’exemple suivant illustre la différence entre ces concepts.</w:t>
      </w:r>
    </w:p>
    <w:p w14:paraId="2E7655CB" w14:textId="77777777" w:rsidR="00D35A89" w:rsidRPr="002E0279" w:rsidRDefault="00D35A89" w:rsidP="00D35A89">
      <w:pPr>
        <w:pStyle w:val="Code"/>
        <w:rPr>
          <w:lang w:val="en-CA" w:eastAsia="en-US"/>
        </w:rPr>
      </w:pPr>
      <w:r w:rsidRPr="002E0279">
        <w:rPr>
          <w:b/>
          <w:bCs/>
          <w:color w:val="800000"/>
          <w:lang w:val="en-CA" w:eastAsia="en-US"/>
        </w:rPr>
        <w:t>public</w:t>
      </w:r>
      <w:r w:rsidRPr="002E0279">
        <w:rPr>
          <w:lang w:val="en-CA" w:eastAsia="en-US"/>
        </w:rPr>
        <w:t xml:space="preserve"> </w:t>
      </w:r>
      <w:r w:rsidRPr="002E0279">
        <w:rPr>
          <w:b/>
          <w:bCs/>
          <w:color w:val="800000"/>
          <w:lang w:val="en-CA" w:eastAsia="en-US"/>
        </w:rPr>
        <w:t>class</w:t>
      </w:r>
      <w:r w:rsidRPr="002E0279">
        <w:rPr>
          <w:lang w:val="en-CA" w:eastAsia="en-US"/>
        </w:rPr>
        <w:t xml:space="preserve"> ExemplesStringVide</w:t>
      </w:r>
      <w:r w:rsidRPr="002E0279">
        <w:rPr>
          <w:color w:val="800080"/>
          <w:lang w:val="en-CA" w:eastAsia="en-US"/>
        </w:rPr>
        <w:t>{</w:t>
      </w:r>
    </w:p>
    <w:p w14:paraId="0CC6106A" w14:textId="77777777" w:rsidR="00D35A89" w:rsidRPr="002E0279" w:rsidRDefault="00D35A89" w:rsidP="00D35A89">
      <w:pPr>
        <w:pStyle w:val="Code"/>
        <w:rPr>
          <w:lang w:val="en-CA" w:eastAsia="en-US"/>
        </w:rPr>
      </w:pPr>
    </w:p>
    <w:p w14:paraId="25705773"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61D79F4E" w14:textId="77777777" w:rsidR="00D35A89" w:rsidRPr="002E0279" w:rsidRDefault="00D35A89" w:rsidP="00A076A2">
      <w:pPr>
        <w:pStyle w:val="Code"/>
        <w:keepNext w:val="0"/>
        <w:keepLines w:val="0"/>
        <w:rPr>
          <w:lang w:val="en-CA" w:eastAsia="en-US"/>
        </w:rPr>
      </w:pPr>
    </w:p>
    <w:p w14:paraId="28076CF2" w14:textId="77777777" w:rsidR="00D35A89" w:rsidRPr="002E0279" w:rsidRDefault="00D35A89" w:rsidP="00A076A2">
      <w:pPr>
        <w:pStyle w:val="Code"/>
        <w:keepNext w:val="0"/>
        <w:keepLines w:val="0"/>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string1 </w:t>
      </w:r>
      <w:r w:rsidRPr="002E0279">
        <w:rPr>
          <w:color w:val="808030"/>
          <w:lang w:val="en-CA" w:eastAsia="en-US"/>
        </w:rPr>
        <w:t>=</w:t>
      </w:r>
      <w:r w:rsidRPr="002E0279">
        <w:rPr>
          <w:lang w:val="en-CA" w:eastAsia="en-US"/>
        </w:rPr>
        <w:t xml:space="preserve"> </w:t>
      </w:r>
      <w:r w:rsidRPr="002E0279">
        <w:rPr>
          <w:color w:val="0000E6"/>
          <w:lang w:val="en-CA" w:eastAsia="en-US"/>
        </w:rPr>
        <w:t>""</w:t>
      </w:r>
      <w:r w:rsidRPr="002E0279">
        <w:rPr>
          <w:color w:val="800080"/>
          <w:lang w:val="en-CA" w:eastAsia="en-US"/>
        </w:rPr>
        <w:t>;</w:t>
      </w:r>
    </w:p>
    <w:p w14:paraId="3FEB5230" w14:textId="77777777" w:rsidR="00D35A89" w:rsidRPr="002E0279" w:rsidRDefault="00D35A89" w:rsidP="00A076A2">
      <w:pPr>
        <w:pStyle w:val="Code"/>
        <w:keepNext w:val="0"/>
        <w:keepLines w:val="0"/>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string2 </w:t>
      </w:r>
      <w:r w:rsidRPr="002E0279">
        <w:rPr>
          <w:color w:val="808030"/>
          <w:lang w:val="en-CA" w:eastAsia="en-US"/>
        </w:rPr>
        <w:t>=</w:t>
      </w:r>
      <w:r w:rsidRPr="002E0279">
        <w:rPr>
          <w:lang w:val="en-CA" w:eastAsia="en-US"/>
        </w:rPr>
        <w:t xml:space="preserve"> </w:t>
      </w:r>
      <w:r w:rsidRPr="002E0279">
        <w:rPr>
          <w:b/>
          <w:bCs/>
          <w:color w:val="800000"/>
          <w:lang w:val="en-CA" w:eastAsia="en-US"/>
        </w:rPr>
        <w:t>new</w:t>
      </w:r>
      <w:r w:rsidRPr="002E0279">
        <w:rPr>
          <w:lang w:val="en-CA" w:eastAsia="en-US"/>
        </w:rPr>
        <w:t xml:space="preserve"> </w:t>
      </w:r>
      <w:r w:rsidRPr="002E0279">
        <w:rPr>
          <w:b/>
          <w:bCs/>
          <w:color w:val="BB7977"/>
          <w:lang w:val="en-CA" w:eastAsia="en-US"/>
        </w:rPr>
        <w:t>String</w:t>
      </w:r>
      <w:r w:rsidRPr="002E0279">
        <w:rPr>
          <w:color w:val="808030"/>
          <w:lang w:val="en-CA" w:eastAsia="en-US"/>
        </w:rPr>
        <w:t>(</w:t>
      </w:r>
      <w:r w:rsidRPr="002E0279">
        <w:rPr>
          <w:color w:val="0000E6"/>
          <w:lang w:val="en-CA" w:eastAsia="en-US"/>
        </w:rPr>
        <w:t>""</w:t>
      </w:r>
      <w:r w:rsidRPr="002E0279">
        <w:rPr>
          <w:color w:val="808030"/>
          <w:lang w:val="en-CA" w:eastAsia="en-US"/>
        </w:rPr>
        <w:t>)</w:t>
      </w:r>
      <w:r w:rsidRPr="002E0279">
        <w:rPr>
          <w:color w:val="800080"/>
          <w:lang w:val="en-CA" w:eastAsia="en-US"/>
        </w:rPr>
        <w:t>;</w:t>
      </w:r>
    </w:p>
    <w:p w14:paraId="41BCBFD9" w14:textId="77777777" w:rsidR="00D35A89" w:rsidRPr="002E0279" w:rsidRDefault="00D35A89" w:rsidP="00A076A2">
      <w:pPr>
        <w:pStyle w:val="Code"/>
        <w:keepNext w:val="0"/>
        <w:keepLines w:val="0"/>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string3 </w:t>
      </w:r>
      <w:r w:rsidRPr="002E0279">
        <w:rPr>
          <w:color w:val="808030"/>
          <w:lang w:val="en-CA" w:eastAsia="en-US"/>
        </w:rPr>
        <w:t>=</w:t>
      </w:r>
      <w:r w:rsidRPr="002E0279">
        <w:rPr>
          <w:lang w:val="en-CA" w:eastAsia="en-US"/>
        </w:rPr>
        <w:t xml:space="preserve"> </w:t>
      </w:r>
      <w:r w:rsidRPr="002E0279">
        <w:rPr>
          <w:b/>
          <w:bCs/>
          <w:color w:val="800000"/>
          <w:lang w:val="en-CA" w:eastAsia="en-US"/>
        </w:rPr>
        <w:t>new</w:t>
      </w:r>
      <w:r w:rsidRPr="002E0279">
        <w:rPr>
          <w:lang w:val="en-CA" w:eastAsia="en-US"/>
        </w:rPr>
        <w:t xml:space="preserve"> </w:t>
      </w:r>
      <w:r w:rsidRPr="002E0279">
        <w:rPr>
          <w:b/>
          <w:bCs/>
          <w:color w:val="BB7977"/>
          <w:lang w:val="en-CA" w:eastAsia="en-US"/>
        </w:rPr>
        <w:t>String</w:t>
      </w:r>
      <w:r w:rsidRPr="002E0279">
        <w:rPr>
          <w:color w:val="808030"/>
          <w:lang w:val="en-CA" w:eastAsia="en-US"/>
        </w:rPr>
        <w:t>()</w:t>
      </w:r>
      <w:r w:rsidRPr="002E0279">
        <w:rPr>
          <w:color w:val="800080"/>
          <w:lang w:val="en-CA" w:eastAsia="en-US"/>
        </w:rPr>
        <w:t>;</w:t>
      </w:r>
    </w:p>
    <w:p w14:paraId="0118BB75" w14:textId="77777777" w:rsidR="00D35A89" w:rsidRPr="002E0279" w:rsidRDefault="00D35A89" w:rsidP="00A076A2">
      <w:pPr>
        <w:pStyle w:val="Code"/>
        <w:keepNext w:val="0"/>
        <w:keepLines w:val="0"/>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string4 </w:t>
      </w:r>
      <w:r w:rsidRPr="002E0279">
        <w:rPr>
          <w:color w:val="808030"/>
          <w:lang w:val="en-CA" w:eastAsia="en-US"/>
        </w:rPr>
        <w:t>=</w:t>
      </w:r>
      <w:r w:rsidRPr="002E0279">
        <w:rPr>
          <w:lang w:val="en-CA" w:eastAsia="en-US"/>
        </w:rPr>
        <w:t xml:space="preserve"> </w:t>
      </w:r>
      <w:r w:rsidRPr="002E0279">
        <w:rPr>
          <w:b/>
          <w:bCs/>
          <w:color w:val="800000"/>
          <w:lang w:val="en-CA" w:eastAsia="en-US"/>
        </w:rPr>
        <w:t>null</w:t>
      </w:r>
      <w:r w:rsidRPr="002E0279">
        <w:rPr>
          <w:color w:val="800080"/>
          <w:lang w:val="en-CA" w:eastAsia="en-US"/>
        </w:rPr>
        <w:t>;</w:t>
      </w:r>
    </w:p>
    <w:p w14:paraId="2CDC1FE4" w14:textId="77777777" w:rsidR="00D35A89" w:rsidRPr="002E0279" w:rsidRDefault="00D35A89" w:rsidP="00A076A2">
      <w:pPr>
        <w:pStyle w:val="Code"/>
        <w:keepNext w:val="0"/>
        <w:keepLines w:val="0"/>
        <w:rPr>
          <w:lang w:val="en-CA" w:eastAsia="en-US"/>
        </w:rPr>
      </w:pPr>
    </w:p>
    <w:p w14:paraId="13C04400" w14:textId="77777777" w:rsidR="00D35A89" w:rsidRPr="002E0279" w:rsidRDefault="00D35A89" w:rsidP="00A076A2">
      <w:pPr>
        <w:pStyle w:val="Code"/>
        <w:keepNext w:val="0"/>
        <w:keepLines w:val="0"/>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 xml:space="preserve">string1 </w:t>
      </w:r>
      <w:r w:rsidRPr="002E0279">
        <w:rPr>
          <w:color w:val="808030"/>
          <w:lang w:val="en-CA" w:eastAsia="en-US"/>
        </w:rPr>
        <w:t>==</w:t>
      </w:r>
      <w:r w:rsidRPr="002E0279">
        <w:rPr>
          <w:lang w:val="en-CA" w:eastAsia="en-US"/>
        </w:rPr>
        <w:t xml:space="preserve"> </w:t>
      </w:r>
      <w:r w:rsidRPr="002E0279">
        <w:rPr>
          <w:color w:val="0000E6"/>
          <w:lang w:val="en-CA" w:eastAsia="en-US"/>
        </w:rPr>
        <w:t>""</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 true</w:t>
      </w:r>
    </w:p>
    <w:p w14:paraId="51FD6EA1" w14:textId="77777777" w:rsidR="00D35A89" w:rsidRPr="002E0279" w:rsidRDefault="00D35A89" w:rsidP="00A076A2">
      <w:pPr>
        <w:pStyle w:val="Code"/>
        <w:keepNext w:val="0"/>
        <w:keepLines w:val="0"/>
        <w:rPr>
          <w:lang w:val="en-CA" w:eastAsia="en-US"/>
        </w:rPr>
      </w:pPr>
      <w:r w:rsidRPr="002E0279">
        <w:rPr>
          <w:lang w:val="en-CA" w:eastAsia="en-US"/>
        </w:rPr>
        <w:lastRenderedPageBreak/>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string1</w:t>
      </w:r>
      <w:r w:rsidRPr="002E0279">
        <w:rPr>
          <w:color w:val="808030"/>
          <w:lang w:val="en-CA" w:eastAsia="en-US"/>
        </w:rPr>
        <w:t>.</w:t>
      </w:r>
      <w:r w:rsidRPr="002E0279">
        <w:rPr>
          <w:lang w:val="en-CA" w:eastAsia="en-US"/>
        </w:rPr>
        <w:t>equals</w:t>
      </w:r>
      <w:r w:rsidRPr="002E0279">
        <w:rPr>
          <w:color w:val="808030"/>
          <w:lang w:val="en-CA" w:eastAsia="en-US"/>
        </w:rPr>
        <w:t>(</w:t>
      </w:r>
      <w:r w:rsidRPr="002E0279">
        <w:rPr>
          <w:color w:val="0000E6"/>
          <w:lang w:val="en-CA" w:eastAsia="en-US"/>
        </w:rPr>
        <w:t>""</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//true</w:t>
      </w:r>
    </w:p>
    <w:p w14:paraId="028A08A5" w14:textId="77777777" w:rsidR="00D35A89" w:rsidRPr="002E0279" w:rsidRDefault="00D35A89" w:rsidP="00A076A2">
      <w:pPr>
        <w:pStyle w:val="Code"/>
        <w:keepNext w:val="0"/>
        <w:keepLines w:val="0"/>
        <w:rPr>
          <w:lang w:val="sv-SE" w:eastAsia="en-US"/>
        </w:rPr>
      </w:pPr>
      <w:r w:rsidRPr="002E0279">
        <w:rPr>
          <w:lang w:val="en-CA"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string1 </w:t>
      </w:r>
      <w:r w:rsidRPr="002E0279">
        <w:rPr>
          <w:color w:val="808030"/>
          <w:lang w:val="sv-SE" w:eastAsia="en-US"/>
        </w:rPr>
        <w:t>==</w:t>
      </w:r>
      <w:r w:rsidRPr="002E0279">
        <w:rPr>
          <w:lang w:val="sv-SE" w:eastAsia="en-US"/>
        </w:rPr>
        <w:t xml:space="preserve"> </w:t>
      </w:r>
      <w:r w:rsidRPr="002E0279">
        <w:rPr>
          <w:b/>
          <w:bCs/>
          <w:color w:val="800000"/>
          <w:lang w:val="sv-SE" w:eastAsia="en-US"/>
        </w:rPr>
        <w:t>null</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047A5E30" w14:textId="77777777" w:rsidR="00D35A89" w:rsidRPr="002E0279" w:rsidRDefault="00D35A89" w:rsidP="00A076A2">
      <w:pPr>
        <w:pStyle w:val="Code"/>
        <w:keepNext w:val="0"/>
        <w:keepLines w:val="0"/>
        <w:rPr>
          <w:lang w:val="sv-SE" w:eastAsia="en-US"/>
        </w:rPr>
      </w:pPr>
      <w:r w:rsidRPr="002E0279">
        <w:rPr>
          <w:lang w:val="sv-SE" w:eastAsia="en-US"/>
        </w:rPr>
        <w:t xml:space="preserve">      </w:t>
      </w:r>
    </w:p>
    <w:p w14:paraId="657C0C6A"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string2 </w:t>
      </w:r>
      <w:r w:rsidRPr="002E0279">
        <w:rPr>
          <w:color w:val="808030"/>
          <w:lang w:val="sv-SE" w:eastAsia="en-US"/>
        </w:rPr>
        <w:t>==</w:t>
      </w:r>
      <w:r w:rsidRPr="002E0279">
        <w:rPr>
          <w:lang w:val="sv-SE" w:eastAsia="en-US"/>
        </w:rPr>
        <w:t xml:space="preserve"> </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 false</w:t>
      </w:r>
    </w:p>
    <w:p w14:paraId="62F51916"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string2</w:t>
      </w:r>
      <w:r w:rsidRPr="002E0279">
        <w:rPr>
          <w:color w:val="808030"/>
          <w:lang w:val="sv-SE" w:eastAsia="en-US"/>
        </w:rPr>
        <w:t>.</w:t>
      </w:r>
      <w:r w:rsidRPr="002E0279">
        <w:rPr>
          <w:lang w:val="sv-SE" w:eastAsia="en-US"/>
        </w:rPr>
        <w:t>equals</w:t>
      </w:r>
      <w:r w:rsidRPr="002E0279">
        <w:rPr>
          <w:color w:val="808030"/>
          <w:lang w:val="sv-SE" w:eastAsia="en-US"/>
        </w:rPr>
        <w:t>(</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//true</w:t>
      </w:r>
    </w:p>
    <w:p w14:paraId="6FD042B2"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string2 </w:t>
      </w:r>
      <w:r w:rsidRPr="002E0279">
        <w:rPr>
          <w:color w:val="808030"/>
          <w:lang w:val="sv-SE" w:eastAsia="en-US"/>
        </w:rPr>
        <w:t>==</w:t>
      </w:r>
      <w:r w:rsidRPr="002E0279">
        <w:rPr>
          <w:lang w:val="sv-SE" w:eastAsia="en-US"/>
        </w:rPr>
        <w:t xml:space="preserve"> </w:t>
      </w:r>
      <w:r w:rsidRPr="002E0279">
        <w:rPr>
          <w:b/>
          <w:bCs/>
          <w:color w:val="800000"/>
          <w:lang w:val="sv-SE" w:eastAsia="en-US"/>
        </w:rPr>
        <w:t>null</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239BA179" w14:textId="77777777" w:rsidR="00D35A89" w:rsidRPr="002E0279" w:rsidRDefault="00D35A89" w:rsidP="00A076A2">
      <w:pPr>
        <w:pStyle w:val="Code"/>
        <w:keepNext w:val="0"/>
        <w:keepLines w:val="0"/>
        <w:rPr>
          <w:lang w:val="sv-SE" w:eastAsia="en-US"/>
        </w:rPr>
      </w:pPr>
    </w:p>
    <w:p w14:paraId="248E6DB5"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string3 </w:t>
      </w:r>
      <w:r w:rsidRPr="002E0279">
        <w:rPr>
          <w:color w:val="808030"/>
          <w:lang w:val="sv-SE" w:eastAsia="en-US"/>
        </w:rPr>
        <w:t>==</w:t>
      </w:r>
      <w:r w:rsidRPr="002E0279">
        <w:rPr>
          <w:lang w:val="sv-SE" w:eastAsia="en-US"/>
        </w:rPr>
        <w:t xml:space="preserve"> </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 false</w:t>
      </w:r>
    </w:p>
    <w:p w14:paraId="07138EED"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string3</w:t>
      </w:r>
      <w:r w:rsidRPr="002E0279">
        <w:rPr>
          <w:color w:val="808030"/>
          <w:lang w:val="sv-SE" w:eastAsia="en-US"/>
        </w:rPr>
        <w:t>.</w:t>
      </w:r>
      <w:r w:rsidRPr="002E0279">
        <w:rPr>
          <w:lang w:val="sv-SE" w:eastAsia="en-US"/>
        </w:rPr>
        <w:t>equals</w:t>
      </w:r>
      <w:r w:rsidRPr="002E0279">
        <w:rPr>
          <w:color w:val="808030"/>
          <w:lang w:val="sv-SE" w:eastAsia="en-US"/>
        </w:rPr>
        <w:t>(</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//true</w:t>
      </w:r>
    </w:p>
    <w:p w14:paraId="145EC93B"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string3 </w:t>
      </w:r>
      <w:r w:rsidRPr="002E0279">
        <w:rPr>
          <w:color w:val="808030"/>
          <w:lang w:val="sv-SE" w:eastAsia="en-US"/>
        </w:rPr>
        <w:t>==</w:t>
      </w:r>
      <w:r w:rsidRPr="002E0279">
        <w:rPr>
          <w:lang w:val="sv-SE" w:eastAsia="en-US"/>
        </w:rPr>
        <w:t xml:space="preserve"> </w:t>
      </w:r>
      <w:r w:rsidRPr="002E0279">
        <w:rPr>
          <w:b/>
          <w:bCs/>
          <w:color w:val="800000"/>
          <w:lang w:val="sv-SE" w:eastAsia="en-US"/>
        </w:rPr>
        <w:t>null</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135A9994" w14:textId="77777777" w:rsidR="00D35A89" w:rsidRPr="002E0279" w:rsidRDefault="00D35A89" w:rsidP="00A076A2">
      <w:pPr>
        <w:pStyle w:val="Code"/>
        <w:keepNext w:val="0"/>
        <w:keepLines w:val="0"/>
        <w:rPr>
          <w:lang w:val="sv-SE" w:eastAsia="en-US"/>
        </w:rPr>
      </w:pPr>
    </w:p>
    <w:p w14:paraId="15C27EA3"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string4 </w:t>
      </w:r>
      <w:r w:rsidRPr="002E0279">
        <w:rPr>
          <w:color w:val="808030"/>
          <w:lang w:val="sv-SE" w:eastAsia="en-US"/>
        </w:rPr>
        <w:t>==</w:t>
      </w:r>
      <w:r w:rsidRPr="002E0279">
        <w:rPr>
          <w:lang w:val="sv-SE" w:eastAsia="en-US"/>
        </w:rPr>
        <w:t xml:space="preserve"> </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6180EBB6" w14:textId="77777777" w:rsidR="00D35A89" w:rsidRPr="002E0279" w:rsidRDefault="00D35A89" w:rsidP="00A076A2">
      <w:pPr>
        <w:pStyle w:val="Code"/>
        <w:keepNext w:val="0"/>
        <w:keepLines w:val="0"/>
        <w:rPr>
          <w:lang w:val="sv-SE" w:eastAsia="en-US"/>
        </w:rPr>
      </w:pPr>
      <w:r w:rsidRPr="002E0279">
        <w:rPr>
          <w:lang w:val="sv-SE" w:eastAsia="en-US"/>
        </w:rPr>
        <w:t xml:space="preserve">      </w:t>
      </w:r>
      <w:r w:rsidRPr="002E0279">
        <w:rPr>
          <w:color w:val="696969"/>
          <w:lang w:val="sv-SE" w:eastAsia="en-US"/>
        </w:rPr>
        <w:t>// System.out.println(string4.equals("")); provoquerait une exception à l'exécution</w:t>
      </w:r>
    </w:p>
    <w:p w14:paraId="29DF7D4F" w14:textId="77777777" w:rsidR="00D35A89" w:rsidRPr="008B351D" w:rsidRDefault="00D35A89" w:rsidP="00D35A89">
      <w:pPr>
        <w:pStyle w:val="Code"/>
        <w:rPr>
          <w:lang w:val="en-US" w:eastAsia="en-US"/>
        </w:rPr>
      </w:pPr>
      <w:r w:rsidRPr="002E0279">
        <w:rPr>
          <w:lang w:val="sv-SE"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string4 </w:t>
      </w:r>
      <w:r w:rsidRPr="008B351D">
        <w:rPr>
          <w:color w:val="808030"/>
          <w:lang w:val="en-US" w:eastAsia="en-US"/>
        </w:rPr>
        <w:t>==</w:t>
      </w:r>
      <w:r w:rsidRPr="008B351D">
        <w:rPr>
          <w:lang w:val="en-US" w:eastAsia="en-US"/>
        </w:rPr>
        <w:t xml:space="preserve"> </w:t>
      </w:r>
      <w:r w:rsidRPr="008B351D">
        <w:rPr>
          <w:b/>
          <w:bCs/>
          <w:color w:val="800000"/>
          <w:lang w:val="en-US" w:eastAsia="en-US"/>
        </w:rPr>
        <w:t>null</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7DD71184" w14:textId="77777777" w:rsidR="00D35A89" w:rsidRPr="00D35A89" w:rsidRDefault="00D35A89" w:rsidP="00D35A89">
      <w:pPr>
        <w:pStyle w:val="Code"/>
        <w:rPr>
          <w:lang w:eastAsia="en-US"/>
        </w:rPr>
      </w:pPr>
      <w:r w:rsidRPr="008B351D">
        <w:rPr>
          <w:lang w:val="en-US" w:eastAsia="en-US"/>
        </w:rPr>
        <w:t xml:space="preserve">    </w:t>
      </w:r>
      <w:r w:rsidRPr="00D35A89">
        <w:rPr>
          <w:color w:val="800080"/>
          <w:lang w:eastAsia="en-US"/>
        </w:rPr>
        <w:t>}</w:t>
      </w:r>
    </w:p>
    <w:p w14:paraId="3EC802A5" w14:textId="77777777" w:rsidR="00D35A89" w:rsidRPr="00D35A89" w:rsidRDefault="00D35A89" w:rsidP="00D35A89">
      <w:pPr>
        <w:pStyle w:val="Code"/>
        <w:rPr>
          <w:lang w:eastAsia="en-US"/>
        </w:rPr>
      </w:pPr>
      <w:r w:rsidRPr="00D35A89">
        <w:rPr>
          <w:color w:val="800080"/>
          <w:lang w:eastAsia="en-US"/>
        </w:rPr>
        <w:t>}</w:t>
      </w:r>
    </w:p>
    <w:p w14:paraId="75BC2C10" w14:textId="77777777" w:rsidR="00F97D1A" w:rsidRPr="00AD2134" w:rsidRDefault="00F97D1A" w:rsidP="00F97D1A">
      <w:pPr>
        <w:pStyle w:val="Corpsdetexte"/>
      </w:pPr>
      <w:r w:rsidRPr="00AD2134">
        <w:t>La figure suivante montre l’effet du programme.</w:t>
      </w:r>
    </w:p>
    <w:p w14:paraId="4EF3482A" w14:textId="501B3673" w:rsidR="00F97D1A" w:rsidRDefault="00320B71" w:rsidP="00F97D1A">
      <w:pPr>
        <w:pStyle w:val="Corpsdetexte"/>
      </w:pPr>
      <w:r>
        <w:rPr>
          <w:noProof/>
        </w:rPr>
        <w:object w:dxaOrig="9417" w:dyaOrig="4017" w14:anchorId="23AC6C78">
          <v:shape id="_x0000_i1057" type="#_x0000_t75" alt="" style="width:330.55pt;height:142.4pt;mso-width-percent:0;mso-height-percent:0;mso-width-percent:0;mso-height-percent:0" o:ole="">
            <v:imagedata r:id="rId208" o:title=""/>
          </v:shape>
          <o:OLEObject Type="Embed" ProgID="Visio.Drawing.11" ShapeID="_x0000_i1057" DrawAspect="Content" ObjectID="_1766443824" r:id="rId209"/>
        </w:object>
      </w:r>
    </w:p>
    <w:p w14:paraId="662451E4" w14:textId="1C9D4249" w:rsidR="00F97D1A" w:rsidRDefault="00F97D1A" w:rsidP="00F97D1A">
      <w:pPr>
        <w:pStyle w:val="Corpsdetexte"/>
      </w:pPr>
      <w:r w:rsidRPr="00E578D8">
        <w:rPr>
          <w:i/>
          <w:iCs/>
        </w:rPr>
        <w:t>String1</w:t>
      </w:r>
      <w:r w:rsidRPr="00A663FB">
        <w:t xml:space="preserve"> fait </w:t>
      </w:r>
      <w:r w:rsidR="004C38F7" w:rsidRPr="00A663FB">
        <w:t>référence</w:t>
      </w:r>
      <w:r w:rsidRPr="00A663FB">
        <w:t xml:space="preserve"> à l’objet </w:t>
      </w:r>
      <w:hyperlink r:id="rId210" w:tooltip="class in java.lang" w:history="1">
        <w:r w:rsidRPr="00E678B9">
          <w:rPr>
            <w:rFonts w:ascii="DejaVu Sans Mono" w:hAnsi="DejaVu Sans Mono" w:cs="Courier New"/>
            <w:b/>
            <w:bCs/>
            <w:color w:val="4A6782"/>
            <w:spacing w:val="0"/>
            <w:sz w:val="21"/>
            <w:szCs w:val="21"/>
          </w:rPr>
          <w:t>String</w:t>
        </w:r>
      </w:hyperlink>
      <w:r>
        <w:rPr>
          <w:rFonts w:ascii="DejaVu Sans Mono" w:hAnsi="DejaVu Sans Mono" w:cs="Courier New"/>
          <w:b/>
          <w:bCs/>
          <w:color w:val="4A6782"/>
          <w:spacing w:val="0"/>
          <w:sz w:val="21"/>
          <w:szCs w:val="21"/>
        </w:rPr>
        <w:t xml:space="preserve"> </w:t>
      </w:r>
      <w:r w:rsidRPr="00A663FB">
        <w:t xml:space="preserve">qui correspond </w:t>
      </w:r>
      <w:r>
        <w:t xml:space="preserve">au </w:t>
      </w:r>
      <w:r w:rsidR="004C38F7">
        <w:t>littéral</w:t>
      </w:r>
      <w:r>
        <w:t xml:space="preserve"> de la chaîne vide "". </w:t>
      </w:r>
      <w:r w:rsidRPr="00E578D8">
        <w:rPr>
          <w:i/>
          <w:iCs/>
        </w:rPr>
        <w:t>String2</w:t>
      </w:r>
      <w:r>
        <w:t xml:space="preserve"> fait référence à un autre objet qui contient aussi la chaîne vide. Il en est de même pour </w:t>
      </w:r>
      <w:r w:rsidR="00314669">
        <w:rPr>
          <w:i/>
          <w:iCs/>
        </w:rPr>
        <w:t>s</w:t>
      </w:r>
      <w:r w:rsidRPr="00E578D8">
        <w:rPr>
          <w:i/>
          <w:iCs/>
        </w:rPr>
        <w:t>tring3</w:t>
      </w:r>
      <w:r>
        <w:t xml:space="preserve">. Ceci signifie que le constructeur de </w:t>
      </w:r>
      <w:r w:rsidRPr="00E578D8">
        <w:rPr>
          <w:i/>
          <w:iCs/>
        </w:rPr>
        <w:t>String</w:t>
      </w:r>
      <w:r>
        <w:t xml:space="preserve"> sans paramètre </w:t>
      </w:r>
      <w:r w:rsidRPr="00E578D8">
        <w:rPr>
          <w:i/>
          <w:iCs/>
        </w:rPr>
        <w:t>String</w:t>
      </w:r>
      <w:r>
        <w:t xml:space="preserve">() initialise automatiquement son contenu à la chaîne vide.  Enfin, </w:t>
      </w:r>
      <w:r w:rsidRPr="00E46E9C">
        <w:rPr>
          <w:i/>
          <w:iCs/>
        </w:rPr>
        <w:t>string4</w:t>
      </w:r>
      <w:r>
        <w:t xml:space="preserve"> contient la référence </w:t>
      </w:r>
      <w:r w:rsidRPr="00E46E9C">
        <w:rPr>
          <w:i/>
          <w:iCs/>
        </w:rPr>
        <w:t>null</w:t>
      </w:r>
      <w:r>
        <w:t xml:space="preserve">. Le </w:t>
      </w:r>
      <w:r w:rsidR="004C38F7">
        <w:t>littéral</w:t>
      </w:r>
      <w:r>
        <w:t xml:space="preserve"> spécial </w:t>
      </w:r>
      <w:r w:rsidRPr="00AB5862">
        <w:rPr>
          <w:i/>
          <w:iCs/>
        </w:rPr>
        <w:t>null</w:t>
      </w:r>
      <w:r>
        <w:t xml:space="preserve"> signifie que la variable ne fait référence à aucun objet. L’expression </w:t>
      </w:r>
      <w:r w:rsidRPr="00CC6DDB">
        <w:rPr>
          <w:i/>
        </w:rPr>
        <w:t>string4</w:t>
      </w:r>
      <w:r>
        <w:t>==</w:t>
      </w:r>
      <w:r w:rsidRPr="00CC6DDB">
        <w:rPr>
          <w:i/>
        </w:rPr>
        <w:t>null</w:t>
      </w:r>
      <w:r>
        <w:t xml:space="preserve"> permet de détecter cette situation. Lorsque l’objet fait référence à </w:t>
      </w:r>
      <w:r w:rsidRPr="00CC6DDB">
        <w:rPr>
          <w:i/>
        </w:rPr>
        <w:t>null</w:t>
      </w:r>
      <w:r>
        <w:t>, l’accès à son contenu provoque une exception Java à l’</w:t>
      </w:r>
      <w:r w:rsidR="004C38F7">
        <w:t>exécution</w:t>
      </w:r>
      <w:r>
        <w:t xml:space="preserve">. Ce serait le cas de l’énoncé suivant car la méthode </w:t>
      </w:r>
      <w:r w:rsidRPr="0080573A">
        <w:rPr>
          <w:i/>
        </w:rPr>
        <w:t>equals</w:t>
      </w:r>
      <w:r>
        <w:t xml:space="preserve">() doit extraire le contenu de l’objet </w:t>
      </w:r>
      <w:r w:rsidRPr="0080573A">
        <w:rPr>
          <w:i/>
        </w:rPr>
        <w:t>string4</w:t>
      </w:r>
      <w:r>
        <w:t xml:space="preserve"> mais cet objet n’existe pas !</w:t>
      </w:r>
    </w:p>
    <w:p w14:paraId="1A66817B" w14:textId="77777777" w:rsidR="00F97D1A" w:rsidRPr="00563032" w:rsidRDefault="00F97D1A" w:rsidP="00F97D1A">
      <w:pPr>
        <w:pStyle w:val="CodeJava9pt"/>
      </w:pPr>
      <w:r w:rsidRPr="00563032">
        <w:t xml:space="preserve">      // System.out.println(string4.equals("")); provoquerait une exception à l'exécution</w:t>
      </w:r>
    </w:p>
    <w:p w14:paraId="69820381" w14:textId="77777777" w:rsidR="00F97D1A" w:rsidRDefault="00F97D1A" w:rsidP="00F97D1A">
      <w:pPr>
        <w:pStyle w:val="Corpsdetexte"/>
      </w:pPr>
    </w:p>
    <w:p w14:paraId="3BCD5211" w14:textId="49284B5E" w:rsidR="00F97D1A" w:rsidRDefault="00F97D1A" w:rsidP="00F97D1A">
      <w:pPr>
        <w:pStyle w:val="Corpsdetexte"/>
      </w:pPr>
      <w:r>
        <w:lastRenderedPageBreak/>
        <w:t>Enfin, notons que l’accès à une variable non initialisée provoque une erreur de compilation.</w:t>
      </w:r>
      <w:r w:rsidR="009E31B7">
        <w:t xml:space="preserve"> Java vous protège contre l’accès aux variables non initialisée parce que de tels accès sont souvent la source de problèmes et de bogues.</w:t>
      </w:r>
    </w:p>
    <w:p w14:paraId="4ED226B9" w14:textId="44BDCAD8" w:rsidR="00F97D1A" w:rsidRDefault="00F97D1A" w:rsidP="00F97D1A">
      <w:pPr>
        <w:pStyle w:val="Corpsdetexte"/>
      </w:pPr>
      <w:bookmarkStart w:id="96" w:name="OLE_LINK19"/>
      <w:bookmarkStart w:id="97" w:name="OLE_LINK20"/>
      <w:r w:rsidRPr="00840FA7">
        <w:rPr>
          <w:b/>
          <w:bCs/>
        </w:rPr>
        <w:t>Exemple</w:t>
      </w:r>
      <w:r>
        <w:t xml:space="preserve">. </w:t>
      </w:r>
      <w:hyperlink r:id="rId211"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00D35A89" w:rsidRPr="009E31B7">
        <w:rPr>
          <w:rFonts w:ascii="Segoe UI" w:hAnsi="Segoe UI" w:cs="Segoe UI"/>
          <w:b/>
          <w:bCs/>
          <w:color w:val="586069"/>
          <w:lang w:val="fr-CA"/>
        </w:rPr>
        <w:t>chapitre_</w:t>
      </w:r>
      <w:r w:rsidR="009E31B7">
        <w:rPr>
          <w:rFonts w:ascii="Segoe UI" w:hAnsi="Segoe UI" w:cs="Segoe UI"/>
          <w:b/>
          <w:bCs/>
          <w:color w:val="586069"/>
          <w:lang w:val="fr-CA"/>
        </w:rPr>
        <w:t>4</w:t>
      </w:r>
      <w:r w:rsidR="00D35A89">
        <w:rPr>
          <w:rFonts w:ascii="Segoe UI" w:hAnsi="Segoe UI" w:cs="Segoe UI"/>
          <w:color w:val="586069"/>
          <w:lang w:val="fr-CA"/>
        </w:rPr>
        <w:t>/</w:t>
      </w:r>
      <w:r w:rsidRPr="007C05BF">
        <w:rPr>
          <w:rFonts w:ascii="Segoe UI" w:hAnsi="Segoe UI" w:cs="Segoe UI"/>
          <w:b/>
          <w:bCs/>
          <w:color w:val="586069"/>
          <w:lang w:val="fr-CA"/>
        </w:rPr>
        <w:t>ExempleStringNonInitialise.java</w:t>
      </w:r>
    </w:p>
    <w:p w14:paraId="6F246B29" w14:textId="506A5909" w:rsidR="00F97D1A" w:rsidRPr="00A663FB" w:rsidRDefault="00F97D1A" w:rsidP="00F97D1A">
      <w:pPr>
        <w:pStyle w:val="Corpsdetexte"/>
      </w:pPr>
      <w:r>
        <w:t xml:space="preserve"> </w:t>
      </w:r>
      <w:r w:rsidR="00CE10C1">
        <w:t>En Java, nous distinguons la déclaration d’une variable (sans initialisation) et son initialisation (ou attribution de valeur). Avant de pouvoir utiliser une variable, celle-ci doit avoir été initialisée. Au sein d’une fonction, la simple déclaration d’une variable ne suffit par à l’initialiser et Java refusera l’accès à une variable non-initialisée.</w:t>
      </w:r>
    </w:p>
    <w:p w14:paraId="7EE91DE0" w14:textId="77777777" w:rsidR="00D35A89" w:rsidRPr="00241467" w:rsidRDefault="00D35A89" w:rsidP="00D35A89">
      <w:pPr>
        <w:pStyle w:val="Code"/>
        <w:rPr>
          <w:lang w:val="en-CA" w:eastAsia="en-US"/>
        </w:rPr>
      </w:pPr>
      <w:r w:rsidRPr="00241467">
        <w:rPr>
          <w:b/>
          <w:bCs/>
          <w:color w:val="800000"/>
          <w:lang w:val="en-CA" w:eastAsia="en-US"/>
        </w:rPr>
        <w:t>public</w:t>
      </w:r>
      <w:r w:rsidRPr="00241467">
        <w:rPr>
          <w:lang w:val="en-CA" w:eastAsia="en-US"/>
        </w:rPr>
        <w:t xml:space="preserve"> </w:t>
      </w:r>
      <w:r w:rsidRPr="00241467">
        <w:rPr>
          <w:b/>
          <w:bCs/>
          <w:color w:val="800000"/>
          <w:lang w:val="en-CA" w:eastAsia="en-US"/>
        </w:rPr>
        <w:t>class</w:t>
      </w:r>
      <w:r w:rsidRPr="00241467">
        <w:rPr>
          <w:lang w:val="en-CA" w:eastAsia="en-US"/>
        </w:rPr>
        <w:t xml:space="preserve"> ExempleStringNonInitialise</w:t>
      </w:r>
      <w:r w:rsidRPr="00241467">
        <w:rPr>
          <w:color w:val="800080"/>
          <w:lang w:val="en-CA" w:eastAsia="en-US"/>
        </w:rPr>
        <w:t>{</w:t>
      </w:r>
    </w:p>
    <w:p w14:paraId="502C2956" w14:textId="77777777" w:rsidR="00D35A89" w:rsidRPr="002E0279" w:rsidRDefault="00D35A89" w:rsidP="00D35A89">
      <w:pPr>
        <w:pStyle w:val="Code"/>
        <w:rPr>
          <w:lang w:val="en-CA" w:eastAsia="en-US"/>
        </w:rPr>
      </w:pPr>
      <w:r w:rsidRPr="00241467">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493AB7F6" w14:textId="77777777" w:rsidR="00D35A89" w:rsidRPr="008B351D" w:rsidRDefault="00D35A89" w:rsidP="00D35A89">
      <w:pPr>
        <w:pStyle w:val="Code"/>
        <w:rPr>
          <w:lang w:eastAsia="en-US"/>
        </w:rPr>
      </w:pPr>
      <w:r w:rsidRPr="002E0279">
        <w:rPr>
          <w:lang w:val="en-CA" w:eastAsia="en-US"/>
        </w:rPr>
        <w:t xml:space="preserve">      </w:t>
      </w:r>
      <w:r w:rsidRPr="008B351D">
        <w:rPr>
          <w:b/>
          <w:bCs/>
          <w:color w:val="BB7977"/>
          <w:lang w:eastAsia="en-US"/>
        </w:rPr>
        <w:t>String</w:t>
      </w:r>
      <w:r w:rsidRPr="008B351D">
        <w:rPr>
          <w:lang w:eastAsia="en-US"/>
        </w:rPr>
        <w:t xml:space="preserve"> unString</w:t>
      </w:r>
      <w:r w:rsidRPr="008B351D">
        <w:rPr>
          <w:color w:val="800080"/>
          <w:lang w:eastAsia="en-US"/>
        </w:rPr>
        <w:t>;</w:t>
      </w:r>
    </w:p>
    <w:p w14:paraId="6CB02B89" w14:textId="77777777" w:rsidR="00D35A89" w:rsidRPr="008B351D" w:rsidRDefault="00D35A89" w:rsidP="00D35A89">
      <w:pPr>
        <w:pStyle w:val="Code"/>
        <w:rPr>
          <w:lang w:eastAsia="en-US"/>
        </w:rPr>
      </w:pPr>
      <w:r w:rsidRPr="008B351D">
        <w:rPr>
          <w:lang w:eastAsia="en-US"/>
        </w:rPr>
        <w:t xml:space="preserve">      </w:t>
      </w:r>
      <w:r w:rsidRPr="008B351D">
        <w:rPr>
          <w:b/>
          <w:bCs/>
          <w:color w:val="BB7977"/>
          <w:lang w:eastAsia="en-US"/>
        </w:rPr>
        <w:t>System</w:t>
      </w:r>
      <w:r w:rsidRPr="008B351D">
        <w:rPr>
          <w:color w:val="808030"/>
          <w:lang w:eastAsia="en-US"/>
        </w:rPr>
        <w:t>.</w:t>
      </w:r>
      <w:r w:rsidRPr="008B351D">
        <w:rPr>
          <w:lang w:eastAsia="en-US"/>
        </w:rPr>
        <w:t>out</w:t>
      </w:r>
      <w:r w:rsidRPr="008B351D">
        <w:rPr>
          <w:color w:val="808030"/>
          <w:lang w:eastAsia="en-US"/>
        </w:rPr>
        <w:t>.</w:t>
      </w:r>
      <w:r w:rsidRPr="008B351D">
        <w:rPr>
          <w:lang w:eastAsia="en-US"/>
        </w:rPr>
        <w:t>println</w:t>
      </w:r>
      <w:r w:rsidRPr="008B351D">
        <w:rPr>
          <w:color w:val="808030"/>
          <w:lang w:eastAsia="en-US"/>
        </w:rPr>
        <w:t>(</w:t>
      </w:r>
      <w:r w:rsidRPr="008B351D">
        <w:rPr>
          <w:lang w:eastAsia="en-US"/>
        </w:rPr>
        <w:t xml:space="preserve">unString </w:t>
      </w:r>
      <w:r w:rsidRPr="008B351D">
        <w:rPr>
          <w:color w:val="808030"/>
          <w:lang w:eastAsia="en-US"/>
        </w:rPr>
        <w:t>==</w:t>
      </w:r>
      <w:r w:rsidRPr="008B351D">
        <w:rPr>
          <w:lang w:eastAsia="en-US"/>
        </w:rPr>
        <w:t xml:space="preserve"> </w:t>
      </w:r>
      <w:r w:rsidRPr="008B351D">
        <w:rPr>
          <w:b/>
          <w:bCs/>
          <w:color w:val="800000"/>
          <w:lang w:eastAsia="en-US"/>
        </w:rPr>
        <w:t>null</w:t>
      </w:r>
      <w:r w:rsidRPr="008B351D">
        <w:rPr>
          <w:color w:val="808030"/>
          <w:lang w:eastAsia="en-US"/>
        </w:rPr>
        <w:t>)</w:t>
      </w:r>
      <w:r w:rsidRPr="008B351D">
        <w:rPr>
          <w:color w:val="800080"/>
          <w:lang w:eastAsia="en-US"/>
        </w:rPr>
        <w:t>;</w:t>
      </w:r>
      <w:r w:rsidRPr="008B351D">
        <w:rPr>
          <w:lang w:eastAsia="en-US"/>
        </w:rPr>
        <w:t xml:space="preserve"> </w:t>
      </w:r>
      <w:r w:rsidRPr="008B351D">
        <w:rPr>
          <w:color w:val="696969"/>
          <w:lang w:eastAsia="en-US"/>
        </w:rPr>
        <w:t>// erreur de compilation car non initialisé</w:t>
      </w:r>
    </w:p>
    <w:p w14:paraId="3D831870" w14:textId="77777777" w:rsidR="00D35A89" w:rsidRPr="00D35A89" w:rsidRDefault="00D35A89" w:rsidP="00D35A89">
      <w:pPr>
        <w:pStyle w:val="Code"/>
        <w:rPr>
          <w:lang w:eastAsia="en-US"/>
        </w:rPr>
      </w:pPr>
      <w:r w:rsidRPr="008B351D">
        <w:rPr>
          <w:lang w:eastAsia="en-US"/>
        </w:rPr>
        <w:t xml:space="preserve">    </w:t>
      </w:r>
      <w:r w:rsidRPr="00D35A89">
        <w:rPr>
          <w:color w:val="800080"/>
          <w:lang w:eastAsia="en-US"/>
        </w:rPr>
        <w:t>}</w:t>
      </w:r>
    </w:p>
    <w:p w14:paraId="694D494A" w14:textId="77777777" w:rsidR="00D35A89" w:rsidRPr="00D35A89" w:rsidRDefault="00D35A89" w:rsidP="00D35A89">
      <w:pPr>
        <w:pStyle w:val="Code"/>
        <w:rPr>
          <w:lang w:eastAsia="en-US"/>
        </w:rPr>
      </w:pPr>
      <w:r w:rsidRPr="00D35A89">
        <w:rPr>
          <w:color w:val="800080"/>
          <w:lang w:eastAsia="en-US"/>
        </w:rPr>
        <w:t>}</w:t>
      </w:r>
    </w:p>
    <w:bookmarkEnd w:id="96"/>
    <w:bookmarkEnd w:id="97"/>
    <w:p w14:paraId="01894AEB" w14:textId="628BB6D3" w:rsidR="00F97D1A" w:rsidRDefault="00F97D1A" w:rsidP="00F97D1A">
      <w:pPr>
        <w:pStyle w:val="Corpsdetexte"/>
        <w:rPr>
          <w:lang w:val="fr-CA"/>
        </w:rPr>
      </w:pPr>
    </w:p>
    <w:p w14:paraId="3D657149" w14:textId="33F4687F" w:rsidR="00CE10C1" w:rsidRDefault="00CE10C1" w:rsidP="00CE10C1">
      <w:pPr>
        <w:pStyle w:val="Corpsdetexte"/>
      </w:pPr>
      <w:r w:rsidRPr="00840FA7">
        <w:rPr>
          <w:b/>
          <w:bCs/>
        </w:rPr>
        <w:t>Exemple</w:t>
      </w:r>
      <w:r>
        <w:t xml:space="preserve">. </w:t>
      </w:r>
      <w:hyperlink r:id="rId212"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Pr="009E31B7">
        <w:rPr>
          <w:rFonts w:ascii="Segoe UI" w:hAnsi="Segoe UI" w:cs="Segoe UI"/>
          <w:b/>
          <w:bCs/>
          <w:color w:val="586069"/>
          <w:lang w:val="fr-CA"/>
        </w:rPr>
        <w:t>chapitre_</w:t>
      </w:r>
      <w:r>
        <w:rPr>
          <w:rFonts w:ascii="Segoe UI" w:hAnsi="Segoe UI" w:cs="Segoe UI"/>
          <w:b/>
          <w:bCs/>
          <w:color w:val="586069"/>
          <w:lang w:val="fr-CA"/>
        </w:rPr>
        <w:t>4</w:t>
      </w:r>
      <w:r>
        <w:rPr>
          <w:rFonts w:ascii="Segoe UI" w:hAnsi="Segoe UI" w:cs="Segoe UI"/>
          <w:color w:val="586069"/>
          <w:lang w:val="fr-CA"/>
        </w:rPr>
        <w:t>/</w:t>
      </w:r>
      <w:r w:rsidRPr="007C05BF">
        <w:rPr>
          <w:rFonts w:ascii="Segoe UI" w:hAnsi="Segoe UI" w:cs="Segoe UI"/>
          <w:b/>
          <w:bCs/>
          <w:color w:val="586069"/>
          <w:lang w:val="fr-CA"/>
        </w:rPr>
        <w:t>Exemple</w:t>
      </w:r>
      <w:r>
        <w:rPr>
          <w:rFonts w:ascii="Segoe UI" w:hAnsi="Segoe UI" w:cs="Segoe UI"/>
          <w:b/>
          <w:bCs/>
          <w:color w:val="586069"/>
          <w:lang w:val="fr-CA"/>
        </w:rPr>
        <w:t>Emoji</w:t>
      </w:r>
      <w:r w:rsidRPr="007C05BF">
        <w:rPr>
          <w:rFonts w:ascii="Segoe UI" w:hAnsi="Segoe UI" w:cs="Segoe UI"/>
          <w:b/>
          <w:bCs/>
          <w:color w:val="586069"/>
          <w:lang w:val="fr-CA"/>
        </w:rPr>
        <w:t>.java</w:t>
      </w:r>
    </w:p>
    <w:p w14:paraId="188F3F40" w14:textId="0DAD17F0" w:rsidR="00D56842" w:rsidRPr="00D56842" w:rsidRDefault="00CE10C1" w:rsidP="00D56842">
      <w:pPr>
        <w:pStyle w:val="Corpsdetexte"/>
      </w:pPr>
      <w:r>
        <w:t xml:space="preserve">Java représente ses caractères sous le format UTF-16. La notion de caractère au sein d’une chaîne de caractères en Java </w:t>
      </w:r>
      <w:r w:rsidR="00D56842">
        <w:t xml:space="preserve">présume que tous les caractères occupent 16 bits. Or les caractères des plans supplémentaires (comme les emojis) occupent 32 bits. Le code suivant va donc afficher 8 pour la longueur de la chaîne et va retourner un caractère invalide après l’appel à </w:t>
      </w:r>
      <w:r w:rsidR="00D56842" w:rsidRPr="00D56842">
        <w:rPr>
          <w:i/>
          <w:iCs/>
        </w:rPr>
        <w:t>charAt</w:t>
      </w:r>
      <w:r w:rsidR="00D56842">
        <w:t xml:space="preserve">. Le traitement des chaînes de caractères dans de tels cas peut se faire avec les méthodes </w:t>
      </w:r>
      <w:r w:rsidR="00D56842" w:rsidRPr="00D56842">
        <w:rPr>
          <w:i/>
          <w:iCs/>
        </w:rPr>
        <w:t>codePointAt</w:t>
      </w:r>
      <w:r w:rsidR="00D56842">
        <w:t xml:space="preserve"> et </w:t>
      </w:r>
      <w:r w:rsidR="00D56842" w:rsidRPr="00D56842">
        <w:rPr>
          <w:i/>
          <w:iCs/>
        </w:rPr>
        <w:t>offsetByCodePoints</w:t>
      </w:r>
      <w:r w:rsidR="00D56842">
        <w:t>.</w:t>
      </w:r>
      <w:r w:rsidR="00F93441">
        <w:t xml:space="preserve"> Il s’agit d’un sujet avancé.</w:t>
      </w:r>
    </w:p>
    <w:p w14:paraId="77B7C573" w14:textId="42E6B4C6" w:rsidR="00CE10C1" w:rsidRPr="00A663FB" w:rsidRDefault="00D56842" w:rsidP="00CE10C1">
      <w:pPr>
        <w:pStyle w:val="Corpsdetexte"/>
      </w:pPr>
      <w:r>
        <w:t xml:space="preserve"> </w:t>
      </w:r>
    </w:p>
    <w:p w14:paraId="7E8CA507" w14:textId="77777777" w:rsidR="00CE10C1" w:rsidRPr="001B068E" w:rsidRDefault="00CE10C1" w:rsidP="00CE10C1">
      <w:pPr>
        <w:pStyle w:val="Code"/>
        <w:rPr>
          <w:lang w:val="fr-FR" w:eastAsia="zh-CN"/>
        </w:rPr>
      </w:pPr>
      <w:r w:rsidRPr="001B068E">
        <w:rPr>
          <w:b/>
          <w:bCs/>
          <w:color w:val="800000"/>
          <w:lang w:val="fr-FR" w:eastAsia="zh-CN"/>
        </w:rPr>
        <w:t>public</w:t>
      </w:r>
      <w:r w:rsidRPr="001B068E">
        <w:rPr>
          <w:lang w:val="fr-FR" w:eastAsia="zh-CN"/>
        </w:rPr>
        <w:t xml:space="preserve"> </w:t>
      </w:r>
      <w:r w:rsidRPr="001B068E">
        <w:rPr>
          <w:b/>
          <w:bCs/>
          <w:color w:val="800000"/>
          <w:lang w:val="fr-FR" w:eastAsia="zh-CN"/>
        </w:rPr>
        <w:t>class</w:t>
      </w:r>
      <w:r w:rsidRPr="001B068E">
        <w:rPr>
          <w:lang w:val="fr-FR" w:eastAsia="zh-CN"/>
        </w:rPr>
        <w:t xml:space="preserve"> ExempleEmoji </w:t>
      </w:r>
      <w:r w:rsidRPr="001B068E">
        <w:rPr>
          <w:color w:val="800080"/>
          <w:lang w:val="fr-FR" w:eastAsia="zh-CN"/>
        </w:rPr>
        <w:t>{</w:t>
      </w:r>
    </w:p>
    <w:p w14:paraId="74A3F4E7" w14:textId="77777777" w:rsidR="00CE10C1" w:rsidRPr="001B068E" w:rsidRDefault="00CE10C1" w:rsidP="00CE10C1">
      <w:pPr>
        <w:pStyle w:val="Code"/>
        <w:rPr>
          <w:lang w:val="fr-FR" w:eastAsia="zh-CN"/>
        </w:rPr>
      </w:pPr>
      <w:r w:rsidRPr="001B068E">
        <w:rPr>
          <w:lang w:val="fr-FR" w:eastAsia="zh-CN"/>
        </w:rPr>
        <w:t xml:space="preserve">  </w:t>
      </w:r>
      <w:r w:rsidRPr="001B068E">
        <w:rPr>
          <w:b/>
          <w:bCs/>
          <w:color w:val="800000"/>
          <w:lang w:val="fr-FR" w:eastAsia="zh-CN"/>
        </w:rPr>
        <w:t>public</w:t>
      </w:r>
      <w:r w:rsidRPr="001B068E">
        <w:rPr>
          <w:lang w:val="fr-FR" w:eastAsia="zh-CN"/>
        </w:rPr>
        <w:t xml:space="preserve"> </w:t>
      </w:r>
      <w:r w:rsidRPr="001B068E">
        <w:rPr>
          <w:b/>
          <w:bCs/>
          <w:color w:val="800000"/>
          <w:lang w:val="fr-FR" w:eastAsia="zh-CN"/>
        </w:rPr>
        <w:t>static</w:t>
      </w:r>
      <w:r w:rsidRPr="001B068E">
        <w:rPr>
          <w:lang w:val="fr-FR" w:eastAsia="zh-CN"/>
        </w:rPr>
        <w:t xml:space="preserve"> </w:t>
      </w:r>
      <w:r w:rsidRPr="001B068E">
        <w:rPr>
          <w:color w:val="BB7977"/>
          <w:lang w:val="fr-FR" w:eastAsia="zh-CN"/>
        </w:rPr>
        <w:t>void</w:t>
      </w:r>
      <w:r w:rsidRPr="001B068E">
        <w:rPr>
          <w:lang w:val="fr-FR" w:eastAsia="zh-CN"/>
        </w:rPr>
        <w:t xml:space="preserve"> main</w:t>
      </w:r>
      <w:r w:rsidRPr="001B068E">
        <w:rPr>
          <w:color w:val="808030"/>
          <w:lang w:val="fr-FR" w:eastAsia="zh-CN"/>
        </w:rPr>
        <w:t>(</w:t>
      </w:r>
      <w:r w:rsidRPr="001B068E">
        <w:rPr>
          <w:b/>
          <w:bCs/>
          <w:color w:val="BB7977"/>
          <w:lang w:val="fr-FR" w:eastAsia="zh-CN"/>
        </w:rPr>
        <w:t>String</w:t>
      </w:r>
      <w:r w:rsidRPr="001B068E">
        <w:rPr>
          <w:color w:val="808030"/>
          <w:lang w:val="fr-FR" w:eastAsia="zh-CN"/>
        </w:rPr>
        <w:t>[]</w:t>
      </w:r>
      <w:r w:rsidRPr="001B068E">
        <w:rPr>
          <w:lang w:val="fr-FR" w:eastAsia="zh-CN"/>
        </w:rPr>
        <w:t xml:space="preserve"> args</w:t>
      </w:r>
      <w:r w:rsidRPr="001B068E">
        <w:rPr>
          <w:color w:val="808030"/>
          <w:lang w:val="fr-FR" w:eastAsia="zh-CN"/>
        </w:rPr>
        <w:t>)</w:t>
      </w:r>
      <w:r w:rsidRPr="001B068E">
        <w:rPr>
          <w:lang w:val="fr-FR" w:eastAsia="zh-CN"/>
        </w:rPr>
        <w:t xml:space="preserve"> </w:t>
      </w:r>
      <w:r w:rsidRPr="001B068E">
        <w:rPr>
          <w:color w:val="800080"/>
          <w:lang w:val="fr-FR" w:eastAsia="zh-CN"/>
        </w:rPr>
        <w:t>{</w:t>
      </w:r>
    </w:p>
    <w:p w14:paraId="50F72965" w14:textId="1DD9C619" w:rsidR="00CE10C1" w:rsidRPr="00CE10C1" w:rsidRDefault="00CE10C1" w:rsidP="00CE10C1">
      <w:pPr>
        <w:pStyle w:val="Code"/>
        <w:rPr>
          <w:lang w:eastAsia="zh-CN"/>
        </w:rPr>
      </w:pPr>
      <w:r w:rsidRPr="001B068E">
        <w:rPr>
          <w:lang w:val="fr-FR" w:eastAsia="zh-CN"/>
        </w:rPr>
        <w:t xml:space="preserve">    </w:t>
      </w:r>
      <w:r w:rsidRPr="00CE10C1">
        <w:rPr>
          <w:b/>
          <w:bCs/>
          <w:color w:val="BB7977"/>
          <w:lang w:eastAsia="zh-CN"/>
        </w:rPr>
        <w:t>String</w:t>
      </w:r>
      <w:r w:rsidRPr="00CE10C1">
        <w:rPr>
          <w:lang w:eastAsia="zh-CN"/>
        </w:rPr>
        <w:t xml:space="preserve"> s </w:t>
      </w:r>
      <w:r w:rsidRPr="00CE10C1">
        <w:rPr>
          <w:color w:val="808030"/>
          <w:lang w:eastAsia="zh-CN"/>
        </w:rPr>
        <w:t>=</w:t>
      </w:r>
      <w:r w:rsidRPr="00CE10C1">
        <w:rPr>
          <w:lang w:eastAsia="zh-CN"/>
        </w:rPr>
        <w:t xml:space="preserve"> </w:t>
      </w:r>
      <w:r w:rsidRPr="00CE10C1">
        <w:rPr>
          <w:color w:val="0000E6"/>
          <w:lang w:eastAsia="zh-CN"/>
        </w:rPr>
        <w:t>"</w:t>
      </w:r>
      <w:r w:rsidRPr="00CE10C1">
        <w:rPr>
          <w:rFonts w:ascii="Apple Color Emoji" w:hAnsi="Apple Color Emoji" w:cs="Apple Color Emoji"/>
          <w:color w:val="0000E6"/>
          <w:lang w:eastAsia="zh-CN"/>
        </w:rPr>
        <w:t>😂😍🎉👍</w:t>
      </w:r>
      <w:r w:rsidRPr="00CE10C1">
        <w:rPr>
          <w:color w:val="0000E6"/>
          <w:lang w:eastAsia="zh-CN"/>
        </w:rPr>
        <w:t>"</w:t>
      </w:r>
      <w:r w:rsidRPr="00CE10C1">
        <w:rPr>
          <w:color w:val="800080"/>
          <w:lang w:eastAsia="zh-CN"/>
        </w:rPr>
        <w:t>;</w:t>
      </w:r>
    </w:p>
    <w:p w14:paraId="34FBDBB0" w14:textId="77777777" w:rsidR="00CE10C1" w:rsidRPr="001B068E" w:rsidRDefault="00CE10C1" w:rsidP="00CE10C1">
      <w:pPr>
        <w:pStyle w:val="Code"/>
        <w:rPr>
          <w:lang w:val="fr-FR" w:eastAsia="zh-CN"/>
        </w:rPr>
      </w:pPr>
      <w:r w:rsidRPr="00CE10C1">
        <w:rPr>
          <w:lang w:eastAsia="zh-CN"/>
        </w:rPr>
        <w:t xml:space="preserve">    </w:t>
      </w:r>
      <w:r w:rsidRPr="001B068E">
        <w:rPr>
          <w:b/>
          <w:bCs/>
          <w:color w:val="BB7977"/>
          <w:lang w:val="fr-FR" w:eastAsia="zh-CN"/>
        </w:rPr>
        <w:t>System</w:t>
      </w:r>
      <w:r w:rsidRPr="001B068E">
        <w:rPr>
          <w:color w:val="808030"/>
          <w:lang w:val="fr-FR" w:eastAsia="zh-CN"/>
        </w:rPr>
        <w:t>.</w:t>
      </w:r>
      <w:r w:rsidRPr="001B068E">
        <w:rPr>
          <w:lang w:val="fr-FR" w:eastAsia="zh-CN"/>
        </w:rPr>
        <w:t>out</w:t>
      </w:r>
      <w:r w:rsidRPr="001B068E">
        <w:rPr>
          <w:color w:val="808030"/>
          <w:lang w:val="fr-FR" w:eastAsia="zh-CN"/>
        </w:rPr>
        <w:t>.</w:t>
      </w:r>
      <w:r w:rsidRPr="001B068E">
        <w:rPr>
          <w:lang w:val="fr-FR" w:eastAsia="zh-CN"/>
        </w:rPr>
        <w:t>println</w:t>
      </w:r>
      <w:r w:rsidRPr="001B068E">
        <w:rPr>
          <w:color w:val="808030"/>
          <w:lang w:val="fr-FR" w:eastAsia="zh-CN"/>
        </w:rPr>
        <w:t>(</w:t>
      </w:r>
      <w:r w:rsidRPr="001B068E">
        <w:rPr>
          <w:lang w:val="fr-FR" w:eastAsia="zh-CN"/>
        </w:rPr>
        <w:t>s</w:t>
      </w:r>
      <w:r w:rsidRPr="001B068E">
        <w:rPr>
          <w:color w:val="808030"/>
          <w:lang w:val="fr-FR" w:eastAsia="zh-CN"/>
        </w:rPr>
        <w:t>.</w:t>
      </w:r>
      <w:r w:rsidRPr="001B068E">
        <w:rPr>
          <w:lang w:val="fr-FR" w:eastAsia="zh-CN"/>
        </w:rPr>
        <w:t>length</w:t>
      </w:r>
      <w:r w:rsidRPr="001B068E">
        <w:rPr>
          <w:color w:val="808030"/>
          <w:lang w:val="fr-FR" w:eastAsia="zh-CN"/>
        </w:rPr>
        <w:t>())</w:t>
      </w:r>
      <w:r w:rsidRPr="001B068E">
        <w:rPr>
          <w:color w:val="800080"/>
          <w:lang w:val="fr-FR" w:eastAsia="zh-CN"/>
        </w:rPr>
        <w:t>;</w:t>
      </w:r>
    </w:p>
    <w:p w14:paraId="3D27BA2A" w14:textId="77777777" w:rsidR="00CE10C1" w:rsidRPr="008B351D" w:rsidRDefault="00CE10C1" w:rsidP="00CE10C1">
      <w:pPr>
        <w:pStyle w:val="Code"/>
        <w:rPr>
          <w:lang w:val="en-US" w:eastAsia="zh-CN"/>
        </w:rPr>
      </w:pPr>
      <w:r w:rsidRPr="001B068E">
        <w:rPr>
          <w:lang w:val="fr-FR" w:eastAsia="zh-CN"/>
        </w:rPr>
        <w:t xml:space="preserve">    </w:t>
      </w:r>
      <w:r w:rsidRPr="008B351D">
        <w:rPr>
          <w:b/>
          <w:bCs/>
          <w:color w:val="BB7977"/>
          <w:lang w:val="en-US" w:eastAsia="zh-CN"/>
        </w:rPr>
        <w:t>System</w:t>
      </w:r>
      <w:r w:rsidRPr="008B351D">
        <w:rPr>
          <w:color w:val="808030"/>
          <w:lang w:val="en-US" w:eastAsia="zh-CN"/>
        </w:rPr>
        <w:t>.</w:t>
      </w:r>
      <w:r w:rsidRPr="008B351D">
        <w:rPr>
          <w:lang w:val="en-US" w:eastAsia="zh-CN"/>
        </w:rPr>
        <w:t>out</w:t>
      </w:r>
      <w:r w:rsidRPr="008B351D">
        <w:rPr>
          <w:color w:val="808030"/>
          <w:lang w:val="en-US" w:eastAsia="zh-CN"/>
        </w:rPr>
        <w:t>.</w:t>
      </w:r>
      <w:r w:rsidRPr="008B351D">
        <w:rPr>
          <w:lang w:val="en-US" w:eastAsia="zh-CN"/>
        </w:rPr>
        <w:t>println</w:t>
      </w:r>
      <w:r w:rsidRPr="008B351D">
        <w:rPr>
          <w:color w:val="808030"/>
          <w:lang w:val="en-US" w:eastAsia="zh-CN"/>
        </w:rPr>
        <w:t>(</w:t>
      </w:r>
      <w:r w:rsidRPr="008B351D">
        <w:rPr>
          <w:lang w:val="en-US" w:eastAsia="zh-CN"/>
        </w:rPr>
        <w:t>s</w:t>
      </w:r>
      <w:r w:rsidRPr="008B351D">
        <w:rPr>
          <w:color w:val="808030"/>
          <w:lang w:val="en-US" w:eastAsia="zh-CN"/>
        </w:rPr>
        <w:t>.</w:t>
      </w:r>
      <w:r w:rsidRPr="008B351D">
        <w:rPr>
          <w:lang w:val="en-US" w:eastAsia="zh-CN"/>
        </w:rPr>
        <w:t>charAt</w:t>
      </w:r>
      <w:r w:rsidRPr="008B351D">
        <w:rPr>
          <w:color w:val="808030"/>
          <w:lang w:val="en-US" w:eastAsia="zh-CN"/>
        </w:rPr>
        <w:t>(</w:t>
      </w:r>
      <w:r w:rsidRPr="008B351D">
        <w:rPr>
          <w:color w:val="008C00"/>
          <w:lang w:val="en-US" w:eastAsia="zh-CN"/>
        </w:rPr>
        <w:t>1</w:t>
      </w:r>
      <w:r w:rsidRPr="008B351D">
        <w:rPr>
          <w:color w:val="808030"/>
          <w:lang w:val="en-US" w:eastAsia="zh-CN"/>
        </w:rPr>
        <w:t>))</w:t>
      </w:r>
      <w:r w:rsidRPr="008B351D">
        <w:rPr>
          <w:color w:val="800080"/>
          <w:lang w:val="en-US" w:eastAsia="zh-CN"/>
        </w:rPr>
        <w:t>;</w:t>
      </w:r>
    </w:p>
    <w:p w14:paraId="381DC52F" w14:textId="77777777" w:rsidR="00CE10C1" w:rsidRPr="00CE10C1" w:rsidRDefault="00CE10C1" w:rsidP="00CE10C1">
      <w:pPr>
        <w:pStyle w:val="Code"/>
        <w:rPr>
          <w:lang w:eastAsia="zh-CN"/>
        </w:rPr>
      </w:pPr>
      <w:r w:rsidRPr="008B351D">
        <w:rPr>
          <w:lang w:val="en-US" w:eastAsia="zh-CN"/>
        </w:rPr>
        <w:t xml:space="preserve">  </w:t>
      </w:r>
      <w:r w:rsidRPr="00CE10C1">
        <w:rPr>
          <w:color w:val="800080"/>
          <w:lang w:eastAsia="zh-CN"/>
        </w:rPr>
        <w:t>}</w:t>
      </w:r>
    </w:p>
    <w:p w14:paraId="3222B826" w14:textId="0B102781" w:rsidR="00CE10C1" w:rsidRDefault="00CE10C1" w:rsidP="00D56842">
      <w:pPr>
        <w:pStyle w:val="Code"/>
        <w:rPr>
          <w:color w:val="800080"/>
          <w:lang w:eastAsia="zh-CN"/>
        </w:rPr>
      </w:pPr>
      <w:r w:rsidRPr="00CE10C1">
        <w:rPr>
          <w:color w:val="800080"/>
          <w:lang w:eastAsia="zh-CN"/>
        </w:rPr>
        <w:t>}</w:t>
      </w:r>
    </w:p>
    <w:p w14:paraId="05C84972" w14:textId="77777777" w:rsidR="003E5B17" w:rsidRPr="00D35A89" w:rsidRDefault="003E5B17" w:rsidP="00D56842">
      <w:pPr>
        <w:pStyle w:val="Code"/>
        <w:rPr>
          <w:lang w:eastAsia="zh-CN"/>
        </w:rPr>
      </w:pPr>
    </w:p>
    <w:p w14:paraId="24F1B344" w14:textId="77777777" w:rsidR="00CE10C1" w:rsidRDefault="00CE10C1" w:rsidP="00F97D1A">
      <w:pPr>
        <w:pStyle w:val="Corpsdetexte"/>
        <w:rPr>
          <w:lang w:val="fr-CA"/>
        </w:rPr>
      </w:pPr>
    </w:p>
    <w:p w14:paraId="0B0BDBD6" w14:textId="77777777" w:rsidR="00F97D1A" w:rsidRDefault="00F97D1A" w:rsidP="00F97D1A">
      <w:pPr>
        <w:pStyle w:val="Titre2"/>
        <w:rPr>
          <w:lang w:val="fr-CA"/>
        </w:rPr>
      </w:pPr>
      <w:bookmarkStart w:id="98" w:name="_Toc508791581"/>
      <w:bookmarkStart w:id="99" w:name="_Toc155813905"/>
      <w:r w:rsidRPr="16CBE89F">
        <w:rPr>
          <w:lang w:val="fr-CA"/>
        </w:rPr>
        <w:lastRenderedPageBreak/>
        <w:t>Fonctions mathématiques : java.lang.Math</w:t>
      </w:r>
      <w:bookmarkEnd w:id="98"/>
      <w:bookmarkEnd w:id="99"/>
    </w:p>
    <w:p w14:paraId="60FD58A3" w14:textId="77777777" w:rsidR="00F97D1A" w:rsidRDefault="00F97D1A" w:rsidP="00F97D1A">
      <w:pPr>
        <w:pStyle w:val="Corpsdetexte"/>
        <w:rPr>
          <w:lang w:val="fr-CA"/>
        </w:rPr>
      </w:pPr>
      <w:r>
        <w:rPr>
          <w:lang w:val="fr-CA"/>
        </w:rPr>
        <w:t xml:space="preserve">Au-delà des opérations de base permises dans les expressions arithmétiques, le package </w:t>
      </w:r>
      <w:r w:rsidRPr="000863E5">
        <w:rPr>
          <w:i/>
          <w:iCs/>
          <w:lang w:val="fr-CA"/>
        </w:rPr>
        <w:t>java.</w:t>
      </w:r>
      <w:r>
        <w:rPr>
          <w:i/>
          <w:iCs/>
          <w:lang w:val="fr-CA"/>
        </w:rPr>
        <w:t>lang.</w:t>
      </w:r>
      <w:r w:rsidRPr="000863E5">
        <w:rPr>
          <w:i/>
          <w:iCs/>
          <w:lang w:val="fr-CA"/>
        </w:rPr>
        <w:t>Math</w:t>
      </w:r>
      <w:r>
        <w:rPr>
          <w:lang w:val="fr-CA"/>
        </w:rPr>
        <w:t xml:space="preserve"> contient plusieurs méthodes pour le calcul de fonctions mathématiques courantes. </w:t>
      </w:r>
    </w:p>
    <w:p w14:paraId="723E5DE2" w14:textId="05284A01" w:rsidR="00F97D1A" w:rsidRDefault="00F97D1A" w:rsidP="00F97D1A">
      <w:pPr>
        <w:pStyle w:val="Corpsdetexte"/>
        <w:rPr>
          <w:lang w:val="fr-CA"/>
        </w:rPr>
      </w:pPr>
      <w:bookmarkStart w:id="100" w:name="OLE_LINK21"/>
      <w:bookmarkStart w:id="101" w:name="OLE_LINK22"/>
      <w:r w:rsidRPr="00EC6C37">
        <w:rPr>
          <w:b/>
          <w:lang w:val="fr-CA"/>
        </w:rPr>
        <w:t>Exemple</w:t>
      </w:r>
      <w:r>
        <w:rPr>
          <w:lang w:val="fr-CA"/>
        </w:rPr>
        <w:t xml:space="preserve">. </w:t>
      </w:r>
      <w:hyperlink r:id="rId213"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009E31B7" w:rsidRPr="009E31B7">
        <w:rPr>
          <w:rFonts w:ascii="Segoe UI" w:hAnsi="Segoe UI" w:cs="Segoe UI"/>
          <w:b/>
          <w:bCs/>
          <w:color w:val="586069"/>
          <w:lang w:val="fr-CA"/>
        </w:rPr>
        <w:t>chapitre_4</w:t>
      </w:r>
      <w:r w:rsidR="009E31B7">
        <w:rPr>
          <w:rFonts w:ascii="Segoe UI" w:hAnsi="Segoe UI" w:cs="Segoe UI"/>
          <w:color w:val="586069"/>
          <w:lang w:val="fr-CA"/>
        </w:rPr>
        <w:t>/</w:t>
      </w:r>
      <w:r w:rsidRPr="007C05BF">
        <w:rPr>
          <w:rFonts w:ascii="Segoe UI" w:hAnsi="Segoe UI" w:cs="Segoe UI"/>
          <w:b/>
          <w:bCs/>
          <w:color w:val="586069"/>
          <w:lang w:val="fr-CA"/>
        </w:rPr>
        <w:t>ExemplesMath.java</w:t>
      </w:r>
    </w:p>
    <w:p w14:paraId="5DA4A893" w14:textId="77777777" w:rsidR="00F97D1A" w:rsidRDefault="00F97D1A" w:rsidP="00F97D1A">
      <w:pPr>
        <w:pStyle w:val="Corpsdetexte"/>
        <w:rPr>
          <w:lang w:val="fr-CA"/>
        </w:rPr>
      </w:pPr>
      <w:r>
        <w:rPr>
          <w:lang w:val="fr-CA"/>
        </w:rPr>
        <w:t>L’exemple suivant montre quelques exemples de fonctions mathématiques usuelles.</w:t>
      </w:r>
    </w:p>
    <w:p w14:paraId="0B28E0C1" w14:textId="2EED21C9" w:rsidR="009E31B7" w:rsidRPr="002E0279" w:rsidRDefault="009E31B7" w:rsidP="009E31B7">
      <w:pPr>
        <w:pStyle w:val="Code"/>
        <w:rPr>
          <w:lang w:val="en-CA" w:eastAsia="en-US"/>
        </w:rPr>
      </w:pPr>
      <w:r w:rsidRPr="002E0279">
        <w:rPr>
          <w:b/>
          <w:bCs/>
          <w:color w:val="800000"/>
          <w:lang w:val="en-CA" w:eastAsia="en-US"/>
        </w:rPr>
        <w:t>public</w:t>
      </w:r>
      <w:r w:rsidRPr="002E0279">
        <w:rPr>
          <w:lang w:val="en-CA" w:eastAsia="en-US"/>
        </w:rPr>
        <w:t xml:space="preserve"> </w:t>
      </w:r>
      <w:r w:rsidRPr="002E0279">
        <w:rPr>
          <w:b/>
          <w:bCs/>
          <w:color w:val="800000"/>
          <w:lang w:val="en-CA" w:eastAsia="en-US"/>
        </w:rPr>
        <w:t>class</w:t>
      </w:r>
      <w:r w:rsidRPr="002E0279">
        <w:rPr>
          <w:lang w:val="en-CA" w:eastAsia="en-US"/>
        </w:rPr>
        <w:t xml:space="preserve"> ExemplesMath</w:t>
      </w:r>
      <w:r w:rsidR="00D56842">
        <w:rPr>
          <w:lang w:val="en-CA" w:eastAsia="en-US"/>
        </w:rPr>
        <w:t xml:space="preserve"> </w:t>
      </w:r>
      <w:r w:rsidRPr="002E0279">
        <w:rPr>
          <w:color w:val="800080"/>
          <w:lang w:val="en-CA" w:eastAsia="en-US"/>
        </w:rPr>
        <w:t>{</w:t>
      </w:r>
    </w:p>
    <w:p w14:paraId="3A43123F" w14:textId="77777777" w:rsidR="009E31B7" w:rsidRPr="002E0279" w:rsidRDefault="009E31B7" w:rsidP="009E31B7">
      <w:pPr>
        <w:pStyle w:val="Code"/>
        <w:rPr>
          <w:lang w:val="en-CA" w:eastAsia="en-US"/>
        </w:rPr>
      </w:pPr>
    </w:p>
    <w:p w14:paraId="7247B434" w14:textId="5A35E72C" w:rsidR="009E31B7" w:rsidRPr="002E0279" w:rsidRDefault="009E31B7" w:rsidP="00D56842">
      <w:pPr>
        <w:pStyle w:val="Code"/>
        <w:rPr>
          <w:lang w:val="en-CA" w:eastAsia="en-US"/>
        </w:rPr>
      </w:pPr>
      <w:r w:rsidRPr="002E0279">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43D9340A"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"Math.log(1.0)="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log</w:t>
      </w:r>
      <w:r w:rsidRPr="002E0279">
        <w:rPr>
          <w:color w:val="808030"/>
          <w:lang w:val="en-CA" w:eastAsia="en-US"/>
        </w:rPr>
        <w:t>(</w:t>
      </w:r>
      <w:r w:rsidRPr="002E0279">
        <w:rPr>
          <w:color w:val="008000"/>
          <w:lang w:val="en-CA" w:eastAsia="en-US"/>
        </w:rPr>
        <w:t>1.0</w:t>
      </w:r>
      <w:r w:rsidRPr="002E0279">
        <w:rPr>
          <w:color w:val="808030"/>
          <w:lang w:val="en-CA" w:eastAsia="en-US"/>
        </w:rPr>
        <w:t>))</w:t>
      </w:r>
      <w:r w:rsidRPr="002E0279">
        <w:rPr>
          <w:color w:val="800080"/>
          <w:lang w:val="en-CA" w:eastAsia="en-US"/>
        </w:rPr>
        <w:t>;</w:t>
      </w:r>
    </w:p>
    <w:p w14:paraId="7EAE34ED"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"Math.exp(1.0)="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exp</w:t>
      </w:r>
      <w:r w:rsidRPr="002E0279">
        <w:rPr>
          <w:color w:val="808030"/>
          <w:lang w:val="en-CA" w:eastAsia="en-US"/>
        </w:rPr>
        <w:t>(</w:t>
      </w:r>
      <w:r w:rsidRPr="002E0279">
        <w:rPr>
          <w:color w:val="008000"/>
          <w:lang w:val="en-CA" w:eastAsia="en-US"/>
        </w:rPr>
        <w:t>1.0</w:t>
      </w:r>
      <w:r w:rsidRPr="002E0279">
        <w:rPr>
          <w:color w:val="808030"/>
          <w:lang w:val="en-CA" w:eastAsia="en-US"/>
        </w:rPr>
        <w:t>))</w:t>
      </w:r>
      <w:r w:rsidRPr="002E0279">
        <w:rPr>
          <w:color w:val="800080"/>
          <w:lang w:val="en-CA" w:eastAsia="en-US"/>
        </w:rPr>
        <w:t>;</w:t>
      </w:r>
    </w:p>
    <w:p w14:paraId="7C316B5E"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"Math.cos(0)="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cos</w:t>
      </w:r>
      <w:r w:rsidRPr="002E0279">
        <w:rPr>
          <w:color w:val="808030"/>
          <w:lang w:val="en-CA" w:eastAsia="en-US"/>
        </w:rPr>
        <w:t>(</w:t>
      </w:r>
      <w:r w:rsidRPr="002E0279">
        <w:rPr>
          <w:color w:val="008C00"/>
          <w:lang w:val="en-CA" w:eastAsia="en-US"/>
        </w:rPr>
        <w:t>0</w:t>
      </w:r>
      <w:r w:rsidRPr="002E0279">
        <w:rPr>
          <w:color w:val="808030"/>
          <w:lang w:val="en-CA" w:eastAsia="en-US"/>
        </w:rPr>
        <w:t>))</w:t>
      </w:r>
      <w:r w:rsidRPr="002E0279">
        <w:rPr>
          <w:color w:val="800080"/>
          <w:lang w:val="en-CA" w:eastAsia="en-US"/>
        </w:rPr>
        <w:t>;</w:t>
      </w:r>
    </w:p>
    <w:p w14:paraId="0EF0FE58"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"Math.sin(0)="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sin</w:t>
      </w:r>
      <w:r w:rsidRPr="002E0279">
        <w:rPr>
          <w:color w:val="808030"/>
          <w:lang w:val="en-CA" w:eastAsia="en-US"/>
        </w:rPr>
        <w:t>(</w:t>
      </w:r>
      <w:r w:rsidRPr="002E0279">
        <w:rPr>
          <w:color w:val="008C00"/>
          <w:lang w:val="en-CA" w:eastAsia="en-US"/>
        </w:rPr>
        <w:t>0</w:t>
      </w:r>
      <w:r w:rsidRPr="002E0279">
        <w:rPr>
          <w:color w:val="808030"/>
          <w:lang w:val="en-CA" w:eastAsia="en-US"/>
        </w:rPr>
        <w:t>))</w:t>
      </w:r>
      <w:r w:rsidRPr="002E0279">
        <w:rPr>
          <w:color w:val="800080"/>
          <w:lang w:val="en-CA" w:eastAsia="en-US"/>
        </w:rPr>
        <w:t>;</w:t>
      </w:r>
      <w:r w:rsidRPr="002E0279">
        <w:rPr>
          <w:lang w:val="en-CA" w:eastAsia="en-US"/>
        </w:rPr>
        <w:t xml:space="preserve">      </w:t>
      </w:r>
    </w:p>
    <w:p w14:paraId="4E5A3FEC"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"Math.sqrt(4)="</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sqrt</w:t>
      </w:r>
      <w:r w:rsidRPr="002E0279">
        <w:rPr>
          <w:color w:val="808030"/>
          <w:lang w:val="en-CA" w:eastAsia="en-US"/>
        </w:rPr>
        <w:t>(</w:t>
      </w:r>
      <w:r w:rsidRPr="002E0279">
        <w:rPr>
          <w:color w:val="008C00"/>
          <w:lang w:val="en-CA" w:eastAsia="en-US"/>
        </w:rPr>
        <w:t>4</w:t>
      </w:r>
      <w:r w:rsidRPr="002E0279">
        <w:rPr>
          <w:color w:val="808030"/>
          <w:lang w:val="en-CA" w:eastAsia="en-US"/>
        </w:rPr>
        <w:t>))</w:t>
      </w:r>
      <w:r w:rsidRPr="002E0279">
        <w:rPr>
          <w:color w:val="800080"/>
          <w:lang w:val="en-CA" w:eastAsia="en-US"/>
        </w:rPr>
        <w:t>;</w:t>
      </w:r>
    </w:p>
    <w:p w14:paraId="77532549" w14:textId="77777777" w:rsidR="009E31B7" w:rsidRPr="008B351D" w:rsidRDefault="009E31B7" w:rsidP="009E31B7">
      <w:pPr>
        <w:pStyle w:val="Code"/>
        <w:rPr>
          <w:lang w:val="en-CA" w:eastAsia="en-US"/>
        </w:rPr>
      </w:pPr>
      <w:r w:rsidRPr="002E0279">
        <w:rPr>
          <w:lang w:val="en-CA" w:eastAsia="en-US"/>
        </w:rPr>
        <w:t xml:space="preserve">    </w:t>
      </w:r>
      <w:r w:rsidRPr="008B351D">
        <w:rPr>
          <w:color w:val="800080"/>
          <w:lang w:val="en-CA" w:eastAsia="en-US"/>
        </w:rPr>
        <w:t>}</w:t>
      </w:r>
    </w:p>
    <w:p w14:paraId="4BCA5895" w14:textId="6FB65C20" w:rsidR="009E31B7" w:rsidRDefault="009E31B7" w:rsidP="009E31B7">
      <w:pPr>
        <w:pStyle w:val="Code"/>
        <w:rPr>
          <w:color w:val="800080"/>
          <w:lang w:eastAsia="en-US"/>
        </w:rPr>
      </w:pPr>
      <w:r w:rsidRPr="009E31B7">
        <w:rPr>
          <w:color w:val="800080"/>
          <w:lang w:eastAsia="en-US"/>
        </w:rPr>
        <w:t>}</w:t>
      </w:r>
    </w:p>
    <w:p w14:paraId="41F91CEE" w14:textId="77777777" w:rsidR="003E5B17" w:rsidRPr="009E31B7" w:rsidRDefault="003E5B17" w:rsidP="009E31B7">
      <w:pPr>
        <w:pStyle w:val="Code"/>
        <w:rPr>
          <w:lang w:eastAsia="en-US"/>
        </w:rPr>
      </w:pPr>
    </w:p>
    <w:p w14:paraId="6F47FB56" w14:textId="77777777" w:rsidR="00F97D1A" w:rsidRDefault="00F97D1A" w:rsidP="00F97D1A">
      <w:pPr>
        <w:pStyle w:val="Corpsdetexte"/>
        <w:rPr>
          <w:lang w:val="fr-CA"/>
        </w:rPr>
      </w:pPr>
    </w:p>
    <w:bookmarkEnd w:id="100"/>
    <w:bookmarkEnd w:id="101"/>
    <w:p w14:paraId="37820555" w14:textId="77777777" w:rsidR="00F97D1A" w:rsidRDefault="00F97D1A" w:rsidP="00F97D1A">
      <w:pPr>
        <w:pStyle w:val="Corpsdetexte"/>
        <w:rPr>
          <w:lang w:val="fr-CA"/>
        </w:rPr>
      </w:pPr>
      <w:r>
        <w:rPr>
          <w:lang w:val="fr-CA"/>
        </w:rPr>
        <w:t>Résultat affiché :</w:t>
      </w:r>
    </w:p>
    <w:p w14:paraId="121367B9" w14:textId="77777777" w:rsidR="00F97D1A" w:rsidRPr="001B068E" w:rsidRDefault="00F97D1A" w:rsidP="00F97D1A">
      <w:pPr>
        <w:pStyle w:val="codeCompact"/>
        <w:rPr>
          <w:lang w:val="fr-CA"/>
        </w:rPr>
      </w:pPr>
      <w:r w:rsidRPr="001B068E">
        <w:rPr>
          <w:lang w:val="fr-CA"/>
        </w:rPr>
        <w:t>Math.log(1.0)=0.0</w:t>
      </w:r>
    </w:p>
    <w:p w14:paraId="0D7ECF85" w14:textId="77777777" w:rsidR="00F97D1A" w:rsidRPr="001B068E" w:rsidRDefault="00F97D1A" w:rsidP="00F97D1A">
      <w:pPr>
        <w:pStyle w:val="codeCompact"/>
        <w:rPr>
          <w:lang w:val="fr-CA"/>
        </w:rPr>
      </w:pPr>
      <w:r w:rsidRPr="001B068E">
        <w:rPr>
          <w:lang w:val="fr-CA"/>
        </w:rPr>
        <w:t>Math.exp(1.0)=2.718281828459045</w:t>
      </w:r>
    </w:p>
    <w:p w14:paraId="54EBD457" w14:textId="77777777" w:rsidR="00F97D1A" w:rsidRPr="001B068E" w:rsidRDefault="00F97D1A" w:rsidP="00F97D1A">
      <w:pPr>
        <w:pStyle w:val="codeCompact"/>
        <w:rPr>
          <w:lang w:val="fr-CA"/>
        </w:rPr>
      </w:pPr>
      <w:r w:rsidRPr="001B068E">
        <w:rPr>
          <w:lang w:val="fr-CA"/>
        </w:rPr>
        <w:t>Math.cos(0)=1.0</w:t>
      </w:r>
    </w:p>
    <w:p w14:paraId="763E0231" w14:textId="77777777" w:rsidR="00F97D1A" w:rsidRPr="00EB3CDC" w:rsidRDefault="00F97D1A" w:rsidP="00F97D1A">
      <w:pPr>
        <w:pStyle w:val="codeCompact"/>
        <w:rPr>
          <w:lang w:val="fr-CA"/>
        </w:rPr>
      </w:pPr>
      <w:r w:rsidRPr="00EB3CDC">
        <w:rPr>
          <w:lang w:val="fr-CA"/>
        </w:rPr>
        <w:t>Math.sin(0)=0.0</w:t>
      </w:r>
    </w:p>
    <w:p w14:paraId="43E703EB" w14:textId="77777777" w:rsidR="00F97D1A" w:rsidRDefault="00F97D1A" w:rsidP="00F97D1A">
      <w:pPr>
        <w:pStyle w:val="codeCompact"/>
        <w:rPr>
          <w:lang w:val="fr-CA"/>
        </w:rPr>
      </w:pPr>
      <w:r w:rsidRPr="00EB3CDC">
        <w:rPr>
          <w:lang w:val="fr-CA"/>
        </w:rPr>
        <w:t>Math.sqrt(4)=2.0</w:t>
      </w:r>
    </w:p>
    <w:p w14:paraId="108E1A6D" w14:textId="77777777" w:rsidR="00F97D1A" w:rsidRDefault="00F97D1A" w:rsidP="00F97D1A">
      <w:pPr>
        <w:pStyle w:val="Corpsdetexte"/>
        <w:rPr>
          <w:highlight w:val="red"/>
          <w:lang w:val="fr-CA"/>
        </w:rPr>
      </w:pPr>
    </w:p>
    <w:p w14:paraId="4DF0F00A" w14:textId="032E9A59" w:rsidR="00D56842" w:rsidRDefault="00F97D1A" w:rsidP="00D56842">
      <w:pPr>
        <w:pStyle w:val="Corpsdetexte"/>
        <w:rPr>
          <w:lang w:val="fr-CA"/>
        </w:rPr>
      </w:pPr>
      <w:r>
        <w:rPr>
          <w:lang w:val="fr-CA"/>
        </w:rPr>
        <w:t xml:space="preserve">Les classes </w:t>
      </w:r>
      <w:r w:rsidRPr="00D112C0">
        <w:rPr>
          <w:i/>
          <w:iCs/>
          <w:lang w:val="fr-CA"/>
        </w:rPr>
        <w:t>java.</w:t>
      </w:r>
      <w:r>
        <w:rPr>
          <w:i/>
          <w:iCs/>
          <w:lang w:val="fr-CA"/>
        </w:rPr>
        <w:t>math</w:t>
      </w:r>
      <w:r w:rsidRPr="00D112C0">
        <w:rPr>
          <w:i/>
          <w:iCs/>
          <w:lang w:val="fr-CA"/>
        </w:rPr>
        <w:t>.BigInteger</w:t>
      </w:r>
      <w:r>
        <w:rPr>
          <w:lang w:val="fr-CA"/>
        </w:rPr>
        <w:t xml:space="preserve"> (pour les entiers) et </w:t>
      </w:r>
      <w:r>
        <w:rPr>
          <w:i/>
          <w:iCs/>
          <w:lang w:val="fr-CA"/>
        </w:rPr>
        <w:t>java.math</w:t>
      </w:r>
      <w:r w:rsidRPr="00B41AF9">
        <w:rPr>
          <w:i/>
          <w:iCs/>
          <w:lang w:val="fr-CA"/>
        </w:rPr>
        <w:t>.BigDecimal</w:t>
      </w:r>
      <w:r>
        <w:rPr>
          <w:lang w:val="fr-CA"/>
        </w:rPr>
        <w:t xml:space="preserve"> (pour les nombres décimaux) permettent de traiter des nombres d’une précision plus grande que ce qui est permis avec les types primitifs.</w:t>
      </w:r>
    </w:p>
    <w:p w14:paraId="14CFE165" w14:textId="77777777" w:rsidR="00F97D1A" w:rsidRDefault="00F97D1A" w:rsidP="00F97D1A">
      <w:pPr>
        <w:pStyle w:val="Titre2"/>
        <w:rPr>
          <w:lang w:val="fr-CA"/>
        </w:rPr>
      </w:pPr>
      <w:bookmarkStart w:id="102" w:name="_Toc508791582"/>
      <w:bookmarkStart w:id="103" w:name="_Toc155813906"/>
      <w:r w:rsidRPr="16CBE89F">
        <w:rPr>
          <w:lang w:val="fr-CA"/>
        </w:rPr>
        <w:t>Sommaire des opérations et priorités</w:t>
      </w:r>
      <w:bookmarkEnd w:id="102"/>
      <w:bookmarkEnd w:id="103"/>
    </w:p>
    <w:p w14:paraId="06068F5A" w14:textId="77777777" w:rsidR="00F97D1A" w:rsidRDefault="00F97D1A" w:rsidP="00F97D1A">
      <w:pPr>
        <w:pStyle w:val="Corpsdetexte"/>
        <w:rPr>
          <w:lang w:val="fr-CA"/>
        </w:rPr>
      </w:pPr>
      <w:r>
        <w:rPr>
          <w:lang w:val="fr-CA"/>
        </w:rPr>
        <w:t>Le tableau suivant montre la liste des opérations pour les expressions Java en ordre décroissant de priorité.</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8"/>
        <w:gridCol w:w="3386"/>
      </w:tblGrid>
      <w:tr w:rsidR="00F97D1A" w:rsidRPr="007B6966" w14:paraId="3F84B919" w14:textId="77777777" w:rsidTr="008D06F8">
        <w:tc>
          <w:tcPr>
            <w:tcW w:w="5056" w:type="dxa"/>
            <w:shd w:val="clear" w:color="auto" w:fill="auto"/>
          </w:tcPr>
          <w:p w14:paraId="44B610E3" w14:textId="77777777" w:rsidR="00F97D1A" w:rsidRPr="00B4774A" w:rsidRDefault="00F97D1A" w:rsidP="008D06F8">
            <w:pPr>
              <w:pStyle w:val="Corpsdetexte"/>
              <w:spacing w:after="0"/>
              <w:rPr>
                <w:sz w:val="16"/>
                <w:szCs w:val="16"/>
                <w:lang w:val="fr-CA"/>
              </w:rPr>
            </w:pPr>
            <w:r w:rsidRPr="00B4774A">
              <w:rPr>
                <w:sz w:val="16"/>
                <w:szCs w:val="16"/>
                <w:lang w:val="fr-CA"/>
              </w:rPr>
              <w:t>Opérateur</w:t>
            </w:r>
          </w:p>
        </w:tc>
        <w:tc>
          <w:tcPr>
            <w:tcW w:w="5056" w:type="dxa"/>
            <w:shd w:val="clear" w:color="auto" w:fill="auto"/>
          </w:tcPr>
          <w:p w14:paraId="17B2C037" w14:textId="77777777" w:rsidR="00F97D1A" w:rsidRPr="00B4774A" w:rsidRDefault="00F97D1A" w:rsidP="008D06F8">
            <w:pPr>
              <w:pStyle w:val="Corpsdetexte"/>
              <w:spacing w:after="0"/>
              <w:rPr>
                <w:sz w:val="16"/>
                <w:szCs w:val="16"/>
                <w:lang w:val="fr-CA"/>
              </w:rPr>
            </w:pPr>
          </w:p>
        </w:tc>
      </w:tr>
      <w:tr w:rsidR="00F97D1A" w:rsidRPr="007B6966" w14:paraId="48CAD2C7" w14:textId="77777777" w:rsidTr="008D06F8">
        <w:tc>
          <w:tcPr>
            <w:tcW w:w="5056" w:type="dxa"/>
            <w:shd w:val="clear" w:color="auto" w:fill="auto"/>
          </w:tcPr>
          <w:p w14:paraId="61BDD9FC" w14:textId="77777777" w:rsidR="00F97D1A" w:rsidRPr="00B4774A" w:rsidRDefault="00F97D1A" w:rsidP="008D06F8">
            <w:pPr>
              <w:pStyle w:val="Corpsdetexte"/>
              <w:spacing w:after="0"/>
              <w:rPr>
                <w:sz w:val="16"/>
                <w:szCs w:val="16"/>
                <w:lang w:val="fr-CA"/>
              </w:rPr>
            </w:pPr>
            <w:r w:rsidRPr="00B4774A">
              <w:rPr>
                <w:sz w:val="16"/>
                <w:szCs w:val="16"/>
                <w:lang w:val="fr-CA"/>
              </w:rPr>
              <w:t>++</w:t>
            </w:r>
          </w:p>
          <w:p w14:paraId="4B607396" w14:textId="77777777" w:rsidR="00F97D1A" w:rsidRPr="00B4774A" w:rsidRDefault="00F97D1A" w:rsidP="008D06F8">
            <w:pPr>
              <w:pStyle w:val="Corpsdetexte"/>
              <w:spacing w:after="0"/>
              <w:rPr>
                <w:sz w:val="16"/>
                <w:szCs w:val="16"/>
                <w:lang w:val="fr-CA"/>
              </w:rPr>
            </w:pPr>
            <w:r w:rsidRPr="00B4774A">
              <w:rPr>
                <w:sz w:val="16"/>
                <w:szCs w:val="16"/>
                <w:lang w:val="fr-CA"/>
              </w:rPr>
              <w:t>--</w:t>
            </w:r>
          </w:p>
        </w:tc>
        <w:tc>
          <w:tcPr>
            <w:tcW w:w="5056" w:type="dxa"/>
            <w:shd w:val="clear" w:color="auto" w:fill="auto"/>
          </w:tcPr>
          <w:p w14:paraId="4E3F0F91" w14:textId="77777777" w:rsidR="00F97D1A" w:rsidRPr="00B4774A" w:rsidRDefault="00F97D1A" w:rsidP="008D06F8">
            <w:pPr>
              <w:pStyle w:val="Corpsdetexte"/>
              <w:spacing w:after="0"/>
              <w:rPr>
                <w:sz w:val="16"/>
                <w:szCs w:val="16"/>
                <w:lang w:val="fr-CA"/>
              </w:rPr>
            </w:pPr>
            <w:r w:rsidRPr="00B4774A">
              <w:rPr>
                <w:sz w:val="16"/>
                <w:szCs w:val="16"/>
                <w:lang w:val="fr-CA"/>
              </w:rPr>
              <w:t>Post-incrémentation</w:t>
            </w:r>
          </w:p>
          <w:p w14:paraId="644511DA" w14:textId="77777777" w:rsidR="00F97D1A" w:rsidRPr="00B4774A" w:rsidRDefault="00F97D1A" w:rsidP="008D06F8">
            <w:pPr>
              <w:pStyle w:val="Corpsdetexte"/>
              <w:spacing w:after="0"/>
              <w:rPr>
                <w:sz w:val="16"/>
                <w:szCs w:val="16"/>
                <w:lang w:val="fr-CA"/>
              </w:rPr>
            </w:pPr>
            <w:r w:rsidRPr="00B4774A">
              <w:rPr>
                <w:sz w:val="16"/>
                <w:szCs w:val="16"/>
                <w:lang w:val="fr-CA"/>
              </w:rPr>
              <w:t>Post-décrémentation</w:t>
            </w:r>
          </w:p>
        </w:tc>
      </w:tr>
      <w:tr w:rsidR="00F97D1A" w:rsidRPr="007B6966" w14:paraId="611102AA" w14:textId="77777777" w:rsidTr="008D06F8">
        <w:tc>
          <w:tcPr>
            <w:tcW w:w="5056" w:type="dxa"/>
            <w:shd w:val="clear" w:color="auto" w:fill="auto"/>
          </w:tcPr>
          <w:p w14:paraId="2804FC6E" w14:textId="77777777" w:rsidR="00F97D1A" w:rsidRPr="00B4774A" w:rsidRDefault="00F97D1A" w:rsidP="008D06F8">
            <w:pPr>
              <w:pStyle w:val="Corpsdetexte"/>
              <w:spacing w:after="0"/>
              <w:rPr>
                <w:sz w:val="16"/>
                <w:szCs w:val="16"/>
                <w:lang w:val="fr-CA"/>
              </w:rPr>
            </w:pPr>
            <w:r w:rsidRPr="00B4774A">
              <w:rPr>
                <w:sz w:val="16"/>
                <w:szCs w:val="16"/>
                <w:lang w:val="fr-CA"/>
              </w:rPr>
              <w:t>++</w:t>
            </w:r>
          </w:p>
          <w:p w14:paraId="6254BD29" w14:textId="77777777" w:rsidR="00F97D1A" w:rsidRPr="00B4774A" w:rsidRDefault="00F97D1A" w:rsidP="008D06F8">
            <w:pPr>
              <w:pStyle w:val="Corpsdetexte"/>
              <w:spacing w:after="0"/>
              <w:rPr>
                <w:sz w:val="16"/>
                <w:szCs w:val="16"/>
                <w:lang w:val="fr-CA"/>
              </w:rPr>
            </w:pPr>
            <w:r w:rsidRPr="00B4774A">
              <w:rPr>
                <w:sz w:val="16"/>
                <w:szCs w:val="16"/>
                <w:lang w:val="fr-CA"/>
              </w:rPr>
              <w:t xml:space="preserve"> --</w:t>
            </w:r>
          </w:p>
          <w:p w14:paraId="67E9A662" w14:textId="77777777" w:rsidR="00F97D1A" w:rsidRPr="00B4774A" w:rsidRDefault="00F97D1A" w:rsidP="008D06F8">
            <w:pPr>
              <w:pStyle w:val="Corpsdetexte"/>
              <w:spacing w:after="0"/>
              <w:rPr>
                <w:sz w:val="16"/>
                <w:szCs w:val="16"/>
                <w:lang w:val="fr-CA"/>
              </w:rPr>
            </w:pPr>
            <w:r w:rsidRPr="00B4774A">
              <w:rPr>
                <w:sz w:val="16"/>
                <w:szCs w:val="16"/>
                <w:lang w:val="fr-CA"/>
              </w:rPr>
              <w:lastRenderedPageBreak/>
              <w:t>+</w:t>
            </w:r>
          </w:p>
          <w:p w14:paraId="09A0EB4D" w14:textId="77777777" w:rsidR="00F97D1A" w:rsidRPr="00B4774A" w:rsidRDefault="00F97D1A" w:rsidP="008D06F8">
            <w:pPr>
              <w:pStyle w:val="Corpsdetexte"/>
              <w:spacing w:after="0"/>
              <w:rPr>
                <w:sz w:val="16"/>
                <w:szCs w:val="16"/>
                <w:lang w:val="fr-CA"/>
              </w:rPr>
            </w:pPr>
            <w:r w:rsidRPr="00B4774A">
              <w:rPr>
                <w:sz w:val="16"/>
                <w:szCs w:val="16"/>
                <w:lang w:val="fr-CA"/>
              </w:rPr>
              <w:t>-</w:t>
            </w:r>
          </w:p>
          <w:p w14:paraId="7D6F9973" w14:textId="77777777" w:rsidR="00F97D1A" w:rsidRPr="00B4774A" w:rsidRDefault="00F97D1A" w:rsidP="008D06F8">
            <w:pPr>
              <w:pStyle w:val="Corpsdetexte"/>
              <w:spacing w:after="0"/>
              <w:rPr>
                <w:sz w:val="16"/>
                <w:szCs w:val="16"/>
                <w:lang w:val="fr-CA"/>
              </w:rPr>
            </w:pPr>
            <w:r w:rsidRPr="00B4774A">
              <w:rPr>
                <w:sz w:val="16"/>
                <w:szCs w:val="16"/>
                <w:lang w:val="fr-CA"/>
              </w:rPr>
              <w:t>!</w:t>
            </w:r>
          </w:p>
          <w:p w14:paraId="3D5EBE9F" w14:textId="77777777" w:rsidR="00F97D1A" w:rsidRPr="00B4774A" w:rsidRDefault="00F97D1A" w:rsidP="008D06F8">
            <w:pPr>
              <w:pStyle w:val="Corpsdetexte"/>
              <w:spacing w:after="0"/>
              <w:rPr>
                <w:sz w:val="16"/>
                <w:szCs w:val="16"/>
                <w:lang w:val="fr-CA"/>
              </w:rPr>
            </w:pPr>
            <w:r w:rsidRPr="00B4774A">
              <w:rPr>
                <w:sz w:val="16"/>
                <w:szCs w:val="16"/>
                <w:lang w:val="fr-CA"/>
              </w:rPr>
              <w:t>~</w:t>
            </w:r>
          </w:p>
          <w:p w14:paraId="76C3BEB0" w14:textId="77777777" w:rsidR="00F97D1A" w:rsidRPr="00B4774A" w:rsidRDefault="00F97D1A" w:rsidP="008D06F8">
            <w:pPr>
              <w:pStyle w:val="Corpsdetexte"/>
              <w:spacing w:after="0"/>
              <w:rPr>
                <w:sz w:val="16"/>
                <w:szCs w:val="16"/>
                <w:lang w:val="fr-CA"/>
              </w:rPr>
            </w:pPr>
            <w:r w:rsidRPr="00B4774A">
              <w:rPr>
                <w:sz w:val="16"/>
                <w:szCs w:val="16"/>
                <w:lang w:val="fr-CA"/>
              </w:rPr>
              <w:t>(type)</w:t>
            </w:r>
          </w:p>
        </w:tc>
        <w:tc>
          <w:tcPr>
            <w:tcW w:w="5056" w:type="dxa"/>
            <w:shd w:val="clear" w:color="auto" w:fill="auto"/>
          </w:tcPr>
          <w:p w14:paraId="4E77597A" w14:textId="77777777" w:rsidR="00F97D1A" w:rsidRPr="00B4774A" w:rsidRDefault="00F97D1A" w:rsidP="008D06F8">
            <w:pPr>
              <w:pStyle w:val="Corpsdetexte"/>
              <w:spacing w:after="0"/>
              <w:rPr>
                <w:sz w:val="16"/>
                <w:szCs w:val="16"/>
                <w:lang w:val="fr-CA"/>
              </w:rPr>
            </w:pPr>
            <w:r w:rsidRPr="00B4774A">
              <w:rPr>
                <w:sz w:val="16"/>
                <w:szCs w:val="16"/>
                <w:lang w:val="fr-CA"/>
              </w:rPr>
              <w:lastRenderedPageBreak/>
              <w:t>Pré-incrémentation</w:t>
            </w:r>
          </w:p>
          <w:p w14:paraId="53B07AC1" w14:textId="77777777" w:rsidR="00F97D1A" w:rsidRPr="00B4774A" w:rsidRDefault="00F97D1A" w:rsidP="008D06F8">
            <w:pPr>
              <w:pStyle w:val="Corpsdetexte"/>
              <w:spacing w:after="0"/>
              <w:rPr>
                <w:sz w:val="16"/>
                <w:szCs w:val="16"/>
                <w:lang w:val="fr-CA"/>
              </w:rPr>
            </w:pPr>
            <w:r w:rsidRPr="00B4774A">
              <w:rPr>
                <w:sz w:val="16"/>
                <w:szCs w:val="16"/>
                <w:lang w:val="fr-CA"/>
              </w:rPr>
              <w:t>Pré-décrémentation</w:t>
            </w:r>
          </w:p>
          <w:p w14:paraId="34622B5C" w14:textId="77777777" w:rsidR="00F97D1A" w:rsidRPr="00B4774A" w:rsidRDefault="00F97D1A" w:rsidP="008D06F8">
            <w:pPr>
              <w:pStyle w:val="Corpsdetexte"/>
              <w:spacing w:after="0"/>
              <w:rPr>
                <w:sz w:val="16"/>
                <w:szCs w:val="16"/>
                <w:lang w:val="fr-CA"/>
              </w:rPr>
            </w:pPr>
            <w:r w:rsidRPr="00B4774A">
              <w:rPr>
                <w:sz w:val="16"/>
                <w:szCs w:val="16"/>
                <w:lang w:val="fr-CA"/>
              </w:rPr>
              <w:lastRenderedPageBreak/>
              <w:t>+ unaire</w:t>
            </w:r>
          </w:p>
          <w:p w14:paraId="35263BD1" w14:textId="77777777" w:rsidR="00F97D1A" w:rsidRPr="00B4774A" w:rsidRDefault="00F97D1A" w:rsidP="008D06F8">
            <w:pPr>
              <w:pStyle w:val="Corpsdetexte"/>
              <w:spacing w:after="0"/>
              <w:rPr>
                <w:sz w:val="16"/>
                <w:szCs w:val="16"/>
                <w:lang w:val="fr-CA"/>
              </w:rPr>
            </w:pPr>
            <w:r w:rsidRPr="00B4774A">
              <w:rPr>
                <w:sz w:val="16"/>
                <w:szCs w:val="16"/>
                <w:lang w:val="fr-CA"/>
              </w:rPr>
              <w:t>- unaire</w:t>
            </w:r>
          </w:p>
          <w:p w14:paraId="16D1A123" w14:textId="77777777" w:rsidR="00F97D1A" w:rsidRPr="00B4774A" w:rsidRDefault="00F97D1A" w:rsidP="008D06F8">
            <w:pPr>
              <w:pStyle w:val="Corpsdetexte"/>
              <w:spacing w:after="0"/>
              <w:rPr>
                <w:sz w:val="16"/>
                <w:szCs w:val="16"/>
                <w:lang w:val="fr-CA"/>
              </w:rPr>
            </w:pPr>
            <w:r w:rsidRPr="00B4774A">
              <w:rPr>
                <w:sz w:val="16"/>
                <w:szCs w:val="16"/>
                <w:lang w:val="fr-CA"/>
              </w:rPr>
              <w:t>négation logique</w:t>
            </w:r>
          </w:p>
          <w:p w14:paraId="031F77E3" w14:textId="77777777" w:rsidR="00F97D1A" w:rsidRPr="00B4774A" w:rsidRDefault="00F97D1A" w:rsidP="008D06F8">
            <w:pPr>
              <w:pStyle w:val="Corpsdetexte"/>
              <w:spacing w:after="0"/>
              <w:rPr>
                <w:sz w:val="16"/>
                <w:szCs w:val="16"/>
                <w:lang w:val="fr-CA"/>
              </w:rPr>
            </w:pPr>
            <w:r w:rsidRPr="00B4774A">
              <w:rPr>
                <w:sz w:val="16"/>
                <w:szCs w:val="16"/>
                <w:lang w:val="fr-CA"/>
              </w:rPr>
              <w:t>complément (niveau bit)</w:t>
            </w:r>
          </w:p>
          <w:p w14:paraId="6946ED78" w14:textId="77777777" w:rsidR="00F97D1A" w:rsidRPr="00B4774A" w:rsidRDefault="00F97D1A" w:rsidP="008D06F8">
            <w:pPr>
              <w:pStyle w:val="Corpsdetexte"/>
              <w:spacing w:after="0"/>
              <w:rPr>
                <w:sz w:val="16"/>
                <w:szCs w:val="16"/>
                <w:lang w:val="fr-CA"/>
              </w:rPr>
            </w:pPr>
            <w:r w:rsidRPr="00B4774A">
              <w:rPr>
                <w:sz w:val="16"/>
                <w:szCs w:val="16"/>
                <w:lang w:val="fr-CA"/>
              </w:rPr>
              <w:t>conversion de type</w:t>
            </w:r>
          </w:p>
        </w:tc>
      </w:tr>
      <w:tr w:rsidR="00F97D1A" w:rsidRPr="007B6966" w14:paraId="501F1E5F" w14:textId="77777777" w:rsidTr="008D06F8">
        <w:tc>
          <w:tcPr>
            <w:tcW w:w="5056" w:type="dxa"/>
            <w:shd w:val="clear" w:color="auto" w:fill="auto"/>
          </w:tcPr>
          <w:p w14:paraId="64A01E14" w14:textId="77777777" w:rsidR="00F97D1A" w:rsidRPr="00B4774A" w:rsidRDefault="00F97D1A" w:rsidP="008D06F8">
            <w:pPr>
              <w:pStyle w:val="Corpsdetexte"/>
              <w:spacing w:after="0"/>
              <w:rPr>
                <w:sz w:val="16"/>
                <w:szCs w:val="16"/>
                <w:lang w:val="fr-CA"/>
              </w:rPr>
            </w:pPr>
            <w:r w:rsidRPr="00B4774A">
              <w:rPr>
                <w:sz w:val="16"/>
                <w:szCs w:val="16"/>
                <w:lang w:val="fr-CA"/>
              </w:rPr>
              <w:lastRenderedPageBreak/>
              <w:t>*</w:t>
            </w:r>
          </w:p>
          <w:p w14:paraId="6DAEDBCD" w14:textId="77777777" w:rsidR="00F97D1A" w:rsidRPr="00B4774A" w:rsidRDefault="00F97D1A" w:rsidP="008D06F8">
            <w:pPr>
              <w:pStyle w:val="Corpsdetexte"/>
              <w:spacing w:after="0"/>
              <w:rPr>
                <w:sz w:val="16"/>
                <w:szCs w:val="16"/>
                <w:lang w:val="fr-CA"/>
              </w:rPr>
            </w:pPr>
            <w:r w:rsidRPr="00B4774A">
              <w:rPr>
                <w:sz w:val="16"/>
                <w:szCs w:val="16"/>
                <w:lang w:val="fr-CA"/>
              </w:rPr>
              <w:t>/</w:t>
            </w:r>
          </w:p>
          <w:p w14:paraId="68332EF2" w14:textId="77777777" w:rsidR="00F97D1A" w:rsidRPr="00B4774A" w:rsidRDefault="00F97D1A" w:rsidP="008D06F8">
            <w:pPr>
              <w:pStyle w:val="Corpsdetexte"/>
              <w:spacing w:after="0"/>
              <w:rPr>
                <w:sz w:val="16"/>
                <w:szCs w:val="16"/>
                <w:lang w:val="fr-CA"/>
              </w:rPr>
            </w:pPr>
            <w:r w:rsidRPr="00B4774A">
              <w:rPr>
                <w:sz w:val="16"/>
                <w:szCs w:val="16"/>
                <w:lang w:val="fr-CA"/>
              </w:rPr>
              <w:t>%</w:t>
            </w:r>
          </w:p>
        </w:tc>
        <w:tc>
          <w:tcPr>
            <w:tcW w:w="5056" w:type="dxa"/>
            <w:shd w:val="clear" w:color="auto" w:fill="auto"/>
          </w:tcPr>
          <w:p w14:paraId="0E9CF446" w14:textId="77777777" w:rsidR="00F97D1A" w:rsidRPr="00B4774A" w:rsidRDefault="00F97D1A" w:rsidP="008D06F8">
            <w:pPr>
              <w:pStyle w:val="Corpsdetexte"/>
              <w:spacing w:after="0"/>
              <w:rPr>
                <w:sz w:val="16"/>
                <w:szCs w:val="16"/>
                <w:lang w:val="fr-CA"/>
              </w:rPr>
            </w:pPr>
            <w:r w:rsidRPr="00B4774A">
              <w:rPr>
                <w:sz w:val="16"/>
                <w:szCs w:val="16"/>
                <w:lang w:val="fr-CA"/>
              </w:rPr>
              <w:t>Multiplication binaire</w:t>
            </w:r>
          </w:p>
          <w:p w14:paraId="3653ECA9" w14:textId="77777777" w:rsidR="00F97D1A" w:rsidRPr="00B4774A" w:rsidRDefault="00F97D1A" w:rsidP="008D06F8">
            <w:pPr>
              <w:pStyle w:val="Corpsdetexte"/>
              <w:spacing w:after="0"/>
              <w:rPr>
                <w:sz w:val="16"/>
                <w:szCs w:val="16"/>
                <w:lang w:val="fr-CA"/>
              </w:rPr>
            </w:pPr>
            <w:r w:rsidRPr="00B4774A">
              <w:rPr>
                <w:sz w:val="16"/>
                <w:szCs w:val="16"/>
                <w:lang w:val="fr-CA"/>
              </w:rPr>
              <w:t>Division</w:t>
            </w:r>
          </w:p>
          <w:p w14:paraId="4CAAD0F5" w14:textId="77777777" w:rsidR="00F97D1A" w:rsidRPr="00B4774A" w:rsidRDefault="00F97D1A" w:rsidP="008D06F8">
            <w:pPr>
              <w:pStyle w:val="Corpsdetexte"/>
              <w:spacing w:after="0"/>
              <w:rPr>
                <w:sz w:val="16"/>
                <w:szCs w:val="16"/>
                <w:lang w:val="fr-CA"/>
              </w:rPr>
            </w:pPr>
            <w:r w:rsidRPr="00B4774A">
              <w:rPr>
                <w:sz w:val="16"/>
                <w:szCs w:val="16"/>
                <w:lang w:val="fr-CA"/>
              </w:rPr>
              <w:t>Reste après division entière</w:t>
            </w:r>
          </w:p>
        </w:tc>
      </w:tr>
      <w:tr w:rsidR="00F97D1A" w:rsidRPr="007B6966" w14:paraId="3BED5D36" w14:textId="77777777" w:rsidTr="008D06F8">
        <w:tc>
          <w:tcPr>
            <w:tcW w:w="5056" w:type="dxa"/>
            <w:shd w:val="clear" w:color="auto" w:fill="auto"/>
          </w:tcPr>
          <w:p w14:paraId="54DCF468" w14:textId="77777777" w:rsidR="00F97D1A" w:rsidRPr="00B4774A" w:rsidRDefault="00F97D1A" w:rsidP="008D06F8">
            <w:pPr>
              <w:pStyle w:val="Corpsdetexte"/>
              <w:spacing w:after="0"/>
              <w:rPr>
                <w:sz w:val="16"/>
                <w:szCs w:val="16"/>
                <w:lang w:val="fr-CA"/>
              </w:rPr>
            </w:pPr>
            <w:r w:rsidRPr="00B4774A">
              <w:rPr>
                <w:sz w:val="16"/>
                <w:szCs w:val="16"/>
                <w:lang w:val="fr-CA"/>
              </w:rPr>
              <w:t>+</w:t>
            </w:r>
          </w:p>
          <w:p w14:paraId="3B992814" w14:textId="77777777" w:rsidR="00F97D1A" w:rsidRPr="00B4774A" w:rsidRDefault="00F97D1A" w:rsidP="008D06F8">
            <w:pPr>
              <w:pStyle w:val="Corpsdetexte"/>
              <w:spacing w:after="0"/>
              <w:rPr>
                <w:sz w:val="16"/>
                <w:szCs w:val="16"/>
                <w:lang w:val="fr-CA"/>
              </w:rPr>
            </w:pPr>
            <w:r w:rsidRPr="00B4774A">
              <w:rPr>
                <w:sz w:val="16"/>
                <w:szCs w:val="16"/>
                <w:lang w:val="fr-CA"/>
              </w:rPr>
              <w:t xml:space="preserve"> -</w:t>
            </w:r>
          </w:p>
        </w:tc>
        <w:tc>
          <w:tcPr>
            <w:tcW w:w="5056" w:type="dxa"/>
            <w:shd w:val="clear" w:color="auto" w:fill="auto"/>
          </w:tcPr>
          <w:p w14:paraId="7DA34920" w14:textId="77777777" w:rsidR="00F97D1A" w:rsidRPr="00B4774A" w:rsidRDefault="00F97D1A" w:rsidP="008D06F8">
            <w:pPr>
              <w:pStyle w:val="Corpsdetexte"/>
              <w:spacing w:after="0"/>
              <w:rPr>
                <w:sz w:val="16"/>
                <w:szCs w:val="16"/>
                <w:lang w:val="fr-CA"/>
              </w:rPr>
            </w:pPr>
            <w:r w:rsidRPr="00B4774A">
              <w:rPr>
                <w:sz w:val="16"/>
                <w:szCs w:val="16"/>
                <w:lang w:val="fr-CA"/>
              </w:rPr>
              <w:t>Addition binaire</w:t>
            </w:r>
          </w:p>
          <w:p w14:paraId="7C3943DD" w14:textId="77777777" w:rsidR="00F97D1A" w:rsidRPr="00B4774A" w:rsidRDefault="00F97D1A" w:rsidP="008D06F8">
            <w:pPr>
              <w:pStyle w:val="Corpsdetexte"/>
              <w:spacing w:after="0"/>
              <w:rPr>
                <w:sz w:val="16"/>
                <w:szCs w:val="16"/>
                <w:lang w:val="fr-CA"/>
              </w:rPr>
            </w:pPr>
            <w:r w:rsidRPr="00B4774A">
              <w:rPr>
                <w:sz w:val="16"/>
                <w:szCs w:val="16"/>
                <w:lang w:val="fr-CA"/>
              </w:rPr>
              <w:t>Soustraction binaire</w:t>
            </w:r>
          </w:p>
        </w:tc>
      </w:tr>
      <w:tr w:rsidR="00F97D1A" w:rsidRPr="007B6966" w14:paraId="4A6A48BA" w14:textId="77777777" w:rsidTr="008D06F8">
        <w:tc>
          <w:tcPr>
            <w:tcW w:w="5056" w:type="dxa"/>
            <w:shd w:val="clear" w:color="auto" w:fill="auto"/>
          </w:tcPr>
          <w:p w14:paraId="1C1DB810" w14:textId="77777777" w:rsidR="00F97D1A" w:rsidRPr="00B4774A" w:rsidRDefault="00F97D1A" w:rsidP="008D06F8">
            <w:pPr>
              <w:pStyle w:val="Corpsdetexte"/>
              <w:spacing w:after="0"/>
              <w:rPr>
                <w:sz w:val="16"/>
                <w:szCs w:val="16"/>
                <w:lang w:val="fr-CA"/>
              </w:rPr>
            </w:pPr>
            <w:r w:rsidRPr="00B4774A">
              <w:rPr>
                <w:sz w:val="16"/>
                <w:szCs w:val="16"/>
                <w:lang w:val="fr-CA"/>
              </w:rPr>
              <w:t>&lt;&lt;</w:t>
            </w:r>
          </w:p>
          <w:p w14:paraId="3B2AF051" w14:textId="77777777" w:rsidR="00F97D1A" w:rsidRPr="00B4774A" w:rsidRDefault="00F97D1A" w:rsidP="008D06F8">
            <w:pPr>
              <w:pStyle w:val="Corpsdetexte"/>
              <w:spacing w:after="0"/>
              <w:rPr>
                <w:sz w:val="16"/>
                <w:szCs w:val="16"/>
                <w:lang w:val="fr-CA"/>
              </w:rPr>
            </w:pPr>
            <w:r w:rsidRPr="00B4774A">
              <w:rPr>
                <w:sz w:val="16"/>
                <w:szCs w:val="16"/>
                <w:lang w:val="fr-CA"/>
              </w:rPr>
              <w:t>&gt;&gt;</w:t>
            </w:r>
          </w:p>
          <w:p w14:paraId="7952173C" w14:textId="77777777" w:rsidR="00F97D1A" w:rsidRPr="00B4774A" w:rsidRDefault="00F97D1A" w:rsidP="008D06F8">
            <w:pPr>
              <w:pStyle w:val="Corpsdetexte"/>
              <w:spacing w:after="0"/>
              <w:rPr>
                <w:sz w:val="16"/>
                <w:szCs w:val="16"/>
                <w:lang w:val="fr-CA"/>
              </w:rPr>
            </w:pPr>
            <w:r w:rsidRPr="00B4774A">
              <w:rPr>
                <w:sz w:val="16"/>
                <w:szCs w:val="16"/>
                <w:lang w:val="fr-CA"/>
              </w:rPr>
              <w:t>&gt;&gt;&gt;</w:t>
            </w:r>
          </w:p>
        </w:tc>
        <w:tc>
          <w:tcPr>
            <w:tcW w:w="5056" w:type="dxa"/>
            <w:shd w:val="clear" w:color="auto" w:fill="auto"/>
          </w:tcPr>
          <w:p w14:paraId="5D524165" w14:textId="77777777" w:rsidR="00F97D1A" w:rsidRPr="00B4774A" w:rsidRDefault="00F97D1A" w:rsidP="008D06F8">
            <w:pPr>
              <w:pStyle w:val="Corpsdetexte"/>
              <w:spacing w:after="0"/>
              <w:rPr>
                <w:sz w:val="16"/>
                <w:szCs w:val="16"/>
                <w:lang w:val="fr-CA"/>
              </w:rPr>
            </w:pPr>
            <w:r w:rsidRPr="00B4774A">
              <w:rPr>
                <w:sz w:val="16"/>
                <w:szCs w:val="16"/>
                <w:lang w:val="fr-CA"/>
              </w:rPr>
              <w:t>Décalage à gauche (niveau bit)</w:t>
            </w:r>
          </w:p>
          <w:p w14:paraId="37A3AF69" w14:textId="77777777" w:rsidR="00F97D1A" w:rsidRPr="00B4774A" w:rsidRDefault="00F97D1A" w:rsidP="008D06F8">
            <w:pPr>
              <w:pStyle w:val="Corpsdetexte"/>
              <w:spacing w:after="0"/>
              <w:rPr>
                <w:sz w:val="16"/>
                <w:szCs w:val="16"/>
                <w:lang w:val="fr-CA"/>
              </w:rPr>
            </w:pPr>
            <w:r w:rsidRPr="00B4774A">
              <w:rPr>
                <w:sz w:val="16"/>
                <w:szCs w:val="16"/>
                <w:lang w:val="fr-CA"/>
              </w:rPr>
              <w:t>Décalage à droite (niveau bit)</w:t>
            </w:r>
          </w:p>
          <w:p w14:paraId="1D8D2251" w14:textId="77777777" w:rsidR="00F97D1A" w:rsidRPr="00B4774A" w:rsidRDefault="00F97D1A" w:rsidP="008D06F8">
            <w:pPr>
              <w:pStyle w:val="Corpsdetexte"/>
              <w:spacing w:after="0"/>
              <w:rPr>
                <w:sz w:val="16"/>
                <w:szCs w:val="16"/>
                <w:lang w:val="fr-CA"/>
              </w:rPr>
            </w:pPr>
            <w:r w:rsidRPr="00B4774A">
              <w:rPr>
                <w:sz w:val="16"/>
                <w:szCs w:val="16"/>
                <w:lang w:val="fr-CA"/>
              </w:rPr>
              <w:t>Décalage à droite sans signe (niveau bit)</w:t>
            </w:r>
          </w:p>
        </w:tc>
      </w:tr>
      <w:tr w:rsidR="00F97D1A" w:rsidRPr="007B6966" w14:paraId="6053DCC8" w14:textId="77777777" w:rsidTr="008D06F8">
        <w:tc>
          <w:tcPr>
            <w:tcW w:w="5056" w:type="dxa"/>
            <w:shd w:val="clear" w:color="auto" w:fill="auto"/>
          </w:tcPr>
          <w:p w14:paraId="6A74F676" w14:textId="77777777" w:rsidR="00F97D1A" w:rsidRPr="00B4774A" w:rsidRDefault="00F97D1A" w:rsidP="008D06F8">
            <w:pPr>
              <w:pStyle w:val="Corpsdetexte"/>
              <w:spacing w:after="0"/>
              <w:rPr>
                <w:sz w:val="16"/>
                <w:szCs w:val="16"/>
                <w:lang w:val="fr-CA"/>
              </w:rPr>
            </w:pPr>
            <w:r w:rsidRPr="00B4774A">
              <w:rPr>
                <w:sz w:val="16"/>
                <w:szCs w:val="16"/>
                <w:lang w:val="fr-CA"/>
              </w:rPr>
              <w:t>&lt;</w:t>
            </w:r>
          </w:p>
          <w:p w14:paraId="2420067A" w14:textId="77777777" w:rsidR="00F97D1A" w:rsidRPr="00B4774A" w:rsidRDefault="00F97D1A" w:rsidP="008D06F8">
            <w:pPr>
              <w:pStyle w:val="Corpsdetexte"/>
              <w:spacing w:after="0"/>
              <w:rPr>
                <w:sz w:val="16"/>
                <w:szCs w:val="16"/>
                <w:lang w:val="fr-CA"/>
              </w:rPr>
            </w:pPr>
            <w:r w:rsidRPr="00B4774A">
              <w:rPr>
                <w:sz w:val="16"/>
                <w:szCs w:val="16"/>
                <w:lang w:val="fr-CA"/>
              </w:rPr>
              <w:t>&gt;</w:t>
            </w:r>
          </w:p>
          <w:p w14:paraId="7BA54897" w14:textId="77777777" w:rsidR="00F97D1A" w:rsidRPr="00B4774A" w:rsidRDefault="00F97D1A" w:rsidP="008D06F8">
            <w:pPr>
              <w:pStyle w:val="Corpsdetexte"/>
              <w:spacing w:after="0"/>
              <w:rPr>
                <w:sz w:val="16"/>
                <w:szCs w:val="16"/>
                <w:lang w:val="fr-CA"/>
              </w:rPr>
            </w:pPr>
            <w:r w:rsidRPr="00B4774A">
              <w:rPr>
                <w:sz w:val="16"/>
                <w:szCs w:val="16"/>
                <w:lang w:val="fr-CA"/>
              </w:rPr>
              <w:t>&lt;=</w:t>
            </w:r>
          </w:p>
          <w:p w14:paraId="0EDEB3A2" w14:textId="77777777" w:rsidR="00F97D1A" w:rsidRPr="00B4774A" w:rsidRDefault="00F97D1A" w:rsidP="008D06F8">
            <w:pPr>
              <w:pStyle w:val="Corpsdetexte"/>
              <w:spacing w:after="0"/>
              <w:rPr>
                <w:sz w:val="16"/>
                <w:szCs w:val="16"/>
                <w:lang w:val="fr-CA"/>
              </w:rPr>
            </w:pPr>
            <w:r w:rsidRPr="00B4774A">
              <w:rPr>
                <w:sz w:val="16"/>
                <w:szCs w:val="16"/>
                <w:lang w:val="fr-CA"/>
              </w:rPr>
              <w:t>&gt;=</w:t>
            </w:r>
          </w:p>
          <w:p w14:paraId="109DFB30" w14:textId="77777777" w:rsidR="00F97D1A" w:rsidRPr="00B4774A" w:rsidRDefault="00F97D1A" w:rsidP="008D06F8">
            <w:pPr>
              <w:pStyle w:val="Corpsdetexte"/>
              <w:spacing w:after="0"/>
              <w:rPr>
                <w:sz w:val="16"/>
                <w:szCs w:val="16"/>
                <w:lang w:val="fr-CA"/>
              </w:rPr>
            </w:pPr>
            <w:r w:rsidRPr="00B4774A">
              <w:rPr>
                <w:sz w:val="16"/>
                <w:szCs w:val="16"/>
                <w:lang w:val="fr-CA"/>
              </w:rPr>
              <w:t>instanceof</w:t>
            </w:r>
          </w:p>
        </w:tc>
        <w:tc>
          <w:tcPr>
            <w:tcW w:w="5056" w:type="dxa"/>
            <w:shd w:val="clear" w:color="auto" w:fill="auto"/>
          </w:tcPr>
          <w:p w14:paraId="17BA0FCC" w14:textId="77777777" w:rsidR="00F97D1A" w:rsidRPr="00B4774A" w:rsidRDefault="00F97D1A" w:rsidP="008D06F8">
            <w:pPr>
              <w:pStyle w:val="Corpsdetexte"/>
              <w:spacing w:after="0"/>
              <w:rPr>
                <w:sz w:val="16"/>
                <w:szCs w:val="16"/>
                <w:lang w:val="fr-CA"/>
              </w:rPr>
            </w:pPr>
            <w:r w:rsidRPr="00B4774A">
              <w:rPr>
                <w:sz w:val="16"/>
                <w:szCs w:val="16"/>
                <w:lang w:val="fr-CA"/>
              </w:rPr>
              <w:t>Plus petit que</w:t>
            </w:r>
          </w:p>
          <w:p w14:paraId="57FCB0CB" w14:textId="77777777" w:rsidR="00F97D1A" w:rsidRPr="00B4774A" w:rsidRDefault="00F97D1A" w:rsidP="008D06F8">
            <w:pPr>
              <w:pStyle w:val="Corpsdetexte"/>
              <w:spacing w:after="0"/>
              <w:rPr>
                <w:sz w:val="16"/>
                <w:szCs w:val="16"/>
                <w:lang w:val="fr-CA"/>
              </w:rPr>
            </w:pPr>
            <w:r w:rsidRPr="00B4774A">
              <w:rPr>
                <w:sz w:val="16"/>
                <w:szCs w:val="16"/>
                <w:lang w:val="fr-CA"/>
              </w:rPr>
              <w:t>Plus grand que</w:t>
            </w:r>
          </w:p>
          <w:p w14:paraId="1417319E" w14:textId="77777777" w:rsidR="00F97D1A" w:rsidRPr="00B4774A" w:rsidRDefault="00F97D1A" w:rsidP="008D06F8">
            <w:pPr>
              <w:pStyle w:val="Corpsdetexte"/>
              <w:spacing w:after="0"/>
              <w:rPr>
                <w:sz w:val="16"/>
                <w:szCs w:val="16"/>
                <w:lang w:val="fr-CA"/>
              </w:rPr>
            </w:pPr>
            <w:r w:rsidRPr="00B4774A">
              <w:rPr>
                <w:sz w:val="16"/>
                <w:szCs w:val="16"/>
                <w:lang w:val="fr-CA"/>
              </w:rPr>
              <w:t>Plus petit ou égal à</w:t>
            </w:r>
          </w:p>
          <w:p w14:paraId="58D73404" w14:textId="77777777" w:rsidR="00F97D1A" w:rsidRPr="00B4774A" w:rsidRDefault="00F97D1A" w:rsidP="008D06F8">
            <w:pPr>
              <w:pStyle w:val="Corpsdetexte"/>
              <w:spacing w:after="0"/>
              <w:rPr>
                <w:sz w:val="16"/>
                <w:szCs w:val="16"/>
                <w:lang w:val="fr-CA"/>
              </w:rPr>
            </w:pPr>
            <w:r w:rsidRPr="00B4774A">
              <w:rPr>
                <w:sz w:val="16"/>
                <w:szCs w:val="16"/>
                <w:lang w:val="fr-CA"/>
              </w:rPr>
              <w:t>Plus grand ou égal à</w:t>
            </w:r>
          </w:p>
          <w:p w14:paraId="52F37171" w14:textId="77777777" w:rsidR="00F97D1A" w:rsidRPr="00B4774A" w:rsidRDefault="00F97D1A" w:rsidP="008D06F8">
            <w:pPr>
              <w:pStyle w:val="Corpsdetexte"/>
              <w:spacing w:after="0"/>
              <w:rPr>
                <w:sz w:val="16"/>
                <w:szCs w:val="16"/>
                <w:lang w:val="fr-CA"/>
              </w:rPr>
            </w:pPr>
            <w:r w:rsidRPr="00B4774A">
              <w:rPr>
                <w:sz w:val="16"/>
                <w:szCs w:val="16"/>
                <w:lang w:val="fr-CA"/>
              </w:rPr>
              <w:t>Est une instance de</w:t>
            </w:r>
          </w:p>
        </w:tc>
      </w:tr>
      <w:tr w:rsidR="00F97D1A" w:rsidRPr="007B6966" w14:paraId="65C47479" w14:textId="77777777" w:rsidTr="008D06F8">
        <w:tc>
          <w:tcPr>
            <w:tcW w:w="5056" w:type="dxa"/>
            <w:shd w:val="clear" w:color="auto" w:fill="auto"/>
          </w:tcPr>
          <w:p w14:paraId="0C49D19B" w14:textId="77777777" w:rsidR="00F97D1A" w:rsidRPr="00B4774A" w:rsidRDefault="00F97D1A" w:rsidP="008D06F8">
            <w:pPr>
              <w:pStyle w:val="Corpsdetexte"/>
              <w:spacing w:after="0"/>
              <w:rPr>
                <w:sz w:val="16"/>
                <w:szCs w:val="16"/>
                <w:lang w:val="fr-CA"/>
              </w:rPr>
            </w:pPr>
            <w:r w:rsidRPr="00B4774A">
              <w:rPr>
                <w:sz w:val="16"/>
                <w:szCs w:val="16"/>
                <w:lang w:val="fr-CA"/>
              </w:rPr>
              <w:t>==</w:t>
            </w:r>
          </w:p>
          <w:p w14:paraId="06FADED6" w14:textId="77777777" w:rsidR="00F97D1A" w:rsidRPr="00B4774A" w:rsidRDefault="00F97D1A" w:rsidP="008D06F8">
            <w:pPr>
              <w:pStyle w:val="Corpsdetexte"/>
              <w:spacing w:after="0"/>
              <w:rPr>
                <w:sz w:val="16"/>
                <w:szCs w:val="16"/>
                <w:lang w:val="fr-CA"/>
              </w:rPr>
            </w:pPr>
            <w:r w:rsidRPr="00B4774A">
              <w:rPr>
                <w:sz w:val="16"/>
                <w:szCs w:val="16"/>
                <w:lang w:val="fr-CA"/>
              </w:rPr>
              <w:t>!=</w:t>
            </w:r>
          </w:p>
        </w:tc>
        <w:tc>
          <w:tcPr>
            <w:tcW w:w="5056" w:type="dxa"/>
            <w:shd w:val="clear" w:color="auto" w:fill="auto"/>
          </w:tcPr>
          <w:p w14:paraId="61435BB5" w14:textId="77777777" w:rsidR="00F97D1A" w:rsidRPr="00B4774A" w:rsidRDefault="00F97D1A" w:rsidP="008D06F8">
            <w:pPr>
              <w:pStyle w:val="Corpsdetexte"/>
              <w:spacing w:after="0"/>
              <w:rPr>
                <w:sz w:val="16"/>
                <w:szCs w:val="16"/>
                <w:lang w:val="fr-CA"/>
              </w:rPr>
            </w:pPr>
            <w:r w:rsidRPr="00B4774A">
              <w:rPr>
                <w:sz w:val="16"/>
                <w:szCs w:val="16"/>
                <w:lang w:val="fr-CA"/>
              </w:rPr>
              <w:t>Est égal à</w:t>
            </w:r>
          </w:p>
          <w:p w14:paraId="70220FC9" w14:textId="77777777" w:rsidR="00F97D1A" w:rsidRPr="00B4774A" w:rsidRDefault="00F97D1A" w:rsidP="008D06F8">
            <w:pPr>
              <w:pStyle w:val="Corpsdetexte"/>
              <w:spacing w:after="0"/>
              <w:rPr>
                <w:sz w:val="16"/>
                <w:szCs w:val="16"/>
                <w:lang w:val="fr-CA"/>
              </w:rPr>
            </w:pPr>
            <w:r w:rsidRPr="00B4774A">
              <w:rPr>
                <w:sz w:val="16"/>
                <w:szCs w:val="16"/>
                <w:lang w:val="fr-CA"/>
              </w:rPr>
              <w:t>Est différent de</w:t>
            </w:r>
          </w:p>
        </w:tc>
      </w:tr>
      <w:tr w:rsidR="00F97D1A" w:rsidRPr="007B6966" w14:paraId="557011FF" w14:textId="77777777" w:rsidTr="008D06F8">
        <w:tc>
          <w:tcPr>
            <w:tcW w:w="5056" w:type="dxa"/>
            <w:shd w:val="clear" w:color="auto" w:fill="auto"/>
          </w:tcPr>
          <w:p w14:paraId="3CB539DF" w14:textId="77777777" w:rsidR="00F97D1A" w:rsidRPr="00B4774A" w:rsidRDefault="00F97D1A" w:rsidP="008D06F8">
            <w:pPr>
              <w:pStyle w:val="Corpsdetexte"/>
              <w:spacing w:after="0"/>
              <w:rPr>
                <w:sz w:val="16"/>
                <w:szCs w:val="16"/>
                <w:lang w:val="fr-CA"/>
              </w:rPr>
            </w:pPr>
            <w:r w:rsidRPr="00B4774A">
              <w:rPr>
                <w:sz w:val="16"/>
                <w:szCs w:val="16"/>
                <w:lang w:val="fr-CA"/>
              </w:rPr>
              <w:t>&amp;</w:t>
            </w:r>
          </w:p>
        </w:tc>
        <w:tc>
          <w:tcPr>
            <w:tcW w:w="5056" w:type="dxa"/>
            <w:shd w:val="clear" w:color="auto" w:fill="auto"/>
          </w:tcPr>
          <w:p w14:paraId="0F79F9C7" w14:textId="77777777" w:rsidR="00F97D1A" w:rsidRPr="00B4774A" w:rsidRDefault="00F97D1A" w:rsidP="008D06F8">
            <w:pPr>
              <w:pStyle w:val="Corpsdetexte"/>
              <w:spacing w:after="0"/>
              <w:rPr>
                <w:sz w:val="16"/>
                <w:szCs w:val="16"/>
                <w:lang w:val="fr-CA"/>
              </w:rPr>
            </w:pPr>
            <w:r w:rsidRPr="00B4774A">
              <w:rPr>
                <w:sz w:val="16"/>
                <w:szCs w:val="16"/>
                <w:lang w:val="fr-CA"/>
              </w:rPr>
              <w:t>Et (niveau bit / logique)</w:t>
            </w:r>
          </w:p>
        </w:tc>
      </w:tr>
      <w:tr w:rsidR="00F97D1A" w:rsidRPr="007B6966" w14:paraId="680F284E" w14:textId="77777777" w:rsidTr="008D06F8">
        <w:tc>
          <w:tcPr>
            <w:tcW w:w="5056" w:type="dxa"/>
            <w:shd w:val="clear" w:color="auto" w:fill="auto"/>
          </w:tcPr>
          <w:p w14:paraId="476F4126" w14:textId="77777777" w:rsidR="00F97D1A" w:rsidRPr="00B4774A" w:rsidRDefault="00F97D1A" w:rsidP="008D06F8">
            <w:pPr>
              <w:pStyle w:val="Corpsdetexte"/>
              <w:spacing w:after="0"/>
              <w:rPr>
                <w:sz w:val="16"/>
                <w:szCs w:val="16"/>
                <w:lang w:val="fr-CA"/>
              </w:rPr>
            </w:pPr>
            <w:r w:rsidRPr="00B4774A">
              <w:rPr>
                <w:sz w:val="16"/>
                <w:szCs w:val="16"/>
                <w:lang w:val="fr-CA"/>
              </w:rPr>
              <w:t>^</w:t>
            </w:r>
          </w:p>
        </w:tc>
        <w:tc>
          <w:tcPr>
            <w:tcW w:w="5056" w:type="dxa"/>
            <w:shd w:val="clear" w:color="auto" w:fill="auto"/>
          </w:tcPr>
          <w:p w14:paraId="12231CA9" w14:textId="77777777" w:rsidR="00F97D1A" w:rsidRPr="00B4774A" w:rsidRDefault="00F97D1A" w:rsidP="008D06F8">
            <w:pPr>
              <w:pStyle w:val="Corpsdetexte"/>
              <w:spacing w:after="0"/>
              <w:rPr>
                <w:sz w:val="16"/>
                <w:szCs w:val="16"/>
                <w:lang w:val="fr-CA"/>
              </w:rPr>
            </w:pPr>
            <w:r w:rsidRPr="00B4774A">
              <w:rPr>
                <w:sz w:val="16"/>
                <w:szCs w:val="16"/>
                <w:lang w:val="fr-CA"/>
              </w:rPr>
              <w:t>Ou exclusif (niveau bit / logique)</w:t>
            </w:r>
          </w:p>
        </w:tc>
      </w:tr>
      <w:tr w:rsidR="00F97D1A" w:rsidRPr="007B6966" w14:paraId="4EFC455D" w14:textId="77777777" w:rsidTr="008D06F8">
        <w:tc>
          <w:tcPr>
            <w:tcW w:w="5056" w:type="dxa"/>
            <w:shd w:val="clear" w:color="auto" w:fill="auto"/>
          </w:tcPr>
          <w:p w14:paraId="288A18EC" w14:textId="77777777" w:rsidR="00F97D1A" w:rsidRPr="00B4774A" w:rsidRDefault="00F97D1A" w:rsidP="008D06F8">
            <w:pPr>
              <w:pStyle w:val="Corpsdetexte"/>
              <w:spacing w:after="0"/>
              <w:rPr>
                <w:sz w:val="16"/>
                <w:szCs w:val="16"/>
                <w:lang w:val="fr-CA"/>
              </w:rPr>
            </w:pPr>
            <w:r w:rsidRPr="00B4774A">
              <w:rPr>
                <w:sz w:val="16"/>
                <w:szCs w:val="16"/>
                <w:lang w:val="fr-CA"/>
              </w:rPr>
              <w:t>|</w:t>
            </w:r>
          </w:p>
        </w:tc>
        <w:tc>
          <w:tcPr>
            <w:tcW w:w="5056" w:type="dxa"/>
            <w:shd w:val="clear" w:color="auto" w:fill="auto"/>
          </w:tcPr>
          <w:p w14:paraId="54EACE61" w14:textId="77777777" w:rsidR="00F97D1A" w:rsidRPr="00B4774A" w:rsidRDefault="00F97D1A" w:rsidP="008D06F8">
            <w:pPr>
              <w:pStyle w:val="Corpsdetexte"/>
              <w:spacing w:after="0"/>
              <w:rPr>
                <w:sz w:val="16"/>
                <w:szCs w:val="16"/>
                <w:lang w:val="fr-CA"/>
              </w:rPr>
            </w:pPr>
            <w:r w:rsidRPr="00B4774A">
              <w:rPr>
                <w:sz w:val="16"/>
                <w:szCs w:val="16"/>
                <w:lang w:val="fr-CA"/>
              </w:rPr>
              <w:t>Ou inclusif (niveau bit / logique)</w:t>
            </w:r>
          </w:p>
        </w:tc>
      </w:tr>
      <w:tr w:rsidR="00F97D1A" w:rsidRPr="007B6966" w14:paraId="06115A40" w14:textId="77777777" w:rsidTr="008D06F8">
        <w:tc>
          <w:tcPr>
            <w:tcW w:w="5056" w:type="dxa"/>
            <w:shd w:val="clear" w:color="auto" w:fill="auto"/>
          </w:tcPr>
          <w:p w14:paraId="3EFDF0BA" w14:textId="77777777" w:rsidR="00F97D1A" w:rsidRPr="00B4774A" w:rsidRDefault="00F97D1A" w:rsidP="008D06F8">
            <w:pPr>
              <w:pStyle w:val="Corpsdetexte"/>
              <w:spacing w:after="0"/>
              <w:rPr>
                <w:sz w:val="16"/>
                <w:szCs w:val="16"/>
                <w:lang w:val="fr-CA"/>
              </w:rPr>
            </w:pPr>
            <w:r w:rsidRPr="00B4774A">
              <w:rPr>
                <w:sz w:val="16"/>
                <w:szCs w:val="16"/>
                <w:lang w:val="fr-CA"/>
              </w:rPr>
              <w:t>&amp;&amp;</w:t>
            </w:r>
          </w:p>
        </w:tc>
        <w:tc>
          <w:tcPr>
            <w:tcW w:w="5056" w:type="dxa"/>
            <w:shd w:val="clear" w:color="auto" w:fill="auto"/>
          </w:tcPr>
          <w:p w14:paraId="2F08F7A6" w14:textId="77777777" w:rsidR="00F97D1A" w:rsidRPr="00B4774A" w:rsidRDefault="00F97D1A" w:rsidP="008D06F8">
            <w:pPr>
              <w:pStyle w:val="Corpsdetexte"/>
              <w:spacing w:after="0"/>
              <w:rPr>
                <w:sz w:val="16"/>
                <w:szCs w:val="16"/>
                <w:lang w:val="fr-CA"/>
              </w:rPr>
            </w:pPr>
            <w:r w:rsidRPr="00B4774A">
              <w:rPr>
                <w:sz w:val="16"/>
                <w:szCs w:val="16"/>
                <w:lang w:val="fr-CA"/>
              </w:rPr>
              <w:t>Et logique</w:t>
            </w:r>
          </w:p>
        </w:tc>
      </w:tr>
      <w:tr w:rsidR="00F97D1A" w:rsidRPr="007B6966" w14:paraId="4183F488" w14:textId="77777777" w:rsidTr="008D06F8">
        <w:tc>
          <w:tcPr>
            <w:tcW w:w="5056" w:type="dxa"/>
            <w:shd w:val="clear" w:color="auto" w:fill="auto"/>
          </w:tcPr>
          <w:p w14:paraId="62BFEC8A" w14:textId="77777777" w:rsidR="00F97D1A" w:rsidRPr="00B4774A" w:rsidRDefault="00F97D1A" w:rsidP="008D06F8">
            <w:pPr>
              <w:pStyle w:val="Corpsdetexte"/>
              <w:spacing w:after="0"/>
              <w:rPr>
                <w:sz w:val="16"/>
                <w:szCs w:val="16"/>
                <w:lang w:val="fr-CA"/>
              </w:rPr>
            </w:pPr>
            <w:r w:rsidRPr="00B4774A">
              <w:rPr>
                <w:sz w:val="16"/>
                <w:szCs w:val="16"/>
                <w:lang w:val="fr-CA"/>
              </w:rPr>
              <w:t>||</w:t>
            </w:r>
          </w:p>
        </w:tc>
        <w:tc>
          <w:tcPr>
            <w:tcW w:w="5056" w:type="dxa"/>
            <w:shd w:val="clear" w:color="auto" w:fill="auto"/>
          </w:tcPr>
          <w:p w14:paraId="77E2592C" w14:textId="77777777" w:rsidR="00F97D1A" w:rsidRPr="00B4774A" w:rsidRDefault="00F97D1A" w:rsidP="008D06F8">
            <w:pPr>
              <w:pStyle w:val="Corpsdetexte"/>
              <w:spacing w:after="0"/>
              <w:rPr>
                <w:sz w:val="16"/>
                <w:szCs w:val="16"/>
                <w:lang w:val="fr-CA"/>
              </w:rPr>
            </w:pPr>
            <w:r w:rsidRPr="00B4774A">
              <w:rPr>
                <w:sz w:val="16"/>
                <w:szCs w:val="16"/>
                <w:lang w:val="fr-CA"/>
              </w:rPr>
              <w:t>Ou logique</w:t>
            </w:r>
          </w:p>
        </w:tc>
      </w:tr>
      <w:tr w:rsidR="00F97D1A" w:rsidRPr="007B6966" w14:paraId="1F1B7B4D" w14:textId="77777777" w:rsidTr="008D06F8">
        <w:tc>
          <w:tcPr>
            <w:tcW w:w="5056" w:type="dxa"/>
            <w:shd w:val="clear" w:color="auto" w:fill="auto"/>
          </w:tcPr>
          <w:p w14:paraId="7E48CF82" w14:textId="77777777" w:rsidR="00F97D1A" w:rsidRPr="00B4774A" w:rsidRDefault="00F97D1A" w:rsidP="008D06F8">
            <w:pPr>
              <w:pStyle w:val="Corpsdetexte"/>
              <w:spacing w:after="0"/>
              <w:rPr>
                <w:sz w:val="16"/>
                <w:szCs w:val="16"/>
                <w:lang w:val="fr-CA"/>
              </w:rPr>
            </w:pPr>
            <w:r w:rsidRPr="00B4774A">
              <w:rPr>
                <w:sz w:val="16"/>
                <w:szCs w:val="16"/>
                <w:lang w:val="fr-CA"/>
              </w:rPr>
              <w:t>?:</w:t>
            </w:r>
          </w:p>
        </w:tc>
        <w:tc>
          <w:tcPr>
            <w:tcW w:w="5056" w:type="dxa"/>
            <w:shd w:val="clear" w:color="auto" w:fill="auto"/>
          </w:tcPr>
          <w:p w14:paraId="4A4DA0B7" w14:textId="77777777" w:rsidR="00F97D1A" w:rsidRPr="00B4774A" w:rsidRDefault="00F97D1A" w:rsidP="008D06F8">
            <w:pPr>
              <w:pStyle w:val="Corpsdetexte"/>
              <w:spacing w:after="0"/>
              <w:rPr>
                <w:sz w:val="16"/>
                <w:szCs w:val="16"/>
                <w:lang w:val="fr-CA"/>
              </w:rPr>
            </w:pPr>
            <w:r w:rsidRPr="00B4774A">
              <w:rPr>
                <w:sz w:val="16"/>
                <w:szCs w:val="16"/>
                <w:lang w:val="fr-CA"/>
              </w:rPr>
              <w:t>Expression conditionnelle</w:t>
            </w:r>
          </w:p>
        </w:tc>
      </w:tr>
      <w:tr w:rsidR="00F97D1A" w:rsidRPr="007B6966" w14:paraId="0D6D940E" w14:textId="77777777" w:rsidTr="008D06F8">
        <w:tc>
          <w:tcPr>
            <w:tcW w:w="5056" w:type="dxa"/>
            <w:shd w:val="clear" w:color="auto" w:fill="auto"/>
          </w:tcPr>
          <w:p w14:paraId="7C56053F" w14:textId="77777777" w:rsidR="00F97D1A" w:rsidRPr="00B4774A" w:rsidRDefault="00F97D1A" w:rsidP="008D06F8">
            <w:pPr>
              <w:pStyle w:val="Corpsdetexte"/>
              <w:spacing w:after="0"/>
              <w:rPr>
                <w:sz w:val="16"/>
                <w:szCs w:val="16"/>
                <w:lang w:val="fr-CA"/>
              </w:rPr>
            </w:pPr>
            <w:r w:rsidRPr="00B4774A">
              <w:rPr>
                <w:sz w:val="16"/>
                <w:szCs w:val="16"/>
                <w:lang w:val="fr-CA"/>
              </w:rPr>
              <w:t>=</w:t>
            </w:r>
          </w:p>
          <w:p w14:paraId="0B143EA5" w14:textId="77777777" w:rsidR="00F97D1A" w:rsidRPr="00B4774A" w:rsidRDefault="00F97D1A" w:rsidP="008D06F8">
            <w:pPr>
              <w:pStyle w:val="Corpsdetexte"/>
              <w:spacing w:after="0"/>
              <w:rPr>
                <w:sz w:val="16"/>
                <w:szCs w:val="16"/>
                <w:lang w:val="fr-CA"/>
              </w:rPr>
            </w:pPr>
            <w:r w:rsidRPr="00B4774A">
              <w:rPr>
                <w:sz w:val="16"/>
                <w:szCs w:val="16"/>
                <w:lang w:val="fr-CA"/>
              </w:rPr>
              <w:t>+=</w:t>
            </w:r>
          </w:p>
          <w:p w14:paraId="22B4040E" w14:textId="77777777" w:rsidR="00F97D1A" w:rsidRPr="00B4774A" w:rsidRDefault="00F97D1A" w:rsidP="008D06F8">
            <w:pPr>
              <w:pStyle w:val="Corpsdetexte"/>
              <w:spacing w:after="0"/>
              <w:rPr>
                <w:sz w:val="16"/>
                <w:szCs w:val="16"/>
                <w:lang w:val="fr-CA"/>
              </w:rPr>
            </w:pPr>
            <w:r w:rsidRPr="00B4774A">
              <w:rPr>
                <w:sz w:val="16"/>
                <w:szCs w:val="16"/>
                <w:lang w:val="fr-CA"/>
              </w:rPr>
              <w:t>-=</w:t>
            </w:r>
          </w:p>
          <w:p w14:paraId="6F0C44D4" w14:textId="77777777" w:rsidR="00F97D1A" w:rsidRPr="00B4774A" w:rsidRDefault="00F97D1A" w:rsidP="008D06F8">
            <w:pPr>
              <w:pStyle w:val="Corpsdetexte"/>
              <w:spacing w:after="0"/>
              <w:rPr>
                <w:sz w:val="16"/>
                <w:szCs w:val="16"/>
                <w:lang w:val="fr-CA"/>
              </w:rPr>
            </w:pPr>
            <w:r w:rsidRPr="00B4774A">
              <w:rPr>
                <w:sz w:val="16"/>
                <w:szCs w:val="16"/>
                <w:lang w:val="fr-CA"/>
              </w:rPr>
              <w:t>/=</w:t>
            </w:r>
          </w:p>
          <w:p w14:paraId="44B97E9D" w14:textId="77777777" w:rsidR="00F97D1A" w:rsidRPr="00B4774A" w:rsidRDefault="00F97D1A" w:rsidP="008D06F8">
            <w:pPr>
              <w:pStyle w:val="Corpsdetexte"/>
              <w:spacing w:after="0"/>
              <w:rPr>
                <w:sz w:val="16"/>
                <w:szCs w:val="16"/>
                <w:lang w:val="fr-CA"/>
              </w:rPr>
            </w:pPr>
            <w:r w:rsidRPr="00B4774A">
              <w:rPr>
                <w:sz w:val="16"/>
                <w:szCs w:val="16"/>
                <w:lang w:val="fr-CA"/>
              </w:rPr>
              <w:t>%=</w:t>
            </w:r>
          </w:p>
          <w:p w14:paraId="1B3B21C8" w14:textId="77777777" w:rsidR="00F97D1A" w:rsidRPr="00B4774A" w:rsidRDefault="00F97D1A" w:rsidP="008D06F8">
            <w:pPr>
              <w:pStyle w:val="Corpsdetexte"/>
              <w:spacing w:after="0"/>
              <w:rPr>
                <w:sz w:val="16"/>
                <w:szCs w:val="16"/>
                <w:lang w:val="fr-CA"/>
              </w:rPr>
            </w:pPr>
            <w:r w:rsidRPr="00B4774A">
              <w:rPr>
                <w:sz w:val="16"/>
                <w:szCs w:val="16"/>
                <w:lang w:val="fr-CA"/>
              </w:rPr>
              <w:t>^=</w:t>
            </w:r>
          </w:p>
          <w:p w14:paraId="468BB9D7" w14:textId="77777777" w:rsidR="00F97D1A" w:rsidRPr="00B4774A" w:rsidRDefault="00F97D1A" w:rsidP="008D06F8">
            <w:pPr>
              <w:pStyle w:val="Corpsdetexte"/>
              <w:spacing w:after="0"/>
              <w:rPr>
                <w:sz w:val="16"/>
                <w:szCs w:val="16"/>
                <w:lang w:val="fr-CA"/>
              </w:rPr>
            </w:pPr>
            <w:r w:rsidRPr="00B4774A">
              <w:rPr>
                <w:sz w:val="16"/>
                <w:szCs w:val="16"/>
                <w:lang w:val="fr-CA"/>
              </w:rPr>
              <w:t>|=</w:t>
            </w:r>
          </w:p>
          <w:p w14:paraId="7965522E" w14:textId="77777777" w:rsidR="00F97D1A" w:rsidRPr="00B4774A" w:rsidRDefault="00F97D1A" w:rsidP="008D06F8">
            <w:pPr>
              <w:pStyle w:val="Corpsdetexte"/>
              <w:spacing w:after="0"/>
              <w:rPr>
                <w:sz w:val="16"/>
                <w:szCs w:val="16"/>
                <w:lang w:val="fr-CA"/>
              </w:rPr>
            </w:pPr>
            <w:r w:rsidRPr="00B4774A">
              <w:rPr>
                <w:sz w:val="16"/>
                <w:szCs w:val="16"/>
                <w:lang w:val="fr-CA"/>
              </w:rPr>
              <w:t>&lt;&lt;=</w:t>
            </w:r>
          </w:p>
          <w:p w14:paraId="3F0EB030" w14:textId="77777777" w:rsidR="00F97D1A" w:rsidRPr="00B4774A" w:rsidRDefault="00F97D1A" w:rsidP="008D06F8">
            <w:pPr>
              <w:pStyle w:val="Corpsdetexte"/>
              <w:spacing w:after="0"/>
              <w:rPr>
                <w:sz w:val="16"/>
                <w:szCs w:val="16"/>
                <w:lang w:val="fr-CA"/>
              </w:rPr>
            </w:pPr>
            <w:r w:rsidRPr="00B4774A">
              <w:rPr>
                <w:sz w:val="16"/>
                <w:szCs w:val="16"/>
                <w:lang w:val="fr-CA"/>
              </w:rPr>
              <w:t>&gt;&gt;=</w:t>
            </w:r>
          </w:p>
          <w:p w14:paraId="3189F67B" w14:textId="77777777" w:rsidR="00F97D1A" w:rsidRPr="00B4774A" w:rsidRDefault="00F97D1A" w:rsidP="008D06F8">
            <w:pPr>
              <w:pStyle w:val="Corpsdetexte"/>
              <w:spacing w:after="0"/>
              <w:rPr>
                <w:sz w:val="16"/>
                <w:szCs w:val="16"/>
                <w:lang w:val="fr-CA"/>
              </w:rPr>
            </w:pPr>
            <w:r w:rsidRPr="00B4774A">
              <w:rPr>
                <w:sz w:val="16"/>
                <w:szCs w:val="16"/>
                <w:lang w:val="fr-CA"/>
              </w:rPr>
              <w:t>&gt;&gt;&gt;=</w:t>
            </w:r>
          </w:p>
          <w:p w14:paraId="14C1ACBF" w14:textId="77777777" w:rsidR="00F97D1A" w:rsidRPr="00B4774A" w:rsidRDefault="00F97D1A" w:rsidP="008D06F8">
            <w:pPr>
              <w:pStyle w:val="Corpsdetexte"/>
              <w:spacing w:after="0"/>
              <w:rPr>
                <w:sz w:val="16"/>
                <w:szCs w:val="16"/>
                <w:lang w:val="fr-CA"/>
              </w:rPr>
            </w:pPr>
          </w:p>
        </w:tc>
        <w:tc>
          <w:tcPr>
            <w:tcW w:w="5056" w:type="dxa"/>
            <w:shd w:val="clear" w:color="auto" w:fill="auto"/>
          </w:tcPr>
          <w:p w14:paraId="650CC99E" w14:textId="77777777" w:rsidR="00F97D1A" w:rsidRPr="00B4774A" w:rsidRDefault="00F97D1A" w:rsidP="008D06F8">
            <w:pPr>
              <w:pStyle w:val="Corpsdetexte"/>
              <w:spacing w:after="0"/>
              <w:rPr>
                <w:sz w:val="16"/>
                <w:szCs w:val="16"/>
                <w:lang w:val="fr-CA"/>
              </w:rPr>
            </w:pPr>
            <w:r w:rsidRPr="00B4774A">
              <w:rPr>
                <w:sz w:val="16"/>
                <w:szCs w:val="16"/>
                <w:lang w:val="fr-CA"/>
              </w:rPr>
              <w:t>Affectation</w:t>
            </w:r>
          </w:p>
          <w:p w14:paraId="369F8F03" w14:textId="77777777" w:rsidR="00F97D1A" w:rsidRPr="00B4774A" w:rsidRDefault="00F97D1A" w:rsidP="008D06F8">
            <w:pPr>
              <w:pStyle w:val="Corpsdetexte"/>
              <w:spacing w:after="0"/>
              <w:rPr>
                <w:sz w:val="16"/>
                <w:szCs w:val="16"/>
                <w:lang w:val="fr-CA"/>
              </w:rPr>
            </w:pPr>
            <w:r w:rsidRPr="00B4774A">
              <w:rPr>
                <w:sz w:val="16"/>
                <w:szCs w:val="16"/>
                <w:lang w:val="fr-CA"/>
              </w:rPr>
              <w:t>Auto-addition</w:t>
            </w:r>
          </w:p>
          <w:p w14:paraId="223E2D0D" w14:textId="77777777" w:rsidR="00F97D1A" w:rsidRPr="00B4774A" w:rsidRDefault="00F97D1A" w:rsidP="008D06F8">
            <w:pPr>
              <w:pStyle w:val="Corpsdetexte"/>
              <w:spacing w:after="0"/>
              <w:rPr>
                <w:sz w:val="16"/>
                <w:szCs w:val="16"/>
                <w:lang w:val="fr-CA"/>
              </w:rPr>
            </w:pPr>
            <w:r w:rsidRPr="00B4774A">
              <w:rPr>
                <w:sz w:val="16"/>
                <w:szCs w:val="16"/>
                <w:lang w:val="fr-CA"/>
              </w:rPr>
              <w:t>Auto-soustraction</w:t>
            </w:r>
          </w:p>
          <w:p w14:paraId="4652FFB9" w14:textId="77777777" w:rsidR="00F97D1A" w:rsidRPr="00B4774A" w:rsidRDefault="00F97D1A" w:rsidP="008D06F8">
            <w:pPr>
              <w:pStyle w:val="Corpsdetexte"/>
              <w:spacing w:after="0"/>
              <w:rPr>
                <w:sz w:val="16"/>
                <w:szCs w:val="16"/>
                <w:lang w:val="fr-CA"/>
              </w:rPr>
            </w:pPr>
            <w:r w:rsidRPr="00B4774A">
              <w:rPr>
                <w:sz w:val="16"/>
                <w:szCs w:val="16"/>
                <w:lang w:val="fr-CA"/>
              </w:rPr>
              <w:t>Auto-division</w:t>
            </w:r>
          </w:p>
          <w:p w14:paraId="7929384A" w14:textId="77777777" w:rsidR="00F97D1A" w:rsidRPr="00B4774A" w:rsidRDefault="00F97D1A" w:rsidP="008D06F8">
            <w:pPr>
              <w:pStyle w:val="Corpsdetexte"/>
              <w:spacing w:after="0"/>
              <w:rPr>
                <w:sz w:val="16"/>
                <w:szCs w:val="16"/>
                <w:lang w:val="fr-CA"/>
              </w:rPr>
            </w:pPr>
            <w:r w:rsidRPr="00B4774A">
              <w:rPr>
                <w:sz w:val="16"/>
                <w:szCs w:val="16"/>
                <w:lang w:val="fr-CA"/>
              </w:rPr>
              <w:t>Auto-reste</w:t>
            </w:r>
          </w:p>
          <w:p w14:paraId="3D617827" w14:textId="77777777" w:rsidR="00F97D1A" w:rsidRPr="00B4774A" w:rsidRDefault="00F97D1A" w:rsidP="008D06F8">
            <w:pPr>
              <w:pStyle w:val="Corpsdetexte"/>
              <w:spacing w:after="0"/>
              <w:rPr>
                <w:sz w:val="16"/>
                <w:szCs w:val="16"/>
                <w:lang w:val="fr-CA"/>
              </w:rPr>
            </w:pPr>
            <w:r w:rsidRPr="00B4774A">
              <w:rPr>
                <w:sz w:val="16"/>
                <w:szCs w:val="16"/>
                <w:lang w:val="fr-CA"/>
              </w:rPr>
              <w:t>Auto-ou-exclusif (niveau bit)</w:t>
            </w:r>
          </w:p>
          <w:p w14:paraId="5F4B4104" w14:textId="77777777" w:rsidR="00F97D1A" w:rsidRPr="00B4774A" w:rsidRDefault="00F97D1A" w:rsidP="008D06F8">
            <w:pPr>
              <w:pStyle w:val="Corpsdetexte"/>
              <w:spacing w:after="0"/>
              <w:rPr>
                <w:sz w:val="16"/>
                <w:szCs w:val="16"/>
                <w:lang w:val="fr-CA"/>
              </w:rPr>
            </w:pPr>
            <w:r w:rsidRPr="00B4774A">
              <w:rPr>
                <w:sz w:val="16"/>
                <w:szCs w:val="16"/>
                <w:lang w:val="fr-CA"/>
              </w:rPr>
              <w:t>Auto-ou (niveau bit)</w:t>
            </w:r>
          </w:p>
          <w:p w14:paraId="650A0FEA" w14:textId="77777777" w:rsidR="00F97D1A" w:rsidRPr="00B4774A" w:rsidRDefault="00F97D1A" w:rsidP="008D06F8">
            <w:pPr>
              <w:pStyle w:val="Corpsdetexte"/>
              <w:spacing w:after="0"/>
              <w:rPr>
                <w:sz w:val="16"/>
                <w:szCs w:val="16"/>
                <w:lang w:val="fr-CA"/>
              </w:rPr>
            </w:pPr>
            <w:r w:rsidRPr="00B4774A">
              <w:rPr>
                <w:sz w:val="16"/>
                <w:szCs w:val="16"/>
                <w:lang w:val="fr-CA"/>
              </w:rPr>
              <w:t>Auto-décalage à gauche (niveau bit)</w:t>
            </w:r>
          </w:p>
          <w:p w14:paraId="4E117F90" w14:textId="77777777" w:rsidR="00F97D1A" w:rsidRPr="00B4774A" w:rsidRDefault="00F97D1A" w:rsidP="008D06F8">
            <w:pPr>
              <w:pStyle w:val="Corpsdetexte"/>
              <w:spacing w:after="0"/>
              <w:rPr>
                <w:sz w:val="16"/>
                <w:szCs w:val="16"/>
                <w:lang w:val="fr-CA"/>
              </w:rPr>
            </w:pPr>
            <w:r w:rsidRPr="00B4774A">
              <w:rPr>
                <w:sz w:val="16"/>
                <w:szCs w:val="16"/>
                <w:lang w:val="fr-CA"/>
              </w:rPr>
              <w:t>Auto-décalage à droite (niveau bit)</w:t>
            </w:r>
          </w:p>
          <w:p w14:paraId="1057A54F" w14:textId="77777777" w:rsidR="00F97D1A" w:rsidRPr="00B4774A" w:rsidRDefault="00F97D1A" w:rsidP="008D06F8">
            <w:pPr>
              <w:pStyle w:val="Corpsdetexte"/>
              <w:spacing w:after="0"/>
              <w:rPr>
                <w:sz w:val="16"/>
                <w:szCs w:val="16"/>
                <w:lang w:val="fr-CA"/>
              </w:rPr>
            </w:pPr>
            <w:r w:rsidRPr="00B4774A">
              <w:rPr>
                <w:sz w:val="16"/>
                <w:szCs w:val="16"/>
                <w:lang w:val="fr-CA"/>
              </w:rPr>
              <w:t>Auto-décalage à droite sans signe (niveau bit)</w:t>
            </w:r>
          </w:p>
        </w:tc>
      </w:tr>
    </w:tbl>
    <w:p w14:paraId="3FD59415" w14:textId="77777777" w:rsidR="00F97D1A" w:rsidRPr="001B068E" w:rsidRDefault="00F97D1A" w:rsidP="00F97D1A">
      <w:pPr>
        <w:pStyle w:val="Corpsdetexte"/>
      </w:pPr>
    </w:p>
    <w:p w14:paraId="49D2DEBB" w14:textId="77777777" w:rsidR="00A03321" w:rsidRDefault="00F97D1A" w:rsidP="00A03321">
      <w:pPr>
        <w:pStyle w:val="Titre1"/>
      </w:pPr>
      <w:r w:rsidRPr="16CBE89F">
        <w:rPr>
          <w:lang w:val="fr-CA"/>
        </w:rPr>
        <w:br w:type="page"/>
      </w:r>
      <w:bookmarkStart w:id="104" w:name="_Toc155813907"/>
      <w:r w:rsidR="00A03321">
        <w:lastRenderedPageBreak/>
        <w:t>Graphisme 2D et concepts de programmation objet</w:t>
      </w:r>
      <w:bookmarkStart w:id="105" w:name="_Toc508793534"/>
      <w:bookmarkEnd w:id="104"/>
      <w:bookmarkEnd w:id="105"/>
    </w:p>
    <w:p w14:paraId="39B788B2" w14:textId="77777777" w:rsidR="00A03321" w:rsidRDefault="00A03321" w:rsidP="00A03321">
      <w:pPr>
        <w:pStyle w:val="Corpsdetexte"/>
      </w:pPr>
      <w:r>
        <w:t>Ce chapitre examine les principaux mécanismes de dessins en deux dimensions (2D) de Java et approfondit les concepts de programmation objet suivants : sous-classe, interface, variables de classe et d’objet, méthode de classe et d’objet.</w:t>
      </w:r>
    </w:p>
    <w:p w14:paraId="5103E98F" w14:textId="77777777" w:rsidR="00A03321" w:rsidRDefault="00A03321" w:rsidP="00A03321">
      <w:pPr>
        <w:pStyle w:val="Titre2"/>
      </w:pPr>
      <w:bookmarkStart w:id="106" w:name="_Toc508793535"/>
      <w:bookmarkStart w:id="107" w:name="_Toc155813908"/>
      <w:r>
        <w:t>Dessin avec les classes Graphics et une sous-classe de JFrame</w:t>
      </w:r>
      <w:bookmarkEnd w:id="107"/>
      <w:r>
        <w:t xml:space="preserve"> </w:t>
      </w:r>
      <w:bookmarkEnd w:id="106"/>
    </w:p>
    <w:p w14:paraId="1E23E513" w14:textId="631299A2" w:rsidR="00A03321" w:rsidRDefault="00A03321" w:rsidP="00A03321">
      <w:pPr>
        <w:pStyle w:val="Corpsdetexte"/>
      </w:pPr>
      <w:r>
        <w:t>Étudions d’abord un exemple de programme qui dessine un bonhomme simple dans une fenêtre.</w:t>
      </w:r>
    </w:p>
    <w:p w14:paraId="7F80D780" w14:textId="0C5F4AA9" w:rsidR="008C3126" w:rsidRDefault="00A03321" w:rsidP="008C3126">
      <w:pPr>
        <w:pStyle w:val="Corpsdetexte"/>
        <w:spacing w:after="0"/>
        <w:rPr>
          <w:rFonts w:ascii="Segoe UI" w:hAnsi="Segoe UI" w:cs="Segoe UI"/>
          <w:b/>
          <w:bCs/>
          <w:color w:val="586069"/>
          <w:sz w:val="27"/>
          <w:szCs w:val="27"/>
          <w:lang w:val="fr-CA"/>
        </w:rPr>
      </w:pPr>
      <w:r>
        <w:rPr>
          <w:b/>
          <w:bCs/>
        </w:rPr>
        <w:t>Exemple</w:t>
      </w:r>
      <w:r>
        <w:t xml:space="preserve">. </w:t>
      </w:r>
      <w:hyperlink r:id="rId214" w:history="1">
        <w:r w:rsidRPr="009C74A7">
          <w:rPr>
            <w:rFonts w:ascii="Segoe UI" w:hAnsi="Segoe UI" w:cs="Segoe UI"/>
            <w:color w:val="0366D6"/>
            <w:sz w:val="27"/>
            <w:szCs w:val="27"/>
            <w:lang w:val="fr-CA"/>
          </w:rPr>
          <w:t>JavaPasAPas</w:t>
        </w:r>
      </w:hyperlink>
      <w:r w:rsidRPr="009C74A7">
        <w:rPr>
          <w:rFonts w:ascii="Segoe UI" w:hAnsi="Segoe UI" w:cs="Segoe UI"/>
          <w:color w:val="586069"/>
          <w:sz w:val="27"/>
          <w:szCs w:val="27"/>
          <w:lang w:val="fr-CA"/>
        </w:rPr>
        <w:t>/</w:t>
      </w:r>
      <w:bookmarkStart w:id="108" w:name="OLE_LINK7"/>
      <w:bookmarkStart w:id="109" w:name="OLE_LINK8"/>
      <w:r w:rsidR="002E0279">
        <w:rPr>
          <w:rFonts w:ascii="Segoe UI" w:hAnsi="Segoe UI" w:cs="Segoe UI"/>
          <w:b/>
          <w:bCs/>
          <w:color w:val="586069"/>
          <w:sz w:val="27"/>
          <w:szCs w:val="27"/>
          <w:lang w:val="fr-CA"/>
        </w:rPr>
        <w:t>chapitre_5/</w:t>
      </w:r>
    </w:p>
    <w:p w14:paraId="6217C060" w14:textId="213EC10D" w:rsidR="00A03321" w:rsidRPr="008C3126" w:rsidRDefault="002E0279" w:rsidP="008C3126">
      <w:pPr>
        <w:pStyle w:val="Corpsdetexte"/>
        <w:spacing w:after="0"/>
        <w:rPr>
          <w:rFonts w:ascii="Segoe UI" w:hAnsi="Segoe UI" w:cs="Segoe UI"/>
          <w:b/>
          <w:bCs/>
          <w:color w:val="586069"/>
          <w:sz w:val="27"/>
          <w:szCs w:val="27"/>
          <w:lang w:val="fr-CA"/>
        </w:rPr>
      </w:pPr>
      <w:r>
        <w:rPr>
          <w:rFonts w:ascii="Segoe UI" w:hAnsi="Segoe UI" w:cs="Segoe UI"/>
          <w:b/>
          <w:bCs/>
          <w:color w:val="586069"/>
          <w:sz w:val="27"/>
          <w:szCs w:val="27"/>
          <w:lang w:val="fr-CA"/>
        </w:rPr>
        <w:t>E</w:t>
      </w:r>
      <w:r w:rsidR="00A03321" w:rsidRPr="009C74A7">
        <w:rPr>
          <w:rFonts w:ascii="Segoe UI" w:hAnsi="Segoe UI" w:cs="Segoe UI"/>
          <w:b/>
          <w:bCs/>
          <w:color w:val="586069"/>
          <w:sz w:val="27"/>
          <w:szCs w:val="27"/>
          <w:lang w:val="fr-CA"/>
        </w:rPr>
        <w:t>xempleDessin2DDansJFrame.java</w:t>
      </w:r>
      <w:bookmarkEnd w:id="108"/>
      <w:bookmarkEnd w:id="109"/>
    </w:p>
    <w:p w14:paraId="443BFEBD" w14:textId="63A04152" w:rsidR="00A03321" w:rsidRPr="00B64561" w:rsidRDefault="00A03321" w:rsidP="00A03321">
      <w:pPr>
        <w:pStyle w:val="Corpsdetexte"/>
        <w:rPr>
          <w:i/>
          <w:iCs/>
        </w:rPr>
      </w:pPr>
      <w:r>
        <w:t xml:space="preserve">Le programme </w:t>
      </w:r>
      <w:r>
        <w:rPr>
          <w:i/>
          <w:iCs/>
        </w:rPr>
        <w:t>ExempleDessin2DDansJFrame</w:t>
      </w:r>
      <w:r>
        <w:t>.</w:t>
      </w:r>
      <w:r>
        <w:rPr>
          <w:i/>
          <w:iCs/>
        </w:rPr>
        <w:t>java</w:t>
      </w:r>
      <w:r>
        <w:t xml:space="preserve"> dessine un bonhomme simple (appelons-le Bot) dans une fenêtre produite par la classe </w:t>
      </w:r>
      <w:r>
        <w:rPr>
          <w:i/>
          <w:iCs/>
        </w:rPr>
        <w:t>javax.swing.</w:t>
      </w:r>
      <w:hyperlink r:id="rId215" w:tooltip="class in javax.swing" w:history="1">
        <w:r w:rsidRPr="00A03321">
          <w:rPr>
            <w:rStyle w:val="typenamelink1"/>
            <w:rFonts w:ascii="DejaVu Sans" w:hAnsi="DejaVu Sans"/>
            <w:color w:val="4A6782"/>
            <w:sz w:val="21"/>
            <w:szCs w:val="21"/>
            <w:lang w:val="fr-CA"/>
          </w:rPr>
          <w:t>JFrame</w:t>
        </w:r>
      </w:hyperlink>
      <w:r>
        <w:t>.</w:t>
      </w:r>
    </w:p>
    <w:p w14:paraId="2168367D" w14:textId="77777777" w:rsidR="002E0279" w:rsidRPr="002E0279" w:rsidRDefault="002E0279" w:rsidP="004500F9">
      <w:pPr>
        <w:pStyle w:val="Code"/>
        <w:rPr>
          <w:color w:val="000000"/>
          <w:lang w:eastAsia="zh-CN"/>
        </w:rPr>
      </w:pPr>
      <w:r w:rsidRPr="002E0279">
        <w:rPr>
          <w:b/>
          <w:bCs/>
          <w:color w:val="800000"/>
          <w:lang w:eastAsia="zh-CN"/>
        </w:rPr>
        <w:t>import</w:t>
      </w:r>
      <w:r w:rsidRPr="002E0279">
        <w:rPr>
          <w:lang w:eastAsia="zh-CN"/>
        </w:rPr>
        <w:t xml:space="preserve"> java</w:t>
      </w:r>
      <w:r w:rsidRPr="002E0279">
        <w:rPr>
          <w:color w:val="808030"/>
          <w:lang w:eastAsia="zh-CN"/>
        </w:rPr>
        <w:t>.</w:t>
      </w:r>
      <w:r w:rsidRPr="002E0279">
        <w:rPr>
          <w:lang w:eastAsia="zh-CN"/>
        </w:rPr>
        <w:t>awt</w:t>
      </w:r>
      <w:r w:rsidRPr="002E0279">
        <w:rPr>
          <w:color w:val="808030"/>
          <w:lang w:eastAsia="zh-CN"/>
        </w:rPr>
        <w:t>.</w:t>
      </w:r>
      <w:r w:rsidRPr="002E0279">
        <w:rPr>
          <w:b/>
          <w:bCs/>
          <w:color w:val="800000"/>
          <w:lang w:eastAsia="zh-CN"/>
        </w:rPr>
        <w:t>*</w:t>
      </w:r>
      <w:r w:rsidRPr="002E0279">
        <w:rPr>
          <w:color w:val="800080"/>
          <w:lang w:eastAsia="zh-CN"/>
        </w:rPr>
        <w:t>;</w:t>
      </w:r>
    </w:p>
    <w:p w14:paraId="35FF25FD" w14:textId="77777777" w:rsidR="002E0279" w:rsidRPr="002E0279" w:rsidRDefault="002E0279" w:rsidP="004500F9">
      <w:pPr>
        <w:pStyle w:val="Code"/>
        <w:rPr>
          <w:color w:val="000000"/>
          <w:lang w:eastAsia="zh-CN"/>
        </w:rPr>
      </w:pPr>
      <w:r w:rsidRPr="002E0279">
        <w:rPr>
          <w:b/>
          <w:bCs/>
          <w:color w:val="800000"/>
          <w:lang w:eastAsia="zh-CN"/>
        </w:rPr>
        <w:t>import</w:t>
      </w:r>
      <w:r w:rsidRPr="002E0279">
        <w:rPr>
          <w:lang w:eastAsia="zh-CN"/>
        </w:rPr>
        <w:t xml:space="preserve"> javax</w:t>
      </w:r>
      <w:r w:rsidRPr="002E0279">
        <w:rPr>
          <w:color w:val="808030"/>
          <w:lang w:eastAsia="zh-CN"/>
        </w:rPr>
        <w:t>.</w:t>
      </w:r>
      <w:r w:rsidRPr="002E0279">
        <w:rPr>
          <w:lang w:eastAsia="zh-CN"/>
        </w:rPr>
        <w:t>swing</w:t>
      </w:r>
      <w:r w:rsidRPr="002E0279">
        <w:rPr>
          <w:color w:val="808030"/>
          <w:lang w:eastAsia="zh-CN"/>
        </w:rPr>
        <w:t>.</w:t>
      </w:r>
      <w:r w:rsidRPr="002E0279">
        <w:rPr>
          <w:lang w:eastAsia="zh-CN"/>
        </w:rPr>
        <w:t>JFrame</w:t>
      </w:r>
      <w:r w:rsidRPr="002E0279">
        <w:rPr>
          <w:color w:val="800080"/>
          <w:lang w:eastAsia="zh-CN"/>
        </w:rPr>
        <w:t>;</w:t>
      </w:r>
    </w:p>
    <w:p w14:paraId="186126D1" w14:textId="5517D472" w:rsidR="002E0279" w:rsidRDefault="002E0279" w:rsidP="004500F9">
      <w:pPr>
        <w:pStyle w:val="Code"/>
        <w:rPr>
          <w:color w:val="000000"/>
          <w:lang w:eastAsia="zh-CN"/>
        </w:rPr>
      </w:pPr>
    </w:p>
    <w:p w14:paraId="0E3DF295" w14:textId="77777777" w:rsidR="000F50A8" w:rsidRPr="002E0279" w:rsidRDefault="000F50A8" w:rsidP="004500F9">
      <w:pPr>
        <w:pStyle w:val="Code"/>
        <w:rPr>
          <w:color w:val="000000"/>
          <w:lang w:eastAsia="zh-CN"/>
        </w:rPr>
      </w:pPr>
    </w:p>
    <w:p w14:paraId="621AD37A" w14:textId="77777777" w:rsidR="002E0279" w:rsidRPr="002E0279" w:rsidRDefault="002E0279" w:rsidP="004500F9">
      <w:pPr>
        <w:pStyle w:val="Code"/>
        <w:rPr>
          <w:color w:val="000000"/>
          <w:lang w:eastAsia="zh-CN"/>
        </w:rPr>
      </w:pPr>
      <w:r w:rsidRPr="002E0279">
        <w:rPr>
          <w:b/>
          <w:bCs/>
          <w:color w:val="800000"/>
          <w:lang w:eastAsia="zh-CN"/>
        </w:rPr>
        <w:t>public</w:t>
      </w:r>
      <w:r w:rsidRPr="002E0279">
        <w:rPr>
          <w:color w:val="000000"/>
          <w:lang w:eastAsia="zh-CN"/>
        </w:rPr>
        <w:t xml:space="preserve"> </w:t>
      </w:r>
      <w:r w:rsidRPr="002E0279">
        <w:rPr>
          <w:b/>
          <w:bCs/>
          <w:color w:val="800000"/>
          <w:lang w:eastAsia="zh-CN"/>
        </w:rPr>
        <w:t>class</w:t>
      </w:r>
      <w:r w:rsidRPr="002E0279">
        <w:rPr>
          <w:color w:val="000000"/>
          <w:lang w:eastAsia="zh-CN"/>
        </w:rPr>
        <w:t xml:space="preserve"> ExempleDessin2DDansJFrame </w:t>
      </w:r>
      <w:r w:rsidRPr="002E0279">
        <w:rPr>
          <w:b/>
          <w:bCs/>
          <w:color w:val="800000"/>
          <w:lang w:eastAsia="zh-CN"/>
        </w:rPr>
        <w:t>extends</w:t>
      </w:r>
      <w:r w:rsidRPr="002E0279">
        <w:rPr>
          <w:color w:val="000000"/>
          <w:lang w:eastAsia="zh-CN"/>
        </w:rPr>
        <w:t xml:space="preserve"> JFrame </w:t>
      </w:r>
      <w:r w:rsidRPr="002E0279">
        <w:rPr>
          <w:color w:val="800080"/>
          <w:lang w:eastAsia="zh-CN"/>
        </w:rPr>
        <w:t>{</w:t>
      </w:r>
    </w:p>
    <w:p w14:paraId="3A2FC7F6" w14:textId="77777777" w:rsidR="002E0279" w:rsidRPr="002E0279" w:rsidRDefault="002E0279" w:rsidP="008C3126">
      <w:pPr>
        <w:pStyle w:val="Code"/>
        <w:keepNext w:val="0"/>
        <w:keepLines w:val="0"/>
        <w:rPr>
          <w:color w:val="000000"/>
          <w:lang w:eastAsia="zh-CN"/>
        </w:rPr>
      </w:pPr>
    </w:p>
    <w:p w14:paraId="5616FDA2"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b/>
          <w:bCs/>
          <w:color w:val="800000"/>
          <w:lang w:eastAsia="zh-CN"/>
        </w:rPr>
        <w:t>public</w:t>
      </w:r>
      <w:r w:rsidRPr="002E0279">
        <w:rPr>
          <w:color w:val="000000"/>
          <w:lang w:eastAsia="zh-CN"/>
        </w:rPr>
        <w:t xml:space="preserve"> ExempleDessin2DDansJFrame</w:t>
      </w:r>
      <w:r w:rsidRPr="002E0279">
        <w:rPr>
          <w:color w:val="808030"/>
          <w:lang w:eastAsia="zh-CN"/>
        </w:rPr>
        <w:t>()</w:t>
      </w:r>
      <w:r w:rsidRPr="002E0279">
        <w:rPr>
          <w:color w:val="000000"/>
          <w:lang w:eastAsia="zh-CN"/>
        </w:rPr>
        <w:t xml:space="preserve"> </w:t>
      </w:r>
      <w:r w:rsidRPr="002E0279">
        <w:rPr>
          <w:color w:val="800080"/>
          <w:lang w:eastAsia="zh-CN"/>
        </w:rPr>
        <w:t>{</w:t>
      </w:r>
    </w:p>
    <w:p w14:paraId="4B0D24D0"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b/>
          <w:bCs/>
          <w:color w:val="800000"/>
          <w:lang w:eastAsia="zh-CN"/>
        </w:rPr>
        <w:t>super</w:t>
      </w:r>
      <w:r w:rsidRPr="002E0279">
        <w:rPr>
          <w:color w:val="808030"/>
          <w:lang w:eastAsia="zh-CN"/>
        </w:rPr>
        <w:t>(</w:t>
      </w:r>
      <w:r w:rsidRPr="002E0279">
        <w:rPr>
          <w:color w:val="0000E6"/>
          <w:lang w:eastAsia="zh-CN"/>
        </w:rPr>
        <w:t>"Exemples de dessin avec les méthodes de Graphics"</w:t>
      </w:r>
      <w:r w:rsidRPr="002E0279">
        <w:rPr>
          <w:color w:val="808030"/>
          <w:lang w:eastAsia="zh-CN"/>
        </w:rPr>
        <w:t>)</w:t>
      </w:r>
      <w:r w:rsidRPr="002E0279">
        <w:rPr>
          <w:color w:val="800080"/>
          <w:lang w:eastAsia="zh-CN"/>
        </w:rPr>
        <w:t>;</w:t>
      </w:r>
    </w:p>
    <w:p w14:paraId="524A2E28" w14:textId="77777777" w:rsidR="002E0279" w:rsidRPr="002E0279" w:rsidRDefault="002E0279" w:rsidP="008C3126">
      <w:pPr>
        <w:pStyle w:val="Code"/>
        <w:keepNext w:val="0"/>
        <w:keepLines w:val="0"/>
        <w:rPr>
          <w:color w:val="000000"/>
          <w:lang w:val="en-CA" w:eastAsia="zh-CN"/>
        </w:rPr>
      </w:pPr>
      <w:r w:rsidRPr="002E0279">
        <w:rPr>
          <w:color w:val="000000"/>
          <w:lang w:eastAsia="zh-CN"/>
        </w:rPr>
        <w:t xml:space="preserve">    </w:t>
      </w:r>
      <w:r w:rsidRPr="002E0279">
        <w:rPr>
          <w:b/>
          <w:bCs/>
          <w:color w:val="800000"/>
          <w:lang w:val="en-CA" w:eastAsia="zh-CN"/>
        </w:rPr>
        <w:t>this</w:t>
      </w:r>
      <w:r w:rsidRPr="002E0279">
        <w:rPr>
          <w:color w:val="808030"/>
          <w:lang w:val="en-CA" w:eastAsia="zh-CN"/>
        </w:rPr>
        <w:t>.</w:t>
      </w:r>
      <w:r w:rsidRPr="002E0279">
        <w:rPr>
          <w:color w:val="000000"/>
          <w:lang w:val="en-CA" w:eastAsia="zh-CN"/>
        </w:rPr>
        <w:t>setDefaultCloseOperation</w:t>
      </w:r>
      <w:r w:rsidRPr="002E0279">
        <w:rPr>
          <w:color w:val="808030"/>
          <w:lang w:val="en-CA" w:eastAsia="zh-CN"/>
        </w:rPr>
        <w:t>(</w:t>
      </w:r>
      <w:r w:rsidRPr="002E0279">
        <w:rPr>
          <w:color w:val="000000"/>
          <w:lang w:val="en-CA" w:eastAsia="zh-CN"/>
        </w:rPr>
        <w:t>EXIT_ON_CLOSE</w:t>
      </w:r>
      <w:r w:rsidRPr="002E0279">
        <w:rPr>
          <w:color w:val="808030"/>
          <w:lang w:val="en-CA" w:eastAsia="zh-CN"/>
        </w:rPr>
        <w:t>)</w:t>
      </w:r>
      <w:r w:rsidRPr="002E0279">
        <w:rPr>
          <w:color w:val="800080"/>
          <w:lang w:val="en-CA" w:eastAsia="zh-CN"/>
        </w:rPr>
        <w:t>;</w:t>
      </w:r>
    </w:p>
    <w:p w14:paraId="02D99245" w14:textId="77777777" w:rsidR="002E0279" w:rsidRPr="002E0279" w:rsidRDefault="002E0279" w:rsidP="008C3126">
      <w:pPr>
        <w:pStyle w:val="Code"/>
        <w:keepNext w:val="0"/>
        <w:keepLines w:val="0"/>
        <w:rPr>
          <w:color w:val="000000"/>
          <w:lang w:val="en-CA" w:eastAsia="zh-CN"/>
        </w:rPr>
      </w:pPr>
      <w:r w:rsidRPr="002E0279">
        <w:rPr>
          <w:color w:val="000000"/>
          <w:lang w:val="en-CA" w:eastAsia="zh-CN"/>
        </w:rPr>
        <w:t xml:space="preserve">    </w:t>
      </w:r>
      <w:r w:rsidRPr="002E0279">
        <w:rPr>
          <w:b/>
          <w:bCs/>
          <w:color w:val="800000"/>
          <w:lang w:val="en-CA" w:eastAsia="zh-CN"/>
        </w:rPr>
        <w:t>this</w:t>
      </w:r>
      <w:r w:rsidRPr="002E0279">
        <w:rPr>
          <w:color w:val="808030"/>
          <w:lang w:val="en-CA" w:eastAsia="zh-CN"/>
        </w:rPr>
        <w:t>.</w:t>
      </w:r>
      <w:r w:rsidRPr="002E0279">
        <w:rPr>
          <w:color w:val="000000"/>
          <w:lang w:val="en-CA" w:eastAsia="zh-CN"/>
        </w:rPr>
        <w:t>setSize</w:t>
      </w:r>
      <w:r w:rsidRPr="002E0279">
        <w:rPr>
          <w:color w:val="808030"/>
          <w:lang w:val="en-CA" w:eastAsia="zh-CN"/>
        </w:rPr>
        <w:t>(</w:t>
      </w:r>
      <w:r w:rsidRPr="002E0279">
        <w:rPr>
          <w:color w:val="008C00"/>
          <w:lang w:val="en-CA" w:eastAsia="zh-CN"/>
        </w:rPr>
        <w:t>400</w:t>
      </w:r>
      <w:r w:rsidRPr="002E0279">
        <w:rPr>
          <w:color w:val="808030"/>
          <w:lang w:val="en-CA" w:eastAsia="zh-CN"/>
        </w:rPr>
        <w:t>,</w:t>
      </w:r>
      <w:r w:rsidRPr="002E0279">
        <w:rPr>
          <w:color w:val="000000"/>
          <w:lang w:val="en-CA" w:eastAsia="zh-CN"/>
        </w:rPr>
        <w:t xml:space="preserve"> </w:t>
      </w:r>
      <w:r w:rsidRPr="002E0279">
        <w:rPr>
          <w:color w:val="008C00"/>
          <w:lang w:val="en-CA" w:eastAsia="zh-CN"/>
        </w:rPr>
        <w:t>600</w:t>
      </w:r>
      <w:r w:rsidRPr="002E0279">
        <w:rPr>
          <w:color w:val="808030"/>
          <w:lang w:val="en-CA" w:eastAsia="zh-CN"/>
        </w:rPr>
        <w:t>)</w:t>
      </w:r>
      <w:r w:rsidRPr="002E0279">
        <w:rPr>
          <w:color w:val="800080"/>
          <w:lang w:val="en-CA" w:eastAsia="zh-CN"/>
        </w:rPr>
        <w:t>;</w:t>
      </w:r>
    </w:p>
    <w:p w14:paraId="6FCD1D75" w14:textId="77777777" w:rsidR="002E0279" w:rsidRPr="002E0279" w:rsidRDefault="002E0279" w:rsidP="008C3126">
      <w:pPr>
        <w:pStyle w:val="Code"/>
        <w:keepNext w:val="0"/>
        <w:keepLines w:val="0"/>
        <w:rPr>
          <w:color w:val="000000"/>
          <w:lang w:val="en-CA" w:eastAsia="zh-CN"/>
        </w:rPr>
      </w:pPr>
      <w:r w:rsidRPr="002E0279">
        <w:rPr>
          <w:color w:val="000000"/>
          <w:lang w:val="en-CA" w:eastAsia="zh-CN"/>
        </w:rPr>
        <w:t xml:space="preserve">    </w:t>
      </w:r>
      <w:r w:rsidRPr="002E0279">
        <w:rPr>
          <w:b/>
          <w:bCs/>
          <w:color w:val="800000"/>
          <w:lang w:val="en-CA" w:eastAsia="zh-CN"/>
        </w:rPr>
        <w:t>this</w:t>
      </w:r>
      <w:r w:rsidRPr="002E0279">
        <w:rPr>
          <w:color w:val="808030"/>
          <w:lang w:val="en-CA" w:eastAsia="zh-CN"/>
        </w:rPr>
        <w:t>.</w:t>
      </w:r>
      <w:r w:rsidRPr="002E0279">
        <w:rPr>
          <w:color w:val="000000"/>
          <w:lang w:val="en-CA" w:eastAsia="zh-CN"/>
        </w:rPr>
        <w:t>setVisible</w:t>
      </w:r>
      <w:r w:rsidRPr="002E0279">
        <w:rPr>
          <w:color w:val="808030"/>
          <w:lang w:val="en-CA" w:eastAsia="zh-CN"/>
        </w:rPr>
        <w:t>(</w:t>
      </w:r>
      <w:r w:rsidRPr="002E0279">
        <w:rPr>
          <w:b/>
          <w:bCs/>
          <w:color w:val="800000"/>
          <w:lang w:val="en-CA" w:eastAsia="zh-CN"/>
        </w:rPr>
        <w:t>true</w:t>
      </w:r>
      <w:r w:rsidRPr="002E0279">
        <w:rPr>
          <w:color w:val="808030"/>
          <w:lang w:val="en-CA" w:eastAsia="zh-CN"/>
        </w:rPr>
        <w:t>)</w:t>
      </w:r>
      <w:r w:rsidRPr="002E0279">
        <w:rPr>
          <w:color w:val="800080"/>
          <w:lang w:val="en-CA" w:eastAsia="zh-CN"/>
        </w:rPr>
        <w:t>;</w:t>
      </w:r>
    </w:p>
    <w:p w14:paraId="2AEFFAC8" w14:textId="77777777" w:rsidR="002E0279" w:rsidRPr="002E0279" w:rsidRDefault="002E0279" w:rsidP="008C3126">
      <w:pPr>
        <w:pStyle w:val="Code"/>
        <w:keepNext w:val="0"/>
        <w:keepLines w:val="0"/>
        <w:rPr>
          <w:color w:val="000000"/>
          <w:lang w:eastAsia="zh-CN"/>
        </w:rPr>
      </w:pPr>
      <w:r w:rsidRPr="002E0279">
        <w:rPr>
          <w:color w:val="000000"/>
          <w:lang w:val="en-CA" w:eastAsia="zh-CN"/>
        </w:rPr>
        <w:t xml:space="preserve">  </w:t>
      </w:r>
      <w:r w:rsidRPr="002E0279">
        <w:rPr>
          <w:color w:val="800080"/>
          <w:lang w:eastAsia="zh-CN"/>
        </w:rPr>
        <w:t>}</w:t>
      </w:r>
    </w:p>
    <w:p w14:paraId="53749D00" w14:textId="798FF772" w:rsidR="002E0279" w:rsidRDefault="002E0279" w:rsidP="008C3126">
      <w:pPr>
        <w:pStyle w:val="Code"/>
        <w:keepNext w:val="0"/>
        <w:keepLines w:val="0"/>
        <w:rPr>
          <w:color w:val="000000"/>
          <w:lang w:eastAsia="zh-CN"/>
        </w:rPr>
      </w:pPr>
    </w:p>
    <w:p w14:paraId="2314CEE5" w14:textId="77777777" w:rsidR="000F50A8" w:rsidRPr="002E0279" w:rsidRDefault="000F50A8" w:rsidP="008C3126">
      <w:pPr>
        <w:pStyle w:val="Code"/>
        <w:keepNext w:val="0"/>
        <w:keepLines w:val="0"/>
        <w:rPr>
          <w:color w:val="000000"/>
          <w:lang w:eastAsia="zh-CN"/>
        </w:rPr>
      </w:pPr>
    </w:p>
    <w:p w14:paraId="3BB7FABE"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color w:val="696969"/>
          <w:lang w:eastAsia="zh-CN"/>
        </w:rPr>
        <w:t xml:space="preserve">// La méthode paint() est appelée automatiquement lors de la création </w:t>
      </w:r>
    </w:p>
    <w:p w14:paraId="1C1B1A86"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color w:val="696969"/>
          <w:lang w:eastAsia="zh-CN"/>
        </w:rPr>
        <w:t>// du JFrame</w:t>
      </w:r>
    </w:p>
    <w:p w14:paraId="56D555CE"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color w:val="696969"/>
          <w:lang w:eastAsia="zh-CN"/>
        </w:rPr>
        <w:t>// La méthode paint() fait un dessin d'un bonhomme</w:t>
      </w:r>
    </w:p>
    <w:p w14:paraId="5149927B"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b/>
          <w:bCs/>
          <w:color w:val="800000"/>
          <w:lang w:eastAsia="zh-CN"/>
        </w:rPr>
        <w:t>public</w:t>
      </w:r>
      <w:r w:rsidRPr="002E0279">
        <w:rPr>
          <w:color w:val="000000"/>
          <w:lang w:eastAsia="zh-CN"/>
        </w:rPr>
        <w:t xml:space="preserve"> </w:t>
      </w:r>
      <w:r w:rsidRPr="002E0279">
        <w:rPr>
          <w:color w:val="BB7977"/>
          <w:lang w:eastAsia="zh-CN"/>
        </w:rPr>
        <w:t>void</w:t>
      </w:r>
      <w:r w:rsidRPr="002E0279">
        <w:rPr>
          <w:color w:val="000000"/>
          <w:lang w:eastAsia="zh-CN"/>
        </w:rPr>
        <w:t xml:space="preserve"> paint</w:t>
      </w:r>
      <w:r w:rsidRPr="002E0279">
        <w:rPr>
          <w:color w:val="808030"/>
          <w:lang w:eastAsia="zh-CN"/>
        </w:rPr>
        <w:t>(</w:t>
      </w:r>
      <w:r w:rsidRPr="002E0279">
        <w:rPr>
          <w:color w:val="000000"/>
          <w:lang w:eastAsia="zh-CN"/>
        </w:rPr>
        <w:t>Graphics g</w:t>
      </w:r>
      <w:r w:rsidRPr="002E0279">
        <w:rPr>
          <w:color w:val="808030"/>
          <w:lang w:eastAsia="zh-CN"/>
        </w:rPr>
        <w:t>)</w:t>
      </w:r>
      <w:r w:rsidRPr="002E0279">
        <w:rPr>
          <w:color w:val="000000"/>
          <w:lang w:eastAsia="zh-CN"/>
        </w:rPr>
        <w:t xml:space="preserve"> </w:t>
      </w:r>
      <w:r w:rsidRPr="002E0279">
        <w:rPr>
          <w:color w:val="800080"/>
          <w:lang w:eastAsia="zh-CN"/>
        </w:rPr>
        <w:t>{</w:t>
      </w:r>
    </w:p>
    <w:p w14:paraId="0E855FF0" w14:textId="7051F20B" w:rsidR="002E0279" w:rsidRDefault="002E0279" w:rsidP="008C3126">
      <w:pPr>
        <w:pStyle w:val="Code"/>
        <w:keepNext w:val="0"/>
        <w:keepLines w:val="0"/>
        <w:rPr>
          <w:color w:val="000000"/>
          <w:lang w:eastAsia="zh-CN"/>
        </w:rPr>
      </w:pPr>
    </w:p>
    <w:p w14:paraId="12BF7B72" w14:textId="77777777" w:rsidR="000F50A8" w:rsidRPr="002E0279" w:rsidRDefault="000F50A8" w:rsidP="008C3126">
      <w:pPr>
        <w:pStyle w:val="Code"/>
        <w:keepNext w:val="0"/>
        <w:keepLines w:val="0"/>
        <w:rPr>
          <w:color w:val="000000"/>
          <w:lang w:eastAsia="zh-CN"/>
        </w:rPr>
      </w:pPr>
    </w:p>
    <w:p w14:paraId="2DBE3934"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w:t>
      </w:r>
      <w:r w:rsidRPr="002E0279">
        <w:rPr>
          <w:color w:val="696969"/>
          <w:lang w:eastAsia="zh-CN"/>
        </w:rPr>
        <w:t>// Il faut appeler la méthode paint() de la super-classe</w:t>
      </w:r>
    </w:p>
    <w:p w14:paraId="75A55083" w14:textId="77777777" w:rsidR="002E0279" w:rsidRPr="002E0279" w:rsidRDefault="002E0279" w:rsidP="008C3126">
      <w:pPr>
        <w:pStyle w:val="Code"/>
        <w:keepNext w:val="0"/>
        <w:keepLines w:val="0"/>
        <w:rPr>
          <w:color w:val="000000"/>
          <w:lang w:val="en-CA" w:eastAsia="zh-CN"/>
        </w:rPr>
      </w:pPr>
      <w:r w:rsidRPr="002E0279">
        <w:rPr>
          <w:color w:val="000000"/>
          <w:lang w:eastAsia="zh-CN"/>
        </w:rPr>
        <w:t xml:space="preserve">    </w:t>
      </w:r>
      <w:r w:rsidRPr="002E0279">
        <w:rPr>
          <w:b/>
          <w:bCs/>
          <w:color w:val="800000"/>
          <w:lang w:val="en-CA" w:eastAsia="zh-CN"/>
        </w:rPr>
        <w:t>super</w:t>
      </w:r>
      <w:r w:rsidRPr="002E0279">
        <w:rPr>
          <w:color w:val="808030"/>
          <w:lang w:val="en-CA" w:eastAsia="zh-CN"/>
        </w:rPr>
        <w:t>.</w:t>
      </w:r>
      <w:r w:rsidRPr="002E0279">
        <w:rPr>
          <w:color w:val="000000"/>
          <w:lang w:val="en-CA" w:eastAsia="zh-CN"/>
        </w:rPr>
        <w:t>paint</w:t>
      </w:r>
      <w:r w:rsidRPr="002E0279">
        <w:rPr>
          <w:color w:val="808030"/>
          <w:lang w:val="en-CA" w:eastAsia="zh-CN"/>
        </w:rPr>
        <w:t>(</w:t>
      </w:r>
      <w:r w:rsidRPr="002E0279">
        <w:rPr>
          <w:color w:val="000000"/>
          <w:lang w:val="en-CA" w:eastAsia="zh-CN"/>
        </w:rPr>
        <w:t>g</w:t>
      </w:r>
      <w:r w:rsidRPr="002E0279">
        <w:rPr>
          <w:color w:val="808030"/>
          <w:lang w:val="en-CA" w:eastAsia="zh-CN"/>
        </w:rPr>
        <w:t>)</w:t>
      </w:r>
      <w:r w:rsidRPr="002E0279">
        <w:rPr>
          <w:color w:val="800080"/>
          <w:lang w:val="en-CA" w:eastAsia="zh-CN"/>
        </w:rPr>
        <w:t>;</w:t>
      </w:r>
    </w:p>
    <w:p w14:paraId="620E9C83" w14:textId="77777777" w:rsidR="002E0279" w:rsidRPr="002E0279" w:rsidRDefault="002E0279" w:rsidP="008C3126">
      <w:pPr>
        <w:pStyle w:val="Code"/>
        <w:keepNext w:val="0"/>
        <w:keepLines w:val="0"/>
        <w:rPr>
          <w:color w:val="000000"/>
          <w:lang w:val="en-CA" w:eastAsia="zh-CN"/>
        </w:rPr>
      </w:pPr>
    </w:p>
    <w:p w14:paraId="65972F38" w14:textId="77777777" w:rsidR="002E0279" w:rsidRPr="002E0279" w:rsidRDefault="002E0279" w:rsidP="008C3126">
      <w:pPr>
        <w:pStyle w:val="Code"/>
        <w:keepNext w:val="0"/>
        <w:keepLines w:val="0"/>
        <w:rPr>
          <w:color w:val="000000"/>
          <w:lang w:val="en-CA" w:eastAsia="zh-CN"/>
        </w:rPr>
      </w:pPr>
      <w:r w:rsidRPr="002E0279">
        <w:rPr>
          <w:color w:val="000000"/>
          <w:lang w:val="en-CA" w:eastAsia="zh-CN"/>
        </w:rPr>
        <w:t xml:space="preserve">    g</w:t>
      </w:r>
      <w:r w:rsidRPr="002E0279">
        <w:rPr>
          <w:color w:val="808030"/>
          <w:lang w:val="en-CA" w:eastAsia="zh-CN"/>
        </w:rPr>
        <w:t>.</w:t>
      </w:r>
      <w:r w:rsidRPr="002E0279">
        <w:rPr>
          <w:color w:val="000000"/>
          <w:lang w:val="en-CA" w:eastAsia="zh-CN"/>
        </w:rPr>
        <w:t>setColor</w:t>
      </w:r>
      <w:r w:rsidRPr="002E0279">
        <w:rPr>
          <w:color w:val="808030"/>
          <w:lang w:val="en-CA" w:eastAsia="zh-CN"/>
        </w:rPr>
        <w:t>(</w:t>
      </w:r>
      <w:r w:rsidRPr="002E0279">
        <w:rPr>
          <w:color w:val="000000"/>
          <w:lang w:val="en-CA" w:eastAsia="zh-CN"/>
        </w:rPr>
        <w:t>Color</w:t>
      </w:r>
      <w:r w:rsidRPr="002E0279">
        <w:rPr>
          <w:color w:val="808030"/>
          <w:lang w:val="en-CA" w:eastAsia="zh-CN"/>
        </w:rPr>
        <w:t>.</w:t>
      </w:r>
      <w:r w:rsidRPr="002E0279">
        <w:rPr>
          <w:color w:val="000000"/>
          <w:lang w:val="en-CA" w:eastAsia="zh-CN"/>
        </w:rPr>
        <w:t>green</w:t>
      </w:r>
      <w:r w:rsidRPr="002E0279">
        <w:rPr>
          <w:color w:val="808030"/>
          <w:lang w:val="en-CA" w:eastAsia="zh-CN"/>
        </w:rPr>
        <w:t>)</w:t>
      </w:r>
      <w:r w:rsidRPr="002E0279">
        <w:rPr>
          <w:color w:val="800080"/>
          <w:lang w:val="en-CA" w:eastAsia="zh-CN"/>
        </w:rPr>
        <w:t>;</w:t>
      </w:r>
    </w:p>
    <w:p w14:paraId="73FB6B2E" w14:textId="77777777" w:rsidR="002E0279" w:rsidRPr="002E0279" w:rsidRDefault="002E0279" w:rsidP="008C3126">
      <w:pPr>
        <w:pStyle w:val="Code"/>
        <w:keepNext w:val="0"/>
        <w:keepLines w:val="0"/>
        <w:rPr>
          <w:color w:val="000000"/>
          <w:lang w:eastAsia="zh-CN"/>
        </w:rPr>
      </w:pPr>
      <w:r w:rsidRPr="002E0279">
        <w:rPr>
          <w:color w:val="000000"/>
          <w:lang w:val="en-CA" w:eastAsia="zh-CN"/>
        </w:rPr>
        <w:t xml:space="preserve">    </w:t>
      </w:r>
      <w:r w:rsidRPr="002E0279">
        <w:rPr>
          <w:color w:val="000000"/>
          <w:lang w:eastAsia="zh-CN"/>
        </w:rPr>
        <w:t>g</w:t>
      </w:r>
      <w:r w:rsidRPr="002E0279">
        <w:rPr>
          <w:color w:val="808030"/>
          <w:lang w:eastAsia="zh-CN"/>
        </w:rPr>
        <w:t>.</w:t>
      </w:r>
      <w:r w:rsidRPr="002E0279">
        <w:rPr>
          <w:color w:val="000000"/>
          <w:lang w:eastAsia="zh-CN"/>
        </w:rPr>
        <w:t>fillOval</w:t>
      </w:r>
      <w:r w:rsidRPr="002E0279">
        <w:rPr>
          <w:color w:val="808030"/>
          <w:lang w:eastAsia="zh-CN"/>
        </w:rPr>
        <w:t>(</w:t>
      </w:r>
      <w:r w:rsidRPr="002E0279">
        <w:rPr>
          <w:color w:val="008C00"/>
          <w:lang w:eastAsia="zh-CN"/>
        </w:rPr>
        <w:t>100</w:t>
      </w:r>
      <w:r w:rsidRPr="002E0279">
        <w:rPr>
          <w:color w:val="808030"/>
          <w:lang w:eastAsia="zh-CN"/>
        </w:rPr>
        <w:t>,</w:t>
      </w:r>
      <w:r w:rsidRPr="002E0279">
        <w:rPr>
          <w:color w:val="000000"/>
          <w:lang w:eastAsia="zh-CN"/>
        </w:rPr>
        <w:t xml:space="preserve"> </w:t>
      </w:r>
      <w:r w:rsidRPr="002E0279">
        <w:rPr>
          <w:color w:val="008C00"/>
          <w:lang w:eastAsia="zh-CN"/>
        </w:rPr>
        <w:t>100</w:t>
      </w:r>
      <w:r w:rsidRPr="002E0279">
        <w:rPr>
          <w:color w:val="808030"/>
          <w:lang w:eastAsia="zh-CN"/>
        </w:rPr>
        <w:t>,</w:t>
      </w:r>
      <w:r w:rsidRPr="002E0279">
        <w:rPr>
          <w:color w:val="000000"/>
          <w:lang w:eastAsia="zh-CN"/>
        </w:rPr>
        <w:t xml:space="preserve"> </w:t>
      </w:r>
      <w:r w:rsidRPr="002E0279">
        <w:rPr>
          <w:color w:val="008C00"/>
          <w:lang w:eastAsia="zh-CN"/>
        </w:rPr>
        <w:t>200</w:t>
      </w:r>
      <w:r w:rsidRPr="002E0279">
        <w:rPr>
          <w:color w:val="808030"/>
          <w:lang w:eastAsia="zh-CN"/>
        </w:rPr>
        <w:t>,</w:t>
      </w:r>
      <w:r w:rsidRPr="002E0279">
        <w:rPr>
          <w:color w:val="000000"/>
          <w:lang w:eastAsia="zh-CN"/>
        </w:rPr>
        <w:t xml:space="preserve"> </w:t>
      </w:r>
      <w:r w:rsidRPr="002E0279">
        <w:rPr>
          <w:color w:val="008C00"/>
          <w:lang w:eastAsia="zh-CN"/>
        </w:rPr>
        <w:t>200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La tête</w:t>
      </w:r>
    </w:p>
    <w:p w14:paraId="0F4BBCE0" w14:textId="77777777" w:rsidR="002E0279" w:rsidRPr="002E0279" w:rsidRDefault="002E0279" w:rsidP="008C3126">
      <w:pPr>
        <w:pStyle w:val="Code"/>
        <w:keepNext w:val="0"/>
        <w:keepLines w:val="0"/>
        <w:rPr>
          <w:color w:val="000000"/>
          <w:lang w:eastAsia="zh-CN"/>
        </w:rPr>
      </w:pPr>
    </w:p>
    <w:p w14:paraId="679985E9"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g</w:t>
      </w:r>
      <w:r w:rsidRPr="002E0279">
        <w:rPr>
          <w:color w:val="808030"/>
          <w:lang w:eastAsia="zh-CN"/>
        </w:rPr>
        <w:t>.</w:t>
      </w:r>
      <w:r w:rsidRPr="002E0279">
        <w:rPr>
          <w:color w:val="000000"/>
          <w:lang w:eastAsia="zh-CN"/>
        </w:rPr>
        <w:t>setColor</w:t>
      </w:r>
      <w:r w:rsidRPr="002E0279">
        <w:rPr>
          <w:color w:val="808030"/>
          <w:lang w:eastAsia="zh-CN"/>
        </w:rPr>
        <w:t>(</w:t>
      </w:r>
      <w:r w:rsidRPr="002E0279">
        <w:rPr>
          <w:color w:val="000000"/>
          <w:lang w:eastAsia="zh-CN"/>
        </w:rPr>
        <w:t>Color</w:t>
      </w:r>
      <w:r w:rsidRPr="002E0279">
        <w:rPr>
          <w:color w:val="808030"/>
          <w:lang w:eastAsia="zh-CN"/>
        </w:rPr>
        <w:t>.</w:t>
      </w:r>
      <w:r w:rsidRPr="002E0279">
        <w:rPr>
          <w:color w:val="000000"/>
          <w:lang w:eastAsia="zh-CN"/>
        </w:rPr>
        <w:t>black</w:t>
      </w:r>
      <w:r w:rsidRPr="002E0279">
        <w:rPr>
          <w:color w:val="808030"/>
          <w:lang w:eastAsia="zh-CN"/>
        </w:rPr>
        <w:t>)</w:t>
      </w:r>
      <w:r w:rsidRPr="002E0279">
        <w:rPr>
          <w:color w:val="800080"/>
          <w:lang w:eastAsia="zh-CN"/>
        </w:rPr>
        <w:t>;</w:t>
      </w:r>
    </w:p>
    <w:p w14:paraId="07B31FC1"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g</w:t>
      </w:r>
      <w:r w:rsidRPr="002E0279">
        <w:rPr>
          <w:color w:val="808030"/>
          <w:lang w:eastAsia="zh-CN"/>
        </w:rPr>
        <w:t>.</w:t>
      </w:r>
      <w:r w:rsidRPr="002E0279">
        <w:rPr>
          <w:color w:val="000000"/>
          <w:lang w:eastAsia="zh-CN"/>
        </w:rPr>
        <w:t>fillRect</w:t>
      </w:r>
      <w:r w:rsidRPr="002E0279">
        <w:rPr>
          <w:color w:val="808030"/>
          <w:lang w:eastAsia="zh-CN"/>
        </w:rPr>
        <w:t>(</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L'oeil gauche</w:t>
      </w:r>
    </w:p>
    <w:p w14:paraId="7DD5D5FF" w14:textId="77777777" w:rsidR="002E0279" w:rsidRPr="002E0279" w:rsidRDefault="002E0279" w:rsidP="008C3126">
      <w:pPr>
        <w:pStyle w:val="Code"/>
        <w:keepNext w:val="0"/>
        <w:keepLines w:val="0"/>
        <w:rPr>
          <w:color w:val="000000"/>
          <w:lang w:eastAsia="zh-CN"/>
        </w:rPr>
      </w:pPr>
      <w:r w:rsidRPr="002E0279">
        <w:rPr>
          <w:color w:val="000000"/>
          <w:lang w:eastAsia="zh-CN"/>
        </w:rPr>
        <w:t xml:space="preserve">    g</w:t>
      </w:r>
      <w:r w:rsidRPr="002E0279">
        <w:rPr>
          <w:color w:val="808030"/>
          <w:lang w:eastAsia="zh-CN"/>
        </w:rPr>
        <w:t>.</w:t>
      </w:r>
      <w:r w:rsidRPr="002E0279">
        <w:rPr>
          <w:color w:val="000000"/>
          <w:lang w:eastAsia="zh-CN"/>
        </w:rPr>
        <w:t>fillRect</w:t>
      </w:r>
      <w:r w:rsidRPr="002E0279">
        <w:rPr>
          <w:color w:val="808030"/>
          <w:lang w:eastAsia="zh-CN"/>
        </w:rPr>
        <w:t>(</w:t>
      </w:r>
      <w:r w:rsidRPr="002E0279">
        <w:rPr>
          <w:color w:val="008C00"/>
          <w:lang w:eastAsia="zh-CN"/>
        </w:rPr>
        <w:t>230</w:t>
      </w:r>
      <w:r w:rsidRPr="002E0279">
        <w:rPr>
          <w:color w:val="808030"/>
          <w:lang w:eastAsia="zh-CN"/>
        </w:rPr>
        <w:t>,</w:t>
      </w:r>
      <w:r w:rsidRPr="002E0279">
        <w:rPr>
          <w:color w:val="000000"/>
          <w:lang w:eastAsia="zh-CN"/>
        </w:rPr>
        <w:t xml:space="preserve"> </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L'oeil droit</w:t>
      </w:r>
    </w:p>
    <w:p w14:paraId="0F7FA242" w14:textId="77777777" w:rsidR="002E0279" w:rsidRPr="002E0279" w:rsidRDefault="002E0279" w:rsidP="008C3126">
      <w:pPr>
        <w:pStyle w:val="Code"/>
        <w:keepNext w:val="0"/>
        <w:keepLines w:val="0"/>
        <w:rPr>
          <w:color w:val="000000"/>
          <w:lang w:eastAsia="zh-CN"/>
        </w:rPr>
      </w:pPr>
      <w:r w:rsidRPr="002E0279">
        <w:rPr>
          <w:color w:val="000000"/>
          <w:lang w:eastAsia="zh-CN"/>
        </w:rPr>
        <w:lastRenderedPageBreak/>
        <w:t xml:space="preserve">    g</w:t>
      </w:r>
      <w:r w:rsidRPr="002E0279">
        <w:rPr>
          <w:color w:val="808030"/>
          <w:lang w:eastAsia="zh-CN"/>
        </w:rPr>
        <w:t>.</w:t>
      </w:r>
      <w:r w:rsidRPr="002E0279">
        <w:rPr>
          <w:color w:val="000000"/>
          <w:lang w:eastAsia="zh-CN"/>
        </w:rPr>
        <w:t>drawLine</w:t>
      </w:r>
      <w:r w:rsidRPr="002E0279">
        <w:rPr>
          <w:color w:val="808030"/>
          <w:lang w:eastAsia="zh-CN"/>
        </w:rPr>
        <w:t>(</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250</w:t>
      </w:r>
      <w:r w:rsidRPr="002E0279">
        <w:rPr>
          <w:color w:val="808030"/>
          <w:lang w:eastAsia="zh-CN"/>
        </w:rPr>
        <w:t>,</w:t>
      </w:r>
      <w:r w:rsidRPr="002E0279">
        <w:rPr>
          <w:color w:val="000000"/>
          <w:lang w:eastAsia="zh-CN"/>
        </w:rPr>
        <w:t xml:space="preserve"> </w:t>
      </w:r>
      <w:r w:rsidRPr="002E0279">
        <w:rPr>
          <w:color w:val="008C00"/>
          <w:lang w:eastAsia="zh-CN"/>
        </w:rPr>
        <w:t>250</w:t>
      </w:r>
      <w:r w:rsidRPr="002E0279">
        <w:rPr>
          <w:color w:val="808030"/>
          <w:lang w:eastAsia="zh-CN"/>
        </w:rPr>
        <w:t>,</w:t>
      </w:r>
      <w:r w:rsidRPr="002E0279">
        <w:rPr>
          <w:color w:val="000000"/>
          <w:lang w:eastAsia="zh-CN"/>
        </w:rPr>
        <w:t xml:space="preserve"> </w:t>
      </w:r>
      <w:r w:rsidRPr="002E0279">
        <w:rPr>
          <w:color w:val="008C00"/>
          <w:lang w:eastAsia="zh-CN"/>
        </w:rPr>
        <w:t>250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La bouche</w:t>
      </w:r>
    </w:p>
    <w:p w14:paraId="2E8072F4" w14:textId="77777777" w:rsidR="002E0279" w:rsidRPr="002E0279" w:rsidRDefault="002E0279" w:rsidP="008C3126">
      <w:pPr>
        <w:pStyle w:val="Code"/>
        <w:keepNext w:val="0"/>
        <w:keepLines w:val="0"/>
        <w:rPr>
          <w:color w:val="000000"/>
          <w:lang w:eastAsia="zh-CN"/>
        </w:rPr>
      </w:pPr>
    </w:p>
    <w:p w14:paraId="10C6BE3B" w14:textId="77777777" w:rsidR="002E0279" w:rsidRPr="008B351D" w:rsidRDefault="002E0279" w:rsidP="008C3126">
      <w:pPr>
        <w:pStyle w:val="Code"/>
        <w:keepNext w:val="0"/>
        <w:keepLines w:val="0"/>
        <w:rPr>
          <w:color w:val="000000"/>
          <w:lang w:val="en-US" w:eastAsia="zh-CN"/>
        </w:rPr>
      </w:pPr>
      <w:r w:rsidRPr="002E0279">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red</w:t>
      </w:r>
      <w:r w:rsidRPr="008B351D">
        <w:rPr>
          <w:color w:val="808030"/>
          <w:lang w:val="en-US" w:eastAsia="zh-CN"/>
        </w:rPr>
        <w:t>)</w:t>
      </w:r>
      <w:r w:rsidRPr="008B351D">
        <w:rPr>
          <w:color w:val="800080"/>
          <w:lang w:val="en-US" w:eastAsia="zh-CN"/>
        </w:rPr>
        <w:t>;</w:t>
      </w:r>
    </w:p>
    <w:p w14:paraId="337C8AC4" w14:textId="77777777" w:rsidR="002E0279" w:rsidRPr="008B351D" w:rsidRDefault="002E0279" w:rsidP="008C3126">
      <w:pPr>
        <w:pStyle w:val="Code"/>
        <w:keepNext w:val="0"/>
        <w:keepLines w:val="0"/>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fillRect</w:t>
      </w:r>
      <w:r w:rsidRPr="008B351D">
        <w:rPr>
          <w:color w:val="808030"/>
          <w:lang w:val="en-US" w:eastAsia="zh-CN"/>
        </w:rPr>
        <w:t>(</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300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Le corps</w:t>
      </w:r>
    </w:p>
    <w:p w14:paraId="4BE456EC" w14:textId="77777777" w:rsidR="002E0279" w:rsidRPr="002E0279" w:rsidRDefault="002E0279" w:rsidP="008C3126">
      <w:pPr>
        <w:pStyle w:val="Code"/>
        <w:keepNext w:val="0"/>
        <w:keepLines w:val="0"/>
        <w:rPr>
          <w:color w:val="000000"/>
          <w:lang w:val="en-CA" w:eastAsia="zh-CN"/>
        </w:rPr>
      </w:pPr>
      <w:r w:rsidRPr="008B351D">
        <w:rPr>
          <w:color w:val="000000"/>
          <w:lang w:val="en-US" w:eastAsia="zh-CN"/>
        </w:rPr>
        <w:t xml:space="preserve">  </w:t>
      </w:r>
      <w:r w:rsidRPr="002E0279">
        <w:rPr>
          <w:color w:val="800080"/>
          <w:lang w:val="en-CA" w:eastAsia="zh-CN"/>
        </w:rPr>
        <w:t>}</w:t>
      </w:r>
    </w:p>
    <w:p w14:paraId="11E76DC9" w14:textId="77777777" w:rsidR="002E0279" w:rsidRPr="002E0279" w:rsidRDefault="002E0279" w:rsidP="000F50A8">
      <w:pPr>
        <w:pStyle w:val="Code"/>
        <w:keepNext w:val="0"/>
        <w:keepLines w:val="0"/>
        <w:rPr>
          <w:color w:val="000000"/>
          <w:lang w:val="en-CA" w:eastAsia="zh-CN"/>
        </w:rPr>
      </w:pPr>
    </w:p>
    <w:p w14:paraId="766B6785" w14:textId="77777777" w:rsidR="002E0279" w:rsidRPr="002E0279" w:rsidRDefault="002E0279" w:rsidP="004500F9">
      <w:pPr>
        <w:pStyle w:val="Code"/>
        <w:rPr>
          <w:color w:val="000000"/>
          <w:lang w:val="en-CA" w:eastAsia="zh-CN"/>
        </w:rPr>
      </w:pPr>
      <w:r w:rsidRPr="002E0279">
        <w:rPr>
          <w:color w:val="000000"/>
          <w:lang w:val="en-CA" w:eastAsia="zh-CN"/>
        </w:rPr>
        <w:t xml:space="preserve">  </w:t>
      </w:r>
      <w:r w:rsidRPr="002E0279">
        <w:rPr>
          <w:b/>
          <w:bCs/>
          <w:color w:val="800000"/>
          <w:lang w:val="en-CA" w:eastAsia="zh-CN"/>
        </w:rPr>
        <w:t>public</w:t>
      </w:r>
      <w:r w:rsidRPr="002E0279">
        <w:rPr>
          <w:color w:val="000000"/>
          <w:lang w:val="en-CA" w:eastAsia="zh-CN"/>
        </w:rPr>
        <w:t xml:space="preserve"> </w:t>
      </w:r>
      <w:r w:rsidRPr="002E0279">
        <w:rPr>
          <w:b/>
          <w:bCs/>
          <w:color w:val="800000"/>
          <w:lang w:val="en-CA" w:eastAsia="zh-CN"/>
        </w:rPr>
        <w:t>static</w:t>
      </w:r>
      <w:r w:rsidRPr="002E0279">
        <w:rPr>
          <w:color w:val="000000"/>
          <w:lang w:val="en-CA" w:eastAsia="zh-CN"/>
        </w:rPr>
        <w:t xml:space="preserve"> </w:t>
      </w:r>
      <w:r w:rsidRPr="002E0279">
        <w:rPr>
          <w:color w:val="BB7977"/>
          <w:lang w:val="en-CA" w:eastAsia="zh-CN"/>
        </w:rPr>
        <w:t>void</w:t>
      </w:r>
      <w:r w:rsidRPr="002E0279">
        <w:rPr>
          <w:color w:val="000000"/>
          <w:lang w:val="en-CA" w:eastAsia="zh-CN"/>
        </w:rPr>
        <w:t xml:space="preserve"> main</w:t>
      </w:r>
      <w:r w:rsidRPr="002E0279">
        <w:rPr>
          <w:color w:val="808030"/>
          <w:lang w:val="en-CA" w:eastAsia="zh-CN"/>
        </w:rPr>
        <w:t>(</w:t>
      </w:r>
      <w:r w:rsidRPr="002E0279">
        <w:rPr>
          <w:b/>
          <w:bCs/>
          <w:color w:val="BB7977"/>
          <w:lang w:val="en-CA" w:eastAsia="zh-CN"/>
        </w:rPr>
        <w:t>String</w:t>
      </w:r>
      <w:r w:rsidRPr="002E0279">
        <w:rPr>
          <w:color w:val="000000"/>
          <w:lang w:val="en-CA" w:eastAsia="zh-CN"/>
        </w:rPr>
        <w:t xml:space="preserve"> args</w:t>
      </w:r>
      <w:r w:rsidRPr="002E0279">
        <w:rPr>
          <w:color w:val="808030"/>
          <w:lang w:val="en-CA" w:eastAsia="zh-CN"/>
        </w:rPr>
        <w:t>[])</w:t>
      </w:r>
      <w:r w:rsidRPr="002E0279">
        <w:rPr>
          <w:color w:val="000000"/>
          <w:lang w:val="en-CA" w:eastAsia="zh-CN"/>
        </w:rPr>
        <w:t xml:space="preserve"> </w:t>
      </w:r>
      <w:r w:rsidRPr="002E0279">
        <w:rPr>
          <w:color w:val="800080"/>
          <w:lang w:val="en-CA" w:eastAsia="zh-CN"/>
        </w:rPr>
        <w:t>{</w:t>
      </w:r>
    </w:p>
    <w:p w14:paraId="116F5FAA" w14:textId="77777777" w:rsidR="002E0279" w:rsidRPr="002E0279" w:rsidRDefault="002E0279" w:rsidP="004500F9">
      <w:pPr>
        <w:pStyle w:val="Code"/>
        <w:rPr>
          <w:color w:val="000000"/>
          <w:lang w:eastAsia="zh-CN"/>
        </w:rPr>
      </w:pPr>
      <w:r w:rsidRPr="002E0279">
        <w:rPr>
          <w:color w:val="000000"/>
          <w:lang w:val="en-CA" w:eastAsia="zh-CN"/>
        </w:rPr>
        <w:t xml:space="preserve">    </w:t>
      </w:r>
      <w:r w:rsidRPr="002E0279">
        <w:rPr>
          <w:b/>
          <w:bCs/>
          <w:color w:val="800000"/>
          <w:lang w:eastAsia="zh-CN"/>
        </w:rPr>
        <w:t>new</w:t>
      </w:r>
      <w:r w:rsidRPr="002E0279">
        <w:rPr>
          <w:color w:val="000000"/>
          <w:lang w:eastAsia="zh-CN"/>
        </w:rPr>
        <w:t xml:space="preserve"> ExempleDessin2DDansJFrame</w:t>
      </w:r>
      <w:r w:rsidRPr="002E0279">
        <w:rPr>
          <w:color w:val="808030"/>
          <w:lang w:eastAsia="zh-CN"/>
        </w:rPr>
        <w:t>()</w:t>
      </w:r>
      <w:r w:rsidRPr="002E0279">
        <w:rPr>
          <w:color w:val="800080"/>
          <w:lang w:eastAsia="zh-CN"/>
        </w:rPr>
        <w:t>;</w:t>
      </w:r>
    </w:p>
    <w:p w14:paraId="78B5CA75"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color w:val="800080"/>
          <w:lang w:eastAsia="zh-CN"/>
        </w:rPr>
        <w:t>}</w:t>
      </w:r>
    </w:p>
    <w:p w14:paraId="7124D234" w14:textId="0CD7A01E" w:rsidR="002E0279" w:rsidRDefault="002E0279" w:rsidP="004500F9">
      <w:pPr>
        <w:pStyle w:val="Code"/>
        <w:rPr>
          <w:color w:val="800080"/>
          <w:lang w:eastAsia="zh-CN"/>
        </w:rPr>
      </w:pPr>
      <w:r w:rsidRPr="002E0279">
        <w:rPr>
          <w:color w:val="800080"/>
          <w:lang w:eastAsia="zh-CN"/>
        </w:rPr>
        <w:t>}</w:t>
      </w:r>
    </w:p>
    <w:p w14:paraId="47266794" w14:textId="77777777" w:rsidR="003E5B17" w:rsidRPr="002E0279" w:rsidRDefault="003E5B17" w:rsidP="004500F9">
      <w:pPr>
        <w:pStyle w:val="Code"/>
        <w:rPr>
          <w:color w:val="000000"/>
          <w:lang w:eastAsia="zh-CN"/>
        </w:rPr>
      </w:pPr>
    </w:p>
    <w:p w14:paraId="10F92527" w14:textId="77777777" w:rsidR="00A03321" w:rsidRDefault="00A03321" w:rsidP="00A03321">
      <w:pPr>
        <w:pStyle w:val="Corpsdetexte"/>
      </w:pPr>
    </w:p>
    <w:p w14:paraId="4112F5C0" w14:textId="77777777" w:rsidR="00A03321" w:rsidRDefault="00A03321" w:rsidP="000F50A8">
      <w:pPr>
        <w:pStyle w:val="Corpsdetexte"/>
        <w:keepLines/>
      </w:pPr>
      <w:r>
        <w:t>Voici le résultat de l’exécution du programme :</w:t>
      </w:r>
    </w:p>
    <w:p w14:paraId="0F6AA384" w14:textId="009A377F" w:rsidR="00A03321" w:rsidRDefault="004B7EE2" w:rsidP="00EF7B00">
      <w:pPr>
        <w:pStyle w:val="Corpsdetexte"/>
        <w:keepLines/>
        <w:jc w:val="center"/>
      </w:pPr>
      <w:r>
        <w:rPr>
          <w:noProof/>
          <w:lang w:val="en-US" w:eastAsia="en-US"/>
        </w:rPr>
        <w:drawing>
          <wp:inline distT="0" distB="0" distL="0" distR="0" wp14:anchorId="77045D32" wp14:editId="4676C2B1">
            <wp:extent cx="1943100" cy="2918401"/>
            <wp:effectExtent l="0" t="0" r="0" b="3175"/>
            <wp:docPr id="1913561667"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pic:cNvPicPr/>
                  </pic:nvPicPr>
                  <pic:blipFill>
                    <a:blip r:embed="rId216">
                      <a:extLst>
                        <a:ext uri="{28A0092B-C50C-407E-A947-70E740481C1C}">
                          <a14:useLocalDpi xmlns:a14="http://schemas.microsoft.com/office/drawing/2010/main" val="0"/>
                        </a:ext>
                      </a:extLst>
                    </a:blip>
                    <a:stretch>
                      <a:fillRect/>
                    </a:stretch>
                  </pic:blipFill>
                  <pic:spPr>
                    <a:xfrm>
                      <a:off x="0" y="0"/>
                      <a:ext cx="1955919" cy="2937654"/>
                    </a:xfrm>
                    <a:prstGeom prst="rect">
                      <a:avLst/>
                    </a:prstGeom>
                  </pic:spPr>
                </pic:pic>
              </a:graphicData>
            </a:graphic>
          </wp:inline>
        </w:drawing>
      </w:r>
    </w:p>
    <w:p w14:paraId="090FAD7D" w14:textId="77777777" w:rsidR="00A03321" w:rsidRDefault="00A03321" w:rsidP="000F50A8">
      <w:pPr>
        <w:pStyle w:val="Corpsdetexte"/>
      </w:pPr>
      <w:r>
        <w:t xml:space="preserve">Le dessin est effectué dans une fenêtre graphique qui correspond à un espace à deux dimensions (2D) illustré à la figure suivante. L’axe des </w:t>
      </w:r>
      <w:r>
        <w:rPr>
          <w:i/>
          <w:iCs/>
        </w:rPr>
        <w:t>x</w:t>
      </w:r>
      <w:r>
        <w:t xml:space="preserve"> est l’axe horizontal et l’axe des </w:t>
      </w:r>
      <w:r>
        <w:rPr>
          <w:i/>
          <w:iCs/>
        </w:rPr>
        <w:t>y</w:t>
      </w:r>
      <w:r>
        <w:t xml:space="preserve">, le vertical. Par opposition à la convention mathématique usuelle, l’axe des </w:t>
      </w:r>
      <w:r>
        <w:rPr>
          <w:i/>
          <w:iCs/>
        </w:rPr>
        <w:t>y</w:t>
      </w:r>
      <w:r>
        <w:t xml:space="preserve"> est orienté vers le bas. Les figures graphiques font référence aux coordonnées de cet espace.</w:t>
      </w:r>
    </w:p>
    <w:p w14:paraId="397F402B" w14:textId="77777777" w:rsidR="00A03321" w:rsidRDefault="00320B71" w:rsidP="00A03321">
      <w:pPr>
        <w:pStyle w:val="Lgende"/>
        <w:jc w:val="center"/>
      </w:pPr>
      <w:r>
        <w:rPr>
          <w:noProof/>
        </w:rPr>
        <w:object w:dxaOrig="8292" w:dyaOrig="11370" w14:anchorId="5BBEE265">
          <v:shape id="_x0000_i1056" type="#_x0000_t75" alt="" style="width:227pt;height:293pt;mso-width-percent:0;mso-height-percent:0;mso-width-percent:0;mso-height-percent:0" o:ole="">
            <v:imagedata r:id="rId217" o:title=""/>
          </v:shape>
          <o:OLEObject Type="Embed" ProgID="Visio.Drawing.11" ShapeID="_x0000_i1056" DrawAspect="Content" ObjectID="_1766443825" r:id="rId218"/>
        </w:object>
      </w:r>
    </w:p>
    <w:p w14:paraId="61CD8E75" w14:textId="24FF1B06" w:rsidR="00A03321" w:rsidRDefault="00A03321" w:rsidP="00A03321">
      <w:pPr>
        <w:pStyle w:val="Lgende"/>
        <w:jc w:val="center"/>
      </w:pPr>
      <w:r>
        <w:t xml:space="preserve">Figure </w:t>
      </w:r>
      <w:r>
        <w:fldChar w:fldCharType="begin"/>
      </w:r>
      <w:r>
        <w:instrText xml:space="preserve"> SEQ Figure \* ARABIC </w:instrText>
      </w:r>
      <w:r>
        <w:fldChar w:fldCharType="separate"/>
      </w:r>
      <w:r w:rsidR="00AB64FB">
        <w:rPr>
          <w:noProof/>
        </w:rPr>
        <w:t>17</w:t>
      </w:r>
      <w:r>
        <w:fldChar w:fldCharType="end"/>
      </w:r>
      <w:r>
        <w:t>. Coordonnées du Bonhomme.</w:t>
      </w:r>
    </w:p>
    <w:p w14:paraId="25DEFA5E" w14:textId="77777777" w:rsidR="00A03321" w:rsidRDefault="00A03321" w:rsidP="00A03321">
      <w:pPr>
        <w:pStyle w:val="Corpsdetexte"/>
      </w:pPr>
      <w:r>
        <w:t xml:space="preserve">Certains aspects sembleront flous à ce point-ci et seront détaillés par la suite. La clause </w:t>
      </w:r>
      <w:r>
        <w:rPr>
          <w:i/>
          <w:iCs/>
        </w:rPr>
        <w:t>import java.awt.*</w:t>
      </w:r>
      <w:r>
        <w:t xml:space="preserve"> apparaît en début de programme étant donné que les classes </w:t>
      </w:r>
      <w:r>
        <w:rPr>
          <w:i/>
          <w:iCs/>
        </w:rPr>
        <w:t>java.awt.Graphics</w:t>
      </w:r>
      <w:r>
        <w:t xml:space="preserve"> et </w:t>
      </w:r>
      <w:r>
        <w:rPr>
          <w:i/>
          <w:iCs/>
        </w:rPr>
        <w:t>java.awt.Color</w:t>
      </w:r>
      <w:r>
        <w:t xml:space="preserve"> sont utilisées. Le * permet d’importer toutes les classes du package </w:t>
      </w:r>
      <w:r>
        <w:rPr>
          <w:i/>
          <w:iCs/>
        </w:rPr>
        <w:t>java.awt</w:t>
      </w:r>
      <w:r>
        <w:t xml:space="preserve"> sans devoir spécifier chacune des classes individuellement.</w:t>
      </w:r>
    </w:p>
    <w:p w14:paraId="7637B625" w14:textId="77777777" w:rsidR="00A03321" w:rsidRDefault="00A03321" w:rsidP="00A03321">
      <w:pPr>
        <w:pStyle w:val="CodeJava9ptCarCar"/>
      </w:pPr>
      <w:r>
        <w:t>import java.awt.*;</w:t>
      </w:r>
    </w:p>
    <w:p w14:paraId="5253AD04" w14:textId="77777777" w:rsidR="00A03321" w:rsidRDefault="00A03321" w:rsidP="00A03321">
      <w:pPr>
        <w:pStyle w:val="Corpsdetexte"/>
      </w:pPr>
    </w:p>
    <w:p w14:paraId="6F214ACB" w14:textId="77777777" w:rsidR="00A03321" w:rsidRDefault="00A03321" w:rsidP="00A03321">
      <w:pPr>
        <w:pStyle w:val="Corpsdetexte"/>
      </w:pPr>
      <w:r>
        <w:t xml:space="preserve">La méthode </w:t>
      </w:r>
      <w:r>
        <w:rPr>
          <w:i/>
          <w:iCs/>
        </w:rPr>
        <w:t>main</w:t>
      </w:r>
      <w:r>
        <w:t xml:space="preserve">() ne fait que créer un objet de la classe </w:t>
      </w:r>
      <w:r>
        <w:rPr>
          <w:i/>
          <w:iCs/>
        </w:rPr>
        <w:t>ExempleDessin2DDansJFrame</w:t>
      </w:r>
      <w:r>
        <w:t xml:space="preserve"> par :</w:t>
      </w:r>
    </w:p>
    <w:p w14:paraId="6B3F2D81" w14:textId="77777777" w:rsidR="00A03321" w:rsidRDefault="00A03321" w:rsidP="00A03321">
      <w:pPr>
        <w:pStyle w:val="CodeJava9ptCarCar"/>
      </w:pPr>
      <w:r>
        <w:t xml:space="preserve">        new ExempleDessin2DDansJFrame();</w:t>
      </w:r>
    </w:p>
    <w:p w14:paraId="71C18D18" w14:textId="77777777" w:rsidR="00A03321" w:rsidRDefault="00A03321" w:rsidP="00A03321">
      <w:pPr>
        <w:pStyle w:val="Corpsdetexte"/>
      </w:pPr>
    </w:p>
    <w:p w14:paraId="294ECCD4" w14:textId="77777777" w:rsidR="00A03321" w:rsidRDefault="00A03321" w:rsidP="00A03321">
      <w:pPr>
        <w:pStyle w:val="Corpsdetexte"/>
      </w:pPr>
      <w:r>
        <w:lastRenderedPageBreak/>
        <w:t>Cet objet représente la fenêtre dans laquelle est effectué le dessin.</w:t>
      </w:r>
    </w:p>
    <w:p w14:paraId="4F14A546" w14:textId="77777777" w:rsidR="00A03321" w:rsidRDefault="00A03321" w:rsidP="004500F9">
      <w:pPr>
        <w:pStyle w:val="Corpsdetexte"/>
        <w:keepNext/>
        <w:keepLines/>
        <w:numPr>
          <w:ilvl w:val="0"/>
          <w:numId w:val="12"/>
        </w:numPr>
        <w:rPr>
          <w:b/>
          <w:bCs/>
        </w:rPr>
      </w:pPr>
      <w:r>
        <w:rPr>
          <w:b/>
          <w:bCs/>
        </w:rPr>
        <w:t>Notion de sous-classe</w:t>
      </w:r>
    </w:p>
    <w:p w14:paraId="66155A79" w14:textId="7EA2A8B2" w:rsidR="00A03321" w:rsidRDefault="00A03321" w:rsidP="004500F9">
      <w:pPr>
        <w:pStyle w:val="Corpsdetexte"/>
        <w:keepNext/>
        <w:keepLines/>
      </w:pPr>
      <w:r>
        <w:t xml:space="preserve">La classe </w:t>
      </w:r>
      <w:r>
        <w:rPr>
          <w:i/>
          <w:iCs/>
        </w:rPr>
        <w:t>ExempleDessin2DDansJFrame</w:t>
      </w:r>
      <w:r>
        <w:t xml:space="preserve"> est une sous-classe de la classe </w:t>
      </w:r>
      <w:hyperlink r:id="rId219" w:tooltip="class in javax.swing" w:history="1">
        <w:r w:rsidRPr="001D395F">
          <w:rPr>
            <w:rStyle w:val="typenamelink1"/>
            <w:rFonts w:ascii="DejaVu Sans" w:hAnsi="DejaVu Sans"/>
            <w:color w:val="4A6782"/>
            <w:sz w:val="21"/>
            <w:szCs w:val="21"/>
            <w:lang w:val="fr-CA"/>
          </w:rPr>
          <w:t>JFrame</w:t>
        </w:r>
      </w:hyperlink>
      <w:r>
        <w:t xml:space="preserve">. Ceci est exprimé par la clause </w:t>
      </w:r>
      <w:r>
        <w:rPr>
          <w:i/>
          <w:iCs/>
        </w:rPr>
        <w:t>extends JFrame</w:t>
      </w:r>
      <w:r>
        <w:t xml:space="preserve"> dans la ligne suivante.</w:t>
      </w:r>
    </w:p>
    <w:p w14:paraId="5C3CD150" w14:textId="77777777" w:rsidR="00A03321" w:rsidRDefault="00A03321" w:rsidP="00A03321">
      <w:pPr>
        <w:pStyle w:val="CodeJava9ptCarCar"/>
      </w:pPr>
      <w:r>
        <w:t>public class ExempleDessin2DDansJFrame extends JFrame {</w:t>
      </w:r>
    </w:p>
    <w:p w14:paraId="2436BF7C" w14:textId="383F3600" w:rsidR="00A03321" w:rsidRDefault="00A03321" w:rsidP="00A03321">
      <w:pPr>
        <w:pStyle w:val="Corpsdetexte"/>
      </w:pPr>
      <w:r>
        <w:t xml:space="preserve"> Inversement, on dit que </w:t>
      </w:r>
      <w:r>
        <w:rPr>
          <w:i/>
          <w:iCs/>
        </w:rPr>
        <w:t>JFrame</w:t>
      </w:r>
      <w:r>
        <w:t xml:space="preserve"> est la super-classe de </w:t>
      </w:r>
      <w:r>
        <w:rPr>
          <w:i/>
          <w:iCs/>
        </w:rPr>
        <w:t>ExempleDessin2DDansJFrame</w:t>
      </w:r>
      <w:r>
        <w:t>. La figure suivante montre un diagramme de classe UML qui illustre ce concept. Un tel diagramme est utile pour comprendre l’organisation des classes d’un programme Java. Chacune des classes est représentée par un rectangle. Le nom de la classe apparaît dans la partie supérieure, et les méthodes de la classe dans la partie inférieure. La flèche représente une relation de sous-classe (aussi appelée relation d’</w:t>
      </w:r>
      <w:r>
        <w:rPr>
          <w:i/>
          <w:iCs/>
        </w:rPr>
        <w:t>héritage</w:t>
      </w:r>
      <w:r>
        <w:t xml:space="preserve"> ou encore de </w:t>
      </w:r>
      <w:r>
        <w:rPr>
          <w:i/>
          <w:iCs/>
        </w:rPr>
        <w:t>généralisation/spécialisation</w:t>
      </w:r>
      <w:r>
        <w:t xml:space="preserve">). À noter que le diagramme est partiel. La classe </w:t>
      </w:r>
      <w:hyperlink r:id="rId220"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contient beaucoup plus de méthodes et elle est elle-même sous-classe d’une autre classe.</w:t>
      </w:r>
    </w:p>
    <w:p w14:paraId="635CAE38" w14:textId="6D606590" w:rsidR="00A03321" w:rsidRDefault="004B7EE2" w:rsidP="00C62F99">
      <w:pPr>
        <w:pStyle w:val="Corpsdetexte"/>
        <w:keepNext/>
        <w:keepLines/>
        <w:jc w:val="center"/>
      </w:pPr>
      <w:r>
        <w:rPr>
          <w:noProof/>
          <w:lang w:val="en-US" w:eastAsia="en-US"/>
        </w:rPr>
        <w:drawing>
          <wp:inline distT="0" distB="0" distL="0" distR="0" wp14:anchorId="4BD6A7AD" wp14:editId="2FF79F05">
            <wp:extent cx="1761067" cy="1686560"/>
            <wp:effectExtent l="0" t="0" r="0" b="0"/>
            <wp:docPr id="6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767108" cy="1692345"/>
                    </a:xfrm>
                    <a:prstGeom prst="rect">
                      <a:avLst/>
                    </a:prstGeom>
                    <a:noFill/>
                    <a:ln>
                      <a:noFill/>
                    </a:ln>
                  </pic:spPr>
                </pic:pic>
              </a:graphicData>
            </a:graphic>
          </wp:inline>
        </w:drawing>
      </w:r>
    </w:p>
    <w:p w14:paraId="759480B1" w14:textId="738908A9" w:rsidR="00A03321" w:rsidRDefault="00A03321" w:rsidP="00C62F99">
      <w:pPr>
        <w:pStyle w:val="Lgende"/>
        <w:keepNext/>
        <w:keepLines/>
        <w:jc w:val="center"/>
      </w:pPr>
      <w:r>
        <w:t xml:space="preserve">Figure </w:t>
      </w:r>
      <w:r>
        <w:fldChar w:fldCharType="begin"/>
      </w:r>
      <w:r>
        <w:instrText xml:space="preserve"> SEQ Figure \* ARABIC </w:instrText>
      </w:r>
      <w:r>
        <w:fldChar w:fldCharType="separate"/>
      </w:r>
      <w:r w:rsidR="00AB64FB">
        <w:rPr>
          <w:noProof/>
        </w:rPr>
        <w:t>18</w:t>
      </w:r>
      <w:r>
        <w:fldChar w:fldCharType="end"/>
      </w:r>
      <w:r>
        <w:t>. Représentation d’une sous-classe en UML.</w:t>
      </w:r>
    </w:p>
    <w:p w14:paraId="4087C2C5" w14:textId="5C17E51E" w:rsidR="002E0279" w:rsidRDefault="00A03321" w:rsidP="00ED6FF3">
      <w:pPr>
        <w:pStyle w:val="Corpsdetexte"/>
      </w:pPr>
      <w:r>
        <w:t xml:space="preserve">En définissant une classe X comme une sous-classe d’une autre classe Y, la classe X hérite de toutes les méthodes définies dans la classe Y. Ainsi, en définissant la classe </w:t>
      </w:r>
      <w:r>
        <w:rPr>
          <w:i/>
          <w:iCs/>
        </w:rPr>
        <w:t>ExempleDessin2DDansJFrame</w:t>
      </w:r>
      <w:r>
        <w:t xml:space="preserve"> comme une sous-classe de </w:t>
      </w:r>
      <w:hyperlink r:id="rId222"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à l’aide de l’utilisation de la directive </w:t>
      </w:r>
      <w:r>
        <w:rPr>
          <w:i/>
          <w:iCs/>
        </w:rPr>
        <w:t>extends</w:t>
      </w:r>
      <w:r>
        <w:t xml:space="preserve">, la classe </w:t>
      </w:r>
      <w:r>
        <w:rPr>
          <w:i/>
          <w:iCs/>
        </w:rPr>
        <w:t>ExempleDessin2DDansJFrame</w:t>
      </w:r>
      <w:r>
        <w:t xml:space="preserve"> hérite d’un ensemble de  méthodes définies dans la classe </w:t>
      </w:r>
      <w:r>
        <w:rPr>
          <w:i/>
          <w:iCs/>
        </w:rPr>
        <w:t>JFrame</w:t>
      </w:r>
      <w:r>
        <w:t xml:space="preserve"> pour la manipulation des fenêtres. </w:t>
      </w:r>
      <w:r w:rsidRPr="001E1542">
        <w:t xml:space="preserve">Ceci entraîne qu’un objet de la classe </w:t>
      </w:r>
      <w:bookmarkStart w:id="110" w:name="OLE_LINK13"/>
      <w:bookmarkStart w:id="111" w:name="OLE_LINK14"/>
      <w:r w:rsidRPr="001E1542">
        <w:rPr>
          <w:i/>
        </w:rPr>
        <w:t>ExempleDessin2DDansJFrame</w:t>
      </w:r>
      <w:r w:rsidRPr="001E1542">
        <w:t xml:space="preserve"> </w:t>
      </w:r>
      <w:bookmarkEnd w:id="110"/>
      <w:bookmarkEnd w:id="111"/>
      <w:r w:rsidRPr="001E1542">
        <w:t xml:space="preserve">est aussi considéré comme un objet de la super-classe </w:t>
      </w:r>
      <w:bookmarkStart w:id="112" w:name="OLE_LINK11"/>
      <w:bookmarkStart w:id="113" w:name="OLE_LINK12"/>
      <w:r w:rsidR="002E0279">
        <w:fldChar w:fldCharType="begin"/>
      </w:r>
      <w:r w:rsidR="002E0279">
        <w:instrText xml:space="preserve"> HYPERLINK "https://docs.oracle.com/javase/8/docs/api/javax/swing/JFrame.html" \o "class in javax.swing" </w:instrText>
      </w:r>
      <w:r w:rsidR="002E0279">
        <w:fldChar w:fldCharType="separate"/>
      </w:r>
      <w:r w:rsidRPr="001D395F">
        <w:rPr>
          <w:rStyle w:val="typenamelink1"/>
          <w:rFonts w:ascii="DejaVu Sans" w:hAnsi="DejaVu Sans"/>
          <w:color w:val="4A6782"/>
          <w:sz w:val="21"/>
          <w:szCs w:val="21"/>
          <w:lang w:val="fr-CA"/>
        </w:rPr>
        <w:t>JFrame</w:t>
      </w:r>
      <w:r w:rsidR="002E0279">
        <w:rPr>
          <w:rStyle w:val="typenamelink1"/>
          <w:rFonts w:ascii="DejaVu Sans" w:hAnsi="DejaVu Sans"/>
          <w:color w:val="4A6782"/>
          <w:sz w:val="21"/>
          <w:szCs w:val="21"/>
          <w:lang w:val="fr-CA"/>
        </w:rPr>
        <w:fldChar w:fldCharType="end"/>
      </w:r>
      <w:bookmarkEnd w:id="112"/>
      <w:bookmarkEnd w:id="113"/>
      <w:r w:rsidRPr="001E1542">
        <w:t>.</w:t>
      </w:r>
      <w:r>
        <w:t xml:space="preserve"> </w:t>
      </w:r>
      <w:r w:rsidR="00ED6FF3">
        <w:t xml:space="preserve">Il s’agit d’un exemple de ce que nous </w:t>
      </w:r>
      <w:r w:rsidR="00ED6FF3">
        <w:lastRenderedPageBreak/>
        <w:t xml:space="preserve">appelons parfois du </w:t>
      </w:r>
      <w:r w:rsidR="00ED6FF3" w:rsidRPr="00ED6FF3">
        <w:rPr>
          <w:i/>
          <w:iCs/>
        </w:rPr>
        <w:t>polymorphisme</w:t>
      </w:r>
      <w:r w:rsidR="00ED6FF3">
        <w:t xml:space="preserve"> : une instance de la classe </w:t>
      </w:r>
      <w:r w:rsidR="00ED6FF3" w:rsidRPr="001E1542">
        <w:rPr>
          <w:i/>
        </w:rPr>
        <w:t>ExempleDessin2DDansJFrame</w:t>
      </w:r>
      <w:r w:rsidR="00ED6FF3" w:rsidRPr="001E1542">
        <w:t xml:space="preserve"> </w:t>
      </w:r>
      <w:r w:rsidR="00ED6FF3">
        <w:t xml:space="preserve">est aussi une instance de la classe </w:t>
      </w:r>
      <w:hyperlink r:id="rId223" w:tooltip="class in javax.swing" w:history="1">
        <w:r w:rsidR="00ED6FF3" w:rsidRPr="001D395F">
          <w:rPr>
            <w:rStyle w:val="typenamelink1"/>
            <w:rFonts w:ascii="DejaVu Sans" w:hAnsi="DejaVu Sans"/>
            <w:color w:val="4A6782"/>
            <w:sz w:val="21"/>
            <w:szCs w:val="21"/>
            <w:lang w:val="fr-CA"/>
          </w:rPr>
          <w:t>JFrame</w:t>
        </w:r>
      </w:hyperlink>
      <w:r w:rsidR="00ED6FF3">
        <w:t xml:space="preserve"> ce qui implique qu’une classe peut prendre plusieurs formes (littéralement : poly [plusieurs] morph [forme]). </w:t>
      </w:r>
      <w:r w:rsidR="002E0279">
        <w:t>Une sous-classe est parfois appelée une « classe héritée » ou une « classe dérivée ».</w:t>
      </w:r>
      <w:bookmarkStart w:id="114" w:name="OLE_LINK9"/>
      <w:bookmarkStart w:id="115" w:name="OLE_LINK10"/>
    </w:p>
    <w:bookmarkEnd w:id="114"/>
    <w:bookmarkEnd w:id="115"/>
    <w:p w14:paraId="4B2A8C97" w14:textId="7F863E94" w:rsidR="00A03321" w:rsidRDefault="00A03321" w:rsidP="00A03321">
      <w:pPr>
        <w:pStyle w:val="Corpsdetexte"/>
      </w:pPr>
      <w:r>
        <w:t xml:space="preserve">Dans le diagramme, on ne répète pas les méthodes héritées dans la sous-classe. Ceci est implicite. Les méthodes d’objet héritées de la classe </w:t>
      </w:r>
      <w:hyperlink r:id="rId224"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peuvent être appelées sur un objet de la classe </w:t>
      </w:r>
      <w:r>
        <w:rPr>
          <w:i/>
          <w:iCs/>
        </w:rPr>
        <w:t>ExempleDessin2DDansJFrame</w:t>
      </w:r>
      <w:r>
        <w:t xml:space="preserve"> comme si elles y avaient été définies. Le mécanisme d’héritage permet ainsi de réutiliser les méthodes de la classe </w:t>
      </w:r>
      <w:hyperlink r:id="rId225"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dans la classe </w:t>
      </w:r>
      <w:r>
        <w:rPr>
          <w:i/>
          <w:iCs/>
        </w:rPr>
        <w:t>ExempleDessin2DDansJFrame</w:t>
      </w:r>
      <w:r>
        <w:t xml:space="preserve"> sans avoir à les répéter. En particulier, dans notre exemple, les méthodes </w:t>
      </w:r>
      <w:r>
        <w:rPr>
          <w:i/>
          <w:iCs/>
        </w:rPr>
        <w:t>setDefaultCloseOperation</w:t>
      </w:r>
      <w:r>
        <w:t xml:space="preserve">(), </w:t>
      </w:r>
      <w:r>
        <w:rPr>
          <w:i/>
          <w:iCs/>
        </w:rPr>
        <w:t>setSize</w:t>
      </w:r>
      <w:r>
        <w:t xml:space="preserve">(), </w:t>
      </w:r>
      <w:r>
        <w:rPr>
          <w:i/>
          <w:iCs/>
        </w:rPr>
        <w:t>setVisible</w:t>
      </w:r>
      <w:r>
        <w:t xml:space="preserve">(), </w:t>
      </w:r>
      <w:r>
        <w:rPr>
          <w:i/>
          <w:iCs/>
        </w:rPr>
        <w:t>paint</w:t>
      </w:r>
      <w:r>
        <w:t xml:space="preserve">() sont héritées de la classe </w:t>
      </w:r>
      <w:hyperlink r:id="rId226"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mais elles sont utilisées sur un objet de la sous-classe </w:t>
      </w:r>
      <w:r>
        <w:rPr>
          <w:i/>
          <w:iCs/>
        </w:rPr>
        <w:t>ExempleDessin2DDansJFrame</w:t>
      </w:r>
      <w:r>
        <w:t xml:space="preserve"> dans notre exemple. Cette manière de programmer en créant une sous-classe d’une classe existante en réutilisant le code d’une classe existante tout en ajoutant un comportement plus spécialisé est une approche typique et très puissante de la programmation objet. Dans notre exemple, ceci nous permet de créer des fenêtres contenant des dessins d’une manière très simple sans avoir à en programmer tous les détails.</w:t>
      </w:r>
    </w:p>
    <w:p w14:paraId="3A606A40" w14:textId="77777777" w:rsidR="00A03321" w:rsidRDefault="00A03321" w:rsidP="00A03321">
      <w:pPr>
        <w:pStyle w:val="Corpsdetexte"/>
      </w:pPr>
      <w:r>
        <w:t>Rappelons la syntaxe de la création d’un objet :</w:t>
      </w:r>
    </w:p>
    <w:p w14:paraId="1FD8FA96" w14:textId="1D37ACC8" w:rsidR="00A03321" w:rsidRDefault="00320B71" w:rsidP="00A03321">
      <w:pPr>
        <w:pStyle w:val="Corpsdetexte"/>
      </w:pPr>
      <w:r>
        <w:rPr>
          <w:noProof/>
        </w:rPr>
        <w:object w:dxaOrig="8463" w:dyaOrig="958" w14:anchorId="576E52DF">
          <v:shape id="_x0000_i1055" type="#_x0000_t75" alt="" style="width:335pt;height:37pt;mso-width-percent:0;mso-height-percent:0;mso-width-percent:0;mso-height-percent:0" o:ole="">
            <v:imagedata r:id="rId160" o:title=""/>
          </v:shape>
          <o:OLEObject Type="Embed" ProgID="Visio.Drawing.11" ShapeID="_x0000_i1055" DrawAspect="Content" ObjectID="_1766443826" r:id="rId227"/>
        </w:object>
      </w:r>
    </w:p>
    <w:p w14:paraId="6211FE18" w14:textId="77777777" w:rsidR="00A03321" w:rsidRDefault="00A03321" w:rsidP="00A03321">
      <w:pPr>
        <w:pStyle w:val="Corpsdetexte"/>
      </w:pPr>
      <w:r>
        <w:t xml:space="preserve">Ainsi, le </w:t>
      </w:r>
      <w:r>
        <w:rPr>
          <w:i/>
          <w:iCs/>
        </w:rPr>
        <w:t>new</w:t>
      </w:r>
      <w:r>
        <w:t xml:space="preserve"> </w:t>
      </w:r>
      <w:r>
        <w:rPr>
          <w:i/>
          <w:iCs/>
        </w:rPr>
        <w:t>ExempleDessin2DDansJFrame</w:t>
      </w:r>
      <w:r>
        <w:t xml:space="preserve">() dans la méthode </w:t>
      </w:r>
      <w:r>
        <w:rPr>
          <w:i/>
          <w:iCs/>
        </w:rPr>
        <w:t>main</w:t>
      </w:r>
      <w:r>
        <w:t xml:space="preserve">() crée un objet de la classe </w:t>
      </w:r>
      <w:r>
        <w:rPr>
          <w:i/>
          <w:iCs/>
        </w:rPr>
        <w:t>ExempleDessin2DDansJFrame</w:t>
      </w:r>
      <w:r>
        <w:t xml:space="preserve">. Concrètement, le </w:t>
      </w:r>
      <w:r w:rsidRPr="00E33B9B">
        <w:rPr>
          <w:i/>
          <w:iCs/>
        </w:rPr>
        <w:t>new</w:t>
      </w:r>
      <w:r>
        <w:t xml:space="preserve"> appelle une méthode dite </w:t>
      </w:r>
      <w:r w:rsidRPr="00E33B9B">
        <w:rPr>
          <w:i/>
          <w:iCs/>
        </w:rPr>
        <w:t>constructeur</w:t>
      </w:r>
      <w:r>
        <w:t xml:space="preserve"> d’objet qui doit porter le même nom que celui de la classe. </w:t>
      </w:r>
    </w:p>
    <w:p w14:paraId="674DC1FF" w14:textId="53A5AF7F" w:rsidR="00A03321" w:rsidRDefault="00A03321" w:rsidP="00A03321">
      <w:pPr>
        <w:pStyle w:val="Corpsdetexte"/>
      </w:pPr>
      <w:r>
        <w:t xml:space="preserve">Dans notre exemple, le </w:t>
      </w:r>
      <w:r>
        <w:rPr>
          <w:i/>
          <w:iCs/>
        </w:rPr>
        <w:t>new</w:t>
      </w:r>
      <w:r>
        <w:t xml:space="preserve"> </w:t>
      </w:r>
      <w:r>
        <w:rPr>
          <w:i/>
          <w:iCs/>
        </w:rPr>
        <w:t>ExempleDessin2DDansJFrame</w:t>
      </w:r>
      <w:r>
        <w:t xml:space="preserve">() provoque l’appel de la méthode </w:t>
      </w:r>
      <w:r>
        <w:rPr>
          <w:i/>
          <w:iCs/>
        </w:rPr>
        <w:t>ExempleDessin2DDansJFrame</w:t>
      </w:r>
      <w:r>
        <w:t>() qui est une</w:t>
      </w:r>
      <w:r w:rsidR="00343DE8">
        <w:t xml:space="preserve"> </w:t>
      </w:r>
      <w:r>
        <w:t xml:space="preserve">méthode </w:t>
      </w:r>
      <w:r>
        <w:rPr>
          <w:i/>
          <w:iCs/>
        </w:rPr>
        <w:t>constructeur d’objet</w:t>
      </w:r>
      <w:r>
        <w:t xml:space="preserve"> de la classe </w:t>
      </w:r>
      <w:r>
        <w:rPr>
          <w:i/>
          <w:iCs/>
        </w:rPr>
        <w:t>ExempleDessin2DDansJFrame</w:t>
      </w:r>
      <w:r>
        <w:t xml:space="preserve">. Le corps de la méthode constructeur est utilisé pour initialiser certains aspects d’un objet au moment de sa création. </w:t>
      </w:r>
    </w:p>
    <w:p w14:paraId="2D184754" w14:textId="77777777" w:rsidR="00A03321" w:rsidRDefault="00A03321" w:rsidP="00A03321">
      <w:pPr>
        <w:pStyle w:val="Corpsdetexte"/>
      </w:pPr>
      <w:r>
        <w:t>La ligne suivante déclare le constructeur d’objet :</w:t>
      </w:r>
    </w:p>
    <w:p w14:paraId="17752661" w14:textId="77777777" w:rsidR="00A03321" w:rsidRDefault="00A03321" w:rsidP="00A03321">
      <w:pPr>
        <w:pStyle w:val="CodeJava9ptCarCar"/>
      </w:pPr>
      <w:r>
        <w:lastRenderedPageBreak/>
        <w:t xml:space="preserve">    public ExempleDessin2DDansJFrame() {</w:t>
      </w:r>
    </w:p>
    <w:p w14:paraId="044E07F2" w14:textId="77777777" w:rsidR="00A03321" w:rsidRDefault="00A03321" w:rsidP="00A03321">
      <w:pPr>
        <w:pStyle w:val="Corpsdetexte"/>
      </w:pPr>
    </w:p>
    <w:p w14:paraId="409384F0" w14:textId="77777777" w:rsidR="00A03321" w:rsidRDefault="00A03321" w:rsidP="00A03321">
      <w:pPr>
        <w:pStyle w:val="Corpsdetexte"/>
      </w:pPr>
      <w:r>
        <w:t xml:space="preserve">La ligne suivante spécifie un titre qui apparaît dans le haut de la fenêtre. </w:t>
      </w:r>
    </w:p>
    <w:p w14:paraId="765FC39A" w14:textId="77777777" w:rsidR="00A03321" w:rsidRDefault="00A03321" w:rsidP="00A03321">
      <w:pPr>
        <w:pStyle w:val="CodeJava9ptCarCar"/>
      </w:pPr>
      <w:r>
        <w:t xml:space="preserve">        super("Exemples de méthodes de Graphics dans un JFrame");</w:t>
      </w:r>
    </w:p>
    <w:p w14:paraId="52DFD1AC" w14:textId="77777777" w:rsidR="00A03321" w:rsidRDefault="00A03321" w:rsidP="00A03321">
      <w:pPr>
        <w:pStyle w:val="Corpsdetexte"/>
      </w:pPr>
    </w:p>
    <w:p w14:paraId="6F7B8E85" w14:textId="69358933" w:rsidR="00A03321" w:rsidRDefault="00A03321" w:rsidP="00A03321">
      <w:pPr>
        <w:pStyle w:val="Corpsdetexte"/>
      </w:pPr>
      <w:r>
        <w:t xml:space="preserve">L’identificateur réservé </w:t>
      </w:r>
      <w:r>
        <w:rPr>
          <w:i/>
          <w:iCs/>
        </w:rPr>
        <w:t>super</w:t>
      </w:r>
      <w:r>
        <w:t xml:space="preserve"> signifie d’appeler la méthode constructeur correspondante de la super-classe </w:t>
      </w:r>
      <w:hyperlink r:id="rId228" w:tooltip="class in javax.swing" w:history="1">
        <w:r w:rsidRPr="001D395F">
          <w:rPr>
            <w:rStyle w:val="typenamelink1"/>
            <w:rFonts w:ascii="DejaVu Sans" w:hAnsi="DejaVu Sans"/>
            <w:color w:val="4A6782"/>
            <w:sz w:val="21"/>
            <w:szCs w:val="21"/>
            <w:lang w:val="fr-CA"/>
          </w:rPr>
          <w:t>JFrame</w:t>
        </w:r>
      </w:hyperlink>
      <w:r>
        <w:t xml:space="preserve">. La méthode correspondante est le constructeur de la super-classe qui a les mêmes paramètres. Il y a donc, dans la classe </w:t>
      </w:r>
      <w:hyperlink r:id="rId229" w:tooltip="class in javax.swing" w:history="1">
        <w:r w:rsidRPr="001D395F">
          <w:rPr>
            <w:rStyle w:val="typenamelink1"/>
            <w:rFonts w:ascii="DejaVu Sans" w:hAnsi="DejaVu Sans"/>
            <w:color w:val="4A6782"/>
            <w:sz w:val="21"/>
            <w:szCs w:val="21"/>
            <w:lang w:val="fr-CA"/>
          </w:rPr>
          <w:t>JFrame</w:t>
        </w:r>
      </w:hyperlink>
      <w:r>
        <w:t>, une méthode constructeur qui prend un titre (</w:t>
      </w:r>
      <w:hyperlink r:id="rId230" w:tooltip="class in java.lang" w:history="1">
        <w:r w:rsidR="004E7F9E" w:rsidRPr="00BF5250">
          <w:rPr>
            <w:rFonts w:ascii="DejaVu Sans Mono" w:hAnsi="DejaVu Sans Mono" w:cs="Courier New"/>
            <w:b/>
            <w:bCs/>
            <w:color w:val="4A6782"/>
            <w:spacing w:val="0"/>
            <w:sz w:val="21"/>
            <w:szCs w:val="21"/>
          </w:rPr>
          <w:t>String</w:t>
        </w:r>
      </w:hyperlink>
      <w:r>
        <w:t>) en paramètre. Cette manière d’appeler le constructeur d’une super-classe permet, dans une sous-classe, de compléter le travail du constructeur de la super-classe en ajoutant des aspects particuliers à la sous-classe.</w:t>
      </w:r>
    </w:p>
    <w:p w14:paraId="721778C1" w14:textId="504360EF" w:rsidR="00A03321" w:rsidRDefault="00A03321" w:rsidP="00A03321">
      <w:pPr>
        <w:pStyle w:val="Corpsdetexte"/>
      </w:pPr>
      <w:r>
        <w:t xml:space="preserve">La ligne suivante spécifie qu’il faut terminer le programme (provoque un appel de </w:t>
      </w:r>
      <w:r>
        <w:rPr>
          <w:i/>
          <w:iCs/>
        </w:rPr>
        <w:t>System.exit</w:t>
      </w:r>
      <w:r>
        <w:t xml:space="preserve">(0)) lorsque l’utilisateur clique dans le X dans le coin supérieur droit de la fenêtre. Ceci est spécifié par l’appel de méthode d’objet </w:t>
      </w:r>
      <w:hyperlink r:id="rId231" w:anchor="setDefaultCloseOperation-int-" w:history="1">
        <w:r w:rsidRPr="001D395F">
          <w:rPr>
            <w:rFonts w:ascii="DejaVu Sans Mono" w:hAnsi="DejaVu Sans Mono" w:cs="Courier New"/>
            <w:b/>
            <w:bCs/>
            <w:color w:val="4A6782"/>
            <w:spacing w:val="0"/>
            <w:sz w:val="21"/>
            <w:szCs w:val="21"/>
          </w:rPr>
          <w:t>setDefaultCloseOperation</w:t>
        </w:r>
      </w:hyperlink>
      <w:r w:rsidRPr="001D395F">
        <w:rPr>
          <w:rFonts w:ascii="DejaVu Sans Mono" w:hAnsi="DejaVu Sans Mono" w:cs="Courier New"/>
          <w:color w:val="353833"/>
          <w:spacing w:val="0"/>
          <w:sz w:val="21"/>
          <w:szCs w:val="21"/>
        </w:rPr>
        <w:t>(int operation)</w:t>
      </w:r>
      <w:r>
        <w:t xml:space="preserve"> de la classe </w:t>
      </w:r>
      <w:hyperlink r:id="rId232" w:tooltip="class in javax.swing" w:history="1">
        <w:r w:rsidRPr="001D395F">
          <w:rPr>
            <w:rStyle w:val="typenamelink1"/>
            <w:rFonts w:ascii="DejaVu Sans" w:hAnsi="DejaVu Sans"/>
            <w:color w:val="4A6782"/>
            <w:sz w:val="21"/>
            <w:szCs w:val="21"/>
            <w:lang w:val="fr-CA"/>
          </w:rPr>
          <w:t>JFrame</w:t>
        </w:r>
      </w:hyperlink>
      <w:r>
        <w:t>.</w:t>
      </w:r>
    </w:p>
    <w:p w14:paraId="09806872" w14:textId="77777777" w:rsidR="00A03321" w:rsidRDefault="00A03321" w:rsidP="00A03321">
      <w:pPr>
        <w:pStyle w:val="CodeJava9ptCarCar"/>
        <w:rPr>
          <w:lang w:val="en-CA"/>
        </w:rPr>
      </w:pPr>
      <w:r>
        <w:t xml:space="preserve">        </w:t>
      </w:r>
      <w:r>
        <w:rPr>
          <w:lang w:val="en-CA"/>
        </w:rPr>
        <w:t>this.setDefaultCloseOperation(EXIT_ON_CLOSE);</w:t>
      </w:r>
    </w:p>
    <w:p w14:paraId="1E339949" w14:textId="77777777" w:rsidR="00A03321" w:rsidRPr="0099746E" w:rsidRDefault="00A03321" w:rsidP="00A03321">
      <w:pPr>
        <w:pStyle w:val="Corpsdetexte"/>
        <w:rPr>
          <w:lang w:val="en-CA"/>
        </w:rPr>
      </w:pPr>
    </w:p>
    <w:p w14:paraId="3C8C3E04"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rPr>
          <w:b/>
          <w:bCs/>
        </w:rPr>
      </w:pPr>
      <w:r>
        <w:rPr>
          <w:b/>
          <w:bCs/>
        </w:rPr>
        <w:t xml:space="preserve">Identificateur réservé </w:t>
      </w:r>
      <w:r>
        <w:rPr>
          <w:b/>
          <w:bCs/>
          <w:i/>
          <w:iCs/>
        </w:rPr>
        <w:t>this</w:t>
      </w:r>
    </w:p>
    <w:p w14:paraId="6B33F7A4"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L’identificateur réservé </w:t>
      </w:r>
      <w:r>
        <w:rPr>
          <w:i/>
          <w:iCs/>
        </w:rPr>
        <w:t>this</w:t>
      </w:r>
      <w:r>
        <w:t xml:space="preserve"> représente une référence à l’objet « </w:t>
      </w:r>
      <w:r>
        <w:rPr>
          <w:i/>
          <w:iCs/>
        </w:rPr>
        <w:t>ceci</w:t>
      </w:r>
      <w:r>
        <w:t xml:space="preserve"> » qui est en processus de construction par le constructeur. Comme cet objet est en phase de construction, il ne peut y avoir une variable qui contient cet objet pour y faire référence. Le </w:t>
      </w:r>
      <w:r>
        <w:rPr>
          <w:i/>
          <w:iCs/>
        </w:rPr>
        <w:t>this</w:t>
      </w:r>
      <w:r>
        <w:t xml:space="preserve"> est un identificateur réservé qui permet de désigner l’objet en phase de construction. </w:t>
      </w:r>
    </w:p>
    <w:p w14:paraId="43B046C3" w14:textId="40B26E1E" w:rsidR="00A03321" w:rsidRDefault="00A03321" w:rsidP="00A03321">
      <w:pPr>
        <w:pStyle w:val="Corpsdetexte"/>
        <w:pBdr>
          <w:top w:val="single" w:sz="4" w:space="1" w:color="auto"/>
          <w:left w:val="single" w:sz="4" w:space="4" w:color="auto"/>
          <w:bottom w:val="single" w:sz="4" w:space="1" w:color="auto"/>
          <w:right w:val="single" w:sz="4" w:space="4" w:color="auto"/>
        </w:pBdr>
      </w:pPr>
      <w:r>
        <w:t>Le constructeur ne construit qu’un objet à la fois et il n’y a donc pas d’</w:t>
      </w:r>
      <w:r w:rsidR="00493187">
        <w:t>ambigüité</w:t>
      </w:r>
      <w:r>
        <w:t xml:space="preserve"> au sujet de l’objet représenté par </w:t>
      </w:r>
      <w:r>
        <w:rPr>
          <w:i/>
          <w:iCs/>
        </w:rPr>
        <w:t>this</w:t>
      </w:r>
      <w:r>
        <w:t xml:space="preserve">. Lorsqu’un appel de méthode est fait sans spécifier un objet en préfixe, c’est comme si on mettait le </w:t>
      </w:r>
      <w:r>
        <w:rPr>
          <w:i/>
          <w:iCs/>
        </w:rPr>
        <w:t>this</w:t>
      </w:r>
      <w:r>
        <w:t xml:space="preserve"> en préfixe. Le </w:t>
      </w:r>
      <w:r>
        <w:rPr>
          <w:i/>
          <w:iCs/>
        </w:rPr>
        <w:t>this</w:t>
      </w:r>
      <w:r>
        <w:t xml:space="preserve"> n’est donc pas obligatoire. Dans notre exemple, on pourrait remplacer </w:t>
      </w:r>
      <w:r>
        <w:rPr>
          <w:i/>
          <w:iCs/>
        </w:rPr>
        <w:t>this.setDefaultCloseOperation</w:t>
      </w:r>
      <w:r>
        <w:t xml:space="preserve">(EXIT_ON_CLOSE) par </w:t>
      </w:r>
      <w:r>
        <w:rPr>
          <w:i/>
          <w:iCs/>
        </w:rPr>
        <w:t>setDefaultCloseOperation</w:t>
      </w:r>
      <w:r>
        <w:t xml:space="preserve">(EXIT_ON_CLOSE). Cependant, dans certains cas, il faut mettre le </w:t>
      </w:r>
      <w:r w:rsidRPr="00396498">
        <w:rPr>
          <w:i/>
        </w:rPr>
        <w:t>this</w:t>
      </w:r>
      <w:r>
        <w:t xml:space="preserve"> pour éviter certaines </w:t>
      </w:r>
      <w:r w:rsidR="00493187">
        <w:t>ambiguïtés</w:t>
      </w:r>
      <w:r>
        <w:t>. Nous y reviendrons.</w:t>
      </w:r>
    </w:p>
    <w:p w14:paraId="5C978E2A" w14:textId="77777777" w:rsidR="00A03321" w:rsidRDefault="00A03321" w:rsidP="00A03321">
      <w:pPr>
        <w:pStyle w:val="Corpsdetexte"/>
      </w:pPr>
      <w:r>
        <w:lastRenderedPageBreak/>
        <w:t>Voici le diagramme de syntaxe d’un appel de méthode d’objet tenant compte de ces deux nouvelles possibilités. Rappelons qu’une méthode d’objet est une méthode qu’on appelle sur un objet.</w:t>
      </w:r>
    </w:p>
    <w:p w14:paraId="3D35CD9B" w14:textId="32054166" w:rsidR="00A03321" w:rsidRDefault="00320B71" w:rsidP="00A03321">
      <w:pPr>
        <w:pStyle w:val="Corpsdetexte"/>
      </w:pPr>
      <w:r>
        <w:rPr>
          <w:noProof/>
        </w:rPr>
        <w:object w:dxaOrig="10083" w:dyaOrig="1740" w14:anchorId="7612EE0D">
          <v:shape id="_x0000_i1054" type="#_x0000_t75" alt="" style="width:335pt;height:60pt;mso-width-percent:0;mso-height-percent:0;mso-width-percent:0;mso-height-percent:0" o:ole="">
            <v:imagedata r:id="rId233" o:title=""/>
          </v:shape>
          <o:OLEObject Type="Embed" ProgID="Visio.Drawing.11" ShapeID="_x0000_i1054" DrawAspect="Content" ObjectID="_1766443827" r:id="rId234"/>
        </w:object>
      </w:r>
    </w:p>
    <w:p w14:paraId="541D7FCF" w14:textId="2AD8F1B2" w:rsidR="00A03321" w:rsidRDefault="00A03321" w:rsidP="00A03321">
      <w:pPr>
        <w:pStyle w:val="Corpsdetexte"/>
      </w:pPr>
      <w:r>
        <w:t xml:space="preserve">La méthode </w:t>
      </w:r>
      <w:r w:rsidRPr="00D816D1">
        <w:rPr>
          <w:i/>
        </w:rPr>
        <w:t>setSize</w:t>
      </w:r>
      <w:r>
        <w:t>() spécifie la largeur (400) et la hauteur (600) de la fenêtre</w:t>
      </w:r>
      <w:r w:rsidR="001B068E">
        <w:t> </w:t>
      </w:r>
      <w:r>
        <w:t>:</w:t>
      </w:r>
    </w:p>
    <w:p w14:paraId="0ABD1380" w14:textId="77777777" w:rsidR="00A03321" w:rsidRDefault="00A03321" w:rsidP="00A03321">
      <w:pPr>
        <w:pStyle w:val="CodeJava9ptCarCar"/>
      </w:pPr>
      <w:r>
        <w:t xml:space="preserve">        this.setSize(400,600);</w:t>
      </w:r>
    </w:p>
    <w:p w14:paraId="12A1CD2D" w14:textId="77777777" w:rsidR="00A03321" w:rsidRDefault="00A03321" w:rsidP="00A03321">
      <w:pPr>
        <w:pStyle w:val="Corpsdetexte"/>
      </w:pPr>
      <w:r>
        <w:t xml:space="preserve">La méthode </w:t>
      </w:r>
      <w:r w:rsidRPr="00701E19">
        <w:rPr>
          <w:i/>
        </w:rPr>
        <w:t>setVisible</w:t>
      </w:r>
      <w:r>
        <w:t xml:space="preserve">() rend la fenêtre visible. Ceci provoque indirectement l’appel de la méthode </w:t>
      </w:r>
      <w:r>
        <w:rPr>
          <w:i/>
          <w:iCs/>
        </w:rPr>
        <w:t>paint</w:t>
      </w:r>
      <w:r>
        <w:t>(</w:t>
      </w:r>
      <w:r w:rsidRPr="00701E19">
        <w:rPr>
          <w:i/>
        </w:rPr>
        <w:t>Graphics</w:t>
      </w:r>
      <w:r>
        <w:t xml:space="preserve"> g) qui effectue le dessin.</w:t>
      </w:r>
    </w:p>
    <w:p w14:paraId="6448E93F" w14:textId="77777777" w:rsidR="00A03321" w:rsidRPr="0099746E" w:rsidRDefault="00A03321" w:rsidP="00A03321">
      <w:pPr>
        <w:pStyle w:val="CodeJava9ptCarCar"/>
      </w:pPr>
      <w:r>
        <w:t xml:space="preserve">        </w:t>
      </w:r>
      <w:r w:rsidRPr="0099746E">
        <w:t>this.setVisible(true);</w:t>
      </w:r>
    </w:p>
    <w:p w14:paraId="5C29150A" w14:textId="77777777" w:rsidR="00A03321" w:rsidRDefault="00A03321" w:rsidP="00A03321">
      <w:pPr>
        <w:pStyle w:val="Corpsdetexte"/>
      </w:pPr>
    </w:p>
    <w:p w14:paraId="2F1903D7" w14:textId="77777777" w:rsidR="00A03321" w:rsidRDefault="00A03321" w:rsidP="00A03321">
      <w:pPr>
        <w:pStyle w:val="Corpsdetexte"/>
      </w:pPr>
      <w:r>
        <w:t xml:space="preserve">Le dessin du </w:t>
      </w:r>
      <w:r w:rsidRPr="00380BA8">
        <w:rPr>
          <w:i/>
        </w:rPr>
        <w:t>Bot</w:t>
      </w:r>
      <w:r>
        <w:t xml:space="preserve"> est alors effectué par la méthode </w:t>
      </w:r>
      <w:r>
        <w:rPr>
          <w:i/>
          <w:iCs/>
        </w:rPr>
        <w:t>paint</w:t>
      </w:r>
      <w:r>
        <w:t xml:space="preserve">(). </w:t>
      </w:r>
    </w:p>
    <w:p w14:paraId="6DB51576" w14:textId="19BB1E07" w:rsidR="00A03321" w:rsidRPr="0088374D" w:rsidRDefault="00A03321" w:rsidP="00A03321">
      <w:pPr>
        <w:pStyle w:val="Corpsdetexte"/>
        <w:pBdr>
          <w:top w:val="single" w:sz="4" w:space="1" w:color="auto"/>
          <w:left w:val="single" w:sz="4" w:space="4" w:color="auto"/>
          <w:bottom w:val="single" w:sz="4" w:space="1" w:color="auto"/>
          <w:right w:val="single" w:sz="4" w:space="4" w:color="auto"/>
        </w:pBdr>
        <w:rPr>
          <w:b/>
          <w:bCs/>
        </w:rPr>
      </w:pPr>
      <w:r w:rsidRPr="0088374D">
        <w:rPr>
          <w:b/>
          <w:bCs/>
        </w:rPr>
        <w:t xml:space="preserve">La méthode </w:t>
      </w:r>
      <w:r w:rsidRPr="0088374D">
        <w:rPr>
          <w:b/>
          <w:bCs/>
          <w:i/>
          <w:iCs/>
        </w:rPr>
        <w:t>paint</w:t>
      </w:r>
      <w:r w:rsidRPr="0088374D">
        <w:rPr>
          <w:b/>
          <w:bCs/>
        </w:rPr>
        <w:t xml:space="preserve">() et le </w:t>
      </w:r>
      <w:r w:rsidR="00493187" w:rsidRPr="0088374D">
        <w:rPr>
          <w:b/>
          <w:bCs/>
        </w:rPr>
        <w:t>multifenêtrage</w:t>
      </w:r>
    </w:p>
    <w:p w14:paraId="57053F36" w14:textId="18776631"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L’appel à </w:t>
      </w:r>
      <w:r>
        <w:rPr>
          <w:i/>
          <w:iCs/>
        </w:rPr>
        <w:t>paint</w:t>
      </w:r>
      <w:r>
        <w:t xml:space="preserve">() n’est pas visible dans notre programme. Cet appel se passe au niveau de la super-classe </w:t>
      </w:r>
      <w:hyperlink r:id="rId235" w:tooltip="class in javax.swing" w:history="1">
        <w:r w:rsidRPr="001D395F">
          <w:rPr>
            <w:rStyle w:val="typenamelink1"/>
            <w:rFonts w:ascii="DejaVu Sans" w:hAnsi="DejaVu Sans"/>
            <w:color w:val="4A6782"/>
            <w:sz w:val="21"/>
            <w:szCs w:val="21"/>
            <w:lang w:val="fr-CA"/>
          </w:rPr>
          <w:t>JFrame</w:t>
        </w:r>
      </w:hyperlink>
      <w:r>
        <w:t xml:space="preserve">. Le fait de ne pas voir les détails de cet appel est un aspect un peu surprenant de la programmation Java, surtout pour un novice. En fait, la méthode </w:t>
      </w:r>
      <w:r>
        <w:rPr>
          <w:i/>
          <w:iCs/>
        </w:rPr>
        <w:t>paint</w:t>
      </w:r>
      <w:r>
        <w:t xml:space="preserve">() est appelée automatiquement à chaque fois qu’il faut redessiner le contenu de la fenêtre. Ceci est nécessaire lorsqu’une partie cachée de la fenêtre est rendue visible au premier plan lors de la manipulation des fenêtres par l’utilisateur. Plusieurs opérations de manipulation de fenêtre conduisent à cette circonstance. </w:t>
      </w:r>
    </w:p>
    <w:p w14:paraId="7F56D175" w14:textId="60E64C46"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Donc, à chaque fois qu’on utilise la classe </w:t>
      </w:r>
      <w:hyperlink r:id="rId236" w:tooltip="class in javax.swing" w:history="1">
        <w:r w:rsidRPr="001D395F">
          <w:rPr>
            <w:rStyle w:val="typenamelink1"/>
            <w:rFonts w:ascii="DejaVu Sans" w:hAnsi="DejaVu Sans"/>
            <w:color w:val="4A6782"/>
            <w:sz w:val="21"/>
            <w:szCs w:val="21"/>
            <w:lang w:val="fr-CA"/>
          </w:rPr>
          <w:t>JFrame</w:t>
        </w:r>
      </w:hyperlink>
      <w:r>
        <w:t xml:space="preserve">, la méthode </w:t>
      </w:r>
      <w:r>
        <w:rPr>
          <w:i/>
          <w:iCs/>
        </w:rPr>
        <w:t>paint</w:t>
      </w:r>
      <w:r>
        <w:t>() est employée pour afficher quelque chose à l’intérieur de la fenêtre. D’autres façons de procéder seront vues plus loin.</w:t>
      </w:r>
    </w:p>
    <w:p w14:paraId="40AE6359" w14:textId="77777777" w:rsidR="00A03321" w:rsidRDefault="00A03321" w:rsidP="00A03321">
      <w:pPr>
        <w:pStyle w:val="Corpsdetexte"/>
      </w:pPr>
      <w:r>
        <w:t xml:space="preserve">Regardons maintenant le détail de la méthode </w:t>
      </w:r>
      <w:r>
        <w:rPr>
          <w:i/>
          <w:iCs/>
        </w:rPr>
        <w:t>paint</w:t>
      </w:r>
      <w:r>
        <w:t>() qui effectue le dessin. La méthode est déclarée par :</w:t>
      </w:r>
    </w:p>
    <w:p w14:paraId="7D263242" w14:textId="77777777" w:rsidR="00A03321" w:rsidRDefault="00A03321" w:rsidP="00A03321">
      <w:pPr>
        <w:pStyle w:val="CodeJava9ptCarCar"/>
      </w:pPr>
      <w:r>
        <w:t xml:space="preserve">    public void paint (Graphics g) {</w:t>
      </w:r>
    </w:p>
    <w:p w14:paraId="3D630184" w14:textId="77777777" w:rsidR="00A03321" w:rsidRDefault="00A03321" w:rsidP="00A03321">
      <w:pPr>
        <w:pStyle w:val="Corpsdetexte"/>
      </w:pPr>
      <w:r>
        <w:lastRenderedPageBreak/>
        <w:t xml:space="preserve">Dans notre code, cette méthode est une méthode d’objet de la classe </w:t>
      </w:r>
      <w:r>
        <w:rPr>
          <w:i/>
          <w:iCs/>
        </w:rPr>
        <w:t>ExempleDessin2DDansJFrame</w:t>
      </w:r>
      <w:r>
        <w:t xml:space="preserve">. </w:t>
      </w:r>
    </w:p>
    <w:p w14:paraId="1A3E0264" w14:textId="77777777" w:rsidR="00A03321" w:rsidRDefault="00A03321" w:rsidP="00A03321">
      <w:pPr>
        <w:pStyle w:val="Corpsdetexte"/>
      </w:pPr>
      <w:r>
        <w:t xml:space="preserve">Rappelons le sens des identificateurs réservés </w:t>
      </w:r>
      <w:r>
        <w:rPr>
          <w:i/>
          <w:iCs/>
        </w:rPr>
        <w:t>public void</w:t>
      </w:r>
      <w:r>
        <w:t> :</w:t>
      </w:r>
    </w:p>
    <w:p w14:paraId="57EE7D36" w14:textId="77777777" w:rsidR="00A03321" w:rsidRDefault="00A03321" w:rsidP="00A03321">
      <w:pPr>
        <w:pStyle w:val="Corpsdetexte"/>
        <w:numPr>
          <w:ilvl w:val="0"/>
          <w:numId w:val="10"/>
        </w:numPr>
      </w:pPr>
      <w:r>
        <w:rPr>
          <w:i/>
          <w:iCs/>
        </w:rPr>
        <w:t>public</w:t>
      </w:r>
      <w:r>
        <w:t xml:space="preserve"> signifie que la méthode peut être appelée de partout</w:t>
      </w:r>
    </w:p>
    <w:p w14:paraId="73465402" w14:textId="77777777" w:rsidR="00A03321" w:rsidRDefault="00A03321" w:rsidP="00A03321">
      <w:pPr>
        <w:pStyle w:val="Corpsdetexte"/>
        <w:numPr>
          <w:ilvl w:val="0"/>
          <w:numId w:val="10"/>
        </w:numPr>
      </w:pPr>
      <w:r>
        <w:rPr>
          <w:i/>
          <w:iCs/>
        </w:rPr>
        <w:t xml:space="preserve">void </w:t>
      </w:r>
      <w:r>
        <w:t>signifie que la méthode ne retourne rien</w:t>
      </w:r>
    </w:p>
    <w:p w14:paraId="6C11D74C" w14:textId="77777777" w:rsidR="00A03321" w:rsidRDefault="00A03321" w:rsidP="00A03321">
      <w:pPr>
        <w:pStyle w:val="Corpsdetexte"/>
      </w:pPr>
      <w:r>
        <w:t xml:space="preserve">L’absence de l’identificateur réservé </w:t>
      </w:r>
      <w:r>
        <w:rPr>
          <w:i/>
          <w:iCs/>
        </w:rPr>
        <w:t>static</w:t>
      </w:r>
      <w:r>
        <w:t xml:space="preserve"> signifie que c’est une méthode d’objet. </w:t>
      </w:r>
    </w:p>
    <w:p w14:paraId="037D6125" w14:textId="77777777" w:rsidR="00A03321" w:rsidRDefault="00A03321" w:rsidP="00A03321">
      <w:pPr>
        <w:pStyle w:val="Corpsdetexte"/>
      </w:pPr>
      <w:r>
        <w:t>Cette méthode existe déjà dans la super-classe ! Cependant, la méthode de la super-classe doit être redéfinie pour effectuer le dessin. Cette manière d’adapter une classe en définissant une sous-classe qui redéfinit quelques méthodes de la super-classe afin de spécialiser le comportement de la sous-classe est typique de la programmation objet.</w:t>
      </w:r>
    </w:p>
    <w:p w14:paraId="7C047685" w14:textId="1A025D2C" w:rsidR="00A03321" w:rsidRDefault="00A03321" w:rsidP="00A03321">
      <w:pPr>
        <w:pStyle w:val="Corpsdetexte"/>
      </w:pPr>
      <w:r>
        <w:t xml:space="preserve">La méthode </w:t>
      </w:r>
      <w:r w:rsidRPr="009D3D92">
        <w:rPr>
          <w:i/>
          <w:iCs/>
        </w:rPr>
        <w:t>paint</w:t>
      </w:r>
      <w:r>
        <w:t xml:space="preserve">() a un paramètre appelé </w:t>
      </w:r>
      <w:r>
        <w:rPr>
          <w:i/>
          <w:iCs/>
        </w:rPr>
        <w:t>g</w:t>
      </w:r>
      <w:r>
        <w:t xml:space="preserve"> dont le type est la classe </w:t>
      </w:r>
      <w:r>
        <w:rPr>
          <w:i/>
          <w:iCs/>
        </w:rPr>
        <w:t>java.awt.</w:t>
      </w:r>
      <w:hyperlink r:id="rId237" w:tooltip="class in java.awt" w:history="1">
        <w:r w:rsidRPr="00EC0BA1">
          <w:rPr>
            <w:rFonts w:ascii="DejaVu Sans Mono" w:hAnsi="DejaVu Sans Mono" w:cs="Courier New"/>
            <w:b/>
            <w:bCs/>
            <w:color w:val="4A6782"/>
            <w:spacing w:val="0"/>
            <w:sz w:val="21"/>
            <w:szCs w:val="21"/>
          </w:rPr>
          <w:t>Graphics</w:t>
        </w:r>
      </w:hyperlink>
      <w:r>
        <w:t>. Rappelons que le nom de paramètre est précisé par le programmeur et n’a pas d’importance d’un point de vue de l’exécution du programme. Ce nom de paramètre est utilisé dans le corps de la méthode pour désigner le paramètre. Le type du paramètre (</w:t>
      </w:r>
      <w:hyperlink r:id="rId238" w:tooltip="class in java.awt" w:history="1">
        <w:r w:rsidRPr="00EC0BA1">
          <w:rPr>
            <w:rFonts w:ascii="DejaVu Sans Mono" w:hAnsi="DejaVu Sans Mono" w:cs="Courier New"/>
            <w:b/>
            <w:bCs/>
            <w:color w:val="4A6782"/>
            <w:spacing w:val="0"/>
            <w:sz w:val="21"/>
            <w:szCs w:val="21"/>
          </w:rPr>
          <w:t>Graphics</w:t>
        </w:r>
      </w:hyperlink>
      <w:r>
        <w:t xml:space="preserve">) représente un espace 2D de dessin qui fait partie de la fenêtre. Un tel objet de la classe </w:t>
      </w:r>
      <w:hyperlink r:id="rId239" w:tooltip="class in java.awt" w:history="1">
        <w:r w:rsidRPr="00EC0BA1">
          <w:rPr>
            <w:rFonts w:ascii="DejaVu Sans Mono" w:hAnsi="DejaVu Sans Mono" w:cs="Courier New"/>
            <w:b/>
            <w:bCs/>
            <w:color w:val="4A6782"/>
            <w:spacing w:val="0"/>
            <w:sz w:val="21"/>
            <w:szCs w:val="21"/>
          </w:rPr>
          <w:t>Graphics</w:t>
        </w:r>
      </w:hyperlink>
      <w:r>
        <w:rPr>
          <w:rFonts w:ascii="DejaVu Sans Mono" w:hAnsi="DejaVu Sans Mono" w:cs="Courier New"/>
          <w:color w:val="353833"/>
          <w:spacing w:val="0"/>
          <w:sz w:val="21"/>
          <w:szCs w:val="21"/>
        </w:rPr>
        <w:t xml:space="preserve"> </w:t>
      </w:r>
      <w:r>
        <w:t xml:space="preserve">est appelé un </w:t>
      </w:r>
      <w:r>
        <w:rPr>
          <w:i/>
          <w:iCs/>
        </w:rPr>
        <w:t>contexte graphique</w:t>
      </w:r>
      <w:r>
        <w:t xml:space="preserve">. Les opérations de dessin dans la méthode </w:t>
      </w:r>
      <w:r>
        <w:rPr>
          <w:i/>
          <w:iCs/>
        </w:rPr>
        <w:t>paint</w:t>
      </w:r>
      <w:r>
        <w:t xml:space="preserve">() seront effectuées en appelant des méthodes d’objet de l’objet </w:t>
      </w:r>
      <w:r>
        <w:rPr>
          <w:i/>
          <w:iCs/>
        </w:rPr>
        <w:t>g</w:t>
      </w:r>
      <w:r>
        <w:t xml:space="preserve">. Lorsque la méthode </w:t>
      </w:r>
      <w:r>
        <w:rPr>
          <w:i/>
          <w:iCs/>
        </w:rPr>
        <w:t>paint</w:t>
      </w:r>
      <w:r>
        <w:t xml:space="preserve">() est appelée (on ne voit pas l’appel ici), l’objet </w:t>
      </w:r>
      <w:hyperlink r:id="rId240" w:tooltip="class in java.awt" w:history="1">
        <w:r w:rsidRPr="00EC0BA1">
          <w:rPr>
            <w:rFonts w:ascii="DejaVu Sans Mono" w:hAnsi="DejaVu Sans Mono" w:cs="Courier New"/>
            <w:b/>
            <w:bCs/>
            <w:color w:val="4A6782"/>
            <w:spacing w:val="0"/>
            <w:sz w:val="21"/>
            <w:szCs w:val="21"/>
          </w:rPr>
          <w:t>Graphics</w:t>
        </w:r>
      </w:hyperlink>
      <w:r>
        <w:rPr>
          <w:rFonts w:ascii="DejaVu Sans Mono" w:hAnsi="DejaVu Sans Mono" w:cs="Courier New"/>
          <w:color w:val="353833"/>
          <w:spacing w:val="0"/>
          <w:sz w:val="21"/>
          <w:szCs w:val="21"/>
        </w:rPr>
        <w:t xml:space="preserve"> </w:t>
      </w:r>
      <w:r>
        <w:t xml:space="preserve">de la fenêtre est passé en paramètre à la méthode </w:t>
      </w:r>
      <w:r>
        <w:rPr>
          <w:i/>
          <w:iCs/>
        </w:rPr>
        <w:t>paint</w:t>
      </w:r>
      <w:r>
        <w:t xml:space="preserve">(). Comme on ne voit pas l’appel à la méthode </w:t>
      </w:r>
      <w:r w:rsidRPr="00721855">
        <w:rPr>
          <w:i/>
        </w:rPr>
        <w:t>paint</w:t>
      </w:r>
      <w:r>
        <w:t xml:space="preserve">(), le programmeur curieux peut se sentir dans un état un peu flou … Comment est créé l’objet </w:t>
      </w:r>
      <w:hyperlink r:id="rId241" w:tooltip="class in java.awt" w:history="1">
        <w:r w:rsidRPr="00EC0BA1">
          <w:rPr>
            <w:rFonts w:ascii="DejaVu Sans Mono" w:hAnsi="DejaVu Sans Mono" w:cs="Courier New"/>
            <w:b/>
            <w:bCs/>
            <w:color w:val="4A6782"/>
            <w:spacing w:val="0"/>
            <w:sz w:val="21"/>
            <w:szCs w:val="21"/>
          </w:rPr>
          <w:t>Graphics</w:t>
        </w:r>
      </w:hyperlink>
      <w:r>
        <w:rPr>
          <w:rFonts w:ascii="DejaVu Sans Mono" w:hAnsi="DejaVu Sans Mono" w:cs="Courier New"/>
          <w:color w:val="353833"/>
          <w:spacing w:val="0"/>
          <w:sz w:val="21"/>
          <w:szCs w:val="21"/>
        </w:rPr>
        <w:t xml:space="preserve"> </w:t>
      </w:r>
      <w:r>
        <w:t xml:space="preserve">? Qui appelle </w:t>
      </w:r>
      <w:r w:rsidRPr="00047219">
        <w:rPr>
          <w:i/>
          <w:iCs/>
        </w:rPr>
        <w:t>paint</w:t>
      </w:r>
      <w:r>
        <w:t xml:space="preserve">() ? </w:t>
      </w:r>
    </w:p>
    <w:p w14:paraId="5243C15B" w14:textId="7C7278DF" w:rsidR="00A03321" w:rsidRDefault="00A03321" w:rsidP="00A03321">
      <w:pPr>
        <w:pStyle w:val="Corpsdetexte"/>
      </w:pPr>
      <w:r>
        <w:t xml:space="preserve">La méthode </w:t>
      </w:r>
      <w:r>
        <w:rPr>
          <w:i/>
          <w:iCs/>
        </w:rPr>
        <w:t>paint</w:t>
      </w:r>
      <w:r>
        <w:t xml:space="preserve">() de la classe </w:t>
      </w:r>
      <w:r>
        <w:rPr>
          <w:i/>
          <w:iCs/>
        </w:rPr>
        <w:t>ExempleDessin2DDansJFrame</w:t>
      </w:r>
      <w:r>
        <w:t xml:space="preserve"> appelle tout d’abord la méthode </w:t>
      </w:r>
      <w:r>
        <w:rPr>
          <w:i/>
          <w:iCs/>
        </w:rPr>
        <w:t>paint</w:t>
      </w:r>
      <w:r>
        <w:t xml:space="preserve">() de la super-classe </w:t>
      </w:r>
      <w:hyperlink r:id="rId242" w:tooltip="class in javax.swing" w:history="1">
        <w:r w:rsidRPr="001D395F">
          <w:rPr>
            <w:rStyle w:val="typenamelink1"/>
            <w:rFonts w:ascii="DejaVu Sans" w:hAnsi="DejaVu Sans"/>
            <w:color w:val="4A6782"/>
            <w:sz w:val="21"/>
            <w:szCs w:val="21"/>
            <w:lang w:val="fr-CA"/>
          </w:rPr>
          <w:t>JFrame</w:t>
        </w:r>
      </w:hyperlink>
      <w:r>
        <w:t xml:space="preserve">. Notez la syntaxe spéciale </w:t>
      </w:r>
      <w:r>
        <w:rPr>
          <w:i/>
          <w:iCs/>
        </w:rPr>
        <w:t>super.paint</w:t>
      </w:r>
      <w:r>
        <w:t xml:space="preserve">(). Par convention Java, l’usage du préfixe </w:t>
      </w:r>
      <w:r w:rsidRPr="00B57F6B">
        <w:rPr>
          <w:i/>
          <w:iCs/>
        </w:rPr>
        <w:t>super</w:t>
      </w:r>
      <w:r>
        <w:t xml:space="preserve"> désigne la méthode de même nom et paramètres de la super-classe. L’appel à la méthode </w:t>
      </w:r>
      <w:r>
        <w:rPr>
          <w:i/>
          <w:iCs/>
        </w:rPr>
        <w:t>paint</w:t>
      </w:r>
      <w:r>
        <w:t xml:space="preserve">() de la super-classe est une convention </w:t>
      </w:r>
      <w:r w:rsidR="00493187">
        <w:t>préétablie</w:t>
      </w:r>
      <w:r>
        <w:t xml:space="preserve"> des classes d’interface graphique de Java, car la méthode </w:t>
      </w:r>
      <w:r>
        <w:rPr>
          <w:i/>
          <w:iCs/>
        </w:rPr>
        <w:t>paint</w:t>
      </w:r>
      <w:r>
        <w:t xml:space="preserve">() de la super-classe </w:t>
      </w:r>
      <w:r>
        <w:lastRenderedPageBreak/>
        <w:t xml:space="preserve">effectue certaines opérations nécessaires au bon fonctionnement de fenêtres à structure complexe tel qu’une fenêtre </w:t>
      </w:r>
      <w:hyperlink r:id="rId243" w:tooltip="class in javax.swing" w:history="1">
        <w:r w:rsidRPr="001D395F">
          <w:rPr>
            <w:rStyle w:val="typenamelink1"/>
            <w:rFonts w:ascii="DejaVu Sans" w:hAnsi="DejaVu Sans"/>
            <w:color w:val="4A6782"/>
            <w:sz w:val="21"/>
            <w:szCs w:val="21"/>
            <w:lang w:val="fr-CA"/>
          </w:rPr>
          <w:t>JFrame</w:t>
        </w:r>
      </w:hyperlink>
      <w:r>
        <w:t>.</w:t>
      </w:r>
    </w:p>
    <w:p w14:paraId="0C5D8F69" w14:textId="77777777" w:rsidR="00A03321" w:rsidRDefault="00A03321" w:rsidP="00A03321">
      <w:pPr>
        <w:pStyle w:val="CodeJava9ptCarCar"/>
      </w:pPr>
      <w:r>
        <w:t xml:space="preserve">        // Il faut appeler la méthode paint() de la super-classe</w:t>
      </w:r>
    </w:p>
    <w:p w14:paraId="7C537054" w14:textId="77777777" w:rsidR="00A03321" w:rsidRDefault="00A03321" w:rsidP="00A03321">
      <w:pPr>
        <w:pStyle w:val="CodeJava9ptCarCar"/>
      </w:pPr>
      <w:r>
        <w:t xml:space="preserve">        </w:t>
      </w:r>
      <w:r>
        <w:rPr>
          <w:highlight w:val="yellow"/>
        </w:rPr>
        <w:t>super.paint(g);</w:t>
      </w:r>
    </w:p>
    <w:p w14:paraId="280947C5" w14:textId="77777777" w:rsidR="00A03321" w:rsidRDefault="00A03321" w:rsidP="00A03321">
      <w:pPr>
        <w:pStyle w:val="Corpsdetexte"/>
      </w:pPr>
    </w:p>
    <w:p w14:paraId="071310C9"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rPr>
          <w:b/>
          <w:bCs/>
          <w:i/>
          <w:iCs/>
        </w:rPr>
      </w:pPr>
      <w:r>
        <w:rPr>
          <w:b/>
          <w:bCs/>
          <w:i/>
          <w:iCs/>
        </w:rPr>
        <w:t>Redéfinition d’une méthode par spécialisation et surcharge dynamique</w:t>
      </w:r>
    </w:p>
    <w:p w14:paraId="017795B0" w14:textId="264BC80F"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Après avoir appelé le </w:t>
      </w:r>
      <w:r>
        <w:rPr>
          <w:i/>
          <w:iCs/>
        </w:rPr>
        <w:t>paint</w:t>
      </w:r>
      <w:r>
        <w:t xml:space="preserve">() de la super-classe, le </w:t>
      </w:r>
      <w:r>
        <w:rPr>
          <w:i/>
          <w:iCs/>
        </w:rPr>
        <w:t>paint</w:t>
      </w:r>
      <w:r>
        <w:t xml:space="preserve">() de la sous-classe ajoute les opérations de dessin.  De ce point de vue la méthode </w:t>
      </w:r>
      <w:r>
        <w:rPr>
          <w:i/>
          <w:iCs/>
        </w:rPr>
        <w:t>paint</w:t>
      </w:r>
      <w:r>
        <w:t xml:space="preserve">() de la sous-classe est une spécialisation de la méthode </w:t>
      </w:r>
      <w:r>
        <w:rPr>
          <w:i/>
          <w:iCs/>
        </w:rPr>
        <w:t>paint</w:t>
      </w:r>
      <w:r>
        <w:t xml:space="preserve">() de la super-classe. On dit que la méthode </w:t>
      </w:r>
      <w:r>
        <w:rPr>
          <w:i/>
          <w:iCs/>
        </w:rPr>
        <w:t>paint</w:t>
      </w:r>
      <w:r>
        <w:t xml:space="preserve">() de la sous-classe </w:t>
      </w:r>
      <w:r>
        <w:rPr>
          <w:i/>
          <w:iCs/>
        </w:rPr>
        <w:t>ExempleDessin2DDansJFrame</w:t>
      </w:r>
      <w:r>
        <w:t xml:space="preserve"> est une redéfinition de la méthode </w:t>
      </w:r>
      <w:r>
        <w:rPr>
          <w:i/>
          <w:iCs/>
        </w:rPr>
        <w:t>paint</w:t>
      </w:r>
      <w:r>
        <w:t xml:space="preserve">() de la super-classe </w:t>
      </w:r>
      <w:hyperlink r:id="rId244" w:tooltip="class in javax.swing" w:history="1">
        <w:r w:rsidRPr="001D395F">
          <w:rPr>
            <w:rStyle w:val="typenamelink1"/>
            <w:rFonts w:ascii="DejaVu Sans" w:hAnsi="DejaVu Sans"/>
            <w:color w:val="4A6782"/>
            <w:sz w:val="21"/>
            <w:szCs w:val="21"/>
            <w:lang w:val="fr-CA"/>
          </w:rPr>
          <w:t>JFrame</w:t>
        </w:r>
      </w:hyperlink>
      <w:r>
        <w:t xml:space="preserve"> par spécialisation de la méthode de la super-classe. Le résultat est qu’il y a plusieurs méthodes </w:t>
      </w:r>
      <w:r>
        <w:rPr>
          <w:i/>
          <w:iCs/>
        </w:rPr>
        <w:t>paint</w:t>
      </w:r>
      <w:r>
        <w:t xml:space="preserve">() avec le même nom et les mêmes paramètres ! Comment savoir quelle méthode doit être appelée ? Java détermine la méthode appropriée en fonction du type de l’objet qui est désigné pour l’appel de la méthode. Si c’est un objet de la classe </w:t>
      </w:r>
      <w:hyperlink r:id="rId245" w:tooltip="class in javax.swing" w:history="1">
        <w:r w:rsidRPr="001D395F">
          <w:rPr>
            <w:rStyle w:val="typenamelink1"/>
            <w:rFonts w:ascii="DejaVu Sans" w:hAnsi="DejaVu Sans"/>
            <w:color w:val="4A6782"/>
            <w:sz w:val="21"/>
            <w:szCs w:val="21"/>
            <w:lang w:val="fr-CA"/>
          </w:rPr>
          <w:t>JFrame</w:t>
        </w:r>
      </w:hyperlink>
      <w:r>
        <w:t xml:space="preserve">, c’est le </w:t>
      </w:r>
      <w:r>
        <w:rPr>
          <w:i/>
          <w:iCs/>
        </w:rPr>
        <w:t>paint</w:t>
      </w:r>
      <w:r>
        <w:t xml:space="preserve">() de </w:t>
      </w:r>
      <w:hyperlink r:id="rId246" w:tooltip="class in javax.swing" w:history="1">
        <w:r w:rsidRPr="001D395F">
          <w:rPr>
            <w:rStyle w:val="typenamelink1"/>
            <w:rFonts w:ascii="DejaVu Sans" w:hAnsi="DejaVu Sans"/>
            <w:color w:val="4A6782"/>
            <w:sz w:val="21"/>
            <w:szCs w:val="21"/>
            <w:lang w:val="fr-CA"/>
          </w:rPr>
          <w:t>JFrame</w:t>
        </w:r>
      </w:hyperlink>
      <w:r>
        <w:rPr>
          <w:rStyle w:val="typenamelink1"/>
          <w:rFonts w:ascii="DejaVu Sans" w:hAnsi="DejaVu Sans"/>
          <w:color w:val="4A6782"/>
          <w:sz w:val="21"/>
          <w:szCs w:val="21"/>
          <w:lang w:val="fr-CA"/>
        </w:rPr>
        <w:t xml:space="preserve"> </w:t>
      </w:r>
      <w:r>
        <w:t xml:space="preserve">qui est appelé. Si c’est un objet de la classe </w:t>
      </w:r>
      <w:r>
        <w:rPr>
          <w:i/>
          <w:iCs/>
        </w:rPr>
        <w:t>ExempleDessin2DDansJFrame</w:t>
      </w:r>
      <w:r>
        <w:t xml:space="preserve"> , c’est le </w:t>
      </w:r>
      <w:r>
        <w:rPr>
          <w:i/>
          <w:iCs/>
        </w:rPr>
        <w:t>paint</w:t>
      </w:r>
      <w:r>
        <w:t xml:space="preserve">() de </w:t>
      </w:r>
      <w:r>
        <w:rPr>
          <w:i/>
          <w:iCs/>
        </w:rPr>
        <w:t>ExempleDessin2DDansJFrame</w:t>
      </w:r>
      <w:r>
        <w:t xml:space="preserve"> qui est appelé. Ce principe est appelé </w:t>
      </w:r>
      <w:r>
        <w:rPr>
          <w:i/>
          <w:iCs/>
        </w:rPr>
        <w:t xml:space="preserve">surcharge dynamique </w:t>
      </w:r>
      <w:r>
        <w:rPr>
          <w:iCs/>
        </w:rPr>
        <w:t xml:space="preserve">(ou encore </w:t>
      </w:r>
      <w:r w:rsidRPr="00D87D55">
        <w:rPr>
          <w:i/>
          <w:iCs/>
        </w:rPr>
        <w:t>polymorphisme dynamique</w:t>
      </w:r>
      <w:r>
        <w:rPr>
          <w:iCs/>
        </w:rPr>
        <w:t xml:space="preserve">) </w:t>
      </w:r>
      <w:r>
        <w:rPr>
          <w:i/>
          <w:iCs/>
        </w:rPr>
        <w:t>d’un nom de méthode</w:t>
      </w:r>
      <w:r>
        <w:t>.</w:t>
      </w:r>
    </w:p>
    <w:p w14:paraId="63B629EC" w14:textId="77777777" w:rsidR="00A03321" w:rsidRPr="000333A0" w:rsidRDefault="00A03321" w:rsidP="00A03321">
      <w:pPr>
        <w:pStyle w:val="Corpsdetexte"/>
        <w:pBdr>
          <w:top w:val="single" w:sz="4" w:space="1" w:color="auto"/>
          <w:left w:val="single" w:sz="4" w:space="4" w:color="auto"/>
          <w:bottom w:val="single" w:sz="4" w:space="1" w:color="auto"/>
          <w:right w:val="single" w:sz="4" w:space="4" w:color="auto"/>
        </w:pBdr>
        <w:rPr>
          <w:b/>
          <w:bCs/>
        </w:rPr>
      </w:pPr>
      <w:r w:rsidRPr="000333A0">
        <w:rPr>
          <w:b/>
          <w:bCs/>
        </w:rPr>
        <w:t xml:space="preserve">Identificateur réservé </w:t>
      </w:r>
      <w:r w:rsidRPr="009E1DD8">
        <w:rPr>
          <w:b/>
          <w:bCs/>
          <w:i/>
          <w:iCs/>
        </w:rPr>
        <w:t>super</w:t>
      </w:r>
    </w:p>
    <w:p w14:paraId="5E732A49"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Lorsqu’une sous-classe redéfinie une méthode d’une super-classe, la syntaxe </w:t>
      </w:r>
      <w:r w:rsidRPr="00175AC9">
        <w:rPr>
          <w:i/>
          <w:iCs/>
        </w:rPr>
        <w:t>supe</w:t>
      </w:r>
      <w:r>
        <w:rPr>
          <w:i/>
          <w:iCs/>
        </w:rPr>
        <w:t>r.nomMéthode</w:t>
      </w:r>
      <w:r>
        <w:t xml:space="preserve">() désigne l’appel de la méthode </w:t>
      </w:r>
      <w:r>
        <w:rPr>
          <w:i/>
          <w:iCs/>
        </w:rPr>
        <w:t>nomMéthode</w:t>
      </w:r>
      <w:r w:rsidRPr="003E177F">
        <w:t>()</w:t>
      </w:r>
      <w:r>
        <w:t xml:space="preserve"> de la super-classe. Dans le cas d’un constructeur, il suffit d’utiliser </w:t>
      </w:r>
      <w:r w:rsidRPr="00641E88">
        <w:rPr>
          <w:i/>
          <w:iCs/>
        </w:rPr>
        <w:t>super</w:t>
      </w:r>
      <w:r>
        <w:t xml:space="preserve"> tout court pour désigner le constructeur correspondant de la super-classe, c’est-à-dire celui qui a les mêmes paramètres.</w:t>
      </w:r>
    </w:p>
    <w:p w14:paraId="032A18E0" w14:textId="77777777" w:rsidR="00A03321" w:rsidRDefault="00A03321" w:rsidP="00A03321">
      <w:pPr>
        <w:pStyle w:val="Corpsdetexte"/>
      </w:pPr>
      <w:r>
        <w:t xml:space="preserve">Voyons maintenant les méthodes de dessin. La ligne suivante spécifie que la couleur courante de dessin sera le vert. </w:t>
      </w:r>
    </w:p>
    <w:p w14:paraId="01090180" w14:textId="77777777" w:rsidR="00A03321" w:rsidRDefault="00A03321" w:rsidP="00A03321">
      <w:pPr>
        <w:pStyle w:val="CodeJava9ptCarCar"/>
        <w:rPr>
          <w:highlight w:val="yellow"/>
        </w:rPr>
      </w:pPr>
      <w:r>
        <w:rPr>
          <w:highlight w:val="yellow"/>
        </w:rPr>
        <w:t>g.setColor(Color.green);</w:t>
      </w:r>
    </w:p>
    <w:p w14:paraId="518B40DA" w14:textId="0D578495" w:rsidR="00A03321" w:rsidRDefault="00A03321" w:rsidP="00A03321">
      <w:pPr>
        <w:pStyle w:val="Corpsdetexte"/>
      </w:pPr>
      <w:r>
        <w:t xml:space="preserve">La méthode </w:t>
      </w:r>
      <w:hyperlink r:id="rId247" w:anchor="setColor-java.awt.Color-" w:history="1">
        <w:r w:rsidRPr="00410C90">
          <w:rPr>
            <w:rFonts w:ascii="DejaVu Sans Mono" w:hAnsi="DejaVu Sans Mono" w:cs="Courier New"/>
            <w:b/>
            <w:bCs/>
            <w:color w:val="4A6782"/>
            <w:spacing w:val="0"/>
            <w:sz w:val="21"/>
            <w:szCs w:val="21"/>
          </w:rPr>
          <w:t>setColor</w:t>
        </w:r>
      </w:hyperlink>
      <w:r w:rsidRPr="00410C90">
        <w:rPr>
          <w:rFonts w:ascii="DejaVu Sans Mono" w:hAnsi="DejaVu Sans Mono" w:cs="Courier New"/>
          <w:color w:val="353833"/>
          <w:spacing w:val="0"/>
          <w:sz w:val="21"/>
          <w:szCs w:val="21"/>
        </w:rPr>
        <w:t>(</w:t>
      </w:r>
      <w:hyperlink r:id="rId248" w:tooltip="class in java.awt" w:history="1">
        <w:r w:rsidRPr="00410C90">
          <w:rPr>
            <w:rFonts w:ascii="DejaVu Sans Mono" w:hAnsi="DejaVu Sans Mono" w:cs="Courier New"/>
            <w:b/>
            <w:bCs/>
            <w:color w:val="4A6782"/>
            <w:spacing w:val="0"/>
            <w:sz w:val="21"/>
            <w:szCs w:val="21"/>
          </w:rPr>
          <w:t>Color</w:t>
        </w:r>
      </w:hyperlink>
      <w:r w:rsidRPr="00410C90">
        <w:rPr>
          <w:rFonts w:ascii="DejaVu Sans Mono" w:hAnsi="DejaVu Sans Mono" w:cs="Courier New"/>
          <w:color w:val="353833"/>
          <w:spacing w:val="0"/>
          <w:sz w:val="21"/>
          <w:szCs w:val="21"/>
        </w:rPr>
        <w:t> c)</w:t>
      </w:r>
      <w:r>
        <w:rPr>
          <w:rStyle w:val="CodeHTML"/>
        </w:rPr>
        <w:t xml:space="preserve"> </w:t>
      </w:r>
      <w:r>
        <w:t xml:space="preserve">est une méthode d’objet de la classe </w:t>
      </w:r>
      <w:hyperlink r:id="rId249" w:tooltip="class in java.awt" w:history="1">
        <w:r w:rsidRPr="00EC0BA1">
          <w:rPr>
            <w:rFonts w:ascii="DejaVu Sans Mono" w:hAnsi="DejaVu Sans Mono" w:cs="Courier New"/>
            <w:b/>
            <w:bCs/>
            <w:color w:val="4A6782"/>
            <w:spacing w:val="0"/>
            <w:sz w:val="21"/>
            <w:szCs w:val="21"/>
          </w:rPr>
          <w:t>Graphics</w:t>
        </w:r>
      </w:hyperlink>
      <w:r>
        <w:t xml:space="preserve"> qui fixe la couleur utilisée pour les méthodes de dessin. Le paramètre </w:t>
      </w:r>
      <w:r>
        <w:rPr>
          <w:i/>
          <w:iCs/>
        </w:rPr>
        <w:t>Color.green</w:t>
      </w:r>
      <w:r>
        <w:t xml:space="preserve"> est un objet de la classe </w:t>
      </w:r>
      <w:hyperlink r:id="rId250"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color w:val="353833"/>
          <w:spacing w:val="0"/>
          <w:sz w:val="21"/>
          <w:szCs w:val="21"/>
        </w:rPr>
        <w:t xml:space="preserve"> </w:t>
      </w:r>
      <w:r>
        <w:t xml:space="preserve">qui correspond à une </w:t>
      </w:r>
      <w:r>
        <w:rPr>
          <w:i/>
          <w:iCs/>
        </w:rPr>
        <w:t>constante de classe</w:t>
      </w:r>
      <w:r>
        <w:t xml:space="preserve"> définie dans la classe </w:t>
      </w:r>
      <w:hyperlink r:id="rId251"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color w:val="353833"/>
          <w:spacing w:val="0"/>
          <w:sz w:val="21"/>
          <w:szCs w:val="21"/>
        </w:rPr>
        <w:t xml:space="preserve"> </w:t>
      </w:r>
      <w:r>
        <w:t xml:space="preserve">pour représenter la couleur </w:t>
      </w:r>
      <w:r>
        <w:lastRenderedPageBreak/>
        <w:t xml:space="preserve">verte. La notion de constante de classe sera détaillée par la suite.  La classe </w:t>
      </w:r>
      <w:hyperlink r:id="rId252"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color w:val="353833"/>
          <w:spacing w:val="0"/>
          <w:sz w:val="21"/>
          <w:szCs w:val="21"/>
        </w:rPr>
        <w:t xml:space="preserve"> </w:t>
      </w:r>
      <w:r>
        <w:t>inclut plusieurs autres constantes pour définir les principales couleurs.</w:t>
      </w:r>
    </w:p>
    <w:p w14:paraId="6643C241" w14:textId="77777777" w:rsidR="00A03321" w:rsidRDefault="00A03321" w:rsidP="00A03321">
      <w:pPr>
        <w:pStyle w:val="Corpsdetexte"/>
      </w:pPr>
      <w:r>
        <w:t xml:space="preserve">La ligne suivante dessine le cercle vert de la tête du bonhomme. </w:t>
      </w:r>
    </w:p>
    <w:p w14:paraId="50802741" w14:textId="77777777" w:rsidR="00A03321" w:rsidRDefault="00A03321" w:rsidP="00A03321">
      <w:pPr>
        <w:pStyle w:val="CodeJava9ptCarCar"/>
        <w:rPr>
          <w:highlight w:val="yellow"/>
        </w:rPr>
      </w:pPr>
      <w:r>
        <w:t xml:space="preserve">        </w:t>
      </w:r>
      <w:r>
        <w:rPr>
          <w:highlight w:val="yellow"/>
        </w:rPr>
        <w:t>g.fillOval(100,100,200,200); // La tête</w:t>
      </w:r>
    </w:p>
    <w:p w14:paraId="5F6EDB2D" w14:textId="77777777" w:rsidR="00A03321" w:rsidRDefault="00A03321" w:rsidP="00A03321">
      <w:pPr>
        <w:pStyle w:val="Corpsdetexte"/>
      </w:pPr>
    </w:p>
    <w:p w14:paraId="3ADB4323" w14:textId="3F6AD471" w:rsidR="00A03321" w:rsidRDefault="00A03321" w:rsidP="00A03321">
      <w:pPr>
        <w:pStyle w:val="Corpsdetexte"/>
      </w:pPr>
      <w:r>
        <w:t xml:space="preserve">La méthode </w:t>
      </w:r>
      <w:hyperlink r:id="rId253" w:anchor="fillOval-int-int-int-int-" w:history="1">
        <w:r w:rsidRPr="00D3063E">
          <w:rPr>
            <w:rFonts w:ascii="DejaVu Sans Mono" w:hAnsi="DejaVu Sans Mono" w:cs="Courier New"/>
            <w:b/>
            <w:bCs/>
            <w:color w:val="4A6782"/>
            <w:spacing w:val="0"/>
            <w:sz w:val="21"/>
            <w:szCs w:val="21"/>
          </w:rPr>
          <w:t>fillOval</w:t>
        </w:r>
      </w:hyperlink>
      <w:r w:rsidRPr="00D3063E">
        <w:rPr>
          <w:rFonts w:ascii="DejaVu Sans Mono" w:hAnsi="DejaVu Sans Mono" w:cs="Courier New"/>
          <w:color w:val="353833"/>
          <w:spacing w:val="0"/>
          <w:sz w:val="21"/>
          <w:szCs w:val="21"/>
        </w:rPr>
        <w:t>(int x, int y, int width, int height)</w:t>
      </w:r>
      <w:r>
        <w:t xml:space="preserve"> dessine un ovale plein inscrit dans un rectangle dont la coordonnée du coin supérieur droit est (</w:t>
      </w:r>
      <w:r>
        <w:rPr>
          <w:i/>
          <w:iCs/>
        </w:rPr>
        <w:t>x</w:t>
      </w:r>
      <w:r>
        <w:t xml:space="preserve">, </w:t>
      </w:r>
      <w:r>
        <w:rPr>
          <w:i/>
          <w:iCs/>
        </w:rPr>
        <w:t>y</w:t>
      </w:r>
      <w:r>
        <w:t xml:space="preserve">) la largeur est </w:t>
      </w:r>
      <w:r>
        <w:rPr>
          <w:i/>
          <w:iCs/>
        </w:rPr>
        <w:t>width</w:t>
      </w:r>
      <w:r>
        <w:t xml:space="preserve"> et la hauteur est </w:t>
      </w:r>
      <w:r>
        <w:rPr>
          <w:i/>
          <w:iCs/>
        </w:rPr>
        <w:t>height</w:t>
      </w:r>
      <w:r>
        <w:t xml:space="preserve">. Comme la hauteur est égale à la largeur, ceci produit un cercle. La couleur employée est celle qui a été </w:t>
      </w:r>
      <w:r w:rsidR="00493187">
        <w:t>prédéterminée</w:t>
      </w:r>
      <w:r>
        <w:t xml:space="preserve"> par l’appel précédent à </w:t>
      </w:r>
      <w:r>
        <w:rPr>
          <w:i/>
          <w:iCs/>
        </w:rPr>
        <w:t>setColor</w:t>
      </w:r>
      <w:r>
        <w:t>().</w:t>
      </w:r>
    </w:p>
    <w:p w14:paraId="08AB5DE0" w14:textId="77777777" w:rsidR="00A03321" w:rsidRDefault="00A03321" w:rsidP="00A03321">
      <w:pPr>
        <w:pStyle w:val="Corpsdetexte"/>
      </w:pPr>
      <w:r>
        <w:t>La ligne suivante établit la couleur noire comme couleur courante.</w:t>
      </w:r>
    </w:p>
    <w:p w14:paraId="313D0AC8" w14:textId="77777777" w:rsidR="00A03321" w:rsidRDefault="00A03321" w:rsidP="00A03321">
      <w:pPr>
        <w:pStyle w:val="CodeJava9ptCarCar"/>
        <w:rPr>
          <w:highlight w:val="yellow"/>
        </w:rPr>
      </w:pPr>
      <w:r>
        <w:t xml:space="preserve">        </w:t>
      </w:r>
      <w:r>
        <w:rPr>
          <w:highlight w:val="yellow"/>
        </w:rPr>
        <w:t>g.setColor(Color.black);</w:t>
      </w:r>
    </w:p>
    <w:p w14:paraId="0DD35B2C" w14:textId="35F29A0E" w:rsidR="00A03321" w:rsidRDefault="00A03321" w:rsidP="00A03321">
      <w:pPr>
        <w:pStyle w:val="Corpsdetexte"/>
      </w:pPr>
      <w:r>
        <w:t xml:space="preserve"> La ligne suivante dessine un carré noir qui correspond l’œil gauche. Les paramètres de </w:t>
      </w:r>
      <w:hyperlink r:id="rId254" w:anchor="fillRect-int-int-int-int-" w:history="1">
        <w:r w:rsidRPr="00191B50">
          <w:rPr>
            <w:rFonts w:ascii="DejaVu Sans Mono" w:hAnsi="DejaVu Sans Mono" w:cs="Courier New"/>
            <w:b/>
            <w:bCs/>
            <w:color w:val="4A6782"/>
            <w:spacing w:val="0"/>
            <w:sz w:val="21"/>
            <w:szCs w:val="21"/>
          </w:rPr>
          <w:t>fillRect</w:t>
        </w:r>
      </w:hyperlink>
      <w:r w:rsidRPr="00191B50">
        <w:rPr>
          <w:rFonts w:ascii="DejaVu Sans Mono" w:hAnsi="DejaVu Sans Mono" w:cs="Courier New"/>
          <w:color w:val="353833"/>
          <w:spacing w:val="0"/>
          <w:sz w:val="21"/>
          <w:szCs w:val="21"/>
        </w:rPr>
        <w:t>(int x, int y, int width, int height)</w:t>
      </w:r>
      <w:r>
        <w:t xml:space="preserve"> ont la même signification que pour </w:t>
      </w:r>
      <w:r>
        <w:rPr>
          <w:i/>
          <w:iCs/>
        </w:rPr>
        <w:t>fillOval</w:t>
      </w:r>
      <w:r>
        <w:t xml:space="preserve">(). Comme la hauteur est égale à la largeur, ceci produit un carré.     </w:t>
      </w:r>
    </w:p>
    <w:p w14:paraId="005D6986" w14:textId="77777777" w:rsidR="00A03321" w:rsidRDefault="00A03321" w:rsidP="00A03321">
      <w:pPr>
        <w:pStyle w:val="CodeJava9ptCarCar"/>
        <w:rPr>
          <w:highlight w:val="yellow"/>
        </w:rPr>
      </w:pPr>
      <w:r>
        <w:t xml:space="preserve">        </w:t>
      </w:r>
      <w:r>
        <w:rPr>
          <w:highlight w:val="yellow"/>
        </w:rPr>
        <w:t>g.fillRect(150,150,20,20); // L'oeil gauche</w:t>
      </w:r>
    </w:p>
    <w:p w14:paraId="1AA5F88C" w14:textId="77777777" w:rsidR="00A03321" w:rsidRDefault="00A03321" w:rsidP="00A03321">
      <w:pPr>
        <w:pStyle w:val="Corpsdetexte"/>
      </w:pPr>
      <w:r>
        <w:t xml:space="preserve"> La ligne suivante dessine l’œil droit.</w:t>
      </w:r>
    </w:p>
    <w:p w14:paraId="6C3CD58B" w14:textId="77777777" w:rsidR="00A03321" w:rsidRDefault="00A03321" w:rsidP="00A03321">
      <w:pPr>
        <w:pStyle w:val="CodeJava9ptCarCar"/>
        <w:rPr>
          <w:highlight w:val="yellow"/>
        </w:rPr>
      </w:pPr>
      <w:r>
        <w:t xml:space="preserve">        </w:t>
      </w:r>
      <w:r>
        <w:rPr>
          <w:highlight w:val="yellow"/>
        </w:rPr>
        <w:t>g.fillRect(230,150,20,20); // L'oeil droit</w:t>
      </w:r>
    </w:p>
    <w:p w14:paraId="74D93707" w14:textId="77777777" w:rsidR="00A03321" w:rsidRDefault="00A03321" w:rsidP="00A03321">
      <w:pPr>
        <w:pStyle w:val="Corpsdetexte"/>
      </w:pPr>
      <w:r>
        <w:t>La ligne suivante dessine une ligne qui correspond à la bouche.</w:t>
      </w:r>
    </w:p>
    <w:p w14:paraId="4C20EB6C" w14:textId="77777777" w:rsidR="00A03321" w:rsidRDefault="00A03321" w:rsidP="00A03321">
      <w:pPr>
        <w:pStyle w:val="CodeJava9ptCarCar"/>
        <w:rPr>
          <w:highlight w:val="yellow"/>
        </w:rPr>
      </w:pPr>
      <w:r>
        <w:t xml:space="preserve">        </w:t>
      </w:r>
      <w:r>
        <w:rPr>
          <w:highlight w:val="yellow"/>
        </w:rPr>
        <w:t>g.drawLine(150,250,250,250); // La bouche</w:t>
      </w:r>
    </w:p>
    <w:p w14:paraId="25F46D05" w14:textId="008FA803" w:rsidR="00A03321" w:rsidRDefault="00A03321" w:rsidP="00A03321">
      <w:pPr>
        <w:pStyle w:val="Corpsdetexte"/>
      </w:pPr>
      <w:r>
        <w:t xml:space="preserve">La méthode </w:t>
      </w:r>
      <w:hyperlink r:id="rId255" w:anchor="drawLine-int-int-int-int-" w:history="1">
        <w:r w:rsidRPr="00191B50">
          <w:rPr>
            <w:rFonts w:ascii="DejaVu Sans Mono" w:hAnsi="DejaVu Sans Mono" w:cs="Courier New"/>
            <w:b/>
            <w:bCs/>
            <w:color w:val="4A6782"/>
            <w:spacing w:val="0"/>
            <w:sz w:val="21"/>
            <w:szCs w:val="21"/>
          </w:rPr>
          <w:t>drawLine</w:t>
        </w:r>
      </w:hyperlink>
      <w:r w:rsidRPr="00191B50">
        <w:rPr>
          <w:rFonts w:ascii="DejaVu Sans Mono" w:hAnsi="DejaVu Sans Mono" w:cs="Courier New"/>
          <w:color w:val="353833"/>
          <w:spacing w:val="0"/>
          <w:sz w:val="21"/>
          <w:szCs w:val="21"/>
        </w:rPr>
        <w:t>(int x1, int y1, int x2, int y2)</w:t>
      </w:r>
      <w:r>
        <w:t xml:space="preserve"> dessine une ligne qui part de la coordonnées (</w:t>
      </w:r>
      <w:r>
        <w:rPr>
          <w:i/>
          <w:iCs/>
        </w:rPr>
        <w:t>x1</w:t>
      </w:r>
      <w:r>
        <w:t xml:space="preserve">, </w:t>
      </w:r>
      <w:r>
        <w:rPr>
          <w:i/>
          <w:iCs/>
        </w:rPr>
        <w:t>y1</w:t>
      </w:r>
      <w:r>
        <w:t>) et se termine à la coordonnée (</w:t>
      </w:r>
      <w:r>
        <w:rPr>
          <w:i/>
          <w:iCs/>
        </w:rPr>
        <w:t>x2</w:t>
      </w:r>
      <w:r>
        <w:t xml:space="preserve">, </w:t>
      </w:r>
      <w:r>
        <w:rPr>
          <w:i/>
          <w:iCs/>
        </w:rPr>
        <w:t>y2</w:t>
      </w:r>
      <w:r>
        <w:t>).</w:t>
      </w:r>
    </w:p>
    <w:p w14:paraId="2D072A0A" w14:textId="77777777" w:rsidR="00A03321" w:rsidRDefault="00A03321" w:rsidP="00A03321">
      <w:pPr>
        <w:pStyle w:val="Corpsdetexte"/>
      </w:pPr>
      <w:r>
        <w:t>Ensuite, les deux lignes suivantes dessinent le rectangle rouge du corps.</w:t>
      </w:r>
    </w:p>
    <w:p w14:paraId="06E49794" w14:textId="77777777" w:rsidR="00A03321" w:rsidRDefault="00A03321" w:rsidP="00A03321">
      <w:pPr>
        <w:pStyle w:val="CodeJava9ptCarCar"/>
        <w:rPr>
          <w:highlight w:val="yellow"/>
        </w:rPr>
      </w:pPr>
      <w:r>
        <w:t xml:space="preserve">        </w:t>
      </w:r>
      <w:r>
        <w:rPr>
          <w:highlight w:val="yellow"/>
        </w:rPr>
        <w:t>g.setColor(Color.red);</w:t>
      </w:r>
    </w:p>
    <w:p w14:paraId="0A97C95B" w14:textId="77777777" w:rsidR="00A03321" w:rsidRDefault="00A03321" w:rsidP="00A03321">
      <w:pPr>
        <w:pStyle w:val="CodeJava9ptCarCar"/>
      </w:pPr>
      <w:r>
        <w:t xml:space="preserve">        </w:t>
      </w:r>
      <w:r>
        <w:rPr>
          <w:highlight w:val="yellow"/>
        </w:rPr>
        <w:t>g.fillRect(100,300,200,200); // Le corps</w:t>
      </w:r>
    </w:p>
    <w:p w14:paraId="7C14718F" w14:textId="77777777" w:rsidR="00A03321" w:rsidRDefault="00A03321" w:rsidP="00A03321">
      <w:pPr>
        <w:pStyle w:val="Corpsdetexte"/>
      </w:pPr>
    </w:p>
    <w:p w14:paraId="3755826C" w14:textId="38215C37" w:rsidR="00A03321" w:rsidRDefault="00A03321" w:rsidP="00A03321">
      <w:pPr>
        <w:pStyle w:val="Corpsdetexte"/>
      </w:pPr>
      <w:r>
        <w:t xml:space="preserve">La classe </w:t>
      </w:r>
      <w:hyperlink r:id="rId256" w:tooltip="class in java.awt" w:history="1">
        <w:r w:rsidRPr="00EC0BA1">
          <w:rPr>
            <w:rFonts w:ascii="DejaVu Sans Mono" w:hAnsi="DejaVu Sans Mono" w:cs="Courier New"/>
            <w:b/>
            <w:bCs/>
            <w:color w:val="4A6782"/>
            <w:spacing w:val="0"/>
            <w:sz w:val="21"/>
            <w:szCs w:val="21"/>
          </w:rPr>
          <w:t>Graphics</w:t>
        </w:r>
      </w:hyperlink>
      <w:r>
        <w:t xml:space="preserve"> contient plusieurs autres méthodes de dessin de formes de base.</w:t>
      </w:r>
    </w:p>
    <w:p w14:paraId="66792C4B" w14:textId="77777777" w:rsidR="00A03321" w:rsidRDefault="00A03321" w:rsidP="00A03321">
      <w:pPr>
        <w:pStyle w:val="Corpsdetexte"/>
      </w:pPr>
      <w:r>
        <w:rPr>
          <w:b/>
          <w:bCs/>
        </w:rPr>
        <w:lastRenderedPageBreak/>
        <w:t>Exercice</w:t>
      </w:r>
      <w:r>
        <w:t xml:space="preserve">. En vous inspirant de l’exemple précédent, écrivez un programme qui dessine un bonhomme de votre cru ou encore le bonhomme </w:t>
      </w:r>
      <w:r w:rsidRPr="00E20B01">
        <w:rPr>
          <w:i/>
        </w:rPr>
        <w:t>Iti</w:t>
      </w:r>
      <w:r>
        <w:t xml:space="preserve"> suivant. La taille de la fenêtre de </w:t>
      </w:r>
      <w:r w:rsidRPr="00E20B01">
        <w:rPr>
          <w:i/>
        </w:rPr>
        <w:t>Iti</w:t>
      </w:r>
      <w:r>
        <w:t xml:space="preserve"> est 300 par 300.</w:t>
      </w:r>
    </w:p>
    <w:p w14:paraId="51A528E3" w14:textId="6A3811BC" w:rsidR="00A03321" w:rsidRDefault="004B7EE2" w:rsidP="00EF7B00">
      <w:pPr>
        <w:pStyle w:val="Corpsdetexte"/>
        <w:jc w:val="center"/>
      </w:pPr>
      <w:r>
        <w:rPr>
          <w:noProof/>
          <w:lang w:val="en-US" w:eastAsia="en-US"/>
        </w:rPr>
        <w:drawing>
          <wp:inline distT="0" distB="0" distL="0" distR="0" wp14:anchorId="76D29B22" wp14:editId="34176082">
            <wp:extent cx="2135505" cy="2135505"/>
            <wp:effectExtent l="0" t="0" r="0" b="0"/>
            <wp:docPr id="17828573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257">
                      <a:extLst>
                        <a:ext uri="{28A0092B-C50C-407E-A947-70E740481C1C}">
                          <a14:useLocalDpi xmlns:a14="http://schemas.microsoft.com/office/drawing/2010/main" val="0"/>
                        </a:ext>
                      </a:extLst>
                    </a:blip>
                    <a:stretch>
                      <a:fillRect/>
                    </a:stretch>
                  </pic:blipFill>
                  <pic:spPr>
                    <a:xfrm>
                      <a:off x="0" y="0"/>
                      <a:ext cx="2135505" cy="2135505"/>
                    </a:xfrm>
                    <a:prstGeom prst="rect">
                      <a:avLst/>
                    </a:prstGeom>
                  </pic:spPr>
                </pic:pic>
              </a:graphicData>
            </a:graphic>
          </wp:inline>
        </w:drawing>
      </w:r>
    </w:p>
    <w:p w14:paraId="771AFDE7" w14:textId="77777777" w:rsidR="00E93CFF" w:rsidRDefault="00E93CFF" w:rsidP="00EF7B00">
      <w:pPr>
        <w:pStyle w:val="Corpsdetexte"/>
        <w:jc w:val="center"/>
      </w:pPr>
    </w:p>
    <w:p w14:paraId="481E7F08" w14:textId="690E0010" w:rsidR="00A03321" w:rsidRDefault="00A03321" w:rsidP="00E93CFF">
      <w:pPr>
        <w:pStyle w:val="Corpsdetexte"/>
        <w:keepNext/>
        <w:keepLines/>
      </w:pPr>
      <w:r w:rsidRPr="00382C13">
        <w:rPr>
          <w:b/>
        </w:rPr>
        <w:t>Solution</w:t>
      </w:r>
      <w:r>
        <w:t xml:space="preserve">. </w:t>
      </w:r>
      <w:hyperlink r:id="rId258" w:history="1">
        <w:r w:rsidRPr="00762F24">
          <w:rPr>
            <w:rFonts w:ascii="Segoe UI" w:hAnsi="Segoe UI" w:cs="Segoe UI"/>
            <w:color w:val="0366D6"/>
            <w:sz w:val="27"/>
            <w:szCs w:val="27"/>
            <w:lang w:val="fr-CA"/>
          </w:rPr>
          <w:t>JavaPasAPas</w:t>
        </w:r>
      </w:hyperlink>
      <w:r w:rsidRPr="00762F24">
        <w:rPr>
          <w:rFonts w:ascii="Segoe UI" w:hAnsi="Segoe UI" w:cs="Segoe UI"/>
          <w:color w:val="586069"/>
          <w:sz w:val="27"/>
          <w:szCs w:val="27"/>
          <w:lang w:val="fr-CA"/>
        </w:rPr>
        <w:t>/</w:t>
      </w:r>
      <w:bookmarkStart w:id="116" w:name="OLE_LINK15"/>
      <w:bookmarkStart w:id="117" w:name="OLE_LINK16"/>
      <w:r w:rsidR="00ED6FF3">
        <w:rPr>
          <w:rFonts w:ascii="Segoe UI" w:hAnsi="Segoe UI" w:cs="Segoe UI"/>
          <w:b/>
          <w:bCs/>
          <w:color w:val="586069"/>
          <w:sz w:val="27"/>
          <w:szCs w:val="27"/>
          <w:lang w:val="fr-CA"/>
        </w:rPr>
        <w:t>chapitre_5/E</w:t>
      </w:r>
      <w:r w:rsidRPr="00762F24">
        <w:rPr>
          <w:rFonts w:ascii="Segoe UI" w:hAnsi="Segoe UI" w:cs="Segoe UI"/>
          <w:b/>
          <w:bCs/>
          <w:color w:val="586069"/>
          <w:sz w:val="27"/>
          <w:szCs w:val="27"/>
          <w:lang w:val="fr-CA"/>
        </w:rPr>
        <w:t>xerciceDessinIti</w:t>
      </w:r>
      <w:bookmarkEnd w:id="116"/>
      <w:bookmarkEnd w:id="117"/>
      <w:r w:rsidRPr="00762F24">
        <w:rPr>
          <w:rFonts w:ascii="Segoe UI" w:hAnsi="Segoe UI" w:cs="Segoe UI"/>
          <w:b/>
          <w:bCs/>
          <w:color w:val="586069"/>
          <w:sz w:val="27"/>
          <w:szCs w:val="27"/>
          <w:lang w:val="fr-CA"/>
        </w:rPr>
        <w:t>.java</w:t>
      </w:r>
    </w:p>
    <w:p w14:paraId="3D0D4A19" w14:textId="77777777" w:rsidR="00ED6FF3" w:rsidRPr="00ED6FF3" w:rsidRDefault="00ED6FF3" w:rsidP="00E93CFF">
      <w:pPr>
        <w:pStyle w:val="Code"/>
        <w:rPr>
          <w:color w:val="000000"/>
          <w:lang w:eastAsia="zh-CN"/>
        </w:rPr>
      </w:pPr>
      <w:r w:rsidRPr="00ED6FF3">
        <w:rPr>
          <w:b/>
          <w:bCs/>
          <w:color w:val="800000"/>
          <w:lang w:eastAsia="zh-CN"/>
        </w:rPr>
        <w:t>import</w:t>
      </w:r>
      <w:r w:rsidRPr="00ED6FF3">
        <w:rPr>
          <w:lang w:eastAsia="zh-CN"/>
        </w:rPr>
        <w:t xml:space="preserve"> java</w:t>
      </w:r>
      <w:r w:rsidRPr="00ED6FF3">
        <w:rPr>
          <w:color w:val="808030"/>
          <w:lang w:eastAsia="zh-CN"/>
        </w:rPr>
        <w:t>.</w:t>
      </w:r>
      <w:r w:rsidRPr="00ED6FF3">
        <w:rPr>
          <w:lang w:eastAsia="zh-CN"/>
        </w:rPr>
        <w:t>awt</w:t>
      </w:r>
      <w:r w:rsidRPr="00ED6FF3">
        <w:rPr>
          <w:color w:val="808030"/>
          <w:lang w:eastAsia="zh-CN"/>
        </w:rPr>
        <w:t>.</w:t>
      </w:r>
      <w:r w:rsidRPr="00ED6FF3">
        <w:rPr>
          <w:b/>
          <w:bCs/>
          <w:color w:val="800000"/>
          <w:lang w:eastAsia="zh-CN"/>
        </w:rPr>
        <w:t>*</w:t>
      </w:r>
      <w:r w:rsidRPr="00ED6FF3">
        <w:rPr>
          <w:color w:val="800080"/>
          <w:lang w:eastAsia="zh-CN"/>
        </w:rPr>
        <w:t>;</w:t>
      </w:r>
    </w:p>
    <w:p w14:paraId="41E084A9" w14:textId="77777777" w:rsidR="00ED6FF3" w:rsidRPr="00ED6FF3" w:rsidRDefault="00ED6FF3" w:rsidP="00E93CFF">
      <w:pPr>
        <w:pStyle w:val="Code"/>
        <w:rPr>
          <w:color w:val="000000"/>
          <w:lang w:eastAsia="zh-CN"/>
        </w:rPr>
      </w:pPr>
      <w:r w:rsidRPr="00ED6FF3">
        <w:rPr>
          <w:b/>
          <w:bCs/>
          <w:color w:val="800000"/>
          <w:lang w:eastAsia="zh-CN"/>
        </w:rPr>
        <w:t>import</w:t>
      </w:r>
      <w:r w:rsidRPr="00ED6FF3">
        <w:rPr>
          <w:lang w:eastAsia="zh-CN"/>
        </w:rPr>
        <w:t xml:space="preserve"> javax</w:t>
      </w:r>
      <w:r w:rsidRPr="00ED6FF3">
        <w:rPr>
          <w:color w:val="808030"/>
          <w:lang w:eastAsia="zh-CN"/>
        </w:rPr>
        <w:t>.</w:t>
      </w:r>
      <w:r w:rsidRPr="00ED6FF3">
        <w:rPr>
          <w:lang w:eastAsia="zh-CN"/>
        </w:rPr>
        <w:t>swing</w:t>
      </w:r>
      <w:r w:rsidRPr="00ED6FF3">
        <w:rPr>
          <w:color w:val="808030"/>
          <w:lang w:eastAsia="zh-CN"/>
        </w:rPr>
        <w:t>.</w:t>
      </w:r>
      <w:r w:rsidRPr="00ED6FF3">
        <w:rPr>
          <w:lang w:eastAsia="zh-CN"/>
        </w:rPr>
        <w:t>JFrame</w:t>
      </w:r>
      <w:r w:rsidRPr="00ED6FF3">
        <w:rPr>
          <w:color w:val="800080"/>
          <w:lang w:eastAsia="zh-CN"/>
        </w:rPr>
        <w:t>;</w:t>
      </w:r>
    </w:p>
    <w:p w14:paraId="5D4E3098" w14:textId="77777777" w:rsidR="00ED6FF3" w:rsidRPr="00ED6FF3" w:rsidRDefault="00ED6FF3" w:rsidP="00E93CFF">
      <w:pPr>
        <w:pStyle w:val="Code"/>
        <w:rPr>
          <w:color w:val="000000"/>
          <w:lang w:eastAsia="zh-CN"/>
        </w:rPr>
      </w:pPr>
    </w:p>
    <w:p w14:paraId="1BAB11F6" w14:textId="77777777" w:rsidR="00ED6FF3" w:rsidRPr="00941126" w:rsidRDefault="00ED6FF3" w:rsidP="00E93CFF">
      <w:pPr>
        <w:pStyle w:val="Code"/>
        <w:rPr>
          <w:color w:val="000000"/>
          <w:lang w:eastAsia="zh-CN"/>
        </w:rPr>
      </w:pPr>
      <w:r w:rsidRPr="00941126">
        <w:rPr>
          <w:b/>
          <w:bCs/>
          <w:color w:val="800000"/>
          <w:lang w:eastAsia="zh-CN"/>
        </w:rPr>
        <w:t>public</w:t>
      </w:r>
      <w:r w:rsidRPr="00941126">
        <w:rPr>
          <w:color w:val="000000"/>
          <w:lang w:eastAsia="zh-CN"/>
        </w:rPr>
        <w:t xml:space="preserve"> </w:t>
      </w:r>
      <w:r w:rsidRPr="00941126">
        <w:rPr>
          <w:b/>
          <w:bCs/>
          <w:color w:val="800000"/>
          <w:lang w:eastAsia="zh-CN"/>
        </w:rPr>
        <w:t>class</w:t>
      </w:r>
      <w:r w:rsidRPr="00941126">
        <w:rPr>
          <w:color w:val="000000"/>
          <w:lang w:eastAsia="zh-CN"/>
        </w:rPr>
        <w:t xml:space="preserve"> ExerciceDessinIti </w:t>
      </w:r>
      <w:r w:rsidRPr="00941126">
        <w:rPr>
          <w:b/>
          <w:bCs/>
          <w:color w:val="800000"/>
          <w:lang w:eastAsia="zh-CN"/>
        </w:rPr>
        <w:t>extends</w:t>
      </w:r>
      <w:r w:rsidRPr="00941126">
        <w:rPr>
          <w:color w:val="000000"/>
          <w:lang w:eastAsia="zh-CN"/>
        </w:rPr>
        <w:t xml:space="preserve"> JFrame </w:t>
      </w:r>
      <w:r w:rsidRPr="00941126">
        <w:rPr>
          <w:color w:val="800080"/>
          <w:lang w:eastAsia="zh-CN"/>
        </w:rPr>
        <w:t>{</w:t>
      </w:r>
    </w:p>
    <w:p w14:paraId="0CDCBC93" w14:textId="77777777" w:rsidR="00ED6FF3" w:rsidRPr="00941126" w:rsidRDefault="00ED6FF3" w:rsidP="00E93CFF">
      <w:pPr>
        <w:pStyle w:val="Code"/>
        <w:rPr>
          <w:color w:val="000000"/>
          <w:lang w:eastAsia="zh-CN"/>
        </w:rPr>
      </w:pPr>
    </w:p>
    <w:p w14:paraId="0B3AFB58" w14:textId="77777777" w:rsidR="00ED6FF3" w:rsidRPr="00ED6FF3" w:rsidRDefault="00ED6FF3" w:rsidP="00ED6FF3">
      <w:pPr>
        <w:pStyle w:val="Code"/>
        <w:rPr>
          <w:color w:val="000000"/>
          <w:lang w:eastAsia="zh-CN"/>
        </w:rPr>
      </w:pPr>
      <w:r w:rsidRPr="00941126">
        <w:rPr>
          <w:color w:val="000000"/>
          <w:lang w:eastAsia="zh-CN"/>
        </w:rPr>
        <w:t xml:space="preserve">  </w:t>
      </w:r>
      <w:r w:rsidRPr="00ED6FF3">
        <w:rPr>
          <w:b/>
          <w:bCs/>
          <w:color w:val="800000"/>
          <w:lang w:eastAsia="zh-CN"/>
        </w:rPr>
        <w:t>public</w:t>
      </w:r>
      <w:r w:rsidRPr="00ED6FF3">
        <w:rPr>
          <w:color w:val="000000"/>
          <w:lang w:eastAsia="zh-CN"/>
        </w:rPr>
        <w:t xml:space="preserve"> ExerciceDessinIti</w:t>
      </w:r>
      <w:r w:rsidRPr="00ED6FF3">
        <w:rPr>
          <w:color w:val="808030"/>
          <w:lang w:eastAsia="zh-CN"/>
        </w:rPr>
        <w:t>()</w:t>
      </w:r>
      <w:r w:rsidRPr="00ED6FF3">
        <w:rPr>
          <w:color w:val="000000"/>
          <w:lang w:eastAsia="zh-CN"/>
        </w:rPr>
        <w:t xml:space="preserve"> </w:t>
      </w:r>
      <w:r w:rsidRPr="00ED6FF3">
        <w:rPr>
          <w:color w:val="800080"/>
          <w:lang w:eastAsia="zh-CN"/>
        </w:rPr>
        <w:t>{</w:t>
      </w:r>
    </w:p>
    <w:p w14:paraId="70C90B53"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super</w:t>
      </w:r>
      <w:r w:rsidRPr="00ED6FF3">
        <w:rPr>
          <w:color w:val="808030"/>
          <w:lang w:eastAsia="zh-CN"/>
        </w:rPr>
        <w:t>(</w:t>
      </w:r>
      <w:r w:rsidRPr="00ED6FF3">
        <w:rPr>
          <w:color w:val="0000E6"/>
          <w:lang w:eastAsia="zh-CN"/>
        </w:rPr>
        <w:t>"Dessin de Iti"</w:t>
      </w:r>
      <w:r w:rsidRPr="00ED6FF3">
        <w:rPr>
          <w:color w:val="808030"/>
          <w:lang w:eastAsia="zh-CN"/>
        </w:rPr>
        <w:t>)</w:t>
      </w:r>
      <w:r w:rsidRPr="00ED6FF3">
        <w:rPr>
          <w:color w:val="800080"/>
          <w:lang w:eastAsia="zh-CN"/>
        </w:rPr>
        <w:t>;</w:t>
      </w:r>
    </w:p>
    <w:p w14:paraId="6BC45D5F" w14:textId="77777777" w:rsidR="00ED6FF3" w:rsidRPr="00ED6FF3" w:rsidRDefault="00ED6FF3" w:rsidP="00ED6FF3">
      <w:pPr>
        <w:pStyle w:val="Code"/>
        <w:rPr>
          <w:color w:val="000000"/>
          <w:lang w:val="en-CA" w:eastAsia="zh-CN"/>
        </w:rPr>
      </w:pPr>
      <w:r w:rsidRPr="00ED6FF3">
        <w:rPr>
          <w:color w:val="000000"/>
          <w:lang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setDefaultCloseOperation</w:t>
      </w:r>
      <w:r w:rsidRPr="00ED6FF3">
        <w:rPr>
          <w:color w:val="808030"/>
          <w:lang w:val="en-CA" w:eastAsia="zh-CN"/>
        </w:rPr>
        <w:t>(</w:t>
      </w:r>
      <w:r w:rsidRPr="00ED6FF3">
        <w:rPr>
          <w:color w:val="000000"/>
          <w:lang w:val="en-CA" w:eastAsia="zh-CN"/>
        </w:rPr>
        <w:t>EXIT_ON_CLOSE</w:t>
      </w:r>
      <w:r w:rsidRPr="00ED6FF3">
        <w:rPr>
          <w:color w:val="808030"/>
          <w:lang w:val="en-CA" w:eastAsia="zh-CN"/>
        </w:rPr>
        <w:t>)</w:t>
      </w:r>
      <w:r w:rsidRPr="00ED6FF3">
        <w:rPr>
          <w:color w:val="800080"/>
          <w:lang w:val="en-CA" w:eastAsia="zh-CN"/>
        </w:rPr>
        <w:t>;</w:t>
      </w:r>
    </w:p>
    <w:p w14:paraId="673EE6D7"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setSize</w:t>
      </w:r>
      <w:r w:rsidRPr="00ED6FF3">
        <w:rPr>
          <w:color w:val="808030"/>
          <w:lang w:val="en-CA" w:eastAsia="zh-CN"/>
        </w:rPr>
        <w:t>(</w:t>
      </w:r>
      <w:r w:rsidRPr="00ED6FF3">
        <w:rPr>
          <w:color w:val="008C00"/>
          <w:lang w:val="en-CA" w:eastAsia="zh-CN"/>
        </w:rPr>
        <w:t>300</w:t>
      </w:r>
      <w:r w:rsidRPr="00ED6FF3">
        <w:rPr>
          <w:color w:val="808030"/>
          <w:lang w:val="en-CA" w:eastAsia="zh-CN"/>
        </w:rPr>
        <w:t>,</w:t>
      </w:r>
      <w:r w:rsidRPr="00ED6FF3">
        <w:rPr>
          <w:color w:val="000000"/>
          <w:lang w:val="en-CA" w:eastAsia="zh-CN"/>
        </w:rPr>
        <w:t xml:space="preserve"> </w:t>
      </w:r>
      <w:r w:rsidRPr="00ED6FF3">
        <w:rPr>
          <w:color w:val="008C00"/>
          <w:lang w:val="en-CA" w:eastAsia="zh-CN"/>
        </w:rPr>
        <w:t>300</w:t>
      </w:r>
      <w:r w:rsidRPr="00ED6FF3">
        <w:rPr>
          <w:color w:val="808030"/>
          <w:lang w:val="en-CA" w:eastAsia="zh-CN"/>
        </w:rPr>
        <w:t>)</w:t>
      </w:r>
      <w:r w:rsidRPr="00ED6FF3">
        <w:rPr>
          <w:color w:val="800080"/>
          <w:lang w:val="en-CA" w:eastAsia="zh-CN"/>
        </w:rPr>
        <w:t>;</w:t>
      </w:r>
    </w:p>
    <w:p w14:paraId="732AC482"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setVisible</w:t>
      </w:r>
      <w:r w:rsidRPr="00ED6FF3">
        <w:rPr>
          <w:color w:val="808030"/>
          <w:lang w:val="en-CA" w:eastAsia="zh-CN"/>
        </w:rPr>
        <w:t>(</w:t>
      </w:r>
      <w:r w:rsidRPr="00ED6FF3">
        <w:rPr>
          <w:b/>
          <w:bCs/>
          <w:color w:val="800000"/>
          <w:lang w:val="en-CA" w:eastAsia="zh-CN"/>
        </w:rPr>
        <w:t>true</w:t>
      </w:r>
      <w:r w:rsidRPr="00ED6FF3">
        <w:rPr>
          <w:color w:val="808030"/>
          <w:lang w:val="en-CA" w:eastAsia="zh-CN"/>
        </w:rPr>
        <w:t>)</w:t>
      </w:r>
      <w:r w:rsidRPr="00ED6FF3">
        <w:rPr>
          <w:color w:val="800080"/>
          <w:lang w:val="en-CA" w:eastAsia="zh-CN"/>
        </w:rPr>
        <w:t>;</w:t>
      </w:r>
    </w:p>
    <w:p w14:paraId="4AC19979" w14:textId="77777777" w:rsidR="00ED6FF3" w:rsidRPr="00ED6FF3" w:rsidRDefault="00ED6FF3" w:rsidP="00ED6FF3">
      <w:pPr>
        <w:pStyle w:val="Code"/>
        <w:rPr>
          <w:color w:val="000000"/>
          <w:lang w:eastAsia="zh-CN"/>
        </w:rPr>
      </w:pPr>
      <w:r w:rsidRPr="00ED6FF3">
        <w:rPr>
          <w:color w:val="000000"/>
          <w:lang w:val="en-CA" w:eastAsia="zh-CN"/>
        </w:rPr>
        <w:t xml:space="preserve">  </w:t>
      </w:r>
      <w:r w:rsidRPr="00ED6FF3">
        <w:rPr>
          <w:color w:val="800080"/>
          <w:lang w:eastAsia="zh-CN"/>
        </w:rPr>
        <w:t>}</w:t>
      </w:r>
    </w:p>
    <w:p w14:paraId="0029A6AE" w14:textId="77777777" w:rsidR="00ED6FF3" w:rsidRPr="00ED6FF3" w:rsidRDefault="00ED6FF3" w:rsidP="00E93CFF">
      <w:pPr>
        <w:pStyle w:val="Code"/>
        <w:keepNext w:val="0"/>
        <w:keepLines w:val="0"/>
        <w:rPr>
          <w:color w:val="000000"/>
          <w:lang w:eastAsia="zh-CN"/>
        </w:rPr>
      </w:pPr>
    </w:p>
    <w:p w14:paraId="58EC0E04"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public</w:t>
      </w:r>
      <w:r w:rsidRPr="00ED6FF3">
        <w:rPr>
          <w:color w:val="000000"/>
          <w:lang w:eastAsia="zh-CN"/>
        </w:rPr>
        <w:t xml:space="preserve"> </w:t>
      </w:r>
      <w:r w:rsidRPr="00ED6FF3">
        <w:rPr>
          <w:color w:val="BB7977"/>
          <w:lang w:eastAsia="zh-CN"/>
        </w:rPr>
        <w:t>void</w:t>
      </w:r>
      <w:r w:rsidRPr="00ED6FF3">
        <w:rPr>
          <w:color w:val="000000"/>
          <w:lang w:eastAsia="zh-CN"/>
        </w:rPr>
        <w:t xml:space="preserve"> paint</w:t>
      </w:r>
      <w:r w:rsidRPr="00ED6FF3">
        <w:rPr>
          <w:color w:val="808030"/>
          <w:lang w:eastAsia="zh-CN"/>
        </w:rPr>
        <w:t>(</w:t>
      </w:r>
      <w:r w:rsidRPr="00ED6FF3">
        <w:rPr>
          <w:color w:val="000000"/>
          <w:lang w:eastAsia="zh-CN"/>
        </w:rPr>
        <w:t>Graphics g</w:t>
      </w:r>
      <w:r w:rsidRPr="00ED6FF3">
        <w:rPr>
          <w:color w:val="808030"/>
          <w:lang w:eastAsia="zh-CN"/>
        </w:rPr>
        <w:t>)</w:t>
      </w:r>
      <w:r w:rsidRPr="00ED6FF3">
        <w:rPr>
          <w:color w:val="000000"/>
          <w:lang w:eastAsia="zh-CN"/>
        </w:rPr>
        <w:t xml:space="preserve"> </w:t>
      </w:r>
      <w:r w:rsidRPr="00ED6FF3">
        <w:rPr>
          <w:color w:val="800080"/>
          <w:lang w:eastAsia="zh-CN"/>
        </w:rPr>
        <w:t>{</w:t>
      </w:r>
    </w:p>
    <w:p w14:paraId="72E2A11E"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super</w:t>
      </w:r>
      <w:r w:rsidRPr="00ED6FF3">
        <w:rPr>
          <w:color w:val="808030"/>
          <w:lang w:eastAsia="zh-CN"/>
        </w:rPr>
        <w:t>.</w:t>
      </w:r>
      <w:r w:rsidRPr="00ED6FF3">
        <w:rPr>
          <w:color w:val="000000"/>
          <w:lang w:eastAsia="zh-CN"/>
        </w:rPr>
        <w:t>paint</w:t>
      </w:r>
      <w:r w:rsidRPr="00ED6FF3">
        <w:rPr>
          <w:color w:val="808030"/>
          <w:lang w:eastAsia="zh-CN"/>
        </w:rPr>
        <w:t>(</w:t>
      </w:r>
      <w:r w:rsidRPr="00ED6FF3">
        <w:rPr>
          <w:color w:val="000000"/>
          <w:lang w:eastAsia="zh-CN"/>
        </w:rPr>
        <w:t>g</w:t>
      </w:r>
      <w:r w:rsidRPr="00ED6FF3">
        <w:rPr>
          <w:color w:val="808030"/>
          <w:lang w:eastAsia="zh-CN"/>
        </w:rPr>
        <w:t>)</w:t>
      </w:r>
      <w:r w:rsidRPr="00ED6FF3">
        <w:rPr>
          <w:color w:val="800080"/>
          <w:lang w:eastAsia="zh-CN"/>
        </w:rPr>
        <w:t>;</w:t>
      </w:r>
    </w:p>
    <w:p w14:paraId="7B4BF92D"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Dessin de Iti</w:t>
      </w:r>
    </w:p>
    <w:p w14:paraId="2CA3282A"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La tête</w:t>
      </w:r>
    </w:p>
    <w:p w14:paraId="0A488DA1" w14:textId="77777777" w:rsidR="00ED6FF3" w:rsidRPr="001B068E" w:rsidRDefault="00ED6FF3" w:rsidP="00ED6FF3">
      <w:pPr>
        <w:pStyle w:val="Code"/>
        <w:rPr>
          <w:color w:val="000000"/>
          <w:lang w:eastAsia="zh-CN"/>
        </w:rPr>
      </w:pPr>
      <w:r w:rsidRPr="00ED6FF3">
        <w:rPr>
          <w:color w:val="000000"/>
          <w:lang w:eastAsia="zh-CN"/>
        </w:rPr>
        <w:t xml:space="preserve">    </w:t>
      </w:r>
      <w:r w:rsidRPr="001B068E">
        <w:rPr>
          <w:color w:val="000000"/>
          <w:lang w:eastAsia="zh-CN"/>
        </w:rPr>
        <w:t>g</w:t>
      </w:r>
      <w:r w:rsidRPr="001B068E">
        <w:rPr>
          <w:color w:val="808030"/>
          <w:lang w:eastAsia="zh-CN"/>
        </w:rPr>
        <w:t>.</w:t>
      </w:r>
      <w:r w:rsidRPr="001B068E">
        <w:rPr>
          <w:color w:val="000000"/>
          <w:lang w:eastAsia="zh-CN"/>
        </w:rPr>
        <w:t>setColor</w:t>
      </w:r>
      <w:r w:rsidRPr="001B068E">
        <w:rPr>
          <w:color w:val="808030"/>
          <w:lang w:eastAsia="zh-CN"/>
        </w:rPr>
        <w:t>(</w:t>
      </w:r>
      <w:r w:rsidRPr="001B068E">
        <w:rPr>
          <w:color w:val="000000"/>
          <w:lang w:eastAsia="zh-CN"/>
        </w:rPr>
        <w:t>Color</w:t>
      </w:r>
      <w:r w:rsidRPr="001B068E">
        <w:rPr>
          <w:color w:val="808030"/>
          <w:lang w:eastAsia="zh-CN"/>
        </w:rPr>
        <w:t>.</w:t>
      </w:r>
      <w:r w:rsidRPr="001B068E">
        <w:rPr>
          <w:color w:val="000000"/>
          <w:lang w:eastAsia="zh-CN"/>
        </w:rPr>
        <w:t>pink</w:t>
      </w:r>
      <w:r w:rsidRPr="001B068E">
        <w:rPr>
          <w:color w:val="808030"/>
          <w:lang w:eastAsia="zh-CN"/>
        </w:rPr>
        <w:t>)</w:t>
      </w:r>
      <w:r w:rsidRPr="001B068E">
        <w:rPr>
          <w:color w:val="800080"/>
          <w:lang w:eastAsia="zh-CN"/>
        </w:rPr>
        <w:t>;</w:t>
      </w:r>
    </w:p>
    <w:p w14:paraId="1C6E2013" w14:textId="77777777" w:rsidR="00ED6FF3" w:rsidRDefault="00ED6FF3" w:rsidP="00ED6FF3">
      <w:pPr>
        <w:pStyle w:val="Code"/>
        <w:rPr>
          <w:color w:val="800080"/>
          <w:lang w:eastAsia="zh-CN"/>
        </w:rPr>
      </w:pPr>
      <w:r w:rsidRPr="001B068E">
        <w:rPr>
          <w:color w:val="000000"/>
          <w:lang w:eastAsia="zh-CN"/>
        </w:rPr>
        <w:t xml:space="preserve">    g</w:t>
      </w:r>
      <w:r w:rsidRPr="001B068E">
        <w:rPr>
          <w:color w:val="808030"/>
          <w:lang w:eastAsia="zh-CN"/>
        </w:rPr>
        <w:t>.</w:t>
      </w:r>
      <w:r w:rsidRPr="001B068E">
        <w:rPr>
          <w:color w:val="000000"/>
          <w:lang w:eastAsia="zh-CN"/>
        </w:rPr>
        <w:t>fillOval</w:t>
      </w:r>
      <w:r w:rsidRPr="001B068E">
        <w:rPr>
          <w:color w:val="808030"/>
          <w:lang w:eastAsia="zh-CN"/>
        </w:rPr>
        <w:t>(</w:t>
      </w:r>
      <w:r w:rsidRPr="001B068E">
        <w:rPr>
          <w:color w:val="008C00"/>
          <w:lang w:eastAsia="zh-CN"/>
        </w:rPr>
        <w:t>133</w:t>
      </w:r>
      <w:r w:rsidRPr="001B068E">
        <w:rPr>
          <w:color w:val="808030"/>
          <w:lang w:eastAsia="zh-CN"/>
        </w:rPr>
        <w:t>,</w:t>
      </w:r>
      <w:r w:rsidRPr="001B068E">
        <w:rPr>
          <w:color w:val="000000"/>
          <w:lang w:eastAsia="zh-CN"/>
        </w:rPr>
        <w:t xml:space="preserve"> </w:t>
      </w:r>
      <w:r w:rsidRPr="001B068E">
        <w:rPr>
          <w:color w:val="008C00"/>
          <w:lang w:eastAsia="zh-CN"/>
        </w:rPr>
        <w:t>50</w:t>
      </w:r>
      <w:r w:rsidRPr="001B068E">
        <w:rPr>
          <w:color w:val="808030"/>
          <w:lang w:eastAsia="zh-CN"/>
        </w:rPr>
        <w:t>,</w:t>
      </w:r>
      <w:r w:rsidRPr="001B068E">
        <w:rPr>
          <w:color w:val="000000"/>
          <w:lang w:eastAsia="zh-CN"/>
        </w:rPr>
        <w:t xml:space="preserve"> </w:t>
      </w:r>
      <w:r w:rsidRPr="001B068E">
        <w:rPr>
          <w:color w:val="008C00"/>
          <w:lang w:eastAsia="zh-CN"/>
        </w:rPr>
        <w:t>33</w:t>
      </w:r>
      <w:r w:rsidRPr="001B068E">
        <w:rPr>
          <w:color w:val="808030"/>
          <w:lang w:eastAsia="zh-CN"/>
        </w:rPr>
        <w:t>,</w:t>
      </w:r>
      <w:r w:rsidRPr="001B068E">
        <w:rPr>
          <w:color w:val="000000"/>
          <w:lang w:eastAsia="zh-CN"/>
        </w:rPr>
        <w:t xml:space="preserve"> </w:t>
      </w:r>
      <w:r w:rsidRPr="001B068E">
        <w:rPr>
          <w:color w:val="008C00"/>
          <w:lang w:eastAsia="zh-CN"/>
        </w:rPr>
        <w:t>50</w:t>
      </w:r>
      <w:r w:rsidRPr="001B068E">
        <w:rPr>
          <w:color w:val="808030"/>
          <w:lang w:eastAsia="zh-CN"/>
        </w:rPr>
        <w:t>)</w:t>
      </w:r>
      <w:r w:rsidRPr="001B068E">
        <w:rPr>
          <w:color w:val="800080"/>
          <w:lang w:eastAsia="zh-CN"/>
        </w:rPr>
        <w:t>;</w:t>
      </w:r>
    </w:p>
    <w:p w14:paraId="05B6B084" w14:textId="77777777" w:rsidR="00C41D11" w:rsidRPr="001B068E" w:rsidRDefault="00C41D11" w:rsidP="00C41D11">
      <w:pPr>
        <w:pStyle w:val="Code"/>
        <w:keepNext w:val="0"/>
        <w:keepLines w:val="0"/>
        <w:rPr>
          <w:color w:val="000000"/>
          <w:lang w:eastAsia="zh-CN"/>
        </w:rPr>
      </w:pPr>
    </w:p>
    <w:p w14:paraId="47D1306D" w14:textId="77777777" w:rsidR="00ED6FF3" w:rsidRPr="00ED6FF3" w:rsidRDefault="00ED6FF3" w:rsidP="00ED6FF3">
      <w:pPr>
        <w:pStyle w:val="Code"/>
        <w:rPr>
          <w:color w:val="000000"/>
          <w:lang w:eastAsia="zh-CN"/>
        </w:rPr>
      </w:pPr>
      <w:r w:rsidRPr="001B068E">
        <w:rPr>
          <w:color w:val="000000"/>
          <w:lang w:eastAsia="zh-CN"/>
        </w:rPr>
        <w:t xml:space="preserve">    </w:t>
      </w:r>
      <w:r w:rsidRPr="00ED6FF3">
        <w:rPr>
          <w:color w:val="696969"/>
          <w:lang w:eastAsia="zh-CN"/>
        </w:rPr>
        <w:t>// Le sourire</w:t>
      </w:r>
    </w:p>
    <w:p w14:paraId="3F3B8FED" w14:textId="77777777" w:rsidR="00ED6FF3" w:rsidRPr="001B068E" w:rsidRDefault="00ED6FF3" w:rsidP="00ED6FF3">
      <w:pPr>
        <w:pStyle w:val="Code"/>
        <w:rPr>
          <w:color w:val="000000"/>
          <w:lang w:eastAsia="zh-CN"/>
        </w:rPr>
      </w:pPr>
      <w:r w:rsidRPr="00ED6FF3">
        <w:rPr>
          <w:color w:val="000000"/>
          <w:lang w:eastAsia="zh-CN"/>
        </w:rPr>
        <w:t xml:space="preserve">    </w:t>
      </w:r>
      <w:r w:rsidRPr="001B068E">
        <w:rPr>
          <w:color w:val="000000"/>
          <w:lang w:eastAsia="zh-CN"/>
        </w:rPr>
        <w:t>g</w:t>
      </w:r>
      <w:r w:rsidRPr="001B068E">
        <w:rPr>
          <w:color w:val="808030"/>
          <w:lang w:eastAsia="zh-CN"/>
        </w:rPr>
        <w:t>.</w:t>
      </w:r>
      <w:r w:rsidRPr="001B068E">
        <w:rPr>
          <w:color w:val="000000"/>
          <w:lang w:eastAsia="zh-CN"/>
        </w:rPr>
        <w:t>setColor</w:t>
      </w:r>
      <w:r w:rsidRPr="001B068E">
        <w:rPr>
          <w:color w:val="808030"/>
          <w:lang w:eastAsia="zh-CN"/>
        </w:rPr>
        <w:t>(</w:t>
      </w:r>
      <w:r w:rsidRPr="001B068E">
        <w:rPr>
          <w:color w:val="000000"/>
          <w:lang w:eastAsia="zh-CN"/>
        </w:rPr>
        <w:t>Color</w:t>
      </w:r>
      <w:r w:rsidRPr="001B068E">
        <w:rPr>
          <w:color w:val="808030"/>
          <w:lang w:eastAsia="zh-CN"/>
        </w:rPr>
        <w:t>.</w:t>
      </w:r>
      <w:r w:rsidRPr="001B068E">
        <w:rPr>
          <w:color w:val="000000"/>
          <w:lang w:eastAsia="zh-CN"/>
        </w:rPr>
        <w:t>black</w:t>
      </w:r>
      <w:r w:rsidRPr="001B068E">
        <w:rPr>
          <w:color w:val="808030"/>
          <w:lang w:eastAsia="zh-CN"/>
        </w:rPr>
        <w:t>)</w:t>
      </w:r>
      <w:r w:rsidRPr="001B068E">
        <w:rPr>
          <w:color w:val="800080"/>
          <w:lang w:eastAsia="zh-CN"/>
        </w:rPr>
        <w:t>;</w:t>
      </w:r>
    </w:p>
    <w:p w14:paraId="6B0D5821" w14:textId="77777777" w:rsidR="00ED6FF3" w:rsidRPr="001B068E" w:rsidRDefault="00ED6FF3" w:rsidP="00ED6FF3">
      <w:pPr>
        <w:pStyle w:val="Code"/>
        <w:rPr>
          <w:color w:val="000000"/>
          <w:lang w:eastAsia="zh-CN"/>
        </w:rPr>
      </w:pPr>
      <w:r w:rsidRPr="001B068E">
        <w:rPr>
          <w:color w:val="000000"/>
          <w:lang w:eastAsia="zh-CN"/>
        </w:rPr>
        <w:t xml:space="preserve">    g</w:t>
      </w:r>
      <w:r w:rsidRPr="001B068E">
        <w:rPr>
          <w:color w:val="808030"/>
          <w:lang w:eastAsia="zh-CN"/>
        </w:rPr>
        <w:t>.</w:t>
      </w:r>
      <w:r w:rsidRPr="001B068E">
        <w:rPr>
          <w:color w:val="000000"/>
          <w:lang w:eastAsia="zh-CN"/>
        </w:rPr>
        <w:t>drawArc</w:t>
      </w:r>
      <w:r w:rsidRPr="001B068E">
        <w:rPr>
          <w:color w:val="808030"/>
          <w:lang w:eastAsia="zh-CN"/>
        </w:rPr>
        <w:t>(</w:t>
      </w:r>
      <w:r w:rsidRPr="001B068E">
        <w:rPr>
          <w:color w:val="008C00"/>
          <w:lang w:eastAsia="zh-CN"/>
        </w:rPr>
        <w:t>133</w:t>
      </w:r>
      <w:r w:rsidRPr="001B068E">
        <w:rPr>
          <w:color w:val="808030"/>
          <w:lang w:eastAsia="zh-CN"/>
        </w:rPr>
        <w:t>,</w:t>
      </w:r>
      <w:r w:rsidRPr="001B068E">
        <w:rPr>
          <w:color w:val="000000"/>
          <w:lang w:eastAsia="zh-CN"/>
        </w:rPr>
        <w:t xml:space="preserve"> </w:t>
      </w:r>
      <w:r w:rsidRPr="001B068E">
        <w:rPr>
          <w:color w:val="008C00"/>
          <w:lang w:eastAsia="zh-CN"/>
        </w:rPr>
        <w:t>34</w:t>
      </w:r>
      <w:r w:rsidRPr="001B068E">
        <w:rPr>
          <w:color w:val="808030"/>
          <w:lang w:eastAsia="zh-CN"/>
        </w:rPr>
        <w:t>,</w:t>
      </w:r>
      <w:r w:rsidRPr="001B068E">
        <w:rPr>
          <w:color w:val="000000"/>
          <w:lang w:eastAsia="zh-CN"/>
        </w:rPr>
        <w:t xml:space="preserve"> </w:t>
      </w:r>
      <w:r w:rsidRPr="001B068E">
        <w:rPr>
          <w:color w:val="008C00"/>
          <w:lang w:eastAsia="zh-CN"/>
        </w:rPr>
        <w:t>33</w:t>
      </w:r>
      <w:r w:rsidRPr="001B068E">
        <w:rPr>
          <w:color w:val="808030"/>
          <w:lang w:eastAsia="zh-CN"/>
        </w:rPr>
        <w:t>,</w:t>
      </w:r>
      <w:r w:rsidRPr="001B068E">
        <w:rPr>
          <w:color w:val="000000"/>
          <w:lang w:eastAsia="zh-CN"/>
        </w:rPr>
        <w:t xml:space="preserve"> </w:t>
      </w:r>
      <w:r w:rsidRPr="001B068E">
        <w:rPr>
          <w:color w:val="008C00"/>
          <w:lang w:eastAsia="zh-CN"/>
        </w:rPr>
        <w:t>50</w:t>
      </w:r>
      <w:r w:rsidRPr="001B068E">
        <w:rPr>
          <w:color w:val="808030"/>
          <w:lang w:eastAsia="zh-CN"/>
        </w:rPr>
        <w:t>,</w:t>
      </w:r>
      <w:r w:rsidRPr="001B068E">
        <w:rPr>
          <w:color w:val="000000"/>
          <w:lang w:eastAsia="zh-CN"/>
        </w:rPr>
        <w:t xml:space="preserve"> </w:t>
      </w:r>
      <w:r w:rsidRPr="001B068E">
        <w:rPr>
          <w:color w:val="808030"/>
          <w:lang w:eastAsia="zh-CN"/>
        </w:rPr>
        <w:t>-</w:t>
      </w:r>
      <w:r w:rsidRPr="001B068E">
        <w:rPr>
          <w:color w:val="008C00"/>
          <w:lang w:eastAsia="zh-CN"/>
        </w:rPr>
        <w:t>125</w:t>
      </w:r>
      <w:r w:rsidRPr="001B068E">
        <w:rPr>
          <w:color w:val="808030"/>
          <w:lang w:eastAsia="zh-CN"/>
        </w:rPr>
        <w:t>,</w:t>
      </w:r>
      <w:r w:rsidRPr="001B068E">
        <w:rPr>
          <w:color w:val="000000"/>
          <w:lang w:eastAsia="zh-CN"/>
        </w:rPr>
        <w:t xml:space="preserve"> </w:t>
      </w:r>
      <w:r w:rsidRPr="001B068E">
        <w:rPr>
          <w:color w:val="008C00"/>
          <w:lang w:eastAsia="zh-CN"/>
        </w:rPr>
        <w:t>70</w:t>
      </w:r>
      <w:r w:rsidRPr="001B068E">
        <w:rPr>
          <w:color w:val="808030"/>
          <w:lang w:eastAsia="zh-CN"/>
        </w:rPr>
        <w:t>)</w:t>
      </w:r>
      <w:r w:rsidRPr="001B068E">
        <w:rPr>
          <w:color w:val="800080"/>
          <w:lang w:eastAsia="zh-CN"/>
        </w:rPr>
        <w:t>;</w:t>
      </w:r>
    </w:p>
    <w:p w14:paraId="79FACC71" w14:textId="77777777" w:rsidR="00ED6FF3" w:rsidRPr="00ED6FF3" w:rsidRDefault="00ED6FF3" w:rsidP="00ED6FF3">
      <w:pPr>
        <w:pStyle w:val="Code"/>
        <w:rPr>
          <w:color w:val="000000"/>
          <w:lang w:eastAsia="zh-CN"/>
        </w:rPr>
      </w:pPr>
      <w:r w:rsidRPr="001B068E">
        <w:rPr>
          <w:color w:val="000000"/>
          <w:lang w:eastAsia="zh-CN"/>
        </w:rPr>
        <w:t xml:space="preserve">    </w:t>
      </w:r>
      <w:r w:rsidRPr="00ED6FF3">
        <w:rPr>
          <w:color w:val="696969"/>
          <w:lang w:eastAsia="zh-CN"/>
        </w:rPr>
        <w:t>// Les yeux</w:t>
      </w:r>
    </w:p>
    <w:p w14:paraId="2581FEF7"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fillOval</w:t>
      </w:r>
      <w:r w:rsidRPr="00ED6FF3">
        <w:rPr>
          <w:color w:val="808030"/>
          <w:lang w:eastAsia="zh-CN"/>
        </w:rPr>
        <w:t>(</w:t>
      </w:r>
      <w:r w:rsidRPr="00ED6FF3">
        <w:rPr>
          <w:color w:val="008C00"/>
          <w:lang w:eastAsia="zh-CN"/>
        </w:rPr>
        <w:t>138</w:t>
      </w:r>
      <w:r w:rsidRPr="00ED6FF3">
        <w:rPr>
          <w:color w:val="808030"/>
          <w:lang w:eastAsia="zh-CN"/>
        </w:rPr>
        <w:t>,</w:t>
      </w:r>
      <w:r w:rsidRPr="00ED6FF3">
        <w:rPr>
          <w:color w:val="000000"/>
          <w:lang w:eastAsia="zh-CN"/>
        </w:rPr>
        <w:t xml:space="preserve"> </w:t>
      </w:r>
      <w:r w:rsidRPr="00ED6FF3">
        <w:rPr>
          <w:color w:val="008C00"/>
          <w:lang w:eastAsia="zh-CN"/>
        </w:rPr>
        <w:t>66</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800080"/>
          <w:lang w:eastAsia="zh-CN"/>
        </w:rPr>
        <w:t>;</w:t>
      </w:r>
    </w:p>
    <w:p w14:paraId="071F2393" w14:textId="77777777" w:rsidR="00ED6FF3" w:rsidRDefault="00ED6FF3" w:rsidP="00ED6FF3">
      <w:pPr>
        <w:pStyle w:val="Code"/>
        <w:rPr>
          <w:color w:val="800080"/>
          <w:lang w:eastAsia="zh-CN"/>
        </w:rPr>
      </w:pPr>
      <w:r w:rsidRPr="00ED6FF3">
        <w:rPr>
          <w:color w:val="000000"/>
          <w:lang w:eastAsia="zh-CN"/>
        </w:rPr>
        <w:t xml:space="preserve">    g</w:t>
      </w:r>
      <w:r w:rsidRPr="00ED6FF3">
        <w:rPr>
          <w:color w:val="808030"/>
          <w:lang w:eastAsia="zh-CN"/>
        </w:rPr>
        <w:t>.</w:t>
      </w:r>
      <w:r w:rsidRPr="00ED6FF3">
        <w:rPr>
          <w:color w:val="000000"/>
          <w:lang w:eastAsia="zh-CN"/>
        </w:rPr>
        <w:t>fillOval</w:t>
      </w:r>
      <w:r w:rsidRPr="00ED6FF3">
        <w:rPr>
          <w:color w:val="808030"/>
          <w:lang w:eastAsia="zh-CN"/>
        </w:rPr>
        <w:t>(</w:t>
      </w:r>
      <w:r w:rsidRPr="00ED6FF3">
        <w:rPr>
          <w:color w:val="008C00"/>
          <w:lang w:eastAsia="zh-CN"/>
        </w:rPr>
        <w:t>154</w:t>
      </w:r>
      <w:r w:rsidRPr="00ED6FF3">
        <w:rPr>
          <w:color w:val="808030"/>
          <w:lang w:eastAsia="zh-CN"/>
        </w:rPr>
        <w:t>,</w:t>
      </w:r>
      <w:r w:rsidRPr="00ED6FF3">
        <w:rPr>
          <w:color w:val="000000"/>
          <w:lang w:eastAsia="zh-CN"/>
        </w:rPr>
        <w:t xml:space="preserve"> </w:t>
      </w:r>
      <w:r w:rsidRPr="00ED6FF3">
        <w:rPr>
          <w:color w:val="008C00"/>
          <w:lang w:eastAsia="zh-CN"/>
        </w:rPr>
        <w:t>66</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800080"/>
          <w:lang w:eastAsia="zh-CN"/>
        </w:rPr>
        <w:t>;</w:t>
      </w:r>
    </w:p>
    <w:p w14:paraId="1B10D7C3" w14:textId="77777777" w:rsidR="00C41D11" w:rsidRPr="00ED6FF3" w:rsidRDefault="00C41D11" w:rsidP="00C41D11">
      <w:pPr>
        <w:pStyle w:val="Code"/>
        <w:keepNext w:val="0"/>
        <w:keepLines w:val="0"/>
        <w:rPr>
          <w:color w:val="000000"/>
          <w:lang w:eastAsia="zh-CN"/>
        </w:rPr>
      </w:pPr>
    </w:p>
    <w:p w14:paraId="50A469B6" w14:textId="77777777" w:rsidR="00ED6FF3" w:rsidRPr="00ED6FF3" w:rsidRDefault="00ED6FF3" w:rsidP="00ED6FF3">
      <w:pPr>
        <w:pStyle w:val="Code"/>
        <w:rPr>
          <w:color w:val="000000"/>
          <w:lang w:eastAsia="zh-CN"/>
        </w:rPr>
      </w:pPr>
      <w:r w:rsidRPr="00ED6FF3">
        <w:rPr>
          <w:color w:val="000000"/>
          <w:lang w:eastAsia="zh-CN"/>
        </w:rPr>
        <w:lastRenderedPageBreak/>
        <w:t xml:space="preserve">    </w:t>
      </w:r>
      <w:r w:rsidRPr="00ED6FF3">
        <w:rPr>
          <w:color w:val="696969"/>
          <w:lang w:eastAsia="zh-CN"/>
        </w:rPr>
        <w:t>// Le corps</w:t>
      </w:r>
    </w:p>
    <w:p w14:paraId="4E784482"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200</w:t>
      </w:r>
      <w:r w:rsidRPr="00ED6FF3">
        <w:rPr>
          <w:color w:val="808030"/>
          <w:lang w:eastAsia="zh-CN"/>
        </w:rPr>
        <w:t>)</w:t>
      </w:r>
      <w:r w:rsidRPr="00ED6FF3">
        <w:rPr>
          <w:color w:val="800080"/>
          <w:lang w:eastAsia="zh-CN"/>
        </w:rPr>
        <w:t>;</w:t>
      </w:r>
    </w:p>
    <w:p w14:paraId="76E8FD73"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Les bras</w:t>
      </w:r>
    </w:p>
    <w:p w14:paraId="635016E4"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800080"/>
          <w:lang w:eastAsia="zh-CN"/>
        </w:rPr>
        <w:t>;</w:t>
      </w:r>
    </w:p>
    <w:p w14:paraId="128B1B3F"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200</w:t>
      </w:r>
      <w:r w:rsidRPr="00ED6FF3">
        <w:rPr>
          <w:color w:val="808030"/>
          <w:lang w:eastAsia="zh-CN"/>
        </w:rPr>
        <w:t>,</w:t>
      </w:r>
      <w:r w:rsidRPr="00ED6FF3">
        <w:rPr>
          <w:color w:val="000000"/>
          <w:lang w:eastAsia="zh-CN"/>
        </w:rPr>
        <w:t xml:space="preserve"> </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800080"/>
          <w:lang w:eastAsia="zh-CN"/>
        </w:rPr>
        <w:t>;</w:t>
      </w:r>
    </w:p>
    <w:p w14:paraId="7DA1015F"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Les jambes</w:t>
      </w:r>
    </w:p>
    <w:p w14:paraId="24BE9046" w14:textId="77777777" w:rsidR="00ED6FF3" w:rsidRPr="008B351D" w:rsidRDefault="00ED6FF3" w:rsidP="00ED6FF3">
      <w:pPr>
        <w:pStyle w:val="Code"/>
        <w:rPr>
          <w:color w:val="000000"/>
          <w:lang w:val="en-US" w:eastAsia="zh-CN"/>
        </w:rPr>
      </w:pPr>
      <w:r w:rsidRPr="00ED6FF3">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drawLine</w:t>
      </w:r>
      <w:r w:rsidRPr="008B351D">
        <w:rPr>
          <w:color w:val="808030"/>
          <w:lang w:val="en-US" w:eastAsia="zh-CN"/>
        </w:rPr>
        <w:t>(</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250</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800080"/>
          <w:lang w:val="en-US" w:eastAsia="zh-CN"/>
        </w:rPr>
        <w:t>;</w:t>
      </w:r>
    </w:p>
    <w:p w14:paraId="3DB1A386" w14:textId="77777777" w:rsidR="00ED6FF3" w:rsidRPr="008B351D" w:rsidRDefault="00ED6FF3" w:rsidP="00ED6FF3">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drawLine</w:t>
      </w:r>
      <w:r w:rsidRPr="008B351D">
        <w:rPr>
          <w:color w:val="808030"/>
          <w:lang w:val="en-US" w:eastAsia="zh-CN"/>
        </w:rPr>
        <w:t>(</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250</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800080"/>
          <w:lang w:val="en-US" w:eastAsia="zh-CN"/>
        </w:rPr>
        <w:t>;</w:t>
      </w:r>
    </w:p>
    <w:p w14:paraId="62DB1A34" w14:textId="77777777" w:rsidR="00ED6FF3" w:rsidRPr="00ED6FF3" w:rsidRDefault="00ED6FF3" w:rsidP="00ED6FF3">
      <w:pPr>
        <w:pStyle w:val="Code"/>
        <w:rPr>
          <w:color w:val="000000"/>
          <w:lang w:val="en-CA" w:eastAsia="zh-CN"/>
        </w:rPr>
      </w:pPr>
      <w:r w:rsidRPr="008B351D">
        <w:rPr>
          <w:color w:val="000000"/>
          <w:lang w:val="en-US" w:eastAsia="zh-CN"/>
        </w:rPr>
        <w:t xml:space="preserve">  </w:t>
      </w:r>
      <w:r w:rsidRPr="00ED6FF3">
        <w:rPr>
          <w:color w:val="800080"/>
          <w:lang w:val="en-CA" w:eastAsia="zh-CN"/>
        </w:rPr>
        <w:t>}</w:t>
      </w:r>
    </w:p>
    <w:p w14:paraId="0A892485" w14:textId="77777777" w:rsidR="00ED6FF3" w:rsidRPr="00ED6FF3" w:rsidRDefault="00ED6FF3" w:rsidP="00E93CFF">
      <w:pPr>
        <w:pStyle w:val="Code"/>
        <w:keepNext w:val="0"/>
        <w:keepLines w:val="0"/>
        <w:rPr>
          <w:color w:val="000000"/>
          <w:lang w:val="en-CA" w:eastAsia="zh-CN"/>
        </w:rPr>
      </w:pPr>
    </w:p>
    <w:p w14:paraId="4A4ABDCF"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public</w:t>
      </w:r>
      <w:r w:rsidRPr="00ED6FF3">
        <w:rPr>
          <w:color w:val="000000"/>
          <w:lang w:val="en-CA" w:eastAsia="zh-CN"/>
        </w:rPr>
        <w:t xml:space="preserve"> </w:t>
      </w:r>
      <w:r w:rsidRPr="00ED6FF3">
        <w:rPr>
          <w:b/>
          <w:bCs/>
          <w:color w:val="800000"/>
          <w:lang w:val="en-CA" w:eastAsia="zh-CN"/>
        </w:rPr>
        <w:t>static</w:t>
      </w:r>
      <w:r w:rsidRPr="00ED6FF3">
        <w:rPr>
          <w:color w:val="000000"/>
          <w:lang w:val="en-CA" w:eastAsia="zh-CN"/>
        </w:rPr>
        <w:t xml:space="preserve"> </w:t>
      </w:r>
      <w:r w:rsidRPr="00ED6FF3">
        <w:rPr>
          <w:color w:val="BB7977"/>
          <w:lang w:val="en-CA" w:eastAsia="zh-CN"/>
        </w:rPr>
        <w:t>void</w:t>
      </w:r>
      <w:r w:rsidRPr="00ED6FF3">
        <w:rPr>
          <w:color w:val="000000"/>
          <w:lang w:val="en-CA" w:eastAsia="zh-CN"/>
        </w:rPr>
        <w:t xml:space="preserve"> main</w:t>
      </w:r>
      <w:r w:rsidRPr="00ED6FF3">
        <w:rPr>
          <w:color w:val="808030"/>
          <w:lang w:val="en-CA" w:eastAsia="zh-CN"/>
        </w:rPr>
        <w:t>(</w:t>
      </w:r>
      <w:r w:rsidRPr="00ED6FF3">
        <w:rPr>
          <w:b/>
          <w:bCs/>
          <w:color w:val="BB7977"/>
          <w:lang w:val="en-CA" w:eastAsia="zh-CN"/>
        </w:rPr>
        <w:t>String</w:t>
      </w:r>
      <w:r w:rsidRPr="00ED6FF3">
        <w:rPr>
          <w:color w:val="000000"/>
          <w:lang w:val="en-CA" w:eastAsia="zh-CN"/>
        </w:rPr>
        <w:t xml:space="preserve"> args</w:t>
      </w:r>
      <w:r w:rsidRPr="00ED6FF3">
        <w:rPr>
          <w:color w:val="808030"/>
          <w:lang w:val="en-CA" w:eastAsia="zh-CN"/>
        </w:rPr>
        <w:t>[])</w:t>
      </w:r>
      <w:r w:rsidRPr="00ED6FF3">
        <w:rPr>
          <w:color w:val="000000"/>
          <w:lang w:val="en-CA" w:eastAsia="zh-CN"/>
        </w:rPr>
        <w:t xml:space="preserve"> </w:t>
      </w:r>
      <w:r w:rsidRPr="00ED6FF3">
        <w:rPr>
          <w:color w:val="800080"/>
          <w:lang w:val="en-CA" w:eastAsia="zh-CN"/>
        </w:rPr>
        <w:t>{</w:t>
      </w:r>
    </w:p>
    <w:p w14:paraId="30609095"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new</w:t>
      </w:r>
      <w:r w:rsidRPr="00ED6FF3">
        <w:rPr>
          <w:color w:val="000000"/>
          <w:lang w:val="en-CA" w:eastAsia="zh-CN"/>
        </w:rPr>
        <w:t xml:space="preserve"> ExerciceDessinIti</w:t>
      </w:r>
      <w:r w:rsidRPr="00ED6FF3">
        <w:rPr>
          <w:color w:val="808030"/>
          <w:lang w:val="en-CA" w:eastAsia="zh-CN"/>
        </w:rPr>
        <w:t>()</w:t>
      </w:r>
      <w:r w:rsidRPr="00ED6FF3">
        <w:rPr>
          <w:color w:val="800080"/>
          <w:lang w:val="en-CA" w:eastAsia="zh-CN"/>
        </w:rPr>
        <w:t>;</w:t>
      </w:r>
    </w:p>
    <w:p w14:paraId="03976A91"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color w:val="800080"/>
          <w:lang w:val="en-CA" w:eastAsia="zh-CN"/>
        </w:rPr>
        <w:t>}</w:t>
      </w:r>
    </w:p>
    <w:p w14:paraId="62DFE642" w14:textId="77777777" w:rsidR="00ED6FF3" w:rsidRPr="00ED6FF3" w:rsidRDefault="00ED6FF3" w:rsidP="00ED6FF3">
      <w:pPr>
        <w:pStyle w:val="Code"/>
        <w:rPr>
          <w:color w:val="000000"/>
          <w:lang w:val="en-CA" w:eastAsia="zh-CN"/>
        </w:rPr>
      </w:pPr>
      <w:r w:rsidRPr="00ED6FF3">
        <w:rPr>
          <w:color w:val="800080"/>
          <w:lang w:val="en-CA" w:eastAsia="zh-CN"/>
        </w:rPr>
        <w:t>}</w:t>
      </w:r>
    </w:p>
    <w:p w14:paraId="185F5A56" w14:textId="77777777" w:rsidR="00A03321" w:rsidRDefault="00A03321" w:rsidP="00A03321">
      <w:pPr>
        <w:pStyle w:val="Corpsdetexte"/>
        <w:rPr>
          <w:b/>
          <w:bCs/>
        </w:rPr>
      </w:pPr>
    </w:p>
    <w:p w14:paraId="1D195BAD" w14:textId="77777777" w:rsidR="00A03321" w:rsidRDefault="00A03321" w:rsidP="00A03321">
      <w:pPr>
        <w:pStyle w:val="Corpsdetexte"/>
        <w:numPr>
          <w:ilvl w:val="0"/>
          <w:numId w:val="12"/>
        </w:numPr>
        <w:rPr>
          <w:b/>
          <w:bCs/>
        </w:rPr>
      </w:pPr>
      <w:r>
        <w:rPr>
          <w:b/>
          <w:bCs/>
        </w:rPr>
        <w:t>Création de plusieurs objets (fenêtres de dessin)</w:t>
      </w:r>
    </w:p>
    <w:p w14:paraId="70DECBCB" w14:textId="77777777" w:rsidR="00A03321" w:rsidRPr="00F65A09" w:rsidRDefault="00A03321" w:rsidP="00A03321">
      <w:pPr>
        <w:pStyle w:val="Corpsdetexte"/>
        <w:rPr>
          <w:u w:val="single"/>
        </w:rPr>
      </w:pPr>
      <w:r>
        <w:t xml:space="preserve">L’exemple suivant créé trois fenêtres qui correspondent à trois objets de la classe </w:t>
      </w:r>
      <w:r>
        <w:rPr>
          <w:i/>
          <w:iCs/>
        </w:rPr>
        <w:t>ExempleDessin2DDansJFrame</w:t>
      </w:r>
      <w:r w:rsidRPr="00F65A09">
        <w:rPr>
          <w:u w:val="single"/>
        </w:rPr>
        <w:t>.</w:t>
      </w:r>
    </w:p>
    <w:p w14:paraId="2E3D23AF" w14:textId="77777777" w:rsidR="00A03321" w:rsidRDefault="00A03321" w:rsidP="00EF7B00">
      <w:pPr>
        <w:pStyle w:val="Corpsdetexte"/>
        <w:keepNext/>
        <w:keepLines/>
      </w:pPr>
      <w:r>
        <w:rPr>
          <w:b/>
          <w:bCs/>
        </w:rPr>
        <w:t>Exemple</w:t>
      </w:r>
      <w:r>
        <w:t>. Création de trois fenêtres de dessin.</w:t>
      </w:r>
    </w:p>
    <w:p w14:paraId="55CA44D4" w14:textId="77777777" w:rsidR="00ED6FF3" w:rsidRPr="00ED6FF3" w:rsidRDefault="00ED6FF3" w:rsidP="00EF7B00">
      <w:pPr>
        <w:pStyle w:val="Code"/>
        <w:rPr>
          <w:color w:val="000000"/>
          <w:lang w:eastAsia="zh-CN"/>
        </w:rPr>
      </w:pPr>
      <w:r w:rsidRPr="00ED6FF3">
        <w:rPr>
          <w:b/>
          <w:bCs/>
          <w:color w:val="800000"/>
          <w:lang w:eastAsia="zh-CN"/>
        </w:rPr>
        <w:t>import</w:t>
      </w:r>
      <w:r w:rsidRPr="00ED6FF3">
        <w:rPr>
          <w:lang w:eastAsia="zh-CN"/>
        </w:rPr>
        <w:t xml:space="preserve"> java</w:t>
      </w:r>
      <w:r w:rsidRPr="00ED6FF3">
        <w:rPr>
          <w:color w:val="808030"/>
          <w:lang w:eastAsia="zh-CN"/>
        </w:rPr>
        <w:t>.</w:t>
      </w:r>
      <w:r w:rsidRPr="00ED6FF3">
        <w:rPr>
          <w:lang w:eastAsia="zh-CN"/>
        </w:rPr>
        <w:t>awt</w:t>
      </w:r>
      <w:r w:rsidRPr="00ED6FF3">
        <w:rPr>
          <w:color w:val="808030"/>
          <w:lang w:eastAsia="zh-CN"/>
        </w:rPr>
        <w:t>.</w:t>
      </w:r>
      <w:r w:rsidRPr="00ED6FF3">
        <w:rPr>
          <w:b/>
          <w:bCs/>
          <w:color w:val="800000"/>
          <w:lang w:eastAsia="zh-CN"/>
        </w:rPr>
        <w:t>*</w:t>
      </w:r>
      <w:r w:rsidRPr="00ED6FF3">
        <w:rPr>
          <w:color w:val="800080"/>
          <w:lang w:eastAsia="zh-CN"/>
        </w:rPr>
        <w:t>;</w:t>
      </w:r>
    </w:p>
    <w:p w14:paraId="4BBF6A3B" w14:textId="77777777" w:rsidR="00ED6FF3" w:rsidRPr="00ED6FF3" w:rsidRDefault="00ED6FF3" w:rsidP="00ED6FF3">
      <w:pPr>
        <w:pStyle w:val="Code"/>
        <w:rPr>
          <w:color w:val="000000"/>
          <w:lang w:eastAsia="zh-CN"/>
        </w:rPr>
      </w:pPr>
      <w:r w:rsidRPr="00ED6FF3">
        <w:rPr>
          <w:b/>
          <w:bCs/>
          <w:color w:val="800000"/>
          <w:lang w:eastAsia="zh-CN"/>
        </w:rPr>
        <w:t>import</w:t>
      </w:r>
      <w:r w:rsidRPr="00ED6FF3">
        <w:rPr>
          <w:lang w:eastAsia="zh-CN"/>
        </w:rPr>
        <w:t xml:space="preserve"> javax</w:t>
      </w:r>
      <w:r w:rsidRPr="00ED6FF3">
        <w:rPr>
          <w:color w:val="808030"/>
          <w:lang w:eastAsia="zh-CN"/>
        </w:rPr>
        <w:t>.</w:t>
      </w:r>
      <w:r w:rsidRPr="00ED6FF3">
        <w:rPr>
          <w:lang w:eastAsia="zh-CN"/>
        </w:rPr>
        <w:t>swing</w:t>
      </w:r>
      <w:r w:rsidRPr="00ED6FF3">
        <w:rPr>
          <w:color w:val="808030"/>
          <w:lang w:eastAsia="zh-CN"/>
        </w:rPr>
        <w:t>.</w:t>
      </w:r>
      <w:r w:rsidRPr="00ED6FF3">
        <w:rPr>
          <w:lang w:eastAsia="zh-CN"/>
        </w:rPr>
        <w:t>JFrame</w:t>
      </w:r>
      <w:r w:rsidRPr="00ED6FF3">
        <w:rPr>
          <w:color w:val="800080"/>
          <w:lang w:eastAsia="zh-CN"/>
        </w:rPr>
        <w:t>;</w:t>
      </w:r>
    </w:p>
    <w:p w14:paraId="095B44E2" w14:textId="77777777" w:rsidR="00ED6FF3" w:rsidRPr="00ED6FF3" w:rsidRDefault="00ED6FF3" w:rsidP="00ED6FF3">
      <w:pPr>
        <w:pStyle w:val="Code"/>
        <w:rPr>
          <w:color w:val="000000"/>
          <w:lang w:eastAsia="zh-CN"/>
        </w:rPr>
      </w:pPr>
    </w:p>
    <w:p w14:paraId="0D6E57B7" w14:textId="77777777" w:rsidR="00ED6FF3" w:rsidRPr="00ED6FF3" w:rsidRDefault="00ED6FF3" w:rsidP="00ED6FF3">
      <w:pPr>
        <w:pStyle w:val="Code"/>
        <w:rPr>
          <w:color w:val="000000"/>
          <w:lang w:eastAsia="zh-CN"/>
        </w:rPr>
      </w:pPr>
      <w:r w:rsidRPr="00ED6FF3">
        <w:rPr>
          <w:b/>
          <w:bCs/>
          <w:color w:val="800000"/>
          <w:lang w:eastAsia="zh-CN"/>
        </w:rPr>
        <w:t>public</w:t>
      </w:r>
      <w:r w:rsidRPr="00ED6FF3">
        <w:rPr>
          <w:color w:val="000000"/>
          <w:lang w:eastAsia="zh-CN"/>
        </w:rPr>
        <w:t xml:space="preserve"> </w:t>
      </w:r>
      <w:r w:rsidRPr="00ED6FF3">
        <w:rPr>
          <w:b/>
          <w:bCs/>
          <w:color w:val="800000"/>
          <w:lang w:eastAsia="zh-CN"/>
        </w:rPr>
        <w:t>class</w:t>
      </w:r>
      <w:r w:rsidRPr="00ED6FF3">
        <w:rPr>
          <w:color w:val="000000"/>
          <w:lang w:eastAsia="zh-CN"/>
        </w:rPr>
        <w:t xml:space="preserve"> ExempleDessin2DDansJFrame </w:t>
      </w:r>
      <w:r w:rsidRPr="00ED6FF3">
        <w:rPr>
          <w:b/>
          <w:bCs/>
          <w:color w:val="800000"/>
          <w:lang w:eastAsia="zh-CN"/>
        </w:rPr>
        <w:t>extends</w:t>
      </w:r>
      <w:r w:rsidRPr="00ED6FF3">
        <w:rPr>
          <w:color w:val="000000"/>
          <w:lang w:eastAsia="zh-CN"/>
        </w:rPr>
        <w:t xml:space="preserve"> JFrame </w:t>
      </w:r>
      <w:r w:rsidRPr="00ED6FF3">
        <w:rPr>
          <w:color w:val="800080"/>
          <w:lang w:eastAsia="zh-CN"/>
        </w:rPr>
        <w:t>{</w:t>
      </w:r>
    </w:p>
    <w:p w14:paraId="5D27B124" w14:textId="77777777" w:rsidR="00ED6FF3" w:rsidRPr="00ED6FF3" w:rsidRDefault="00ED6FF3" w:rsidP="00ED6FF3">
      <w:pPr>
        <w:pStyle w:val="Code"/>
        <w:rPr>
          <w:color w:val="000000"/>
          <w:lang w:eastAsia="zh-CN"/>
        </w:rPr>
      </w:pPr>
    </w:p>
    <w:p w14:paraId="56C38B9E"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public</w:t>
      </w:r>
      <w:r w:rsidRPr="00ED6FF3">
        <w:rPr>
          <w:color w:val="000000"/>
          <w:lang w:eastAsia="zh-CN"/>
        </w:rPr>
        <w:t xml:space="preserve"> ExempleDessin2DDansJFrame</w:t>
      </w:r>
      <w:r w:rsidRPr="00ED6FF3">
        <w:rPr>
          <w:color w:val="808030"/>
          <w:lang w:eastAsia="zh-CN"/>
        </w:rPr>
        <w:t>()</w:t>
      </w:r>
      <w:r w:rsidRPr="00ED6FF3">
        <w:rPr>
          <w:color w:val="000000"/>
          <w:lang w:eastAsia="zh-CN"/>
        </w:rPr>
        <w:t xml:space="preserve"> </w:t>
      </w:r>
      <w:r w:rsidRPr="00ED6FF3">
        <w:rPr>
          <w:color w:val="800080"/>
          <w:lang w:eastAsia="zh-CN"/>
        </w:rPr>
        <w:t>{</w:t>
      </w:r>
    </w:p>
    <w:p w14:paraId="26D00890"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super</w:t>
      </w:r>
      <w:r w:rsidRPr="00ED6FF3">
        <w:rPr>
          <w:color w:val="808030"/>
          <w:lang w:eastAsia="zh-CN"/>
        </w:rPr>
        <w:t>(</w:t>
      </w:r>
      <w:r w:rsidRPr="00ED6FF3">
        <w:rPr>
          <w:color w:val="0000E6"/>
          <w:lang w:eastAsia="zh-CN"/>
        </w:rPr>
        <w:t>"Exemples de dessin avec les méthodes de Graphics"</w:t>
      </w:r>
      <w:r w:rsidRPr="00ED6FF3">
        <w:rPr>
          <w:color w:val="808030"/>
          <w:lang w:eastAsia="zh-CN"/>
        </w:rPr>
        <w:t>)</w:t>
      </w:r>
      <w:r w:rsidRPr="00ED6FF3">
        <w:rPr>
          <w:color w:val="800080"/>
          <w:lang w:eastAsia="zh-CN"/>
        </w:rPr>
        <w:t>;</w:t>
      </w:r>
    </w:p>
    <w:p w14:paraId="15E53FD3" w14:textId="77777777" w:rsidR="00ED6FF3" w:rsidRPr="00ED6FF3" w:rsidRDefault="00ED6FF3" w:rsidP="00ED6FF3">
      <w:pPr>
        <w:pStyle w:val="Code"/>
        <w:rPr>
          <w:color w:val="000000"/>
          <w:lang w:val="en-CA" w:eastAsia="zh-CN"/>
        </w:rPr>
      </w:pPr>
      <w:r w:rsidRPr="00ED6FF3">
        <w:rPr>
          <w:color w:val="000000"/>
          <w:lang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setDefaultCloseOperation</w:t>
      </w:r>
      <w:r w:rsidRPr="00ED6FF3">
        <w:rPr>
          <w:color w:val="808030"/>
          <w:lang w:val="en-CA" w:eastAsia="zh-CN"/>
        </w:rPr>
        <w:t>(</w:t>
      </w:r>
      <w:r w:rsidRPr="00ED6FF3">
        <w:rPr>
          <w:color w:val="000000"/>
          <w:lang w:val="en-CA" w:eastAsia="zh-CN"/>
        </w:rPr>
        <w:t>EXIT_ON_CLOSE</w:t>
      </w:r>
      <w:r w:rsidRPr="00ED6FF3">
        <w:rPr>
          <w:color w:val="808030"/>
          <w:lang w:val="en-CA" w:eastAsia="zh-CN"/>
        </w:rPr>
        <w:t>)</w:t>
      </w:r>
      <w:r w:rsidRPr="00ED6FF3">
        <w:rPr>
          <w:color w:val="800080"/>
          <w:lang w:val="en-CA" w:eastAsia="zh-CN"/>
        </w:rPr>
        <w:t>;</w:t>
      </w:r>
    </w:p>
    <w:p w14:paraId="16CE4E62"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setSize</w:t>
      </w:r>
      <w:r w:rsidRPr="00ED6FF3">
        <w:rPr>
          <w:color w:val="808030"/>
          <w:lang w:val="en-CA" w:eastAsia="zh-CN"/>
        </w:rPr>
        <w:t>(</w:t>
      </w:r>
      <w:r w:rsidRPr="00ED6FF3">
        <w:rPr>
          <w:color w:val="008C00"/>
          <w:lang w:val="en-CA" w:eastAsia="zh-CN"/>
        </w:rPr>
        <w:t>400</w:t>
      </w:r>
      <w:r w:rsidRPr="00ED6FF3">
        <w:rPr>
          <w:color w:val="808030"/>
          <w:lang w:val="en-CA" w:eastAsia="zh-CN"/>
        </w:rPr>
        <w:t>,</w:t>
      </w:r>
      <w:r w:rsidRPr="00ED6FF3">
        <w:rPr>
          <w:color w:val="008C00"/>
          <w:lang w:val="en-CA" w:eastAsia="zh-CN"/>
        </w:rPr>
        <w:t>600</w:t>
      </w:r>
      <w:r w:rsidRPr="00ED6FF3">
        <w:rPr>
          <w:color w:val="808030"/>
          <w:lang w:val="en-CA" w:eastAsia="zh-CN"/>
        </w:rPr>
        <w:t>)</w:t>
      </w:r>
      <w:r w:rsidRPr="00ED6FF3">
        <w:rPr>
          <w:color w:val="800080"/>
          <w:lang w:val="en-CA" w:eastAsia="zh-CN"/>
        </w:rPr>
        <w:t>;</w:t>
      </w:r>
    </w:p>
    <w:p w14:paraId="03A1B915"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setVisible</w:t>
      </w:r>
      <w:r w:rsidRPr="00ED6FF3">
        <w:rPr>
          <w:color w:val="808030"/>
          <w:lang w:val="en-CA" w:eastAsia="zh-CN"/>
        </w:rPr>
        <w:t>(</w:t>
      </w:r>
      <w:r w:rsidRPr="00ED6FF3">
        <w:rPr>
          <w:b/>
          <w:bCs/>
          <w:color w:val="800000"/>
          <w:lang w:val="en-CA" w:eastAsia="zh-CN"/>
        </w:rPr>
        <w:t>true</w:t>
      </w:r>
      <w:r w:rsidRPr="00ED6FF3">
        <w:rPr>
          <w:color w:val="808030"/>
          <w:lang w:val="en-CA" w:eastAsia="zh-CN"/>
        </w:rPr>
        <w:t>)</w:t>
      </w:r>
      <w:r w:rsidRPr="00ED6FF3">
        <w:rPr>
          <w:color w:val="800080"/>
          <w:lang w:val="en-CA" w:eastAsia="zh-CN"/>
        </w:rPr>
        <w:t>;</w:t>
      </w:r>
    </w:p>
    <w:p w14:paraId="6E4605EF" w14:textId="77777777" w:rsidR="00ED6FF3" w:rsidRPr="00ED6FF3" w:rsidRDefault="00ED6FF3" w:rsidP="00ED6FF3">
      <w:pPr>
        <w:pStyle w:val="Code"/>
        <w:rPr>
          <w:color w:val="000000"/>
          <w:lang w:eastAsia="zh-CN"/>
        </w:rPr>
      </w:pPr>
      <w:r w:rsidRPr="00ED6FF3">
        <w:rPr>
          <w:color w:val="000000"/>
          <w:lang w:val="en-CA" w:eastAsia="zh-CN"/>
        </w:rPr>
        <w:t xml:space="preserve">    </w:t>
      </w:r>
      <w:r w:rsidRPr="00ED6FF3">
        <w:rPr>
          <w:color w:val="800080"/>
          <w:lang w:eastAsia="zh-CN"/>
        </w:rPr>
        <w:t>}</w:t>
      </w:r>
    </w:p>
    <w:p w14:paraId="0F5EA195" w14:textId="77777777" w:rsidR="00ED6FF3" w:rsidRPr="00ED6FF3" w:rsidRDefault="00ED6FF3" w:rsidP="000F50A8">
      <w:pPr>
        <w:pStyle w:val="Code"/>
        <w:keepNext w:val="0"/>
        <w:keepLines w:val="0"/>
        <w:rPr>
          <w:color w:val="000000"/>
          <w:lang w:eastAsia="zh-CN"/>
        </w:rPr>
      </w:pPr>
    </w:p>
    <w:p w14:paraId="3C697911"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La méthode paint() est appelée automatiquement lors de la création du JFrame</w:t>
      </w:r>
    </w:p>
    <w:p w14:paraId="355653E6"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La méthode paint() fait un dessin d'un bonhomme</w:t>
      </w:r>
    </w:p>
    <w:p w14:paraId="4BDD6669" w14:textId="77777777" w:rsidR="00ED6FF3" w:rsidRPr="008B351D" w:rsidRDefault="00ED6FF3" w:rsidP="00ED6FF3">
      <w:pPr>
        <w:pStyle w:val="Code"/>
        <w:rPr>
          <w:color w:val="000000"/>
          <w:lang w:val="en-US" w:eastAsia="zh-CN"/>
        </w:rPr>
      </w:pPr>
      <w:r w:rsidRPr="00ED6FF3">
        <w:rPr>
          <w:color w:val="000000"/>
          <w:lang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 </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07AEAB68" w14:textId="77777777" w:rsidR="00ED6FF3" w:rsidRPr="008B351D" w:rsidRDefault="00ED6FF3" w:rsidP="00ED6FF3">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52F25F6A" w14:textId="77777777" w:rsidR="00ED6FF3" w:rsidRPr="008B351D" w:rsidRDefault="00ED6FF3" w:rsidP="00E93CFF">
      <w:pPr>
        <w:pStyle w:val="Code"/>
        <w:keepNext w:val="0"/>
        <w:keepLines w:val="0"/>
        <w:rPr>
          <w:color w:val="000000"/>
          <w:lang w:val="en-US" w:eastAsia="zh-CN"/>
        </w:rPr>
      </w:pPr>
    </w:p>
    <w:p w14:paraId="37434CE9" w14:textId="77777777" w:rsidR="00ED6FF3" w:rsidRPr="008B351D" w:rsidRDefault="00ED6FF3" w:rsidP="00ED6FF3">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green</w:t>
      </w:r>
      <w:r w:rsidRPr="008B351D">
        <w:rPr>
          <w:color w:val="808030"/>
          <w:lang w:val="en-US" w:eastAsia="zh-CN"/>
        </w:rPr>
        <w:t>)</w:t>
      </w:r>
      <w:r w:rsidRPr="008B351D">
        <w:rPr>
          <w:color w:val="800080"/>
          <w:lang w:val="en-US" w:eastAsia="zh-CN"/>
        </w:rPr>
        <w:t>;</w:t>
      </w:r>
    </w:p>
    <w:p w14:paraId="5795DCF6" w14:textId="4BA8B077" w:rsidR="00ED6FF3" w:rsidRPr="00ED6FF3" w:rsidRDefault="00ED6FF3" w:rsidP="000F50A8">
      <w:pPr>
        <w:pStyle w:val="Code"/>
        <w:rPr>
          <w:color w:val="000000"/>
          <w:lang w:eastAsia="zh-CN"/>
        </w:rPr>
      </w:pPr>
      <w:r w:rsidRPr="008B351D">
        <w:rPr>
          <w:color w:val="000000"/>
          <w:lang w:val="en-US" w:eastAsia="zh-CN"/>
        </w:rPr>
        <w:t xml:space="preserve">        </w:t>
      </w:r>
      <w:r w:rsidRPr="00ED6FF3">
        <w:rPr>
          <w:color w:val="000000"/>
          <w:lang w:eastAsia="zh-CN"/>
        </w:rPr>
        <w:t>g</w:t>
      </w:r>
      <w:r w:rsidRPr="00ED6FF3">
        <w:rPr>
          <w:color w:val="808030"/>
          <w:lang w:eastAsia="zh-CN"/>
        </w:rPr>
        <w:t>.</w:t>
      </w:r>
      <w:r w:rsidRPr="00ED6FF3">
        <w:rPr>
          <w:color w:val="000000"/>
          <w:lang w:eastAsia="zh-CN"/>
        </w:rPr>
        <w:t>fillOval</w:t>
      </w:r>
      <w:r w:rsidRPr="00ED6FF3">
        <w:rPr>
          <w:color w:val="808030"/>
          <w:lang w:eastAsia="zh-CN"/>
        </w:rPr>
        <w:t>(</w:t>
      </w:r>
      <w:r w:rsidRPr="00ED6FF3">
        <w:rPr>
          <w:color w:val="008C00"/>
          <w:lang w:eastAsia="zh-CN"/>
        </w:rPr>
        <w:t>100</w:t>
      </w:r>
      <w:r w:rsidRPr="00ED6FF3">
        <w:rPr>
          <w:color w:val="808030"/>
          <w:lang w:eastAsia="zh-CN"/>
        </w:rPr>
        <w:t>,</w:t>
      </w:r>
      <w:r w:rsidRPr="00ED6FF3">
        <w:rPr>
          <w:color w:val="008C00"/>
          <w:lang w:eastAsia="zh-CN"/>
        </w:rPr>
        <w:t>100</w:t>
      </w:r>
      <w:r w:rsidRPr="00ED6FF3">
        <w:rPr>
          <w:color w:val="808030"/>
          <w:lang w:eastAsia="zh-CN"/>
        </w:rPr>
        <w:t>,</w:t>
      </w:r>
      <w:r w:rsidRPr="00ED6FF3">
        <w:rPr>
          <w:color w:val="008C00"/>
          <w:lang w:eastAsia="zh-CN"/>
        </w:rPr>
        <w:t>200</w:t>
      </w:r>
      <w:r w:rsidRPr="00ED6FF3">
        <w:rPr>
          <w:color w:val="808030"/>
          <w:lang w:eastAsia="zh-CN"/>
        </w:rPr>
        <w:t>,</w:t>
      </w:r>
      <w:r w:rsidRPr="00ED6FF3">
        <w:rPr>
          <w:color w:val="008C00"/>
          <w:lang w:eastAsia="zh-CN"/>
        </w:rPr>
        <w:t>200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La tête</w:t>
      </w:r>
    </w:p>
    <w:p w14:paraId="2B4AB50A"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setColor</w:t>
      </w:r>
      <w:r w:rsidRPr="00ED6FF3">
        <w:rPr>
          <w:color w:val="808030"/>
          <w:lang w:eastAsia="zh-CN"/>
        </w:rPr>
        <w:t>(</w:t>
      </w:r>
      <w:r w:rsidRPr="00ED6FF3">
        <w:rPr>
          <w:color w:val="000000"/>
          <w:lang w:eastAsia="zh-CN"/>
        </w:rPr>
        <w:t>Color</w:t>
      </w:r>
      <w:r w:rsidRPr="00ED6FF3">
        <w:rPr>
          <w:color w:val="808030"/>
          <w:lang w:eastAsia="zh-CN"/>
        </w:rPr>
        <w:t>.</w:t>
      </w:r>
      <w:r w:rsidRPr="00ED6FF3">
        <w:rPr>
          <w:color w:val="000000"/>
          <w:lang w:eastAsia="zh-CN"/>
        </w:rPr>
        <w:t>black</w:t>
      </w:r>
      <w:r w:rsidRPr="00ED6FF3">
        <w:rPr>
          <w:color w:val="808030"/>
          <w:lang w:eastAsia="zh-CN"/>
        </w:rPr>
        <w:t>)</w:t>
      </w:r>
      <w:r w:rsidRPr="00ED6FF3">
        <w:rPr>
          <w:color w:val="800080"/>
          <w:lang w:eastAsia="zh-CN"/>
        </w:rPr>
        <w:t>;</w:t>
      </w:r>
    </w:p>
    <w:p w14:paraId="6C101B25"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fillRect</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20</w:t>
      </w:r>
      <w:r w:rsidRPr="00ED6FF3">
        <w:rPr>
          <w:color w:val="808030"/>
          <w:lang w:eastAsia="zh-CN"/>
        </w:rPr>
        <w:t>,</w:t>
      </w:r>
      <w:r w:rsidRPr="00ED6FF3">
        <w:rPr>
          <w:color w:val="008C00"/>
          <w:lang w:eastAsia="zh-CN"/>
        </w:rPr>
        <w:t>20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L'oeil gauche</w:t>
      </w:r>
    </w:p>
    <w:p w14:paraId="40EE4477"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fillRect</w:t>
      </w:r>
      <w:r w:rsidRPr="00ED6FF3">
        <w:rPr>
          <w:color w:val="808030"/>
          <w:lang w:eastAsia="zh-CN"/>
        </w:rPr>
        <w:t>(</w:t>
      </w:r>
      <w:r w:rsidRPr="00ED6FF3">
        <w:rPr>
          <w:color w:val="008C00"/>
          <w:lang w:eastAsia="zh-CN"/>
        </w:rPr>
        <w:t>230</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20</w:t>
      </w:r>
      <w:r w:rsidRPr="00ED6FF3">
        <w:rPr>
          <w:color w:val="808030"/>
          <w:lang w:eastAsia="zh-CN"/>
        </w:rPr>
        <w:t>,</w:t>
      </w:r>
      <w:r w:rsidRPr="00ED6FF3">
        <w:rPr>
          <w:color w:val="008C00"/>
          <w:lang w:eastAsia="zh-CN"/>
        </w:rPr>
        <w:t>20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L'oeil droit</w:t>
      </w:r>
    </w:p>
    <w:p w14:paraId="2298F9A9" w14:textId="5A5C1299" w:rsidR="00ED6FF3" w:rsidRPr="00ED6FF3" w:rsidRDefault="00ED6FF3" w:rsidP="000F50A8">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250</w:t>
      </w:r>
      <w:r w:rsidRPr="00ED6FF3">
        <w:rPr>
          <w:color w:val="808030"/>
          <w:lang w:eastAsia="zh-CN"/>
        </w:rPr>
        <w:t>,</w:t>
      </w:r>
      <w:r w:rsidRPr="00ED6FF3">
        <w:rPr>
          <w:color w:val="008C00"/>
          <w:lang w:eastAsia="zh-CN"/>
        </w:rPr>
        <w:t>250</w:t>
      </w:r>
      <w:r w:rsidRPr="00ED6FF3">
        <w:rPr>
          <w:color w:val="808030"/>
          <w:lang w:eastAsia="zh-CN"/>
        </w:rPr>
        <w:t>,</w:t>
      </w:r>
      <w:r w:rsidRPr="00ED6FF3">
        <w:rPr>
          <w:color w:val="008C00"/>
          <w:lang w:eastAsia="zh-CN"/>
        </w:rPr>
        <w:t>250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La bouche</w:t>
      </w:r>
    </w:p>
    <w:p w14:paraId="61AE96B1" w14:textId="77777777" w:rsidR="00ED6FF3" w:rsidRPr="008B351D" w:rsidRDefault="00ED6FF3" w:rsidP="00ED6FF3">
      <w:pPr>
        <w:pStyle w:val="Code"/>
        <w:rPr>
          <w:color w:val="000000"/>
          <w:lang w:val="en-US" w:eastAsia="zh-CN"/>
        </w:rPr>
      </w:pPr>
      <w:r w:rsidRPr="00ED6FF3">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red</w:t>
      </w:r>
      <w:r w:rsidRPr="008B351D">
        <w:rPr>
          <w:color w:val="808030"/>
          <w:lang w:val="en-US" w:eastAsia="zh-CN"/>
        </w:rPr>
        <w:t>)</w:t>
      </w:r>
      <w:r w:rsidRPr="008B351D">
        <w:rPr>
          <w:color w:val="800080"/>
          <w:lang w:val="en-US" w:eastAsia="zh-CN"/>
        </w:rPr>
        <w:t>;</w:t>
      </w:r>
    </w:p>
    <w:p w14:paraId="01D7FD64" w14:textId="77777777" w:rsidR="00ED6FF3" w:rsidRPr="008B351D" w:rsidRDefault="00ED6FF3" w:rsidP="00ED6FF3">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fillRect</w:t>
      </w:r>
      <w:r w:rsidRPr="008B351D">
        <w:rPr>
          <w:color w:val="808030"/>
          <w:lang w:val="en-US" w:eastAsia="zh-CN"/>
        </w:rPr>
        <w:t>(</w:t>
      </w:r>
      <w:r w:rsidRPr="008B351D">
        <w:rPr>
          <w:color w:val="008C00"/>
          <w:lang w:val="en-US" w:eastAsia="zh-CN"/>
        </w:rPr>
        <w:t>100</w:t>
      </w:r>
      <w:r w:rsidRPr="008B351D">
        <w:rPr>
          <w:color w:val="808030"/>
          <w:lang w:val="en-US" w:eastAsia="zh-CN"/>
        </w:rPr>
        <w:t>,</w:t>
      </w:r>
      <w:r w:rsidRPr="008B351D">
        <w:rPr>
          <w:color w:val="008C00"/>
          <w:lang w:val="en-US" w:eastAsia="zh-CN"/>
        </w:rPr>
        <w:t>300</w:t>
      </w:r>
      <w:r w:rsidRPr="008B351D">
        <w:rPr>
          <w:color w:val="808030"/>
          <w:lang w:val="en-US" w:eastAsia="zh-CN"/>
        </w:rPr>
        <w:t>,</w:t>
      </w:r>
      <w:r w:rsidRPr="008B351D">
        <w:rPr>
          <w:color w:val="008C00"/>
          <w:lang w:val="en-US" w:eastAsia="zh-CN"/>
        </w:rPr>
        <w:t>200</w:t>
      </w:r>
      <w:r w:rsidRPr="008B351D">
        <w:rPr>
          <w:color w:val="808030"/>
          <w:lang w:val="en-US" w:eastAsia="zh-CN"/>
        </w:rPr>
        <w:t>,</w:t>
      </w:r>
      <w:r w:rsidRPr="008B351D">
        <w:rPr>
          <w:color w:val="008C00"/>
          <w:lang w:val="en-US" w:eastAsia="zh-CN"/>
        </w:rPr>
        <w:t>200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Le corps</w:t>
      </w:r>
    </w:p>
    <w:p w14:paraId="562086D2" w14:textId="77777777" w:rsidR="00ED6FF3" w:rsidRPr="00ED6FF3" w:rsidRDefault="00ED6FF3" w:rsidP="00ED6FF3">
      <w:pPr>
        <w:pStyle w:val="Code"/>
        <w:rPr>
          <w:color w:val="000000"/>
          <w:lang w:val="en-CA" w:eastAsia="zh-CN"/>
        </w:rPr>
      </w:pPr>
      <w:r w:rsidRPr="008B351D">
        <w:rPr>
          <w:color w:val="000000"/>
          <w:lang w:val="en-US" w:eastAsia="zh-CN"/>
        </w:rPr>
        <w:t xml:space="preserve">    </w:t>
      </w:r>
      <w:r w:rsidRPr="00ED6FF3">
        <w:rPr>
          <w:color w:val="800080"/>
          <w:lang w:val="en-CA" w:eastAsia="zh-CN"/>
        </w:rPr>
        <w:t>}</w:t>
      </w:r>
    </w:p>
    <w:p w14:paraId="38E1078D" w14:textId="77777777" w:rsidR="00ED6FF3" w:rsidRPr="00ED6FF3" w:rsidRDefault="00ED6FF3" w:rsidP="000F50A8">
      <w:pPr>
        <w:pStyle w:val="Code"/>
        <w:keepNext w:val="0"/>
        <w:keepLines w:val="0"/>
        <w:rPr>
          <w:color w:val="000000"/>
          <w:lang w:val="en-CA" w:eastAsia="zh-CN"/>
        </w:rPr>
      </w:pPr>
    </w:p>
    <w:p w14:paraId="2BEB6DDD" w14:textId="77777777" w:rsidR="00ED6FF3" w:rsidRPr="00ED6FF3" w:rsidRDefault="00ED6FF3" w:rsidP="00ED6FF3">
      <w:pPr>
        <w:pStyle w:val="Code"/>
        <w:rPr>
          <w:color w:val="000000"/>
          <w:lang w:val="en-CA" w:eastAsia="zh-CN"/>
        </w:rPr>
      </w:pPr>
      <w:r w:rsidRPr="00ED6FF3">
        <w:rPr>
          <w:color w:val="000000"/>
          <w:lang w:val="en-CA" w:eastAsia="zh-CN"/>
        </w:rPr>
        <w:lastRenderedPageBreak/>
        <w:t xml:space="preserve">    </w:t>
      </w:r>
      <w:r w:rsidRPr="00ED6FF3">
        <w:rPr>
          <w:b/>
          <w:bCs/>
          <w:color w:val="800000"/>
          <w:lang w:val="en-CA" w:eastAsia="zh-CN"/>
        </w:rPr>
        <w:t>public</w:t>
      </w:r>
      <w:r w:rsidRPr="00ED6FF3">
        <w:rPr>
          <w:color w:val="000000"/>
          <w:lang w:val="en-CA" w:eastAsia="zh-CN"/>
        </w:rPr>
        <w:t xml:space="preserve"> </w:t>
      </w:r>
      <w:r w:rsidRPr="00ED6FF3">
        <w:rPr>
          <w:b/>
          <w:bCs/>
          <w:color w:val="800000"/>
          <w:lang w:val="en-CA" w:eastAsia="zh-CN"/>
        </w:rPr>
        <w:t>static</w:t>
      </w:r>
      <w:r w:rsidRPr="00ED6FF3">
        <w:rPr>
          <w:color w:val="000000"/>
          <w:lang w:val="en-CA" w:eastAsia="zh-CN"/>
        </w:rPr>
        <w:t xml:space="preserve"> </w:t>
      </w:r>
      <w:r w:rsidRPr="00ED6FF3">
        <w:rPr>
          <w:color w:val="BB7977"/>
          <w:lang w:val="en-CA" w:eastAsia="zh-CN"/>
        </w:rPr>
        <w:t>void</w:t>
      </w:r>
      <w:r w:rsidRPr="00ED6FF3">
        <w:rPr>
          <w:color w:val="000000"/>
          <w:lang w:val="en-CA" w:eastAsia="zh-CN"/>
        </w:rPr>
        <w:t xml:space="preserve"> main </w:t>
      </w:r>
      <w:r w:rsidRPr="00ED6FF3">
        <w:rPr>
          <w:color w:val="808030"/>
          <w:lang w:val="en-CA" w:eastAsia="zh-CN"/>
        </w:rPr>
        <w:t>(</w:t>
      </w:r>
      <w:r w:rsidRPr="00ED6FF3">
        <w:rPr>
          <w:b/>
          <w:bCs/>
          <w:color w:val="BB7977"/>
          <w:lang w:val="en-CA" w:eastAsia="zh-CN"/>
        </w:rPr>
        <w:t>String</w:t>
      </w:r>
      <w:r w:rsidRPr="00ED6FF3">
        <w:rPr>
          <w:color w:val="000000"/>
          <w:lang w:val="en-CA" w:eastAsia="zh-CN"/>
        </w:rPr>
        <w:t xml:space="preserve"> args</w:t>
      </w:r>
      <w:r w:rsidRPr="00ED6FF3">
        <w:rPr>
          <w:color w:val="808030"/>
          <w:lang w:val="en-CA" w:eastAsia="zh-CN"/>
        </w:rPr>
        <w:t>[])</w:t>
      </w:r>
      <w:r w:rsidRPr="00ED6FF3">
        <w:rPr>
          <w:color w:val="000000"/>
          <w:lang w:val="en-CA" w:eastAsia="zh-CN"/>
        </w:rPr>
        <w:t xml:space="preserve"> </w:t>
      </w:r>
      <w:r w:rsidRPr="00ED6FF3">
        <w:rPr>
          <w:color w:val="800080"/>
          <w:lang w:val="en-CA" w:eastAsia="zh-CN"/>
        </w:rPr>
        <w:t>{</w:t>
      </w:r>
    </w:p>
    <w:p w14:paraId="01E26F43" w14:textId="77777777" w:rsidR="00ED6FF3" w:rsidRPr="008B351D" w:rsidRDefault="00ED6FF3" w:rsidP="00ED6FF3">
      <w:pPr>
        <w:pStyle w:val="Code"/>
        <w:rPr>
          <w:color w:val="000000"/>
          <w:lang w:eastAsia="zh-CN"/>
        </w:rPr>
      </w:pPr>
      <w:r w:rsidRPr="00ED6FF3">
        <w:rPr>
          <w:color w:val="000000"/>
          <w:lang w:val="en-CA" w:eastAsia="zh-CN"/>
        </w:rPr>
        <w:t xml:space="preserve">        </w:t>
      </w:r>
      <w:r w:rsidRPr="008B351D">
        <w:rPr>
          <w:b/>
          <w:bCs/>
          <w:color w:val="800000"/>
          <w:lang w:eastAsia="zh-CN"/>
        </w:rPr>
        <w:t>new</w:t>
      </w:r>
      <w:r w:rsidRPr="008B351D">
        <w:rPr>
          <w:color w:val="000000"/>
          <w:lang w:eastAsia="zh-CN"/>
        </w:rPr>
        <w:t xml:space="preserve"> ExempleDessin2DDansJFrame</w:t>
      </w:r>
      <w:r w:rsidRPr="008B351D">
        <w:rPr>
          <w:color w:val="808030"/>
          <w:lang w:eastAsia="zh-CN"/>
        </w:rPr>
        <w:t>()</w:t>
      </w:r>
      <w:r w:rsidRPr="008B351D">
        <w:rPr>
          <w:color w:val="800080"/>
          <w:lang w:eastAsia="zh-CN"/>
        </w:rPr>
        <w:t>;</w:t>
      </w:r>
    </w:p>
    <w:p w14:paraId="66D304C0" w14:textId="77777777" w:rsidR="00ED6FF3" w:rsidRPr="008B351D" w:rsidRDefault="00ED6FF3" w:rsidP="00ED6FF3">
      <w:pPr>
        <w:pStyle w:val="Code"/>
        <w:rPr>
          <w:color w:val="000000"/>
          <w:lang w:eastAsia="zh-CN"/>
        </w:rPr>
      </w:pPr>
      <w:r w:rsidRPr="008B351D">
        <w:rPr>
          <w:color w:val="000000"/>
          <w:lang w:eastAsia="zh-CN"/>
        </w:rPr>
        <w:t xml:space="preserve">        </w:t>
      </w:r>
      <w:r w:rsidRPr="008B351D">
        <w:rPr>
          <w:b/>
          <w:bCs/>
          <w:color w:val="800000"/>
          <w:lang w:eastAsia="zh-CN"/>
        </w:rPr>
        <w:t>new</w:t>
      </w:r>
      <w:r w:rsidRPr="008B351D">
        <w:rPr>
          <w:color w:val="000000"/>
          <w:lang w:eastAsia="zh-CN"/>
        </w:rPr>
        <w:t xml:space="preserve"> ExempleDessin2DDansJFrame</w:t>
      </w:r>
      <w:r w:rsidRPr="008B351D">
        <w:rPr>
          <w:color w:val="808030"/>
          <w:lang w:eastAsia="zh-CN"/>
        </w:rPr>
        <w:t>()</w:t>
      </w:r>
      <w:r w:rsidRPr="008B351D">
        <w:rPr>
          <w:color w:val="800080"/>
          <w:lang w:eastAsia="zh-CN"/>
        </w:rPr>
        <w:t>;</w:t>
      </w:r>
    </w:p>
    <w:p w14:paraId="486A286C" w14:textId="77777777" w:rsidR="00ED6FF3" w:rsidRPr="008B351D" w:rsidRDefault="00ED6FF3" w:rsidP="00ED6FF3">
      <w:pPr>
        <w:pStyle w:val="Code"/>
        <w:rPr>
          <w:color w:val="000000"/>
          <w:lang w:eastAsia="zh-CN"/>
        </w:rPr>
      </w:pPr>
      <w:r w:rsidRPr="008B351D">
        <w:rPr>
          <w:color w:val="000000"/>
          <w:lang w:eastAsia="zh-CN"/>
        </w:rPr>
        <w:t xml:space="preserve">        </w:t>
      </w:r>
      <w:r w:rsidRPr="008B351D">
        <w:rPr>
          <w:b/>
          <w:bCs/>
          <w:color w:val="800000"/>
          <w:lang w:eastAsia="zh-CN"/>
        </w:rPr>
        <w:t>new</w:t>
      </w:r>
      <w:r w:rsidRPr="008B351D">
        <w:rPr>
          <w:color w:val="000000"/>
          <w:lang w:eastAsia="zh-CN"/>
        </w:rPr>
        <w:t xml:space="preserve"> ExempleDessin2DDansJFrame</w:t>
      </w:r>
      <w:r w:rsidRPr="008B351D">
        <w:rPr>
          <w:color w:val="808030"/>
          <w:lang w:eastAsia="zh-CN"/>
        </w:rPr>
        <w:t>()</w:t>
      </w:r>
      <w:r w:rsidRPr="008B351D">
        <w:rPr>
          <w:color w:val="800080"/>
          <w:lang w:eastAsia="zh-CN"/>
        </w:rPr>
        <w:t>;</w:t>
      </w:r>
    </w:p>
    <w:p w14:paraId="2B9D8C94" w14:textId="77777777" w:rsidR="00ED6FF3" w:rsidRPr="008B351D" w:rsidRDefault="00ED6FF3" w:rsidP="00ED6FF3">
      <w:pPr>
        <w:pStyle w:val="Code"/>
        <w:rPr>
          <w:color w:val="000000"/>
          <w:lang w:eastAsia="zh-CN"/>
        </w:rPr>
      </w:pPr>
      <w:r w:rsidRPr="008B351D">
        <w:rPr>
          <w:color w:val="000000"/>
          <w:lang w:eastAsia="zh-CN"/>
        </w:rPr>
        <w:t xml:space="preserve">    </w:t>
      </w:r>
      <w:r w:rsidRPr="008B351D">
        <w:rPr>
          <w:color w:val="800080"/>
          <w:lang w:eastAsia="zh-CN"/>
        </w:rPr>
        <w:t>}</w:t>
      </w:r>
    </w:p>
    <w:p w14:paraId="5626DF55" w14:textId="276079F3" w:rsidR="00ED6FF3" w:rsidRDefault="00ED6FF3" w:rsidP="00ED6FF3">
      <w:pPr>
        <w:pStyle w:val="Code"/>
        <w:rPr>
          <w:color w:val="800080"/>
          <w:lang w:eastAsia="zh-CN"/>
        </w:rPr>
      </w:pPr>
      <w:r w:rsidRPr="008B351D">
        <w:rPr>
          <w:color w:val="800080"/>
          <w:lang w:eastAsia="zh-CN"/>
        </w:rPr>
        <w:t>}</w:t>
      </w:r>
    </w:p>
    <w:p w14:paraId="3B33294F" w14:textId="77777777" w:rsidR="003E5B17" w:rsidRPr="008B351D" w:rsidRDefault="003E5B17" w:rsidP="00ED6FF3">
      <w:pPr>
        <w:pStyle w:val="Code"/>
        <w:rPr>
          <w:color w:val="000000"/>
          <w:lang w:eastAsia="zh-CN"/>
        </w:rPr>
      </w:pPr>
    </w:p>
    <w:p w14:paraId="058200EA" w14:textId="77777777" w:rsidR="00A03321" w:rsidRPr="008B351D" w:rsidRDefault="00A03321" w:rsidP="00A03321">
      <w:pPr>
        <w:pStyle w:val="Corpsdetexte"/>
        <w:rPr>
          <w:b/>
          <w:bCs/>
          <w:lang w:val="fr-CA"/>
        </w:rPr>
      </w:pPr>
    </w:p>
    <w:p w14:paraId="6769BFFC" w14:textId="77777777" w:rsidR="00A03321" w:rsidRPr="008B351D" w:rsidRDefault="00A03321" w:rsidP="00A03321">
      <w:pPr>
        <w:pStyle w:val="Corpsdetexte"/>
        <w:rPr>
          <w:lang w:val="fr-CA"/>
        </w:rPr>
      </w:pPr>
      <w:r w:rsidRPr="008B351D">
        <w:rPr>
          <w:lang w:val="fr-CA"/>
        </w:rPr>
        <w:t xml:space="preserve">Chaque appel à </w:t>
      </w:r>
      <w:r w:rsidRPr="008B351D">
        <w:rPr>
          <w:i/>
          <w:iCs/>
          <w:lang w:val="fr-CA"/>
        </w:rPr>
        <w:t>new</w:t>
      </w:r>
      <w:r w:rsidRPr="008B351D">
        <w:rPr>
          <w:lang w:val="fr-CA"/>
        </w:rPr>
        <w:t xml:space="preserve"> </w:t>
      </w:r>
      <w:r w:rsidRPr="008B351D">
        <w:rPr>
          <w:i/>
          <w:iCs/>
          <w:lang w:val="fr-CA"/>
        </w:rPr>
        <w:t>ExempleDessin2DDansJFrame</w:t>
      </w:r>
      <w:r w:rsidRPr="008B351D">
        <w:rPr>
          <w:lang w:val="fr-CA"/>
        </w:rPr>
        <w:t>() crée une nouvelle fenêtre.</w:t>
      </w:r>
    </w:p>
    <w:p w14:paraId="5EF7227A" w14:textId="77777777" w:rsidR="00A03321" w:rsidRDefault="00A03321" w:rsidP="00A03321">
      <w:pPr>
        <w:pStyle w:val="Corpsdetexte"/>
      </w:pPr>
      <w:r>
        <w:t>NB Si vous exécutez ce programme, les fenêtres sont superposées. Il faut les déplacer pour voir les trois.</w:t>
      </w:r>
    </w:p>
    <w:p w14:paraId="49F28CCB" w14:textId="77777777" w:rsidR="00A03321" w:rsidRDefault="00A03321" w:rsidP="00A03321">
      <w:pPr>
        <w:pStyle w:val="Titre2"/>
      </w:pPr>
      <w:bookmarkStart w:id="118" w:name="_Toc508793536"/>
      <w:bookmarkStart w:id="119" w:name="_Toc155813909"/>
      <w:r>
        <w:t>Simplification du programme par une méthode avec paramètres</w:t>
      </w:r>
      <w:bookmarkEnd w:id="118"/>
      <w:bookmarkEnd w:id="119"/>
    </w:p>
    <w:p w14:paraId="791025DA" w14:textId="77777777" w:rsidR="00A03321" w:rsidRDefault="00A03321" w:rsidP="00A03321">
      <w:pPr>
        <w:pStyle w:val="Corpsdetexte"/>
      </w:pPr>
      <w:r>
        <w:t xml:space="preserve">Cette section approfondit la création de méthode et l’utilisation des paramètres en montrant comment l’utilisation d’une méthode avec paramètre peut grandement simplifier un programme et ceci dans le contexte du dessin 2D. La notion de passage des paramètres sera étudiée en même temps. </w:t>
      </w:r>
    </w:p>
    <w:p w14:paraId="7B8921CA" w14:textId="77777777" w:rsidR="00A03321" w:rsidRDefault="00A03321" w:rsidP="000F50A8">
      <w:pPr>
        <w:pStyle w:val="Corpsdetexte"/>
      </w:pPr>
      <w:r>
        <w:t>L’ exercice suivant permet de motiver l’utilisation d’une méthode avec paramètres.</w:t>
      </w:r>
    </w:p>
    <w:p w14:paraId="56E23D7D" w14:textId="77777777" w:rsidR="00A03321" w:rsidRDefault="00A03321" w:rsidP="000F50A8">
      <w:pPr>
        <w:pStyle w:val="Corpsdetexte"/>
        <w:keepLines/>
      </w:pPr>
      <w:r>
        <w:rPr>
          <w:b/>
          <w:bCs/>
        </w:rPr>
        <w:t>Exercice</w:t>
      </w:r>
      <w:r>
        <w:t>. Dessiner deux bonhommes de taille et position différentes tel qu’illustré par la figure suivante :</w:t>
      </w:r>
    </w:p>
    <w:p w14:paraId="405DCF09" w14:textId="03948AFE" w:rsidR="00A03321" w:rsidRDefault="004B7EE2" w:rsidP="00EF7B00">
      <w:pPr>
        <w:pStyle w:val="Corpsdetexte"/>
        <w:keepLines/>
        <w:jc w:val="center"/>
      </w:pPr>
      <w:r>
        <w:rPr>
          <w:noProof/>
          <w:lang w:val="en-US" w:eastAsia="en-US"/>
        </w:rPr>
        <w:drawing>
          <wp:inline distT="0" distB="0" distL="0" distR="0" wp14:anchorId="2855328C" wp14:editId="40249A5A">
            <wp:extent cx="1061238" cy="1578251"/>
            <wp:effectExtent l="0" t="0" r="5715" b="0"/>
            <wp:docPr id="170301602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pic:nvPicPr>
                  <pic:blipFill rotWithShape="1">
                    <a:blip r:embed="rId259">
                      <a:extLst>
                        <a:ext uri="{28A0092B-C50C-407E-A947-70E740481C1C}">
                          <a14:useLocalDpi xmlns:a14="http://schemas.microsoft.com/office/drawing/2010/main" val="0"/>
                        </a:ext>
                      </a:extLst>
                    </a:blip>
                    <a:srcRect l="3479" t="6186" r="6087" b="4118"/>
                    <a:stretch/>
                  </pic:blipFill>
                  <pic:spPr bwMode="auto">
                    <a:xfrm>
                      <a:off x="0" y="0"/>
                      <a:ext cx="1067562" cy="1587656"/>
                    </a:xfrm>
                    <a:prstGeom prst="rect">
                      <a:avLst/>
                    </a:prstGeom>
                    <a:ln>
                      <a:noFill/>
                    </a:ln>
                    <a:extLst>
                      <a:ext uri="{53640926-AAD7-44D8-BBD7-CCE9431645EC}">
                        <a14:shadowObscured xmlns:a14="http://schemas.microsoft.com/office/drawing/2010/main"/>
                      </a:ext>
                    </a:extLst>
                  </pic:spPr>
                </pic:pic>
              </a:graphicData>
            </a:graphic>
          </wp:inline>
        </w:drawing>
      </w:r>
    </w:p>
    <w:p w14:paraId="74A4D929" w14:textId="77777777" w:rsidR="000F50A8" w:rsidRDefault="000F50A8" w:rsidP="000F50A8">
      <w:pPr>
        <w:pStyle w:val="Corpsdetexte"/>
      </w:pPr>
    </w:p>
    <w:p w14:paraId="69DC51F3" w14:textId="08719407" w:rsidR="00A03321" w:rsidRDefault="00A03321" w:rsidP="00A90BCF">
      <w:pPr>
        <w:pStyle w:val="Corpsdetexte"/>
        <w:keepNext/>
        <w:keepLines/>
      </w:pPr>
      <w:r w:rsidRPr="005408CD">
        <w:rPr>
          <w:b/>
        </w:rPr>
        <w:lastRenderedPageBreak/>
        <w:t>Solution</w:t>
      </w:r>
      <w:r>
        <w:t xml:space="preserve">. </w:t>
      </w:r>
      <w:hyperlink r:id="rId260" w:history="1">
        <w:r w:rsidRPr="00762F24">
          <w:rPr>
            <w:rFonts w:ascii="Segoe UI" w:hAnsi="Segoe UI" w:cs="Segoe UI"/>
            <w:color w:val="0366D6"/>
            <w:sz w:val="27"/>
            <w:szCs w:val="27"/>
            <w:lang w:val="fr-CA"/>
          </w:rPr>
          <w:t>JavaPasAPas</w:t>
        </w:r>
      </w:hyperlink>
      <w:r w:rsidRPr="00762F24">
        <w:rPr>
          <w:rFonts w:ascii="Segoe UI" w:hAnsi="Segoe UI" w:cs="Segoe UI"/>
          <w:color w:val="586069"/>
          <w:sz w:val="27"/>
          <w:szCs w:val="27"/>
          <w:lang w:val="fr-CA"/>
        </w:rPr>
        <w:t>/</w:t>
      </w:r>
      <w:r w:rsidR="00A90BCF">
        <w:rPr>
          <w:rFonts w:ascii="Segoe UI" w:hAnsi="Segoe UI" w:cs="Segoe UI"/>
          <w:b/>
          <w:bCs/>
          <w:color w:val="586069"/>
          <w:sz w:val="27"/>
          <w:szCs w:val="27"/>
          <w:lang w:val="fr-CA"/>
        </w:rPr>
        <w:t>chapitre_5/E</w:t>
      </w:r>
      <w:r w:rsidRPr="00762F24">
        <w:rPr>
          <w:rFonts w:ascii="Segoe UI" w:hAnsi="Segoe UI" w:cs="Segoe UI"/>
          <w:b/>
          <w:bCs/>
          <w:color w:val="586069"/>
          <w:sz w:val="27"/>
          <w:szCs w:val="27"/>
          <w:lang w:val="fr-CA"/>
        </w:rPr>
        <w:t>xercice2Bots.java</w:t>
      </w:r>
    </w:p>
    <w:p w14:paraId="18703C78" w14:textId="77777777" w:rsidR="00A90BCF" w:rsidRPr="00A90BCF" w:rsidRDefault="00A90BCF" w:rsidP="00A90BCF">
      <w:pPr>
        <w:pStyle w:val="Code"/>
        <w:rPr>
          <w:color w:val="000000"/>
          <w:lang w:eastAsia="zh-CN"/>
        </w:rPr>
      </w:pPr>
      <w:r w:rsidRPr="00A90BCF">
        <w:rPr>
          <w:b/>
          <w:bCs/>
          <w:color w:val="800000"/>
          <w:lang w:eastAsia="zh-CN"/>
        </w:rPr>
        <w:t>import</w:t>
      </w:r>
      <w:r w:rsidRPr="00A90BCF">
        <w:rPr>
          <w:lang w:eastAsia="zh-CN"/>
        </w:rPr>
        <w:t xml:space="preserve"> java</w:t>
      </w:r>
      <w:r w:rsidRPr="00A90BCF">
        <w:rPr>
          <w:color w:val="808030"/>
          <w:lang w:eastAsia="zh-CN"/>
        </w:rPr>
        <w:t>.</w:t>
      </w:r>
      <w:r w:rsidRPr="00A90BCF">
        <w:rPr>
          <w:lang w:eastAsia="zh-CN"/>
        </w:rPr>
        <w:t>awt</w:t>
      </w:r>
      <w:r w:rsidRPr="00A90BCF">
        <w:rPr>
          <w:color w:val="808030"/>
          <w:lang w:eastAsia="zh-CN"/>
        </w:rPr>
        <w:t>.</w:t>
      </w:r>
      <w:r w:rsidRPr="00A90BCF">
        <w:rPr>
          <w:b/>
          <w:bCs/>
          <w:color w:val="800000"/>
          <w:lang w:eastAsia="zh-CN"/>
        </w:rPr>
        <w:t>*</w:t>
      </w:r>
      <w:r w:rsidRPr="00A90BCF">
        <w:rPr>
          <w:color w:val="800080"/>
          <w:lang w:eastAsia="zh-CN"/>
        </w:rPr>
        <w:t>;</w:t>
      </w:r>
    </w:p>
    <w:p w14:paraId="24CC8111" w14:textId="77777777" w:rsidR="00A90BCF" w:rsidRPr="008B351D" w:rsidRDefault="00A90BCF" w:rsidP="00A90BCF">
      <w:pPr>
        <w:pStyle w:val="Code"/>
        <w:rPr>
          <w:color w:val="000000"/>
          <w:lang w:eastAsia="zh-CN"/>
        </w:rPr>
      </w:pPr>
      <w:r w:rsidRPr="008B351D">
        <w:rPr>
          <w:b/>
          <w:bCs/>
          <w:color w:val="800000"/>
          <w:lang w:eastAsia="zh-CN"/>
        </w:rPr>
        <w:t>import</w:t>
      </w:r>
      <w:r w:rsidRPr="008B351D">
        <w:rPr>
          <w:lang w:eastAsia="zh-CN"/>
        </w:rPr>
        <w:t xml:space="preserve"> javax</w:t>
      </w:r>
      <w:r w:rsidRPr="008B351D">
        <w:rPr>
          <w:color w:val="808030"/>
          <w:lang w:eastAsia="zh-CN"/>
        </w:rPr>
        <w:t>.</w:t>
      </w:r>
      <w:r w:rsidRPr="008B351D">
        <w:rPr>
          <w:lang w:eastAsia="zh-CN"/>
        </w:rPr>
        <w:t>swing</w:t>
      </w:r>
      <w:r w:rsidRPr="008B351D">
        <w:rPr>
          <w:color w:val="808030"/>
          <w:lang w:eastAsia="zh-CN"/>
        </w:rPr>
        <w:t>.</w:t>
      </w:r>
      <w:r w:rsidRPr="008B351D">
        <w:rPr>
          <w:b/>
          <w:bCs/>
          <w:color w:val="800000"/>
          <w:lang w:eastAsia="zh-CN"/>
        </w:rPr>
        <w:t>*</w:t>
      </w:r>
      <w:r w:rsidRPr="008B351D">
        <w:rPr>
          <w:color w:val="800080"/>
          <w:lang w:eastAsia="zh-CN"/>
        </w:rPr>
        <w:t>;</w:t>
      </w:r>
    </w:p>
    <w:p w14:paraId="548028DD" w14:textId="77777777" w:rsidR="00A90BCF" w:rsidRPr="008B351D" w:rsidRDefault="00A90BCF" w:rsidP="00A90BCF">
      <w:pPr>
        <w:pStyle w:val="Code"/>
        <w:rPr>
          <w:color w:val="000000"/>
          <w:lang w:eastAsia="zh-CN"/>
        </w:rPr>
      </w:pPr>
    </w:p>
    <w:p w14:paraId="53AC8F42" w14:textId="77777777" w:rsidR="00A90BCF" w:rsidRPr="008B351D" w:rsidRDefault="00A90BCF" w:rsidP="00A90BCF">
      <w:pPr>
        <w:pStyle w:val="Code"/>
        <w:rPr>
          <w:color w:val="000000"/>
          <w:lang w:eastAsia="zh-CN"/>
        </w:rPr>
      </w:pPr>
      <w:r w:rsidRPr="008B351D">
        <w:rPr>
          <w:b/>
          <w:bCs/>
          <w:color w:val="800000"/>
          <w:lang w:eastAsia="zh-CN"/>
        </w:rPr>
        <w:t>public</w:t>
      </w:r>
      <w:r w:rsidRPr="008B351D">
        <w:rPr>
          <w:color w:val="000000"/>
          <w:lang w:eastAsia="zh-CN"/>
        </w:rPr>
        <w:t xml:space="preserve"> </w:t>
      </w:r>
      <w:r w:rsidRPr="008B351D">
        <w:rPr>
          <w:b/>
          <w:bCs/>
          <w:color w:val="800000"/>
          <w:lang w:eastAsia="zh-CN"/>
        </w:rPr>
        <w:t>class</w:t>
      </w:r>
      <w:r w:rsidRPr="008B351D">
        <w:rPr>
          <w:color w:val="000000"/>
          <w:lang w:eastAsia="zh-CN"/>
        </w:rPr>
        <w:t xml:space="preserve"> Exercice2Bots </w:t>
      </w:r>
      <w:r w:rsidRPr="008B351D">
        <w:rPr>
          <w:b/>
          <w:bCs/>
          <w:color w:val="800000"/>
          <w:lang w:eastAsia="zh-CN"/>
        </w:rPr>
        <w:t>extends</w:t>
      </w:r>
      <w:r w:rsidRPr="008B351D">
        <w:rPr>
          <w:color w:val="000000"/>
          <w:lang w:eastAsia="zh-CN"/>
        </w:rPr>
        <w:t xml:space="preserve"> JFrame </w:t>
      </w:r>
      <w:r w:rsidRPr="008B351D">
        <w:rPr>
          <w:color w:val="800080"/>
          <w:lang w:eastAsia="zh-CN"/>
        </w:rPr>
        <w:t>{</w:t>
      </w:r>
    </w:p>
    <w:p w14:paraId="1E00C32D" w14:textId="77777777" w:rsidR="00A90BCF" w:rsidRPr="00A90BCF" w:rsidRDefault="00A90BCF" w:rsidP="00A90BCF">
      <w:pPr>
        <w:pStyle w:val="Code"/>
        <w:rPr>
          <w:color w:val="000000"/>
          <w:lang w:eastAsia="zh-CN"/>
        </w:rPr>
      </w:pPr>
      <w:r w:rsidRPr="008B351D">
        <w:rPr>
          <w:color w:val="000000"/>
          <w:lang w:eastAsia="zh-CN"/>
        </w:rPr>
        <w:t xml:space="preserve">  </w:t>
      </w:r>
      <w:r w:rsidRPr="00A90BCF">
        <w:rPr>
          <w:b/>
          <w:bCs/>
          <w:color w:val="800000"/>
          <w:lang w:eastAsia="zh-CN"/>
        </w:rPr>
        <w:t>public</w:t>
      </w:r>
      <w:r w:rsidRPr="00A90BCF">
        <w:rPr>
          <w:color w:val="000000"/>
          <w:lang w:eastAsia="zh-CN"/>
        </w:rPr>
        <w:t xml:space="preserve"> Exercice2Bots</w:t>
      </w:r>
      <w:r w:rsidRPr="00A90BCF">
        <w:rPr>
          <w:color w:val="808030"/>
          <w:lang w:eastAsia="zh-CN"/>
        </w:rPr>
        <w:t>()</w:t>
      </w:r>
      <w:r w:rsidRPr="00A90BCF">
        <w:rPr>
          <w:color w:val="000000"/>
          <w:lang w:eastAsia="zh-CN"/>
        </w:rPr>
        <w:t xml:space="preserve"> </w:t>
      </w:r>
      <w:r w:rsidRPr="00A90BCF">
        <w:rPr>
          <w:color w:val="800080"/>
          <w:lang w:eastAsia="zh-CN"/>
        </w:rPr>
        <w:t>{</w:t>
      </w:r>
    </w:p>
    <w:p w14:paraId="1E4C53EA"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E6"/>
          <w:lang w:eastAsia="zh-CN"/>
        </w:rPr>
        <w:t>"Dessiner deux Bots"</w:t>
      </w:r>
      <w:r w:rsidRPr="00A90BCF">
        <w:rPr>
          <w:color w:val="808030"/>
          <w:lang w:eastAsia="zh-CN"/>
        </w:rPr>
        <w:t>)</w:t>
      </w:r>
      <w:r w:rsidRPr="00A90BCF">
        <w:rPr>
          <w:color w:val="800080"/>
          <w:lang w:eastAsia="zh-CN"/>
        </w:rPr>
        <w:t>;</w:t>
      </w:r>
    </w:p>
    <w:p w14:paraId="713C052E" w14:textId="77777777" w:rsidR="00A90BCF" w:rsidRPr="00A90BCF" w:rsidRDefault="00A90BCF" w:rsidP="00A90BCF">
      <w:pPr>
        <w:pStyle w:val="Code"/>
        <w:rPr>
          <w:color w:val="000000"/>
          <w:lang w:val="en-CA" w:eastAsia="zh-CN"/>
        </w:rPr>
      </w:pPr>
      <w:r w:rsidRPr="00A90BCF">
        <w:rPr>
          <w:color w:val="000000"/>
          <w:lang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setDefaultCloseOperation</w:t>
      </w:r>
      <w:r w:rsidRPr="00A90BCF">
        <w:rPr>
          <w:color w:val="808030"/>
          <w:lang w:val="en-CA" w:eastAsia="zh-CN"/>
        </w:rPr>
        <w:t>(</w:t>
      </w:r>
      <w:r w:rsidRPr="00A90BCF">
        <w:rPr>
          <w:color w:val="000000"/>
          <w:lang w:val="en-CA" w:eastAsia="zh-CN"/>
        </w:rPr>
        <w:t>EXIT_ON_CLOSE</w:t>
      </w:r>
      <w:r w:rsidRPr="00A90BCF">
        <w:rPr>
          <w:color w:val="808030"/>
          <w:lang w:val="en-CA" w:eastAsia="zh-CN"/>
        </w:rPr>
        <w:t>)</w:t>
      </w:r>
      <w:r w:rsidRPr="00A90BCF">
        <w:rPr>
          <w:color w:val="800080"/>
          <w:lang w:val="en-CA" w:eastAsia="zh-CN"/>
        </w:rPr>
        <w:t>;</w:t>
      </w:r>
    </w:p>
    <w:p w14:paraId="269FB95D"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setSize</w:t>
      </w:r>
      <w:r w:rsidRPr="00A90BCF">
        <w:rPr>
          <w:color w:val="808030"/>
          <w:lang w:val="en-CA" w:eastAsia="zh-CN"/>
        </w:rPr>
        <w:t>(</w:t>
      </w:r>
      <w:r w:rsidRPr="00A90BCF">
        <w:rPr>
          <w:color w:val="008C00"/>
          <w:lang w:val="en-CA" w:eastAsia="zh-CN"/>
        </w:rPr>
        <w:t>400</w:t>
      </w:r>
      <w:r w:rsidRPr="00A90BCF">
        <w:rPr>
          <w:color w:val="808030"/>
          <w:lang w:val="en-CA" w:eastAsia="zh-CN"/>
        </w:rPr>
        <w:t>,</w:t>
      </w:r>
      <w:r w:rsidRPr="00A90BCF">
        <w:rPr>
          <w:color w:val="000000"/>
          <w:lang w:val="en-CA" w:eastAsia="zh-CN"/>
        </w:rPr>
        <w:t xml:space="preserve"> </w:t>
      </w:r>
      <w:r w:rsidRPr="00A90BCF">
        <w:rPr>
          <w:color w:val="008C00"/>
          <w:lang w:val="en-CA" w:eastAsia="zh-CN"/>
        </w:rPr>
        <w:t>600</w:t>
      </w:r>
      <w:r w:rsidRPr="00A90BCF">
        <w:rPr>
          <w:color w:val="808030"/>
          <w:lang w:val="en-CA" w:eastAsia="zh-CN"/>
        </w:rPr>
        <w:t>)</w:t>
      </w:r>
      <w:r w:rsidRPr="00A90BCF">
        <w:rPr>
          <w:color w:val="800080"/>
          <w:lang w:val="en-CA" w:eastAsia="zh-CN"/>
        </w:rPr>
        <w:t>;</w:t>
      </w:r>
    </w:p>
    <w:p w14:paraId="5896DDCE"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setVisible</w:t>
      </w:r>
      <w:r w:rsidRPr="00A90BCF">
        <w:rPr>
          <w:color w:val="808030"/>
          <w:lang w:val="en-CA" w:eastAsia="zh-CN"/>
        </w:rPr>
        <w:t>(</w:t>
      </w:r>
      <w:r w:rsidRPr="00A90BCF">
        <w:rPr>
          <w:b/>
          <w:bCs/>
          <w:color w:val="800000"/>
          <w:lang w:val="en-CA" w:eastAsia="zh-CN"/>
        </w:rPr>
        <w:t>true</w:t>
      </w:r>
      <w:r w:rsidRPr="00A90BCF">
        <w:rPr>
          <w:color w:val="808030"/>
          <w:lang w:val="en-CA" w:eastAsia="zh-CN"/>
        </w:rPr>
        <w:t>)</w:t>
      </w:r>
      <w:r w:rsidRPr="00A90BCF">
        <w:rPr>
          <w:color w:val="800080"/>
          <w:lang w:val="en-CA" w:eastAsia="zh-CN"/>
        </w:rPr>
        <w:t>;</w:t>
      </w:r>
    </w:p>
    <w:p w14:paraId="2EC80A71" w14:textId="77777777" w:rsidR="00A90BCF" w:rsidRPr="008B351D" w:rsidRDefault="00A90BCF" w:rsidP="00A90BCF">
      <w:pPr>
        <w:pStyle w:val="Code"/>
        <w:rPr>
          <w:color w:val="000000"/>
          <w:lang w:val="en-CA" w:eastAsia="zh-CN"/>
        </w:rPr>
      </w:pPr>
      <w:r w:rsidRPr="00A90BCF">
        <w:rPr>
          <w:color w:val="000000"/>
          <w:lang w:val="en-CA" w:eastAsia="zh-CN"/>
        </w:rPr>
        <w:t xml:space="preserve">  </w:t>
      </w:r>
      <w:r w:rsidRPr="008B351D">
        <w:rPr>
          <w:color w:val="800080"/>
          <w:lang w:val="en-CA" w:eastAsia="zh-CN"/>
        </w:rPr>
        <w:t>}</w:t>
      </w:r>
    </w:p>
    <w:p w14:paraId="4B456C63" w14:textId="77777777" w:rsidR="00A90BCF" w:rsidRPr="008B351D" w:rsidRDefault="00A90BCF" w:rsidP="000F50A8">
      <w:pPr>
        <w:pStyle w:val="Code"/>
        <w:keepNext w:val="0"/>
        <w:keepLines w:val="0"/>
        <w:rPr>
          <w:color w:val="000000"/>
          <w:lang w:val="en-CA" w:eastAsia="zh-CN"/>
        </w:rPr>
      </w:pPr>
    </w:p>
    <w:p w14:paraId="415BFBEA" w14:textId="77777777" w:rsidR="00A90BCF" w:rsidRPr="008B351D" w:rsidRDefault="00A90BCF" w:rsidP="00A90BCF">
      <w:pPr>
        <w:pStyle w:val="Code"/>
        <w:rPr>
          <w:color w:val="000000"/>
          <w:lang w:val="en-CA" w:eastAsia="zh-CN"/>
        </w:rPr>
      </w:pPr>
      <w:r w:rsidRPr="008B351D">
        <w:rPr>
          <w:color w:val="000000"/>
          <w:lang w:val="en-CA" w:eastAsia="zh-CN"/>
        </w:rPr>
        <w:t xml:space="preserve">  </w:t>
      </w:r>
      <w:r w:rsidRPr="008B351D">
        <w:rPr>
          <w:b/>
          <w:bCs/>
          <w:color w:val="800000"/>
          <w:lang w:val="en-CA" w:eastAsia="zh-CN"/>
        </w:rPr>
        <w:t>public</w:t>
      </w:r>
      <w:r w:rsidRPr="008B351D">
        <w:rPr>
          <w:color w:val="000000"/>
          <w:lang w:val="en-CA" w:eastAsia="zh-CN"/>
        </w:rPr>
        <w:t xml:space="preserve"> </w:t>
      </w:r>
      <w:r w:rsidRPr="008B351D">
        <w:rPr>
          <w:color w:val="BB7977"/>
          <w:lang w:val="en-CA" w:eastAsia="zh-CN"/>
        </w:rPr>
        <w:t>void</w:t>
      </w:r>
      <w:r w:rsidRPr="008B351D">
        <w:rPr>
          <w:color w:val="000000"/>
          <w:lang w:val="en-CA" w:eastAsia="zh-CN"/>
        </w:rPr>
        <w:t xml:space="preserve"> paint</w:t>
      </w:r>
      <w:r w:rsidRPr="008B351D">
        <w:rPr>
          <w:color w:val="808030"/>
          <w:lang w:val="en-CA" w:eastAsia="zh-CN"/>
        </w:rPr>
        <w:t>(</w:t>
      </w:r>
      <w:r w:rsidRPr="008B351D">
        <w:rPr>
          <w:color w:val="000000"/>
          <w:lang w:val="en-CA" w:eastAsia="zh-CN"/>
        </w:rPr>
        <w:t>Graphics g</w:t>
      </w:r>
      <w:r w:rsidRPr="008B351D">
        <w:rPr>
          <w:color w:val="808030"/>
          <w:lang w:val="en-CA" w:eastAsia="zh-CN"/>
        </w:rPr>
        <w:t>)</w:t>
      </w:r>
      <w:r w:rsidRPr="008B351D">
        <w:rPr>
          <w:color w:val="000000"/>
          <w:lang w:val="en-CA" w:eastAsia="zh-CN"/>
        </w:rPr>
        <w:t xml:space="preserve"> </w:t>
      </w:r>
      <w:r w:rsidRPr="008B351D">
        <w:rPr>
          <w:color w:val="800080"/>
          <w:lang w:val="en-CA" w:eastAsia="zh-CN"/>
        </w:rPr>
        <w:t>{</w:t>
      </w:r>
    </w:p>
    <w:p w14:paraId="00DC13B5" w14:textId="77777777" w:rsidR="00A90BCF" w:rsidRPr="008B351D" w:rsidRDefault="00A90BCF" w:rsidP="00A90BCF">
      <w:pPr>
        <w:pStyle w:val="Code"/>
        <w:rPr>
          <w:color w:val="000000"/>
          <w:lang w:val="en-CA" w:eastAsia="zh-CN"/>
        </w:rPr>
      </w:pPr>
      <w:r w:rsidRPr="008B351D">
        <w:rPr>
          <w:color w:val="000000"/>
          <w:lang w:val="en-CA" w:eastAsia="zh-CN"/>
        </w:rPr>
        <w:t xml:space="preserve">    </w:t>
      </w:r>
      <w:r w:rsidRPr="008B351D">
        <w:rPr>
          <w:b/>
          <w:bCs/>
          <w:color w:val="800000"/>
          <w:lang w:val="en-CA" w:eastAsia="zh-CN"/>
        </w:rPr>
        <w:t>super</w:t>
      </w:r>
      <w:r w:rsidRPr="008B351D">
        <w:rPr>
          <w:color w:val="808030"/>
          <w:lang w:val="en-CA" w:eastAsia="zh-CN"/>
        </w:rPr>
        <w:t>.</w:t>
      </w:r>
      <w:r w:rsidRPr="008B351D">
        <w:rPr>
          <w:color w:val="000000"/>
          <w:lang w:val="en-CA" w:eastAsia="zh-CN"/>
        </w:rPr>
        <w:t>paint</w:t>
      </w:r>
      <w:r w:rsidRPr="008B351D">
        <w:rPr>
          <w:color w:val="808030"/>
          <w:lang w:val="en-CA" w:eastAsia="zh-CN"/>
        </w:rPr>
        <w:t>(</w:t>
      </w:r>
      <w:r w:rsidRPr="008B351D">
        <w:rPr>
          <w:color w:val="000000"/>
          <w:lang w:val="en-CA" w:eastAsia="zh-CN"/>
        </w:rPr>
        <w:t>g</w:t>
      </w:r>
      <w:r w:rsidRPr="008B351D">
        <w:rPr>
          <w:color w:val="808030"/>
          <w:lang w:val="en-CA" w:eastAsia="zh-CN"/>
        </w:rPr>
        <w:t>)</w:t>
      </w:r>
      <w:r w:rsidRPr="008B351D">
        <w:rPr>
          <w:color w:val="800080"/>
          <w:lang w:val="en-CA" w:eastAsia="zh-CN"/>
        </w:rPr>
        <w:t>;</w:t>
      </w:r>
    </w:p>
    <w:p w14:paraId="15ECB61D" w14:textId="77777777" w:rsidR="00A90BCF" w:rsidRPr="008B351D" w:rsidRDefault="00A90BCF" w:rsidP="00A90BCF">
      <w:pPr>
        <w:pStyle w:val="Code"/>
        <w:rPr>
          <w:color w:val="000000"/>
          <w:lang w:val="en-CA" w:eastAsia="zh-CN"/>
        </w:rPr>
      </w:pPr>
      <w:r w:rsidRPr="008B351D">
        <w:rPr>
          <w:color w:val="000000"/>
          <w:lang w:val="en-CA" w:eastAsia="zh-CN"/>
        </w:rPr>
        <w:t xml:space="preserve">    </w:t>
      </w:r>
      <w:r w:rsidRPr="008B351D">
        <w:rPr>
          <w:color w:val="696969"/>
          <w:lang w:val="en-CA" w:eastAsia="zh-CN"/>
        </w:rPr>
        <w:t>// Le premier Bot</w:t>
      </w:r>
    </w:p>
    <w:p w14:paraId="35132238" w14:textId="77777777" w:rsidR="00A90BCF" w:rsidRPr="008B351D" w:rsidRDefault="00A90BCF" w:rsidP="00A90BCF">
      <w:pPr>
        <w:pStyle w:val="Code"/>
        <w:rPr>
          <w:color w:val="000000"/>
          <w:lang w:val="en-CA" w:eastAsia="zh-CN"/>
        </w:rPr>
      </w:pPr>
      <w:r w:rsidRPr="008B351D">
        <w:rPr>
          <w:color w:val="000000"/>
          <w:lang w:val="en-CA" w:eastAsia="zh-CN"/>
        </w:rPr>
        <w:t xml:space="preserve">    g</w:t>
      </w:r>
      <w:r w:rsidRPr="008B351D">
        <w:rPr>
          <w:color w:val="808030"/>
          <w:lang w:val="en-CA" w:eastAsia="zh-CN"/>
        </w:rPr>
        <w:t>.</w:t>
      </w:r>
      <w:r w:rsidRPr="008B351D">
        <w:rPr>
          <w:color w:val="000000"/>
          <w:lang w:val="en-CA" w:eastAsia="zh-CN"/>
        </w:rPr>
        <w:t>setColor</w:t>
      </w:r>
      <w:r w:rsidRPr="008B351D">
        <w:rPr>
          <w:color w:val="808030"/>
          <w:lang w:val="en-CA" w:eastAsia="zh-CN"/>
        </w:rPr>
        <w:t>(</w:t>
      </w:r>
      <w:r w:rsidRPr="008B351D">
        <w:rPr>
          <w:color w:val="000000"/>
          <w:lang w:val="en-CA" w:eastAsia="zh-CN"/>
        </w:rPr>
        <w:t>Color</w:t>
      </w:r>
      <w:r w:rsidRPr="008B351D">
        <w:rPr>
          <w:color w:val="808030"/>
          <w:lang w:val="en-CA" w:eastAsia="zh-CN"/>
        </w:rPr>
        <w:t>.</w:t>
      </w:r>
      <w:r w:rsidRPr="008B351D">
        <w:rPr>
          <w:color w:val="000000"/>
          <w:lang w:val="en-CA" w:eastAsia="zh-CN"/>
        </w:rPr>
        <w:t>green</w:t>
      </w:r>
      <w:r w:rsidRPr="008B351D">
        <w:rPr>
          <w:color w:val="808030"/>
          <w:lang w:val="en-CA" w:eastAsia="zh-CN"/>
        </w:rPr>
        <w:t>)</w:t>
      </w:r>
      <w:r w:rsidRPr="008B351D">
        <w:rPr>
          <w:color w:val="800080"/>
          <w:lang w:val="en-CA" w:eastAsia="zh-CN"/>
        </w:rPr>
        <w:t>;</w:t>
      </w:r>
    </w:p>
    <w:p w14:paraId="3A149FB7" w14:textId="77777777" w:rsidR="00A90BCF" w:rsidRPr="008B351D" w:rsidRDefault="00A90BCF" w:rsidP="00A90BCF">
      <w:pPr>
        <w:pStyle w:val="Code"/>
        <w:rPr>
          <w:color w:val="000000"/>
          <w:lang w:val="en-CA" w:eastAsia="zh-CN"/>
        </w:rPr>
      </w:pPr>
      <w:r w:rsidRPr="008B351D">
        <w:rPr>
          <w:color w:val="000000"/>
          <w:lang w:val="en-CA" w:eastAsia="zh-CN"/>
        </w:rPr>
        <w:t xml:space="preserve">    g</w:t>
      </w:r>
      <w:r w:rsidRPr="008B351D">
        <w:rPr>
          <w:color w:val="808030"/>
          <w:lang w:val="en-CA" w:eastAsia="zh-CN"/>
        </w:rPr>
        <w:t>.</w:t>
      </w:r>
      <w:r w:rsidRPr="008B351D">
        <w:rPr>
          <w:color w:val="000000"/>
          <w:lang w:val="en-CA" w:eastAsia="zh-CN"/>
        </w:rPr>
        <w:t>fillOval</w:t>
      </w:r>
      <w:r w:rsidRPr="008B351D">
        <w:rPr>
          <w:color w:val="808030"/>
          <w:lang w:val="en-CA" w:eastAsia="zh-CN"/>
        </w:rPr>
        <w:t>(</w:t>
      </w:r>
      <w:r w:rsidRPr="008B351D">
        <w:rPr>
          <w:color w:val="008C00"/>
          <w:lang w:val="en-CA" w:eastAsia="zh-CN"/>
        </w:rPr>
        <w:t>100</w:t>
      </w:r>
      <w:r w:rsidRPr="008B351D">
        <w:rPr>
          <w:color w:val="808030"/>
          <w:lang w:val="en-CA" w:eastAsia="zh-CN"/>
        </w:rPr>
        <w:t>,</w:t>
      </w:r>
      <w:r w:rsidRPr="008B351D">
        <w:rPr>
          <w:color w:val="000000"/>
          <w:lang w:val="en-CA" w:eastAsia="zh-CN"/>
        </w:rPr>
        <w:t xml:space="preserve"> </w:t>
      </w:r>
      <w:r w:rsidRPr="008B351D">
        <w:rPr>
          <w:color w:val="008C00"/>
          <w:lang w:val="en-CA" w:eastAsia="zh-CN"/>
        </w:rPr>
        <w:t>100</w:t>
      </w:r>
      <w:r w:rsidRPr="008B351D">
        <w:rPr>
          <w:color w:val="808030"/>
          <w:lang w:val="en-CA" w:eastAsia="zh-CN"/>
        </w:rPr>
        <w:t>,</w:t>
      </w:r>
      <w:r w:rsidRPr="008B351D">
        <w:rPr>
          <w:color w:val="000000"/>
          <w:lang w:val="en-CA" w:eastAsia="zh-CN"/>
        </w:rPr>
        <w:t xml:space="preserve"> </w:t>
      </w:r>
      <w:r w:rsidRPr="008B351D">
        <w:rPr>
          <w:color w:val="008C00"/>
          <w:lang w:val="en-CA" w:eastAsia="zh-CN"/>
        </w:rPr>
        <w:t>200</w:t>
      </w:r>
      <w:r w:rsidRPr="008B351D">
        <w:rPr>
          <w:color w:val="808030"/>
          <w:lang w:val="en-CA" w:eastAsia="zh-CN"/>
        </w:rPr>
        <w:t>,</w:t>
      </w:r>
      <w:r w:rsidRPr="008B351D">
        <w:rPr>
          <w:color w:val="000000"/>
          <w:lang w:val="en-CA" w:eastAsia="zh-CN"/>
        </w:rPr>
        <w:t xml:space="preserve"> </w:t>
      </w:r>
      <w:r w:rsidRPr="008B351D">
        <w:rPr>
          <w:color w:val="008C00"/>
          <w:lang w:val="en-CA" w:eastAsia="zh-CN"/>
        </w:rPr>
        <w:t>200</w:t>
      </w:r>
      <w:r w:rsidRPr="008B351D">
        <w:rPr>
          <w:color w:val="808030"/>
          <w:lang w:val="en-CA" w:eastAsia="zh-CN"/>
        </w:rPr>
        <w:t>)</w:t>
      </w:r>
      <w:r w:rsidRPr="008B351D">
        <w:rPr>
          <w:color w:val="800080"/>
          <w:lang w:val="en-CA" w:eastAsia="zh-CN"/>
        </w:rPr>
        <w:t>;</w:t>
      </w:r>
      <w:r w:rsidRPr="008B351D">
        <w:rPr>
          <w:color w:val="000000"/>
          <w:lang w:val="en-CA" w:eastAsia="zh-CN"/>
        </w:rPr>
        <w:t xml:space="preserve"> </w:t>
      </w:r>
      <w:r w:rsidRPr="008B351D">
        <w:rPr>
          <w:color w:val="696969"/>
          <w:lang w:val="en-CA" w:eastAsia="zh-CN"/>
        </w:rPr>
        <w:t>// La tête</w:t>
      </w:r>
    </w:p>
    <w:p w14:paraId="443FF7C0" w14:textId="77777777" w:rsidR="00A90BCF" w:rsidRPr="008B351D" w:rsidRDefault="00A90BCF" w:rsidP="00E93CFF">
      <w:pPr>
        <w:pStyle w:val="Code"/>
        <w:keepNext w:val="0"/>
        <w:keepLines w:val="0"/>
        <w:rPr>
          <w:color w:val="000000"/>
          <w:lang w:val="en-CA" w:eastAsia="zh-CN"/>
        </w:rPr>
      </w:pPr>
    </w:p>
    <w:p w14:paraId="65104ED3" w14:textId="77777777" w:rsidR="00A90BCF" w:rsidRPr="008B351D" w:rsidRDefault="00A90BCF" w:rsidP="00A90BCF">
      <w:pPr>
        <w:pStyle w:val="Code"/>
        <w:rPr>
          <w:color w:val="000000"/>
          <w:lang w:val="en-CA" w:eastAsia="zh-CN"/>
        </w:rPr>
      </w:pPr>
      <w:r w:rsidRPr="008B351D">
        <w:rPr>
          <w:color w:val="000000"/>
          <w:lang w:val="en-CA" w:eastAsia="zh-CN"/>
        </w:rPr>
        <w:t xml:space="preserve">    g</w:t>
      </w:r>
      <w:r w:rsidRPr="008B351D">
        <w:rPr>
          <w:color w:val="808030"/>
          <w:lang w:val="en-CA" w:eastAsia="zh-CN"/>
        </w:rPr>
        <w:t>.</w:t>
      </w:r>
      <w:r w:rsidRPr="008B351D">
        <w:rPr>
          <w:color w:val="000000"/>
          <w:lang w:val="en-CA" w:eastAsia="zh-CN"/>
        </w:rPr>
        <w:t>setColor</w:t>
      </w:r>
      <w:r w:rsidRPr="008B351D">
        <w:rPr>
          <w:color w:val="808030"/>
          <w:lang w:val="en-CA" w:eastAsia="zh-CN"/>
        </w:rPr>
        <w:t>(</w:t>
      </w:r>
      <w:r w:rsidRPr="008B351D">
        <w:rPr>
          <w:color w:val="000000"/>
          <w:lang w:val="en-CA" w:eastAsia="zh-CN"/>
        </w:rPr>
        <w:t>Color</w:t>
      </w:r>
      <w:r w:rsidRPr="008B351D">
        <w:rPr>
          <w:color w:val="808030"/>
          <w:lang w:val="en-CA" w:eastAsia="zh-CN"/>
        </w:rPr>
        <w:t>.</w:t>
      </w:r>
      <w:r w:rsidRPr="008B351D">
        <w:rPr>
          <w:color w:val="000000"/>
          <w:lang w:val="en-CA" w:eastAsia="zh-CN"/>
        </w:rPr>
        <w:t>black</w:t>
      </w:r>
      <w:r w:rsidRPr="008B351D">
        <w:rPr>
          <w:color w:val="808030"/>
          <w:lang w:val="en-CA" w:eastAsia="zh-CN"/>
        </w:rPr>
        <w:t>)</w:t>
      </w:r>
      <w:r w:rsidRPr="008B351D">
        <w:rPr>
          <w:color w:val="800080"/>
          <w:lang w:val="en-CA" w:eastAsia="zh-CN"/>
        </w:rPr>
        <w:t>;</w:t>
      </w:r>
    </w:p>
    <w:p w14:paraId="3DACD8D5" w14:textId="77777777" w:rsidR="00A90BCF" w:rsidRPr="00A90BCF" w:rsidRDefault="00A90BCF" w:rsidP="00A90BCF">
      <w:pPr>
        <w:pStyle w:val="Code"/>
        <w:rPr>
          <w:color w:val="000000"/>
          <w:lang w:eastAsia="zh-CN"/>
        </w:rPr>
      </w:pPr>
      <w:r w:rsidRPr="008B351D">
        <w:rPr>
          <w:color w:val="000000"/>
          <w:lang w:val="en-CA" w:eastAsia="zh-CN"/>
        </w:rPr>
        <w:t xml:space="preserve">    </w:t>
      </w:r>
      <w:r w:rsidRPr="00A90BCF">
        <w:rPr>
          <w:color w:val="000000"/>
          <w:lang w:eastAsia="zh-CN"/>
        </w:rPr>
        <w:t>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2B07379A"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230</w:t>
      </w:r>
      <w:r w:rsidRPr="00A90BCF">
        <w:rPr>
          <w:color w:val="808030"/>
          <w:lang w:eastAsia="zh-CN"/>
        </w:rPr>
        <w:t>,</w:t>
      </w:r>
      <w:r w:rsidRPr="00A90BCF">
        <w:rPr>
          <w:color w:val="000000"/>
          <w:lang w:eastAsia="zh-CN"/>
        </w:rPr>
        <w:t xml:space="preserve"> </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4EECC8B7"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250</w:t>
      </w:r>
      <w:r w:rsidRPr="00A90BCF">
        <w:rPr>
          <w:color w:val="808030"/>
          <w:lang w:eastAsia="zh-CN"/>
        </w:rPr>
        <w:t>,</w:t>
      </w:r>
      <w:r w:rsidRPr="00A90BCF">
        <w:rPr>
          <w:color w:val="000000"/>
          <w:lang w:eastAsia="zh-CN"/>
        </w:rPr>
        <w:t xml:space="preserve"> </w:t>
      </w:r>
      <w:r w:rsidRPr="00A90BCF">
        <w:rPr>
          <w:color w:val="008C00"/>
          <w:lang w:eastAsia="zh-CN"/>
        </w:rPr>
        <w:t>250</w:t>
      </w:r>
      <w:r w:rsidRPr="00A90BCF">
        <w:rPr>
          <w:color w:val="808030"/>
          <w:lang w:eastAsia="zh-CN"/>
        </w:rPr>
        <w:t>,</w:t>
      </w:r>
      <w:r w:rsidRPr="00A90BCF">
        <w:rPr>
          <w:color w:val="000000"/>
          <w:lang w:eastAsia="zh-CN"/>
        </w:rPr>
        <w:t xml:space="preserve"> </w:t>
      </w:r>
      <w:r w:rsidRPr="00A90BCF">
        <w:rPr>
          <w:color w:val="008C00"/>
          <w:lang w:eastAsia="zh-CN"/>
        </w:rPr>
        <w:t>250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6CDCF00A" w14:textId="77777777" w:rsidR="00A90BCF" w:rsidRPr="00A90BCF" w:rsidRDefault="00A90BCF" w:rsidP="00E93CFF">
      <w:pPr>
        <w:pStyle w:val="Code"/>
        <w:keepNext w:val="0"/>
        <w:keepLines w:val="0"/>
        <w:rPr>
          <w:color w:val="000000"/>
          <w:lang w:eastAsia="zh-CN"/>
        </w:rPr>
      </w:pPr>
    </w:p>
    <w:p w14:paraId="72F1AE7C"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3CBFB8D1"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100</w:t>
      </w:r>
      <w:r w:rsidRPr="00A90BCF">
        <w:rPr>
          <w:color w:val="808030"/>
          <w:lang w:eastAsia="zh-CN"/>
        </w:rPr>
        <w:t>,</w:t>
      </w:r>
      <w:r w:rsidRPr="00A90BCF">
        <w:rPr>
          <w:color w:val="000000"/>
          <w:lang w:eastAsia="zh-CN"/>
        </w:rPr>
        <w:t xml:space="preserve"> </w:t>
      </w:r>
      <w:r w:rsidRPr="00A90BCF">
        <w:rPr>
          <w:color w:val="008C00"/>
          <w:lang w:eastAsia="zh-CN"/>
        </w:rPr>
        <w:t>300</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Le corps</w:t>
      </w:r>
    </w:p>
    <w:p w14:paraId="222207D0" w14:textId="77777777" w:rsidR="00A90BCF" w:rsidRPr="00A90BCF" w:rsidRDefault="00A90BCF" w:rsidP="00E93CFF">
      <w:pPr>
        <w:pStyle w:val="Code"/>
        <w:keepNext w:val="0"/>
        <w:keepLines w:val="0"/>
        <w:rPr>
          <w:color w:val="000000"/>
          <w:lang w:eastAsia="zh-CN"/>
        </w:rPr>
      </w:pPr>
    </w:p>
    <w:p w14:paraId="0E9280E5"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696969"/>
          <w:lang w:eastAsia="zh-CN"/>
        </w:rPr>
        <w:t>// Le deuxième Bot</w:t>
      </w:r>
    </w:p>
    <w:p w14:paraId="25678BDD" w14:textId="77777777" w:rsidR="00A90BCF" w:rsidRPr="008B351D" w:rsidRDefault="00A90BCF" w:rsidP="00A90BCF">
      <w:pPr>
        <w:pStyle w:val="Code"/>
        <w:rPr>
          <w:color w:val="000000"/>
          <w:lang w:val="en-US" w:eastAsia="zh-CN"/>
        </w:rPr>
      </w:pPr>
      <w:r w:rsidRPr="00A90BCF">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green</w:t>
      </w:r>
      <w:r w:rsidRPr="008B351D">
        <w:rPr>
          <w:color w:val="808030"/>
          <w:lang w:val="en-US" w:eastAsia="zh-CN"/>
        </w:rPr>
        <w:t>)</w:t>
      </w:r>
      <w:r w:rsidRPr="008B351D">
        <w:rPr>
          <w:color w:val="800080"/>
          <w:lang w:val="en-US" w:eastAsia="zh-CN"/>
        </w:rPr>
        <w:t>;</w:t>
      </w:r>
    </w:p>
    <w:p w14:paraId="106D5962" w14:textId="77777777" w:rsidR="00A90BCF" w:rsidRPr="008B351D" w:rsidRDefault="00A90BCF" w:rsidP="00A90BCF">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fillOval</w:t>
      </w:r>
      <w:r w:rsidRPr="008B351D">
        <w:rPr>
          <w:color w:val="808030"/>
          <w:lang w:val="en-US" w:eastAsia="zh-CN"/>
        </w:rPr>
        <w:t>(</w:t>
      </w:r>
      <w:r w:rsidRPr="008B351D">
        <w:rPr>
          <w:color w:val="008C00"/>
          <w:lang w:val="en-US" w:eastAsia="zh-CN"/>
        </w:rPr>
        <w:t>25</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La tête</w:t>
      </w:r>
    </w:p>
    <w:p w14:paraId="4E0AABA4" w14:textId="77777777" w:rsidR="00A90BCF" w:rsidRPr="008B351D" w:rsidRDefault="00A90BCF" w:rsidP="00E93CFF">
      <w:pPr>
        <w:pStyle w:val="Code"/>
        <w:keepNext w:val="0"/>
        <w:keepLines w:val="0"/>
        <w:rPr>
          <w:color w:val="000000"/>
          <w:lang w:val="en-US" w:eastAsia="zh-CN"/>
        </w:rPr>
      </w:pPr>
    </w:p>
    <w:p w14:paraId="0A677E69" w14:textId="77777777" w:rsidR="00A90BCF" w:rsidRPr="008B351D" w:rsidRDefault="00A90BCF" w:rsidP="00A90BCF">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black</w:t>
      </w:r>
      <w:r w:rsidRPr="008B351D">
        <w:rPr>
          <w:color w:val="808030"/>
          <w:lang w:val="en-US" w:eastAsia="zh-CN"/>
        </w:rPr>
        <w:t>)</w:t>
      </w:r>
      <w:r w:rsidRPr="008B351D">
        <w:rPr>
          <w:color w:val="800080"/>
          <w:lang w:val="en-US" w:eastAsia="zh-CN"/>
        </w:rPr>
        <w:t>;</w:t>
      </w:r>
    </w:p>
    <w:p w14:paraId="3F692EBA" w14:textId="77777777" w:rsidR="00A90BCF" w:rsidRPr="00A90BCF" w:rsidRDefault="00A90BCF" w:rsidP="00A90BCF">
      <w:pPr>
        <w:pStyle w:val="Code"/>
        <w:rPr>
          <w:color w:val="000000"/>
          <w:lang w:eastAsia="zh-CN"/>
        </w:rPr>
      </w:pPr>
      <w:r w:rsidRPr="008B351D">
        <w:rPr>
          <w:color w:val="000000"/>
          <w:lang w:val="en-US" w:eastAsia="zh-CN"/>
        </w:rPr>
        <w:t xml:space="preserve">    </w:t>
      </w:r>
      <w:r w:rsidRPr="00A90BCF">
        <w:rPr>
          <w:color w:val="000000"/>
          <w:lang w:eastAsia="zh-CN"/>
        </w:rPr>
        <w:t>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50</w:t>
      </w:r>
      <w:r w:rsidRPr="00A90BCF">
        <w:rPr>
          <w:color w:val="808030"/>
          <w:lang w:eastAsia="zh-CN"/>
        </w:rPr>
        <w:t>,</w:t>
      </w:r>
      <w:r w:rsidRPr="00A90BCF">
        <w:rPr>
          <w:color w:val="000000"/>
          <w:lang w:eastAsia="zh-CN"/>
        </w:rPr>
        <w:t xml:space="preserve"> </w:t>
      </w:r>
      <w:r w:rsidRPr="00A90BCF">
        <w:rPr>
          <w:color w:val="008C00"/>
          <w:lang w:eastAsia="zh-CN"/>
        </w:rPr>
        <w:t>75</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41327255"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90</w:t>
      </w:r>
      <w:r w:rsidRPr="00A90BCF">
        <w:rPr>
          <w:color w:val="808030"/>
          <w:lang w:eastAsia="zh-CN"/>
        </w:rPr>
        <w:t>,</w:t>
      </w:r>
      <w:r w:rsidRPr="00A90BCF">
        <w:rPr>
          <w:color w:val="000000"/>
          <w:lang w:eastAsia="zh-CN"/>
        </w:rPr>
        <w:t xml:space="preserve"> </w:t>
      </w:r>
      <w:r w:rsidRPr="00A90BCF">
        <w:rPr>
          <w:color w:val="008C00"/>
          <w:lang w:eastAsia="zh-CN"/>
        </w:rPr>
        <w:t>75</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4758FBC6"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r w:rsidRPr="00A90BCF">
        <w:rPr>
          <w:color w:val="008C00"/>
          <w:lang w:eastAsia="zh-CN"/>
        </w:rPr>
        <w:t>50</w:t>
      </w:r>
      <w:r w:rsidRPr="00A90BCF">
        <w:rPr>
          <w:color w:val="808030"/>
          <w:lang w:eastAsia="zh-CN"/>
        </w:rPr>
        <w:t>,</w:t>
      </w:r>
      <w:r w:rsidRPr="00A90BCF">
        <w:rPr>
          <w:color w:val="000000"/>
          <w:lang w:eastAsia="zh-CN"/>
        </w:rPr>
        <w:t xml:space="preserve"> </w:t>
      </w:r>
      <w:r w:rsidRPr="00A90BCF">
        <w:rPr>
          <w:color w:val="008C00"/>
          <w:lang w:eastAsia="zh-CN"/>
        </w:rPr>
        <w:t>125</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8030"/>
          <w:lang w:eastAsia="zh-CN"/>
        </w:rPr>
        <w:t>,</w:t>
      </w:r>
      <w:r w:rsidRPr="00A90BCF">
        <w:rPr>
          <w:color w:val="000000"/>
          <w:lang w:eastAsia="zh-CN"/>
        </w:rPr>
        <w:t xml:space="preserve"> </w:t>
      </w:r>
      <w:r w:rsidRPr="00A90BCF">
        <w:rPr>
          <w:color w:val="008C00"/>
          <w:lang w:eastAsia="zh-CN"/>
        </w:rPr>
        <w:t>125</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3BBFAD0D" w14:textId="77777777" w:rsidR="00A90BCF" w:rsidRPr="00A90BCF" w:rsidRDefault="00A90BCF" w:rsidP="00E93CFF">
      <w:pPr>
        <w:pStyle w:val="Code"/>
        <w:keepNext w:val="0"/>
        <w:keepLines w:val="0"/>
        <w:rPr>
          <w:color w:val="000000"/>
          <w:lang w:eastAsia="zh-CN"/>
        </w:rPr>
      </w:pPr>
    </w:p>
    <w:p w14:paraId="435EA88F"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217551D0" w14:textId="77777777" w:rsidR="00A90BCF" w:rsidRPr="008B351D" w:rsidRDefault="00A90BCF" w:rsidP="00A90BCF">
      <w:pPr>
        <w:pStyle w:val="Code"/>
        <w:rPr>
          <w:color w:val="000000"/>
          <w:lang w:val="en-US" w:eastAsia="zh-CN"/>
        </w:rPr>
      </w:pPr>
      <w:r w:rsidRPr="00A90BCF">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fillRect</w:t>
      </w:r>
      <w:r w:rsidRPr="008B351D">
        <w:rPr>
          <w:color w:val="808030"/>
          <w:lang w:val="en-US" w:eastAsia="zh-CN"/>
        </w:rPr>
        <w:t>(</w:t>
      </w:r>
      <w:r w:rsidRPr="008B351D">
        <w:rPr>
          <w:color w:val="008C00"/>
          <w:lang w:val="en-US" w:eastAsia="zh-CN"/>
        </w:rPr>
        <w:t>25</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Le corps</w:t>
      </w:r>
    </w:p>
    <w:p w14:paraId="2CD06690" w14:textId="77777777" w:rsidR="00A90BCF" w:rsidRPr="008B351D" w:rsidRDefault="00A90BCF" w:rsidP="00A90BCF">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51FB7F86" w14:textId="77777777" w:rsidR="00A90BCF" w:rsidRPr="008B351D" w:rsidRDefault="00A90BCF" w:rsidP="000F50A8">
      <w:pPr>
        <w:pStyle w:val="Code"/>
        <w:keepNext w:val="0"/>
        <w:keepLines w:val="0"/>
        <w:rPr>
          <w:color w:val="000000"/>
          <w:lang w:val="en-US" w:eastAsia="zh-CN"/>
        </w:rPr>
      </w:pPr>
    </w:p>
    <w:p w14:paraId="38581005" w14:textId="77777777" w:rsidR="00A90BCF" w:rsidRPr="008B351D" w:rsidRDefault="00A90BCF" w:rsidP="00A90BCF">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256B6F94" w14:textId="77777777" w:rsidR="00A90BCF" w:rsidRPr="00987493" w:rsidRDefault="00A90BCF" w:rsidP="00A90BCF">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Exercice2Bots</w:t>
      </w:r>
      <w:r w:rsidRPr="00987493">
        <w:rPr>
          <w:color w:val="808030"/>
          <w:lang w:val="fr-FR" w:eastAsia="zh-CN"/>
        </w:rPr>
        <w:t>()</w:t>
      </w:r>
      <w:r w:rsidRPr="00987493">
        <w:rPr>
          <w:color w:val="800080"/>
          <w:lang w:val="fr-FR" w:eastAsia="zh-CN"/>
        </w:rPr>
        <w:t>;</w:t>
      </w:r>
    </w:p>
    <w:p w14:paraId="25A4397D" w14:textId="77777777" w:rsidR="00A90BCF" w:rsidRPr="00987493" w:rsidRDefault="00A90BCF" w:rsidP="00A90BCF">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283E3725" w14:textId="34C480DC" w:rsidR="00A90BCF" w:rsidRDefault="00A90BCF" w:rsidP="00A90BCF">
      <w:pPr>
        <w:pStyle w:val="Code"/>
        <w:rPr>
          <w:color w:val="800080"/>
          <w:lang w:val="fr-FR" w:eastAsia="zh-CN"/>
        </w:rPr>
      </w:pPr>
      <w:r w:rsidRPr="00987493">
        <w:rPr>
          <w:color w:val="800080"/>
          <w:lang w:val="fr-FR" w:eastAsia="zh-CN"/>
        </w:rPr>
        <w:t>}</w:t>
      </w:r>
    </w:p>
    <w:p w14:paraId="7190447F" w14:textId="77777777" w:rsidR="003E5B17" w:rsidRPr="00987493" w:rsidRDefault="003E5B17" w:rsidP="00A90BCF">
      <w:pPr>
        <w:pStyle w:val="Code"/>
        <w:rPr>
          <w:color w:val="000000"/>
          <w:lang w:val="fr-FR" w:eastAsia="zh-CN"/>
        </w:rPr>
      </w:pPr>
    </w:p>
    <w:p w14:paraId="5AE00140" w14:textId="77777777" w:rsidR="00A03321" w:rsidRDefault="00A03321" w:rsidP="00A03321">
      <w:pPr>
        <w:pStyle w:val="Corpsdetexte"/>
      </w:pPr>
    </w:p>
    <w:p w14:paraId="79B1C34C" w14:textId="3F5722F1" w:rsidR="00E93CFF" w:rsidRPr="00E93CFF" w:rsidRDefault="00A03321" w:rsidP="00A03321">
      <w:pPr>
        <w:pStyle w:val="Corpsdetexte"/>
      </w:pPr>
      <w:r>
        <w:t xml:space="preserve">La solution précédente rappelle les mêmes méthodes deux fois. Pour la position et la taille du </w:t>
      </w:r>
      <w:r w:rsidRPr="00762F24">
        <w:rPr>
          <w:i/>
        </w:rPr>
        <w:t>Bot</w:t>
      </w:r>
      <w:r>
        <w:t xml:space="preserve">, il faut calculer de nouvelles valeurs des paramètres à chaque fois. Une manière plus élégante de traiter ce problème consiste à chercher une solution plus générale au dessin d’un </w:t>
      </w:r>
      <w:r>
        <w:rPr>
          <w:i/>
          <w:iCs/>
        </w:rPr>
        <w:t>Bot</w:t>
      </w:r>
      <w:r>
        <w:t xml:space="preserve"> où sa position et sa taille sont variables. Une technique souvent employée en graphisme 2D consiste à définir un rectangle englobant à l’intérieur duquel sera dessiné le </w:t>
      </w:r>
      <w:r>
        <w:rPr>
          <w:i/>
          <w:iCs/>
        </w:rPr>
        <w:t>Bot</w:t>
      </w:r>
      <w:r>
        <w:t xml:space="preserve"> tel qu’illustré à la figure suivante. Le </w:t>
      </w:r>
      <w:r>
        <w:rPr>
          <w:i/>
          <w:iCs/>
        </w:rPr>
        <w:t>Bot</w:t>
      </w:r>
      <w:r>
        <w:t xml:space="preserve"> est dessiné à l’échelle à l’intérieur </w:t>
      </w:r>
      <w:r>
        <w:lastRenderedPageBreak/>
        <w:t xml:space="preserve">du rectangle. Comme pour la méthode </w:t>
      </w:r>
      <w:r>
        <w:rPr>
          <w:i/>
          <w:iCs/>
        </w:rPr>
        <w:t>fillRect</w:t>
      </w:r>
      <w:r>
        <w:t xml:space="preserve">(), quatre variables sont définies pour représenter le rectangle englobant : les coordonnées </w:t>
      </w:r>
      <w:r>
        <w:rPr>
          <w:i/>
          <w:iCs/>
        </w:rPr>
        <w:t>x</w:t>
      </w:r>
      <w:r>
        <w:t xml:space="preserve"> et </w:t>
      </w:r>
      <w:r>
        <w:rPr>
          <w:i/>
          <w:iCs/>
        </w:rPr>
        <w:t>y</w:t>
      </w:r>
      <w:r>
        <w:t xml:space="preserve"> du coin </w:t>
      </w:r>
      <w:r w:rsidR="00320B71">
        <w:rPr>
          <w:noProof/>
        </w:rPr>
        <w:object w:dxaOrig="1440" w:dyaOrig="1440" w14:anchorId="1ABD5067">
          <v:shape id="_x0000_s2050" type="#_x0000_t75" alt="" style="position:absolute;left:0;text-align:left;margin-left:75.25pt;margin-top:52.65pt;width:159.2pt;height:203.95pt;z-index:251659264;mso-wrap-edited:f;mso-width-percent:0;mso-height-percent:0;mso-position-horizontal-relative:text;mso-position-vertical-relative:text;mso-width-percent:0;mso-height-percent:0" o:allowincell="f">
            <v:imagedata r:id="rId261" o:title=""/>
            <w10:wrap type="topAndBottom"/>
          </v:shape>
          <o:OLEObject Type="Embed" ProgID="Visio.Drawing.11" ShapeID="_x0000_s2050" DrawAspect="Content" ObjectID="_1766443856" r:id="rId262"/>
        </w:object>
      </w:r>
      <w:r>
        <w:t xml:space="preserve">inférieur droit, la </w:t>
      </w:r>
      <w:r>
        <w:rPr>
          <w:i/>
          <w:iCs/>
        </w:rPr>
        <w:t>largeur</w:t>
      </w:r>
      <w:r>
        <w:t xml:space="preserve"> et la </w:t>
      </w:r>
      <w:r>
        <w:rPr>
          <w:i/>
          <w:iCs/>
        </w:rPr>
        <w:t>hauteur</w:t>
      </w:r>
      <w:r>
        <w:t xml:space="preserve"> du rectangle englobant.</w:t>
      </w:r>
    </w:p>
    <w:p w14:paraId="44698E30" w14:textId="33B93737" w:rsidR="00A03321" w:rsidRDefault="00A03321" w:rsidP="00A03321">
      <w:pPr>
        <w:pStyle w:val="Corpsdetexte"/>
      </w:pPr>
      <w:r>
        <w:rPr>
          <w:b/>
          <w:bCs/>
        </w:rPr>
        <w:t>Exemple</w:t>
      </w:r>
      <w:r>
        <w:t xml:space="preserve">. </w:t>
      </w:r>
      <w:hyperlink r:id="rId263" w:history="1">
        <w:r w:rsidRPr="00762F24">
          <w:rPr>
            <w:rFonts w:ascii="Segoe UI" w:hAnsi="Segoe UI" w:cs="Segoe UI"/>
            <w:color w:val="0366D6"/>
            <w:lang w:val="fr-CA"/>
          </w:rPr>
          <w:t>JavaPasAPas</w:t>
        </w:r>
      </w:hyperlink>
      <w:r w:rsidRPr="00762F24">
        <w:rPr>
          <w:rFonts w:ascii="Segoe UI" w:hAnsi="Segoe UI" w:cs="Segoe UI"/>
          <w:color w:val="586069"/>
          <w:lang w:val="fr-CA"/>
        </w:rPr>
        <w:t>/</w:t>
      </w:r>
      <w:bookmarkStart w:id="120" w:name="OLE_LINK26"/>
      <w:bookmarkStart w:id="121" w:name="OLE_LINK27"/>
      <w:r w:rsidR="00A90BCF">
        <w:rPr>
          <w:rFonts w:ascii="Segoe UI" w:hAnsi="Segoe UI" w:cs="Segoe UI"/>
          <w:b/>
          <w:bCs/>
          <w:color w:val="586069"/>
          <w:lang w:val="fr-CA"/>
        </w:rPr>
        <w:t>chapitre_5/E</w:t>
      </w:r>
      <w:r w:rsidRPr="00762F24">
        <w:rPr>
          <w:rFonts w:ascii="Segoe UI" w:hAnsi="Segoe UI" w:cs="Segoe UI"/>
          <w:b/>
          <w:bCs/>
          <w:color w:val="586069"/>
          <w:lang w:val="fr-CA"/>
        </w:rPr>
        <w:t>xempleBotRectangleEnglobant</w:t>
      </w:r>
      <w:bookmarkEnd w:id="120"/>
      <w:bookmarkEnd w:id="121"/>
      <w:r w:rsidRPr="00762F24">
        <w:rPr>
          <w:rFonts w:ascii="Segoe UI" w:hAnsi="Segoe UI" w:cs="Segoe UI"/>
          <w:b/>
          <w:bCs/>
          <w:color w:val="586069"/>
          <w:lang w:val="fr-CA"/>
        </w:rPr>
        <w:t>.java</w:t>
      </w:r>
    </w:p>
    <w:p w14:paraId="208090DF" w14:textId="77777777" w:rsidR="00A03321" w:rsidRDefault="00A03321" w:rsidP="00A03321">
      <w:pPr>
        <w:pStyle w:val="Corpsdetexte"/>
      </w:pPr>
      <w:r>
        <w:t xml:space="preserve">La version suivante dessine le même </w:t>
      </w:r>
      <w:r w:rsidRPr="0031072F">
        <w:rPr>
          <w:i/>
        </w:rPr>
        <w:t>Bot</w:t>
      </w:r>
      <w:r>
        <w:t xml:space="preserve"> que notre premier exemple mais en utilisant des variables qui représentent le rectangle englobant.</w:t>
      </w:r>
    </w:p>
    <w:p w14:paraId="0D10D279" w14:textId="77777777" w:rsidR="00A90BCF" w:rsidRPr="00A90BCF" w:rsidRDefault="00A90BCF" w:rsidP="00A90BCF">
      <w:pPr>
        <w:pStyle w:val="Code"/>
        <w:rPr>
          <w:color w:val="000000"/>
          <w:lang w:eastAsia="zh-CN"/>
        </w:rPr>
      </w:pPr>
      <w:r w:rsidRPr="00A90BCF">
        <w:rPr>
          <w:b/>
          <w:bCs/>
          <w:color w:val="800000"/>
          <w:lang w:eastAsia="zh-CN"/>
        </w:rPr>
        <w:t>import</w:t>
      </w:r>
      <w:r w:rsidRPr="00A90BCF">
        <w:rPr>
          <w:lang w:eastAsia="zh-CN"/>
        </w:rPr>
        <w:t xml:space="preserve"> java</w:t>
      </w:r>
      <w:r w:rsidRPr="00A90BCF">
        <w:rPr>
          <w:color w:val="808030"/>
          <w:lang w:eastAsia="zh-CN"/>
        </w:rPr>
        <w:t>.</w:t>
      </w:r>
      <w:r w:rsidRPr="00A90BCF">
        <w:rPr>
          <w:lang w:eastAsia="zh-CN"/>
        </w:rPr>
        <w:t>awt</w:t>
      </w:r>
      <w:r w:rsidRPr="00A90BCF">
        <w:rPr>
          <w:color w:val="808030"/>
          <w:lang w:eastAsia="zh-CN"/>
        </w:rPr>
        <w:t>.</w:t>
      </w:r>
      <w:r w:rsidRPr="00A90BCF">
        <w:rPr>
          <w:b/>
          <w:bCs/>
          <w:color w:val="800000"/>
          <w:lang w:eastAsia="zh-CN"/>
        </w:rPr>
        <w:t>*</w:t>
      </w:r>
      <w:r w:rsidRPr="00A90BCF">
        <w:rPr>
          <w:color w:val="800080"/>
          <w:lang w:eastAsia="zh-CN"/>
        </w:rPr>
        <w:t>;</w:t>
      </w:r>
    </w:p>
    <w:p w14:paraId="59672F3E" w14:textId="77777777" w:rsidR="00A90BCF" w:rsidRPr="00A90BCF" w:rsidRDefault="00A90BCF" w:rsidP="00A90BCF">
      <w:pPr>
        <w:pStyle w:val="Code"/>
        <w:rPr>
          <w:color w:val="000000"/>
          <w:lang w:eastAsia="zh-CN"/>
        </w:rPr>
      </w:pPr>
      <w:r w:rsidRPr="00A90BCF">
        <w:rPr>
          <w:b/>
          <w:bCs/>
          <w:color w:val="800000"/>
          <w:lang w:eastAsia="zh-CN"/>
        </w:rPr>
        <w:t>import</w:t>
      </w:r>
      <w:r w:rsidRPr="00A90BCF">
        <w:rPr>
          <w:lang w:eastAsia="zh-CN"/>
        </w:rPr>
        <w:t xml:space="preserve"> javax</w:t>
      </w:r>
      <w:r w:rsidRPr="00A90BCF">
        <w:rPr>
          <w:color w:val="808030"/>
          <w:lang w:eastAsia="zh-CN"/>
        </w:rPr>
        <w:t>.</w:t>
      </w:r>
      <w:r w:rsidRPr="00A90BCF">
        <w:rPr>
          <w:lang w:eastAsia="zh-CN"/>
        </w:rPr>
        <w:t>swing</w:t>
      </w:r>
      <w:r w:rsidRPr="00A90BCF">
        <w:rPr>
          <w:color w:val="808030"/>
          <w:lang w:eastAsia="zh-CN"/>
        </w:rPr>
        <w:t>.</w:t>
      </w:r>
      <w:r w:rsidRPr="00A90BCF">
        <w:rPr>
          <w:lang w:eastAsia="zh-CN"/>
        </w:rPr>
        <w:t>JFrame</w:t>
      </w:r>
      <w:r w:rsidRPr="00A90BCF">
        <w:rPr>
          <w:color w:val="800080"/>
          <w:lang w:eastAsia="zh-CN"/>
        </w:rPr>
        <w:t>;</w:t>
      </w:r>
    </w:p>
    <w:p w14:paraId="668C3BB5" w14:textId="77777777" w:rsidR="00A90BCF" w:rsidRPr="00A90BCF" w:rsidRDefault="00A90BCF" w:rsidP="00E93CFF">
      <w:pPr>
        <w:pStyle w:val="Code"/>
        <w:keepNext w:val="0"/>
        <w:keepLines w:val="0"/>
        <w:rPr>
          <w:color w:val="000000"/>
          <w:lang w:eastAsia="zh-CN"/>
        </w:rPr>
      </w:pPr>
    </w:p>
    <w:p w14:paraId="2CDB74F5" w14:textId="77777777" w:rsidR="00A90BCF" w:rsidRPr="00A90BCF" w:rsidRDefault="00A90BCF" w:rsidP="00A90BCF">
      <w:pPr>
        <w:pStyle w:val="Code"/>
        <w:rPr>
          <w:color w:val="000000"/>
          <w:lang w:eastAsia="zh-CN"/>
        </w:rPr>
      </w:pPr>
      <w:r w:rsidRPr="00A90BCF">
        <w:rPr>
          <w:b/>
          <w:bCs/>
          <w:color w:val="800000"/>
          <w:lang w:eastAsia="zh-CN"/>
        </w:rPr>
        <w:t>public</w:t>
      </w:r>
      <w:r w:rsidRPr="00A90BCF">
        <w:rPr>
          <w:color w:val="000000"/>
          <w:lang w:eastAsia="zh-CN"/>
        </w:rPr>
        <w:t xml:space="preserve"> </w:t>
      </w:r>
      <w:r w:rsidRPr="00A90BCF">
        <w:rPr>
          <w:b/>
          <w:bCs/>
          <w:color w:val="800000"/>
          <w:lang w:eastAsia="zh-CN"/>
        </w:rPr>
        <w:t>class</w:t>
      </w:r>
      <w:r w:rsidRPr="00A90BCF">
        <w:rPr>
          <w:color w:val="000000"/>
          <w:lang w:eastAsia="zh-CN"/>
        </w:rPr>
        <w:t xml:space="preserve"> ExempleBotRectangleEnglobant </w:t>
      </w:r>
      <w:r w:rsidRPr="00A90BCF">
        <w:rPr>
          <w:b/>
          <w:bCs/>
          <w:color w:val="800000"/>
          <w:lang w:eastAsia="zh-CN"/>
        </w:rPr>
        <w:t>extends</w:t>
      </w:r>
      <w:r w:rsidRPr="00A90BCF">
        <w:rPr>
          <w:color w:val="000000"/>
          <w:lang w:eastAsia="zh-CN"/>
        </w:rPr>
        <w:t xml:space="preserve"> JFrame </w:t>
      </w:r>
      <w:r w:rsidRPr="00A90BCF">
        <w:rPr>
          <w:color w:val="800080"/>
          <w:lang w:eastAsia="zh-CN"/>
        </w:rPr>
        <w:t>{</w:t>
      </w:r>
    </w:p>
    <w:p w14:paraId="7A22AB8C" w14:textId="77777777" w:rsidR="00A90BCF" w:rsidRPr="00A90BCF" w:rsidRDefault="00A90BCF" w:rsidP="00E93CFF">
      <w:pPr>
        <w:pStyle w:val="Code"/>
        <w:keepNext w:val="0"/>
        <w:keepLines w:val="0"/>
        <w:rPr>
          <w:color w:val="000000"/>
          <w:lang w:eastAsia="zh-CN"/>
        </w:rPr>
      </w:pPr>
    </w:p>
    <w:p w14:paraId="1F1C242E"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public</w:t>
      </w:r>
      <w:r w:rsidRPr="00A90BCF">
        <w:rPr>
          <w:color w:val="000000"/>
          <w:lang w:eastAsia="zh-CN"/>
        </w:rPr>
        <w:t xml:space="preserve"> ExempleBotRectangleEnglobant</w:t>
      </w:r>
      <w:r w:rsidRPr="00A90BCF">
        <w:rPr>
          <w:color w:val="808030"/>
          <w:lang w:eastAsia="zh-CN"/>
        </w:rPr>
        <w:t>()</w:t>
      </w:r>
      <w:r w:rsidRPr="00A90BCF">
        <w:rPr>
          <w:color w:val="000000"/>
          <w:lang w:eastAsia="zh-CN"/>
        </w:rPr>
        <w:t xml:space="preserve"> </w:t>
      </w:r>
      <w:r w:rsidRPr="00A90BCF">
        <w:rPr>
          <w:color w:val="800080"/>
          <w:lang w:eastAsia="zh-CN"/>
        </w:rPr>
        <w:t>{</w:t>
      </w:r>
    </w:p>
    <w:p w14:paraId="15A4B82E"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E6"/>
          <w:lang w:eastAsia="zh-CN"/>
        </w:rPr>
        <w:t>"Bot avec rectangle englobant"</w:t>
      </w:r>
      <w:r w:rsidRPr="00A90BCF">
        <w:rPr>
          <w:color w:val="808030"/>
          <w:lang w:eastAsia="zh-CN"/>
        </w:rPr>
        <w:t>)</w:t>
      </w:r>
      <w:r w:rsidRPr="00A90BCF">
        <w:rPr>
          <w:color w:val="800080"/>
          <w:lang w:eastAsia="zh-CN"/>
        </w:rPr>
        <w:t>;</w:t>
      </w:r>
    </w:p>
    <w:p w14:paraId="6B3A6A6A" w14:textId="77777777" w:rsidR="00A90BCF" w:rsidRPr="001B068E" w:rsidRDefault="00A90BCF" w:rsidP="00A90BCF">
      <w:pPr>
        <w:pStyle w:val="Code"/>
        <w:rPr>
          <w:color w:val="000000"/>
          <w:lang w:val="fr-FR" w:eastAsia="zh-CN"/>
        </w:rPr>
      </w:pPr>
      <w:r w:rsidRPr="00A90BCF">
        <w:rPr>
          <w:color w:val="000000"/>
          <w:lang w:eastAsia="zh-CN"/>
        </w:rPr>
        <w:t xml:space="preserve">    </w:t>
      </w:r>
      <w:r w:rsidRPr="001B068E">
        <w:rPr>
          <w:b/>
          <w:bCs/>
          <w:color w:val="800000"/>
          <w:lang w:val="fr-FR" w:eastAsia="zh-CN"/>
        </w:rPr>
        <w:t>this</w:t>
      </w:r>
      <w:r w:rsidRPr="001B068E">
        <w:rPr>
          <w:color w:val="808030"/>
          <w:lang w:val="fr-FR" w:eastAsia="zh-CN"/>
        </w:rPr>
        <w:t>.</w:t>
      </w:r>
      <w:r w:rsidRPr="001B068E">
        <w:rPr>
          <w:color w:val="000000"/>
          <w:lang w:val="fr-FR" w:eastAsia="zh-CN"/>
        </w:rPr>
        <w:t>setDefaultCloseOperation</w:t>
      </w:r>
      <w:r w:rsidRPr="001B068E">
        <w:rPr>
          <w:color w:val="808030"/>
          <w:lang w:val="fr-FR" w:eastAsia="zh-CN"/>
        </w:rPr>
        <w:t>(</w:t>
      </w:r>
      <w:r w:rsidRPr="001B068E">
        <w:rPr>
          <w:color w:val="000000"/>
          <w:lang w:val="fr-FR" w:eastAsia="zh-CN"/>
        </w:rPr>
        <w:t>EXIT_ON_CLOSE</w:t>
      </w:r>
      <w:r w:rsidRPr="001B068E">
        <w:rPr>
          <w:color w:val="808030"/>
          <w:lang w:val="fr-FR" w:eastAsia="zh-CN"/>
        </w:rPr>
        <w:t>)</w:t>
      </w:r>
      <w:r w:rsidRPr="001B068E">
        <w:rPr>
          <w:color w:val="800080"/>
          <w:lang w:val="fr-FR" w:eastAsia="zh-CN"/>
        </w:rPr>
        <w:t>;</w:t>
      </w:r>
    </w:p>
    <w:p w14:paraId="3B115D11" w14:textId="77777777" w:rsidR="00A90BCF" w:rsidRPr="00A90BCF" w:rsidRDefault="00A90BCF" w:rsidP="00A90BCF">
      <w:pPr>
        <w:pStyle w:val="Code"/>
        <w:rPr>
          <w:color w:val="000000"/>
          <w:lang w:val="en-CA" w:eastAsia="zh-CN"/>
        </w:rPr>
      </w:pPr>
      <w:r w:rsidRPr="001B068E">
        <w:rPr>
          <w:color w:val="000000"/>
          <w:lang w:val="fr-FR"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setSize</w:t>
      </w:r>
      <w:r w:rsidRPr="00A90BCF">
        <w:rPr>
          <w:color w:val="808030"/>
          <w:lang w:val="en-CA" w:eastAsia="zh-CN"/>
        </w:rPr>
        <w:t>(</w:t>
      </w:r>
      <w:r w:rsidRPr="00A90BCF">
        <w:rPr>
          <w:color w:val="008C00"/>
          <w:lang w:val="en-CA" w:eastAsia="zh-CN"/>
        </w:rPr>
        <w:t>400</w:t>
      </w:r>
      <w:r w:rsidRPr="00A90BCF">
        <w:rPr>
          <w:color w:val="808030"/>
          <w:lang w:val="en-CA" w:eastAsia="zh-CN"/>
        </w:rPr>
        <w:t>,</w:t>
      </w:r>
      <w:r w:rsidRPr="00A90BCF">
        <w:rPr>
          <w:color w:val="000000"/>
          <w:lang w:val="en-CA" w:eastAsia="zh-CN"/>
        </w:rPr>
        <w:t xml:space="preserve"> </w:t>
      </w:r>
      <w:r w:rsidRPr="00A90BCF">
        <w:rPr>
          <w:color w:val="008C00"/>
          <w:lang w:val="en-CA" w:eastAsia="zh-CN"/>
        </w:rPr>
        <w:t>600</w:t>
      </w:r>
      <w:r w:rsidRPr="00A90BCF">
        <w:rPr>
          <w:color w:val="808030"/>
          <w:lang w:val="en-CA" w:eastAsia="zh-CN"/>
        </w:rPr>
        <w:t>)</w:t>
      </w:r>
      <w:r w:rsidRPr="00A90BCF">
        <w:rPr>
          <w:color w:val="800080"/>
          <w:lang w:val="en-CA" w:eastAsia="zh-CN"/>
        </w:rPr>
        <w:t>;</w:t>
      </w:r>
    </w:p>
    <w:p w14:paraId="242C390F"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setVisible</w:t>
      </w:r>
      <w:r w:rsidRPr="00A90BCF">
        <w:rPr>
          <w:color w:val="808030"/>
          <w:lang w:val="en-CA" w:eastAsia="zh-CN"/>
        </w:rPr>
        <w:t>(</w:t>
      </w:r>
      <w:r w:rsidRPr="00A90BCF">
        <w:rPr>
          <w:b/>
          <w:bCs/>
          <w:color w:val="800000"/>
          <w:lang w:val="en-CA" w:eastAsia="zh-CN"/>
        </w:rPr>
        <w:t>true</w:t>
      </w:r>
      <w:r w:rsidRPr="00A90BCF">
        <w:rPr>
          <w:color w:val="808030"/>
          <w:lang w:val="en-CA" w:eastAsia="zh-CN"/>
        </w:rPr>
        <w:t>)</w:t>
      </w:r>
      <w:r w:rsidRPr="00A90BCF">
        <w:rPr>
          <w:color w:val="800080"/>
          <w:lang w:val="en-CA" w:eastAsia="zh-CN"/>
        </w:rPr>
        <w:t>;</w:t>
      </w:r>
    </w:p>
    <w:p w14:paraId="4F95ACCB" w14:textId="77777777" w:rsidR="00A90BCF" w:rsidRPr="00A90BCF" w:rsidRDefault="00A90BCF" w:rsidP="00A90BCF">
      <w:pPr>
        <w:pStyle w:val="Code"/>
        <w:rPr>
          <w:color w:val="000000"/>
          <w:lang w:eastAsia="zh-CN"/>
        </w:rPr>
      </w:pPr>
      <w:r w:rsidRPr="00A90BCF">
        <w:rPr>
          <w:color w:val="000000"/>
          <w:lang w:val="en-CA" w:eastAsia="zh-CN"/>
        </w:rPr>
        <w:t xml:space="preserve">  </w:t>
      </w:r>
      <w:r w:rsidRPr="00A90BCF">
        <w:rPr>
          <w:color w:val="800080"/>
          <w:lang w:eastAsia="zh-CN"/>
        </w:rPr>
        <w:t>}</w:t>
      </w:r>
    </w:p>
    <w:p w14:paraId="3C12D85D" w14:textId="77777777" w:rsidR="00A90BCF" w:rsidRPr="00A90BCF" w:rsidRDefault="00A90BCF" w:rsidP="00E93CFF">
      <w:pPr>
        <w:pStyle w:val="Code"/>
        <w:keepNext w:val="0"/>
        <w:keepLines w:val="0"/>
        <w:rPr>
          <w:color w:val="000000"/>
          <w:lang w:eastAsia="zh-CN"/>
        </w:rPr>
      </w:pPr>
    </w:p>
    <w:p w14:paraId="3A0341DA"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public</w:t>
      </w:r>
      <w:r w:rsidRPr="00A90BCF">
        <w:rPr>
          <w:color w:val="000000"/>
          <w:lang w:eastAsia="zh-CN"/>
        </w:rPr>
        <w:t xml:space="preserve"> </w:t>
      </w:r>
      <w:r w:rsidRPr="00A90BCF">
        <w:rPr>
          <w:color w:val="BB7977"/>
          <w:lang w:eastAsia="zh-CN"/>
        </w:rPr>
        <w:t>void</w:t>
      </w:r>
      <w:r w:rsidRPr="00A90BCF">
        <w:rPr>
          <w:color w:val="000000"/>
          <w:lang w:eastAsia="zh-CN"/>
        </w:rPr>
        <w:t xml:space="preserve"> paint</w:t>
      </w:r>
      <w:r w:rsidRPr="00A90BCF">
        <w:rPr>
          <w:color w:val="808030"/>
          <w:lang w:eastAsia="zh-CN"/>
        </w:rPr>
        <w:t>(</w:t>
      </w:r>
      <w:r w:rsidRPr="00A90BCF">
        <w:rPr>
          <w:color w:val="000000"/>
          <w:lang w:eastAsia="zh-CN"/>
        </w:rPr>
        <w:t>Graphics g</w:t>
      </w:r>
      <w:r w:rsidRPr="00A90BCF">
        <w:rPr>
          <w:color w:val="808030"/>
          <w:lang w:eastAsia="zh-CN"/>
        </w:rPr>
        <w:t>)</w:t>
      </w:r>
      <w:r w:rsidRPr="00A90BCF">
        <w:rPr>
          <w:color w:val="000000"/>
          <w:lang w:eastAsia="zh-CN"/>
        </w:rPr>
        <w:t xml:space="preserve"> </w:t>
      </w:r>
      <w:r w:rsidRPr="00A90BCF">
        <w:rPr>
          <w:color w:val="800080"/>
          <w:lang w:eastAsia="zh-CN"/>
        </w:rPr>
        <w:t>{</w:t>
      </w:r>
    </w:p>
    <w:p w14:paraId="2A020869"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00"/>
          <w:lang w:eastAsia="zh-CN"/>
        </w:rPr>
        <w:t>paint</w:t>
      </w:r>
      <w:r w:rsidRPr="00A90BCF">
        <w:rPr>
          <w:color w:val="808030"/>
          <w:lang w:eastAsia="zh-CN"/>
        </w:rPr>
        <w:t>(</w:t>
      </w:r>
      <w:r w:rsidRPr="00A90BCF">
        <w:rPr>
          <w:color w:val="000000"/>
          <w:lang w:eastAsia="zh-CN"/>
        </w:rPr>
        <w:t>g</w:t>
      </w:r>
      <w:r w:rsidRPr="00A90BCF">
        <w:rPr>
          <w:color w:val="808030"/>
          <w:lang w:eastAsia="zh-CN"/>
        </w:rPr>
        <w:t>)</w:t>
      </w:r>
      <w:r w:rsidRPr="00A90BCF">
        <w:rPr>
          <w:color w:val="800080"/>
          <w:lang w:eastAsia="zh-CN"/>
        </w:rPr>
        <w:t>;</w:t>
      </w:r>
    </w:p>
    <w:p w14:paraId="2B09712C" w14:textId="77777777" w:rsidR="00A90BCF" w:rsidRPr="00A90BCF" w:rsidRDefault="00A90BCF" w:rsidP="00A90BCF">
      <w:pPr>
        <w:pStyle w:val="Code"/>
        <w:rPr>
          <w:color w:val="000000"/>
          <w:lang w:eastAsia="zh-CN"/>
        </w:rPr>
      </w:pPr>
    </w:p>
    <w:p w14:paraId="24477456"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x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6446C86E"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y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0A83FEDA"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0080"/>
          <w:lang w:eastAsia="zh-CN"/>
        </w:rPr>
        <w:t>;</w:t>
      </w:r>
    </w:p>
    <w:p w14:paraId="04D4B156"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400</w:t>
      </w:r>
      <w:r w:rsidRPr="00A90BCF">
        <w:rPr>
          <w:color w:val="800080"/>
          <w:lang w:eastAsia="zh-CN"/>
        </w:rPr>
        <w:t>;</w:t>
      </w:r>
    </w:p>
    <w:p w14:paraId="6EA3F64C" w14:textId="77777777" w:rsidR="00A90BCF" w:rsidRPr="00A90BCF" w:rsidRDefault="00A90BCF" w:rsidP="00C41D11">
      <w:pPr>
        <w:pStyle w:val="Code"/>
        <w:keepNext w:val="0"/>
        <w:keepLines w:val="0"/>
        <w:rPr>
          <w:color w:val="000000"/>
          <w:lang w:eastAsia="zh-CN"/>
        </w:rPr>
      </w:pPr>
    </w:p>
    <w:p w14:paraId="232CBB72" w14:textId="77777777" w:rsidR="00A90BCF" w:rsidRPr="00A90BCF" w:rsidRDefault="00A90BCF" w:rsidP="00A90BCF">
      <w:pPr>
        <w:pStyle w:val="Code"/>
        <w:rPr>
          <w:color w:val="000000"/>
          <w:lang w:eastAsia="zh-CN"/>
        </w:rPr>
      </w:pPr>
      <w:r w:rsidRPr="00A90BCF">
        <w:rPr>
          <w:color w:val="000000"/>
          <w:lang w:eastAsia="zh-CN"/>
        </w:rPr>
        <w:lastRenderedPageBreak/>
        <w:t xml:space="preserve">    </w:t>
      </w:r>
      <w:r w:rsidRPr="00A90BCF">
        <w:rPr>
          <w:color w:val="696969"/>
          <w:lang w:eastAsia="zh-CN"/>
        </w:rPr>
        <w:t xml:space="preserve">// Bonhomme à l'échelle dans un rectangle englobant défini </w:t>
      </w:r>
    </w:p>
    <w:p w14:paraId="061FC561"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696969"/>
          <w:lang w:eastAsia="zh-CN"/>
        </w:rPr>
        <w:t>// par x,y,largeur,hauteur</w:t>
      </w:r>
    </w:p>
    <w:p w14:paraId="0BE3E03A"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green</w:t>
      </w:r>
      <w:r w:rsidRPr="00A90BCF">
        <w:rPr>
          <w:color w:val="808030"/>
          <w:lang w:eastAsia="zh-CN"/>
        </w:rPr>
        <w:t>)</w:t>
      </w:r>
      <w:r w:rsidRPr="00A90BCF">
        <w:rPr>
          <w:color w:val="800080"/>
          <w:lang w:eastAsia="zh-CN"/>
        </w:rPr>
        <w:t>;</w:t>
      </w:r>
    </w:p>
    <w:p w14:paraId="401DB736"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fillOval</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tête</w:t>
      </w:r>
    </w:p>
    <w:p w14:paraId="4F0A578D" w14:textId="77777777" w:rsidR="00A90BCF" w:rsidRPr="00A90BCF" w:rsidRDefault="00A90BCF" w:rsidP="00A90BCF">
      <w:pPr>
        <w:pStyle w:val="Code"/>
        <w:rPr>
          <w:color w:val="000000"/>
          <w:lang w:eastAsia="zh-CN"/>
        </w:rPr>
      </w:pPr>
    </w:p>
    <w:p w14:paraId="5ACD9A42"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black</w:t>
      </w:r>
      <w:r w:rsidRPr="00A90BCF">
        <w:rPr>
          <w:color w:val="808030"/>
          <w:lang w:eastAsia="zh-CN"/>
        </w:rPr>
        <w:t>)</w:t>
      </w:r>
      <w:r w:rsidRPr="00A90BCF">
        <w:rPr>
          <w:color w:val="800080"/>
          <w:lang w:eastAsia="zh-CN"/>
        </w:rPr>
        <w:t>;</w:t>
      </w:r>
    </w:p>
    <w:p w14:paraId="1CA3AE3F"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 xml:space="preserve">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4E605950"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p>
    <w:p w14:paraId="614F3544" w14:textId="77777777" w:rsidR="00A90BCF" w:rsidRPr="00A90BCF" w:rsidRDefault="00A90BCF" w:rsidP="00A90BCF">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000000"/>
          <w:lang w:eastAsia="zh-CN"/>
        </w:rPr>
        <w:t xml:space="preserve">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36BB5E6D" w14:textId="77777777" w:rsidR="00A90BCF" w:rsidRPr="00A90BCF" w:rsidRDefault="00A90BCF" w:rsidP="00A90BCF">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4D224494" w14:textId="77777777" w:rsidR="00A90BCF" w:rsidRPr="00A90BCF" w:rsidRDefault="00A90BCF" w:rsidP="00A90BCF">
      <w:pPr>
        <w:pStyle w:val="Code"/>
        <w:rPr>
          <w:color w:val="000000"/>
          <w:lang w:eastAsia="zh-CN"/>
        </w:rPr>
      </w:pP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36ADB875" w14:textId="77777777" w:rsidR="00A90BCF" w:rsidRPr="00A90BCF" w:rsidRDefault="00A90BCF" w:rsidP="00A90BCF">
      <w:pPr>
        <w:pStyle w:val="Code"/>
        <w:rPr>
          <w:color w:val="000000"/>
          <w:lang w:eastAsia="zh-CN"/>
        </w:rPr>
      </w:pP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418A406A"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p>
    <w:p w14:paraId="6FD5E92A" w14:textId="77777777" w:rsidR="00A90BCF" w:rsidRPr="00A90BCF" w:rsidRDefault="00A90BCF" w:rsidP="00A90BCF">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7C5ED51C" w14:textId="77777777" w:rsidR="00A90BCF" w:rsidRPr="00A90BCF" w:rsidRDefault="00A90BCF" w:rsidP="00A90BCF">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5D227FE4" w14:textId="77777777" w:rsidR="00A90BCF" w:rsidRPr="00A90BCF" w:rsidRDefault="00A90BCF" w:rsidP="00A90BCF">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0F913D40" w14:textId="77777777" w:rsidR="00A90BCF" w:rsidRPr="00A90BCF" w:rsidRDefault="00A90BCF" w:rsidP="00A90BCF">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51E7778C" w14:textId="77777777" w:rsidR="00A90BCF" w:rsidRPr="00A90BCF" w:rsidRDefault="00A90BCF" w:rsidP="00E93CFF">
      <w:pPr>
        <w:pStyle w:val="Code"/>
        <w:keepNext w:val="0"/>
        <w:keepLines w:val="0"/>
        <w:rPr>
          <w:color w:val="000000"/>
          <w:lang w:eastAsia="zh-CN"/>
        </w:rPr>
      </w:pPr>
    </w:p>
    <w:p w14:paraId="37E211A6"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76CBD455"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Le corps</w:t>
      </w:r>
    </w:p>
    <w:p w14:paraId="049DC894" w14:textId="77777777" w:rsidR="00A90BCF" w:rsidRPr="00A90BCF" w:rsidRDefault="00A90BCF" w:rsidP="00A90BCF">
      <w:pPr>
        <w:pStyle w:val="Code"/>
        <w:rPr>
          <w:color w:val="000000"/>
          <w:lang w:val="en-CA" w:eastAsia="zh-CN"/>
        </w:rPr>
      </w:pPr>
      <w:r w:rsidRPr="00A90BCF">
        <w:rPr>
          <w:color w:val="000000"/>
          <w:lang w:eastAsia="zh-CN"/>
        </w:rPr>
        <w:t xml:space="preserve">  </w:t>
      </w:r>
      <w:r w:rsidRPr="00A90BCF">
        <w:rPr>
          <w:color w:val="800080"/>
          <w:lang w:val="en-CA" w:eastAsia="zh-CN"/>
        </w:rPr>
        <w:t>}</w:t>
      </w:r>
    </w:p>
    <w:p w14:paraId="34248772" w14:textId="77777777" w:rsidR="00A90BCF" w:rsidRPr="00A90BCF" w:rsidRDefault="00A90BCF" w:rsidP="00E93CFF">
      <w:pPr>
        <w:pStyle w:val="Code"/>
        <w:keepNext w:val="0"/>
        <w:keepLines w:val="0"/>
        <w:rPr>
          <w:color w:val="000000"/>
          <w:lang w:val="en-CA" w:eastAsia="zh-CN"/>
        </w:rPr>
      </w:pPr>
    </w:p>
    <w:p w14:paraId="786CE44C"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public</w:t>
      </w:r>
      <w:r w:rsidRPr="00A90BCF">
        <w:rPr>
          <w:color w:val="000000"/>
          <w:lang w:val="en-CA" w:eastAsia="zh-CN"/>
        </w:rPr>
        <w:t xml:space="preserve"> </w:t>
      </w:r>
      <w:r w:rsidRPr="00A90BCF">
        <w:rPr>
          <w:b/>
          <w:bCs/>
          <w:color w:val="800000"/>
          <w:lang w:val="en-CA" w:eastAsia="zh-CN"/>
        </w:rPr>
        <w:t>static</w:t>
      </w:r>
      <w:r w:rsidRPr="00A90BCF">
        <w:rPr>
          <w:color w:val="000000"/>
          <w:lang w:val="en-CA" w:eastAsia="zh-CN"/>
        </w:rPr>
        <w:t xml:space="preserve"> </w:t>
      </w:r>
      <w:r w:rsidRPr="00A90BCF">
        <w:rPr>
          <w:color w:val="BB7977"/>
          <w:lang w:val="en-CA" w:eastAsia="zh-CN"/>
        </w:rPr>
        <w:t>void</w:t>
      </w:r>
      <w:r w:rsidRPr="00A90BCF">
        <w:rPr>
          <w:color w:val="000000"/>
          <w:lang w:val="en-CA" w:eastAsia="zh-CN"/>
        </w:rPr>
        <w:t xml:space="preserve"> main</w:t>
      </w:r>
      <w:r w:rsidRPr="00A90BCF">
        <w:rPr>
          <w:color w:val="808030"/>
          <w:lang w:val="en-CA" w:eastAsia="zh-CN"/>
        </w:rPr>
        <w:t>(</w:t>
      </w:r>
      <w:r w:rsidRPr="00A90BCF">
        <w:rPr>
          <w:b/>
          <w:bCs/>
          <w:color w:val="BB7977"/>
          <w:lang w:val="en-CA" w:eastAsia="zh-CN"/>
        </w:rPr>
        <w:t>String</w:t>
      </w:r>
      <w:r w:rsidRPr="00A90BCF">
        <w:rPr>
          <w:color w:val="000000"/>
          <w:lang w:val="en-CA" w:eastAsia="zh-CN"/>
        </w:rPr>
        <w:t xml:space="preserve"> args</w:t>
      </w:r>
      <w:r w:rsidRPr="00A90BCF">
        <w:rPr>
          <w:color w:val="808030"/>
          <w:lang w:val="en-CA" w:eastAsia="zh-CN"/>
        </w:rPr>
        <w:t>[])</w:t>
      </w:r>
      <w:r w:rsidRPr="00A90BCF">
        <w:rPr>
          <w:color w:val="000000"/>
          <w:lang w:val="en-CA" w:eastAsia="zh-CN"/>
        </w:rPr>
        <w:t xml:space="preserve"> </w:t>
      </w:r>
      <w:r w:rsidRPr="00A90BCF">
        <w:rPr>
          <w:color w:val="800080"/>
          <w:lang w:val="en-CA" w:eastAsia="zh-CN"/>
        </w:rPr>
        <w:t>{</w:t>
      </w:r>
    </w:p>
    <w:p w14:paraId="047F272E" w14:textId="77777777" w:rsidR="00A90BCF" w:rsidRPr="008B351D" w:rsidRDefault="00A90BCF" w:rsidP="00A90BCF">
      <w:pPr>
        <w:pStyle w:val="Code"/>
        <w:rPr>
          <w:color w:val="000000"/>
          <w:lang w:eastAsia="zh-CN"/>
        </w:rPr>
      </w:pPr>
      <w:r w:rsidRPr="00A90BCF">
        <w:rPr>
          <w:color w:val="000000"/>
          <w:lang w:val="en-CA" w:eastAsia="zh-CN"/>
        </w:rPr>
        <w:t xml:space="preserve">    </w:t>
      </w:r>
      <w:r w:rsidRPr="008B351D">
        <w:rPr>
          <w:b/>
          <w:bCs/>
          <w:color w:val="800000"/>
          <w:lang w:eastAsia="zh-CN"/>
        </w:rPr>
        <w:t>new</w:t>
      </w:r>
      <w:r w:rsidRPr="008B351D">
        <w:rPr>
          <w:color w:val="000000"/>
          <w:lang w:eastAsia="zh-CN"/>
        </w:rPr>
        <w:t xml:space="preserve"> ExempleBotRectangleEnglobant</w:t>
      </w:r>
      <w:r w:rsidRPr="008B351D">
        <w:rPr>
          <w:color w:val="808030"/>
          <w:lang w:eastAsia="zh-CN"/>
        </w:rPr>
        <w:t>()</w:t>
      </w:r>
      <w:r w:rsidRPr="008B351D">
        <w:rPr>
          <w:color w:val="800080"/>
          <w:lang w:eastAsia="zh-CN"/>
        </w:rPr>
        <w:t>;</w:t>
      </w:r>
    </w:p>
    <w:p w14:paraId="1D0ED506" w14:textId="77777777" w:rsidR="00A90BCF" w:rsidRPr="008B351D" w:rsidRDefault="00A90BCF" w:rsidP="00A90BCF">
      <w:pPr>
        <w:pStyle w:val="Code"/>
        <w:rPr>
          <w:color w:val="000000"/>
          <w:lang w:eastAsia="zh-CN"/>
        </w:rPr>
      </w:pPr>
      <w:r w:rsidRPr="008B351D">
        <w:rPr>
          <w:color w:val="000000"/>
          <w:lang w:eastAsia="zh-CN"/>
        </w:rPr>
        <w:t xml:space="preserve">  </w:t>
      </w:r>
      <w:r w:rsidRPr="008B351D">
        <w:rPr>
          <w:color w:val="800080"/>
          <w:lang w:eastAsia="zh-CN"/>
        </w:rPr>
        <w:t>}</w:t>
      </w:r>
    </w:p>
    <w:p w14:paraId="5D0EFB54" w14:textId="77777777" w:rsidR="00A90BCF" w:rsidRPr="008B351D" w:rsidRDefault="00A90BCF" w:rsidP="00A90BCF">
      <w:pPr>
        <w:pStyle w:val="Code"/>
        <w:rPr>
          <w:color w:val="000000"/>
          <w:lang w:eastAsia="zh-CN"/>
        </w:rPr>
      </w:pPr>
      <w:r w:rsidRPr="008B351D">
        <w:rPr>
          <w:color w:val="800080"/>
          <w:lang w:eastAsia="zh-CN"/>
        </w:rPr>
        <w:t>}</w:t>
      </w:r>
    </w:p>
    <w:p w14:paraId="51CC8720" w14:textId="77777777" w:rsidR="00A03321" w:rsidRPr="008B351D" w:rsidRDefault="00A03321" w:rsidP="00A03321">
      <w:pPr>
        <w:pStyle w:val="Corpsdetexte"/>
        <w:rPr>
          <w:lang w:val="fr-CA"/>
        </w:rPr>
      </w:pPr>
    </w:p>
    <w:p w14:paraId="2D7ABCAA" w14:textId="72951E82" w:rsidR="00EF7B00" w:rsidRDefault="00A03321" w:rsidP="00A03321">
      <w:pPr>
        <w:pStyle w:val="Corpsdetexte"/>
        <w:rPr>
          <w:rFonts w:ascii="Segoe UI" w:hAnsi="Segoe UI" w:cs="Segoe UI"/>
          <w:b/>
          <w:bCs/>
          <w:color w:val="586069"/>
          <w:lang w:val="fr-CA"/>
        </w:rPr>
      </w:pPr>
      <w:r w:rsidRPr="008B351D">
        <w:rPr>
          <w:b/>
          <w:bCs/>
          <w:lang w:val="fr-CA"/>
        </w:rPr>
        <w:t>Exemple</w:t>
      </w:r>
      <w:r w:rsidRPr="008B351D">
        <w:rPr>
          <w:lang w:val="fr-CA"/>
        </w:rPr>
        <w:t xml:space="preserve">. </w:t>
      </w:r>
      <w:hyperlink r:id="rId264" w:history="1">
        <w:r w:rsidRPr="008B351D">
          <w:rPr>
            <w:rFonts w:ascii="Segoe UI" w:hAnsi="Segoe UI" w:cs="Segoe UI"/>
            <w:color w:val="0366D6"/>
            <w:lang w:val="fr-CA"/>
          </w:rPr>
          <w:t>JavaPasAPas</w:t>
        </w:r>
      </w:hyperlink>
      <w:r w:rsidRPr="008B351D">
        <w:rPr>
          <w:rFonts w:ascii="Segoe UI" w:hAnsi="Segoe UI" w:cs="Segoe UI"/>
          <w:color w:val="586069"/>
          <w:lang w:val="fr-CA"/>
        </w:rPr>
        <w:t>/</w:t>
      </w:r>
      <w:bookmarkStart w:id="122" w:name="OLE_LINK28"/>
      <w:bookmarkStart w:id="123" w:name="OLE_LINK29"/>
      <w:r w:rsidR="0084332C" w:rsidRPr="008B351D">
        <w:rPr>
          <w:rFonts w:ascii="Segoe UI" w:hAnsi="Segoe UI" w:cs="Segoe UI"/>
          <w:b/>
          <w:bCs/>
          <w:color w:val="586069"/>
          <w:lang w:val="fr-CA"/>
        </w:rPr>
        <w:t>chapiter_5/</w:t>
      </w:r>
    </w:p>
    <w:p w14:paraId="2E68C033" w14:textId="366A7797" w:rsidR="00A03321" w:rsidRPr="008B351D" w:rsidRDefault="0084332C" w:rsidP="00A03321">
      <w:pPr>
        <w:pStyle w:val="Corpsdetexte"/>
        <w:rPr>
          <w:lang w:val="fr-CA"/>
        </w:rPr>
      </w:pPr>
      <w:r w:rsidRPr="008B351D">
        <w:rPr>
          <w:rFonts w:ascii="Segoe UI" w:hAnsi="Segoe UI" w:cs="Segoe UI"/>
          <w:b/>
          <w:bCs/>
          <w:color w:val="586069"/>
          <w:lang w:val="fr-CA"/>
        </w:rPr>
        <w:t>E</w:t>
      </w:r>
      <w:r w:rsidR="00A03321" w:rsidRPr="008B351D">
        <w:rPr>
          <w:rFonts w:ascii="Segoe UI" w:hAnsi="Segoe UI" w:cs="Segoe UI"/>
          <w:b/>
          <w:bCs/>
          <w:color w:val="586069"/>
          <w:lang w:val="fr-CA"/>
        </w:rPr>
        <w:t>xemple2BotsRectangleEnglobant</w:t>
      </w:r>
      <w:bookmarkEnd w:id="122"/>
      <w:bookmarkEnd w:id="123"/>
      <w:r w:rsidR="00A03321" w:rsidRPr="008B351D">
        <w:rPr>
          <w:rFonts w:ascii="Segoe UI" w:hAnsi="Segoe UI" w:cs="Segoe UI"/>
          <w:b/>
          <w:bCs/>
          <w:color w:val="586069"/>
          <w:lang w:val="fr-CA"/>
        </w:rPr>
        <w:t>.java</w:t>
      </w:r>
    </w:p>
    <w:p w14:paraId="03A23BBF" w14:textId="77777777" w:rsidR="00A03321" w:rsidRDefault="00A03321" w:rsidP="00A03321">
      <w:pPr>
        <w:pStyle w:val="Corpsdetexte"/>
      </w:pPr>
      <w:r>
        <w:t xml:space="preserve">On peut maintenant facilement redessiner le </w:t>
      </w:r>
      <w:r w:rsidRPr="00762F24">
        <w:rPr>
          <w:i/>
        </w:rPr>
        <w:t>Bot</w:t>
      </w:r>
      <w:r>
        <w:t xml:space="preserve"> deux fois en changeant la position et la taille par la modification des valeurs des variables </w:t>
      </w:r>
      <w:r>
        <w:rPr>
          <w:i/>
          <w:iCs/>
        </w:rPr>
        <w:t>x</w:t>
      </w:r>
      <w:r>
        <w:t xml:space="preserve">, </w:t>
      </w:r>
      <w:r>
        <w:rPr>
          <w:i/>
          <w:iCs/>
        </w:rPr>
        <w:t>y</w:t>
      </w:r>
      <w:r>
        <w:t xml:space="preserve">, </w:t>
      </w:r>
      <w:r>
        <w:rPr>
          <w:i/>
          <w:iCs/>
        </w:rPr>
        <w:t>largeur</w:t>
      </w:r>
      <w:r>
        <w:t xml:space="preserve"> et </w:t>
      </w:r>
      <w:r>
        <w:rPr>
          <w:i/>
          <w:iCs/>
        </w:rPr>
        <w:t>hauteur</w:t>
      </w:r>
      <w:r>
        <w:t xml:space="preserve"> mais en répétant exactement les mêmes instructions deux fois.</w:t>
      </w:r>
    </w:p>
    <w:p w14:paraId="6EDDA29E" w14:textId="77777777" w:rsidR="00A90BCF" w:rsidRPr="00A90BCF" w:rsidRDefault="00A90BCF" w:rsidP="0084332C">
      <w:pPr>
        <w:pStyle w:val="Code"/>
        <w:rPr>
          <w:color w:val="000000"/>
          <w:lang w:eastAsia="zh-CN"/>
        </w:rPr>
      </w:pPr>
      <w:r w:rsidRPr="00A90BCF">
        <w:rPr>
          <w:b/>
          <w:bCs/>
          <w:color w:val="800000"/>
          <w:lang w:eastAsia="zh-CN"/>
        </w:rPr>
        <w:t>import</w:t>
      </w:r>
      <w:r w:rsidRPr="00A90BCF">
        <w:rPr>
          <w:lang w:eastAsia="zh-CN"/>
        </w:rPr>
        <w:t xml:space="preserve"> java</w:t>
      </w:r>
      <w:r w:rsidRPr="00A90BCF">
        <w:rPr>
          <w:color w:val="808030"/>
          <w:lang w:eastAsia="zh-CN"/>
        </w:rPr>
        <w:t>.</w:t>
      </w:r>
      <w:r w:rsidRPr="00A90BCF">
        <w:rPr>
          <w:lang w:eastAsia="zh-CN"/>
        </w:rPr>
        <w:t>awt</w:t>
      </w:r>
      <w:r w:rsidRPr="00A90BCF">
        <w:rPr>
          <w:color w:val="808030"/>
          <w:lang w:eastAsia="zh-CN"/>
        </w:rPr>
        <w:t>.</w:t>
      </w:r>
      <w:r w:rsidRPr="00A90BCF">
        <w:rPr>
          <w:b/>
          <w:bCs/>
          <w:color w:val="800000"/>
          <w:lang w:eastAsia="zh-CN"/>
        </w:rPr>
        <w:t>*</w:t>
      </w:r>
      <w:r w:rsidRPr="00A90BCF">
        <w:rPr>
          <w:color w:val="800080"/>
          <w:lang w:eastAsia="zh-CN"/>
        </w:rPr>
        <w:t>;</w:t>
      </w:r>
    </w:p>
    <w:p w14:paraId="47B48953" w14:textId="77777777" w:rsidR="00A90BCF" w:rsidRPr="00A90BCF" w:rsidRDefault="00A90BCF" w:rsidP="0084332C">
      <w:pPr>
        <w:pStyle w:val="Code"/>
        <w:rPr>
          <w:color w:val="000000"/>
          <w:lang w:eastAsia="zh-CN"/>
        </w:rPr>
      </w:pPr>
      <w:r w:rsidRPr="00A90BCF">
        <w:rPr>
          <w:b/>
          <w:bCs/>
          <w:color w:val="800000"/>
          <w:lang w:eastAsia="zh-CN"/>
        </w:rPr>
        <w:t>import</w:t>
      </w:r>
      <w:r w:rsidRPr="00A90BCF">
        <w:rPr>
          <w:lang w:eastAsia="zh-CN"/>
        </w:rPr>
        <w:t xml:space="preserve"> javax</w:t>
      </w:r>
      <w:r w:rsidRPr="00A90BCF">
        <w:rPr>
          <w:color w:val="808030"/>
          <w:lang w:eastAsia="zh-CN"/>
        </w:rPr>
        <w:t>.</w:t>
      </w:r>
      <w:r w:rsidRPr="00A90BCF">
        <w:rPr>
          <w:lang w:eastAsia="zh-CN"/>
        </w:rPr>
        <w:t>swing</w:t>
      </w:r>
      <w:r w:rsidRPr="00A90BCF">
        <w:rPr>
          <w:color w:val="808030"/>
          <w:lang w:eastAsia="zh-CN"/>
        </w:rPr>
        <w:t>.</w:t>
      </w:r>
      <w:r w:rsidRPr="00A90BCF">
        <w:rPr>
          <w:lang w:eastAsia="zh-CN"/>
        </w:rPr>
        <w:t>JFrame</w:t>
      </w:r>
      <w:r w:rsidRPr="00A90BCF">
        <w:rPr>
          <w:color w:val="800080"/>
          <w:lang w:eastAsia="zh-CN"/>
        </w:rPr>
        <w:t>;</w:t>
      </w:r>
    </w:p>
    <w:p w14:paraId="74050DCA" w14:textId="77777777" w:rsidR="00A90BCF" w:rsidRPr="00A90BCF" w:rsidRDefault="00A90BCF" w:rsidP="0084332C">
      <w:pPr>
        <w:pStyle w:val="Code"/>
        <w:rPr>
          <w:color w:val="000000"/>
          <w:lang w:eastAsia="zh-CN"/>
        </w:rPr>
      </w:pPr>
    </w:p>
    <w:p w14:paraId="00EEFA05" w14:textId="77777777" w:rsidR="00A90BCF" w:rsidRPr="00A90BCF" w:rsidRDefault="00A90BCF" w:rsidP="0084332C">
      <w:pPr>
        <w:pStyle w:val="Code"/>
        <w:rPr>
          <w:color w:val="000000"/>
          <w:lang w:eastAsia="zh-CN"/>
        </w:rPr>
      </w:pPr>
      <w:r w:rsidRPr="00A90BCF">
        <w:rPr>
          <w:b/>
          <w:bCs/>
          <w:color w:val="800000"/>
          <w:lang w:eastAsia="zh-CN"/>
        </w:rPr>
        <w:t>public</w:t>
      </w:r>
      <w:r w:rsidRPr="00A90BCF">
        <w:rPr>
          <w:color w:val="000000"/>
          <w:lang w:eastAsia="zh-CN"/>
        </w:rPr>
        <w:t xml:space="preserve"> </w:t>
      </w:r>
      <w:r w:rsidRPr="00A90BCF">
        <w:rPr>
          <w:b/>
          <w:bCs/>
          <w:color w:val="800000"/>
          <w:lang w:eastAsia="zh-CN"/>
        </w:rPr>
        <w:t>class</w:t>
      </w:r>
      <w:r w:rsidRPr="00A90BCF">
        <w:rPr>
          <w:color w:val="000000"/>
          <w:lang w:eastAsia="zh-CN"/>
        </w:rPr>
        <w:t xml:space="preserve"> ExempleBotRectangleEnglobant </w:t>
      </w:r>
      <w:r w:rsidRPr="00A90BCF">
        <w:rPr>
          <w:b/>
          <w:bCs/>
          <w:color w:val="800000"/>
          <w:lang w:eastAsia="zh-CN"/>
        </w:rPr>
        <w:t>extends</w:t>
      </w:r>
      <w:r w:rsidRPr="00A90BCF">
        <w:rPr>
          <w:color w:val="000000"/>
          <w:lang w:eastAsia="zh-CN"/>
        </w:rPr>
        <w:t xml:space="preserve"> JFrame </w:t>
      </w:r>
      <w:r w:rsidRPr="00A90BCF">
        <w:rPr>
          <w:color w:val="800080"/>
          <w:lang w:eastAsia="zh-CN"/>
        </w:rPr>
        <w:t>{</w:t>
      </w:r>
    </w:p>
    <w:p w14:paraId="6AFA3A33" w14:textId="77777777" w:rsidR="00A90BCF" w:rsidRPr="00A90BCF" w:rsidRDefault="00A90BCF" w:rsidP="00E93CFF">
      <w:pPr>
        <w:pStyle w:val="Code"/>
        <w:keepNext w:val="0"/>
        <w:keepLines w:val="0"/>
        <w:rPr>
          <w:color w:val="000000"/>
          <w:lang w:eastAsia="zh-CN"/>
        </w:rPr>
      </w:pPr>
    </w:p>
    <w:p w14:paraId="1C97B310"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b/>
          <w:bCs/>
          <w:color w:val="800000"/>
          <w:lang w:eastAsia="zh-CN"/>
        </w:rPr>
        <w:t>public</w:t>
      </w:r>
      <w:r w:rsidRPr="00A90BCF">
        <w:rPr>
          <w:color w:val="000000"/>
          <w:lang w:eastAsia="zh-CN"/>
        </w:rPr>
        <w:t xml:space="preserve"> ExempleBotRectangleEnglobant</w:t>
      </w:r>
      <w:r w:rsidRPr="00A90BCF">
        <w:rPr>
          <w:color w:val="808030"/>
          <w:lang w:eastAsia="zh-CN"/>
        </w:rPr>
        <w:t>()</w:t>
      </w:r>
      <w:r w:rsidRPr="00A90BCF">
        <w:rPr>
          <w:color w:val="000000"/>
          <w:lang w:eastAsia="zh-CN"/>
        </w:rPr>
        <w:t xml:space="preserve"> </w:t>
      </w:r>
      <w:r w:rsidRPr="00A90BCF">
        <w:rPr>
          <w:color w:val="800080"/>
          <w:lang w:eastAsia="zh-CN"/>
        </w:rPr>
        <w:t>{</w:t>
      </w:r>
    </w:p>
    <w:p w14:paraId="02BD277C"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E6"/>
          <w:lang w:eastAsia="zh-CN"/>
        </w:rPr>
        <w:t>"Bot avec rectangle englobant"</w:t>
      </w:r>
      <w:r w:rsidRPr="00A90BCF">
        <w:rPr>
          <w:color w:val="808030"/>
          <w:lang w:eastAsia="zh-CN"/>
        </w:rPr>
        <w:t>)</w:t>
      </w:r>
      <w:r w:rsidRPr="00A90BCF">
        <w:rPr>
          <w:color w:val="800080"/>
          <w:lang w:eastAsia="zh-CN"/>
        </w:rPr>
        <w:t>;</w:t>
      </w:r>
    </w:p>
    <w:p w14:paraId="2DA07C24" w14:textId="77777777" w:rsidR="00A90BCF" w:rsidRPr="001B068E" w:rsidRDefault="00A90BCF" w:rsidP="0084332C">
      <w:pPr>
        <w:pStyle w:val="Code"/>
        <w:rPr>
          <w:color w:val="000000"/>
          <w:lang w:val="fr-FR" w:eastAsia="zh-CN"/>
        </w:rPr>
      </w:pPr>
      <w:r w:rsidRPr="00A90BCF">
        <w:rPr>
          <w:color w:val="000000"/>
          <w:lang w:eastAsia="zh-CN"/>
        </w:rPr>
        <w:t xml:space="preserve">    </w:t>
      </w:r>
      <w:r w:rsidRPr="001B068E">
        <w:rPr>
          <w:b/>
          <w:bCs/>
          <w:color w:val="800000"/>
          <w:lang w:val="fr-FR" w:eastAsia="zh-CN"/>
        </w:rPr>
        <w:t>this</w:t>
      </w:r>
      <w:r w:rsidRPr="001B068E">
        <w:rPr>
          <w:color w:val="808030"/>
          <w:lang w:val="fr-FR" w:eastAsia="zh-CN"/>
        </w:rPr>
        <w:t>.</w:t>
      </w:r>
      <w:r w:rsidRPr="001B068E">
        <w:rPr>
          <w:color w:val="000000"/>
          <w:lang w:val="fr-FR" w:eastAsia="zh-CN"/>
        </w:rPr>
        <w:t>setDefaultCloseOperation</w:t>
      </w:r>
      <w:r w:rsidRPr="001B068E">
        <w:rPr>
          <w:color w:val="808030"/>
          <w:lang w:val="fr-FR" w:eastAsia="zh-CN"/>
        </w:rPr>
        <w:t>(</w:t>
      </w:r>
      <w:r w:rsidRPr="001B068E">
        <w:rPr>
          <w:color w:val="000000"/>
          <w:lang w:val="fr-FR" w:eastAsia="zh-CN"/>
        </w:rPr>
        <w:t>EXIT_ON_CLOSE</w:t>
      </w:r>
      <w:r w:rsidRPr="001B068E">
        <w:rPr>
          <w:color w:val="808030"/>
          <w:lang w:val="fr-FR" w:eastAsia="zh-CN"/>
        </w:rPr>
        <w:t>)</w:t>
      </w:r>
      <w:r w:rsidRPr="001B068E">
        <w:rPr>
          <w:color w:val="800080"/>
          <w:lang w:val="fr-FR" w:eastAsia="zh-CN"/>
        </w:rPr>
        <w:t>;</w:t>
      </w:r>
    </w:p>
    <w:p w14:paraId="00C73E7C" w14:textId="77777777" w:rsidR="00A90BCF" w:rsidRPr="00A90BCF" w:rsidRDefault="00A90BCF" w:rsidP="0084332C">
      <w:pPr>
        <w:pStyle w:val="Code"/>
        <w:rPr>
          <w:color w:val="000000"/>
          <w:lang w:val="en-CA" w:eastAsia="zh-CN"/>
        </w:rPr>
      </w:pPr>
      <w:r w:rsidRPr="001B068E">
        <w:rPr>
          <w:color w:val="000000"/>
          <w:lang w:val="fr-FR"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setSize</w:t>
      </w:r>
      <w:r w:rsidRPr="00A90BCF">
        <w:rPr>
          <w:color w:val="808030"/>
          <w:lang w:val="en-CA" w:eastAsia="zh-CN"/>
        </w:rPr>
        <w:t>(</w:t>
      </w:r>
      <w:r w:rsidRPr="00A90BCF">
        <w:rPr>
          <w:color w:val="008C00"/>
          <w:lang w:val="en-CA" w:eastAsia="zh-CN"/>
        </w:rPr>
        <w:t>400</w:t>
      </w:r>
      <w:r w:rsidRPr="00A90BCF">
        <w:rPr>
          <w:color w:val="808030"/>
          <w:lang w:val="en-CA" w:eastAsia="zh-CN"/>
        </w:rPr>
        <w:t>,</w:t>
      </w:r>
      <w:r w:rsidRPr="00A90BCF">
        <w:rPr>
          <w:color w:val="000000"/>
          <w:lang w:val="en-CA" w:eastAsia="zh-CN"/>
        </w:rPr>
        <w:t xml:space="preserve"> </w:t>
      </w:r>
      <w:r w:rsidRPr="00A90BCF">
        <w:rPr>
          <w:color w:val="008C00"/>
          <w:lang w:val="en-CA" w:eastAsia="zh-CN"/>
        </w:rPr>
        <w:t>600</w:t>
      </w:r>
      <w:r w:rsidRPr="00A90BCF">
        <w:rPr>
          <w:color w:val="808030"/>
          <w:lang w:val="en-CA" w:eastAsia="zh-CN"/>
        </w:rPr>
        <w:t>)</w:t>
      </w:r>
      <w:r w:rsidRPr="00A90BCF">
        <w:rPr>
          <w:color w:val="800080"/>
          <w:lang w:val="en-CA" w:eastAsia="zh-CN"/>
        </w:rPr>
        <w:t>;</w:t>
      </w:r>
    </w:p>
    <w:p w14:paraId="76B4D783" w14:textId="77777777" w:rsidR="00A90BCF" w:rsidRPr="00A90BCF" w:rsidRDefault="00A90BCF" w:rsidP="0084332C">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setVisible</w:t>
      </w:r>
      <w:r w:rsidRPr="00A90BCF">
        <w:rPr>
          <w:color w:val="808030"/>
          <w:lang w:val="en-CA" w:eastAsia="zh-CN"/>
        </w:rPr>
        <w:t>(</w:t>
      </w:r>
      <w:r w:rsidRPr="00A90BCF">
        <w:rPr>
          <w:b/>
          <w:bCs/>
          <w:color w:val="800000"/>
          <w:lang w:val="en-CA" w:eastAsia="zh-CN"/>
        </w:rPr>
        <w:t>true</w:t>
      </w:r>
      <w:r w:rsidRPr="00A90BCF">
        <w:rPr>
          <w:color w:val="808030"/>
          <w:lang w:val="en-CA" w:eastAsia="zh-CN"/>
        </w:rPr>
        <w:t>)</w:t>
      </w:r>
      <w:r w:rsidRPr="00A90BCF">
        <w:rPr>
          <w:color w:val="800080"/>
          <w:lang w:val="en-CA" w:eastAsia="zh-CN"/>
        </w:rPr>
        <w:t>;</w:t>
      </w:r>
    </w:p>
    <w:p w14:paraId="12BCACD6" w14:textId="77777777" w:rsidR="00A90BCF" w:rsidRPr="006E0875" w:rsidRDefault="00A90BCF" w:rsidP="0084332C">
      <w:pPr>
        <w:pStyle w:val="Code"/>
        <w:rPr>
          <w:color w:val="000000"/>
          <w:lang w:val="fr-FR" w:eastAsia="zh-CN"/>
        </w:rPr>
      </w:pPr>
      <w:r w:rsidRPr="00A90BCF">
        <w:rPr>
          <w:color w:val="000000"/>
          <w:lang w:val="en-CA" w:eastAsia="zh-CN"/>
        </w:rPr>
        <w:t xml:space="preserve">  </w:t>
      </w:r>
      <w:r w:rsidRPr="006E0875">
        <w:rPr>
          <w:color w:val="800080"/>
          <w:lang w:val="fr-FR" w:eastAsia="zh-CN"/>
        </w:rPr>
        <w:t>}</w:t>
      </w:r>
    </w:p>
    <w:p w14:paraId="6B3F5080" w14:textId="77777777" w:rsidR="00A90BCF" w:rsidRPr="006E0875" w:rsidRDefault="00A90BCF" w:rsidP="00E93CFF">
      <w:pPr>
        <w:pStyle w:val="Code"/>
        <w:keepNext w:val="0"/>
        <w:keepLines w:val="0"/>
        <w:rPr>
          <w:color w:val="000000"/>
          <w:lang w:val="fr-FR" w:eastAsia="zh-CN"/>
        </w:rPr>
      </w:pPr>
    </w:p>
    <w:p w14:paraId="770038A1" w14:textId="77777777" w:rsidR="00A90BCF" w:rsidRPr="00A90BCF" w:rsidRDefault="00A90BCF" w:rsidP="0084332C">
      <w:pPr>
        <w:pStyle w:val="Code"/>
        <w:rPr>
          <w:color w:val="000000"/>
          <w:lang w:eastAsia="zh-CN"/>
        </w:rPr>
      </w:pPr>
      <w:r w:rsidRPr="006E0875">
        <w:rPr>
          <w:color w:val="000000"/>
          <w:lang w:val="fr-FR" w:eastAsia="zh-CN"/>
        </w:rPr>
        <w:lastRenderedPageBreak/>
        <w:t xml:space="preserve">  </w:t>
      </w:r>
      <w:r w:rsidRPr="00A90BCF">
        <w:rPr>
          <w:b/>
          <w:bCs/>
          <w:color w:val="800000"/>
          <w:lang w:eastAsia="zh-CN"/>
        </w:rPr>
        <w:t>public</w:t>
      </w:r>
      <w:r w:rsidRPr="00A90BCF">
        <w:rPr>
          <w:color w:val="000000"/>
          <w:lang w:eastAsia="zh-CN"/>
        </w:rPr>
        <w:t xml:space="preserve"> </w:t>
      </w:r>
      <w:r w:rsidRPr="00A90BCF">
        <w:rPr>
          <w:color w:val="BB7977"/>
          <w:lang w:eastAsia="zh-CN"/>
        </w:rPr>
        <w:t>void</w:t>
      </w:r>
      <w:r w:rsidRPr="00A90BCF">
        <w:rPr>
          <w:color w:val="000000"/>
          <w:lang w:eastAsia="zh-CN"/>
        </w:rPr>
        <w:t xml:space="preserve"> paint</w:t>
      </w:r>
      <w:r w:rsidRPr="00A90BCF">
        <w:rPr>
          <w:color w:val="808030"/>
          <w:lang w:eastAsia="zh-CN"/>
        </w:rPr>
        <w:t>(</w:t>
      </w:r>
      <w:r w:rsidRPr="00A90BCF">
        <w:rPr>
          <w:color w:val="000000"/>
          <w:lang w:eastAsia="zh-CN"/>
        </w:rPr>
        <w:t>Graphics g</w:t>
      </w:r>
      <w:r w:rsidRPr="00A90BCF">
        <w:rPr>
          <w:color w:val="808030"/>
          <w:lang w:eastAsia="zh-CN"/>
        </w:rPr>
        <w:t>)</w:t>
      </w:r>
      <w:r w:rsidRPr="00A90BCF">
        <w:rPr>
          <w:color w:val="000000"/>
          <w:lang w:eastAsia="zh-CN"/>
        </w:rPr>
        <w:t xml:space="preserve"> </w:t>
      </w:r>
      <w:r w:rsidRPr="00A90BCF">
        <w:rPr>
          <w:color w:val="800080"/>
          <w:lang w:eastAsia="zh-CN"/>
        </w:rPr>
        <w:t>{</w:t>
      </w:r>
    </w:p>
    <w:p w14:paraId="5E897BB0"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00"/>
          <w:lang w:eastAsia="zh-CN"/>
        </w:rPr>
        <w:t>paint</w:t>
      </w:r>
      <w:r w:rsidRPr="00A90BCF">
        <w:rPr>
          <w:color w:val="808030"/>
          <w:lang w:eastAsia="zh-CN"/>
        </w:rPr>
        <w:t>(</w:t>
      </w:r>
      <w:r w:rsidRPr="00A90BCF">
        <w:rPr>
          <w:color w:val="000000"/>
          <w:lang w:eastAsia="zh-CN"/>
        </w:rPr>
        <w:t>g</w:t>
      </w:r>
      <w:r w:rsidRPr="00A90BCF">
        <w:rPr>
          <w:color w:val="808030"/>
          <w:lang w:eastAsia="zh-CN"/>
        </w:rPr>
        <w:t>)</w:t>
      </w:r>
      <w:r w:rsidRPr="00A90BCF">
        <w:rPr>
          <w:color w:val="800080"/>
          <w:lang w:eastAsia="zh-CN"/>
        </w:rPr>
        <w:t>;</w:t>
      </w:r>
    </w:p>
    <w:p w14:paraId="5B5AEAE0" w14:textId="77777777" w:rsidR="00A90BCF" w:rsidRPr="00A90BCF" w:rsidRDefault="00A90BCF" w:rsidP="0084332C">
      <w:pPr>
        <w:pStyle w:val="Code"/>
        <w:rPr>
          <w:color w:val="000000"/>
          <w:lang w:eastAsia="zh-CN"/>
        </w:rPr>
      </w:pPr>
    </w:p>
    <w:p w14:paraId="49F16858"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x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4D3CD10F"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y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312D052A"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0080"/>
          <w:lang w:eastAsia="zh-CN"/>
        </w:rPr>
        <w:t>;</w:t>
      </w:r>
    </w:p>
    <w:p w14:paraId="272BF87F"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400</w:t>
      </w:r>
      <w:r w:rsidRPr="00A90BCF">
        <w:rPr>
          <w:color w:val="800080"/>
          <w:lang w:eastAsia="zh-CN"/>
        </w:rPr>
        <w:t>;</w:t>
      </w:r>
    </w:p>
    <w:p w14:paraId="5CE8EA9D" w14:textId="77777777" w:rsidR="00A90BCF" w:rsidRPr="00A90BCF" w:rsidRDefault="00A90BCF" w:rsidP="0084332C">
      <w:pPr>
        <w:pStyle w:val="Code"/>
        <w:rPr>
          <w:color w:val="000000"/>
          <w:lang w:eastAsia="zh-CN"/>
        </w:rPr>
      </w:pPr>
    </w:p>
    <w:p w14:paraId="6E7D7800"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696969"/>
          <w:lang w:eastAsia="zh-CN"/>
        </w:rPr>
        <w:t xml:space="preserve">// Bonhomme à l'échelle dans un rectangle englobant défini </w:t>
      </w:r>
    </w:p>
    <w:p w14:paraId="5E719893"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696969"/>
          <w:lang w:eastAsia="zh-CN"/>
        </w:rPr>
        <w:t>// par x,y,largeur,hauteur</w:t>
      </w:r>
    </w:p>
    <w:p w14:paraId="46F733EA"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green</w:t>
      </w:r>
      <w:r w:rsidRPr="00A90BCF">
        <w:rPr>
          <w:color w:val="808030"/>
          <w:lang w:eastAsia="zh-CN"/>
        </w:rPr>
        <w:t>)</w:t>
      </w:r>
      <w:r w:rsidRPr="00A90BCF">
        <w:rPr>
          <w:color w:val="800080"/>
          <w:lang w:eastAsia="zh-CN"/>
        </w:rPr>
        <w:t>;</w:t>
      </w:r>
    </w:p>
    <w:p w14:paraId="148F8329"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fillOval</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tête</w:t>
      </w:r>
    </w:p>
    <w:p w14:paraId="60A765A1" w14:textId="77777777" w:rsidR="00A90BCF" w:rsidRPr="00A90BCF" w:rsidRDefault="00A90BCF" w:rsidP="0084332C">
      <w:pPr>
        <w:pStyle w:val="Code"/>
        <w:rPr>
          <w:color w:val="000000"/>
          <w:lang w:eastAsia="zh-CN"/>
        </w:rPr>
      </w:pPr>
    </w:p>
    <w:p w14:paraId="10F2B200"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black</w:t>
      </w:r>
      <w:r w:rsidRPr="00A90BCF">
        <w:rPr>
          <w:color w:val="808030"/>
          <w:lang w:eastAsia="zh-CN"/>
        </w:rPr>
        <w:t>)</w:t>
      </w:r>
      <w:r w:rsidRPr="00A90BCF">
        <w:rPr>
          <w:color w:val="800080"/>
          <w:lang w:eastAsia="zh-CN"/>
        </w:rPr>
        <w:t>;</w:t>
      </w:r>
    </w:p>
    <w:p w14:paraId="49A35BAD"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 xml:space="preserve">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1B00E619"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p>
    <w:p w14:paraId="0C88164A" w14:textId="77777777" w:rsidR="00A90BCF" w:rsidRPr="00A90BCF" w:rsidRDefault="00A90BCF" w:rsidP="0084332C">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000000"/>
          <w:lang w:eastAsia="zh-CN"/>
        </w:rPr>
        <w:t xml:space="preserve">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5BCBDA1D" w14:textId="77777777" w:rsidR="00A90BCF" w:rsidRPr="00A90BCF" w:rsidRDefault="00A90BCF" w:rsidP="0084332C">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367B8472" w14:textId="77777777" w:rsidR="00A90BCF" w:rsidRPr="00A90BCF" w:rsidRDefault="00A90BCF" w:rsidP="0084332C">
      <w:pPr>
        <w:pStyle w:val="Code"/>
        <w:rPr>
          <w:color w:val="000000"/>
          <w:lang w:eastAsia="zh-CN"/>
        </w:rPr>
      </w:pP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3B94D132" w14:textId="77777777" w:rsidR="00A90BCF" w:rsidRPr="00A90BCF" w:rsidRDefault="00A90BCF" w:rsidP="0084332C">
      <w:pPr>
        <w:pStyle w:val="Code"/>
        <w:rPr>
          <w:color w:val="000000"/>
          <w:lang w:eastAsia="zh-CN"/>
        </w:rPr>
      </w:pP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572A4574"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p>
    <w:p w14:paraId="0BB74843" w14:textId="77777777" w:rsidR="00A90BCF" w:rsidRPr="00A90BCF" w:rsidRDefault="00A90BCF" w:rsidP="0084332C">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115BF302" w14:textId="77777777" w:rsidR="00A90BCF" w:rsidRPr="00A90BCF" w:rsidRDefault="00A90BCF" w:rsidP="0084332C">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0F863DD7" w14:textId="77777777" w:rsidR="00A90BCF" w:rsidRPr="00A90BCF" w:rsidRDefault="00A90BCF" w:rsidP="0084332C">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2BFF17BB" w14:textId="77777777" w:rsidR="00A90BCF" w:rsidRPr="00A90BCF" w:rsidRDefault="00A90BCF" w:rsidP="0084332C">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743E245E" w14:textId="77777777" w:rsidR="00A90BCF" w:rsidRPr="00A90BCF" w:rsidRDefault="00A90BCF" w:rsidP="0084332C">
      <w:pPr>
        <w:pStyle w:val="Code"/>
        <w:rPr>
          <w:color w:val="000000"/>
          <w:lang w:eastAsia="zh-CN"/>
        </w:rPr>
      </w:pPr>
    </w:p>
    <w:p w14:paraId="0F061646"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77913319"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Le corps</w:t>
      </w:r>
    </w:p>
    <w:p w14:paraId="186244B7" w14:textId="77777777" w:rsidR="00A90BCF" w:rsidRPr="00A90BCF" w:rsidRDefault="00A90BCF" w:rsidP="0084332C">
      <w:pPr>
        <w:pStyle w:val="Code"/>
        <w:rPr>
          <w:color w:val="000000"/>
          <w:lang w:val="en-CA" w:eastAsia="zh-CN"/>
        </w:rPr>
      </w:pPr>
      <w:r w:rsidRPr="00A90BCF">
        <w:rPr>
          <w:color w:val="000000"/>
          <w:lang w:eastAsia="zh-CN"/>
        </w:rPr>
        <w:t xml:space="preserve">  </w:t>
      </w:r>
      <w:r w:rsidRPr="00A90BCF">
        <w:rPr>
          <w:color w:val="800080"/>
          <w:lang w:val="en-CA" w:eastAsia="zh-CN"/>
        </w:rPr>
        <w:t>}</w:t>
      </w:r>
    </w:p>
    <w:p w14:paraId="0CF2D30F" w14:textId="77777777" w:rsidR="00A90BCF" w:rsidRPr="00A90BCF" w:rsidRDefault="00A90BCF" w:rsidP="00E93CFF">
      <w:pPr>
        <w:pStyle w:val="Code"/>
        <w:keepNext w:val="0"/>
        <w:keepLines w:val="0"/>
        <w:rPr>
          <w:color w:val="000000"/>
          <w:lang w:val="en-CA" w:eastAsia="zh-CN"/>
        </w:rPr>
      </w:pPr>
    </w:p>
    <w:p w14:paraId="5A97B13A" w14:textId="77777777" w:rsidR="00A90BCF" w:rsidRPr="00A90BCF" w:rsidRDefault="00A90BCF" w:rsidP="0084332C">
      <w:pPr>
        <w:pStyle w:val="Code"/>
        <w:rPr>
          <w:color w:val="000000"/>
          <w:lang w:val="en-CA" w:eastAsia="zh-CN"/>
        </w:rPr>
      </w:pPr>
      <w:r w:rsidRPr="00A90BCF">
        <w:rPr>
          <w:color w:val="000000"/>
          <w:lang w:val="en-CA" w:eastAsia="zh-CN"/>
        </w:rPr>
        <w:t xml:space="preserve">  </w:t>
      </w:r>
      <w:r w:rsidRPr="00A90BCF">
        <w:rPr>
          <w:b/>
          <w:bCs/>
          <w:color w:val="800000"/>
          <w:lang w:val="en-CA" w:eastAsia="zh-CN"/>
        </w:rPr>
        <w:t>public</w:t>
      </w:r>
      <w:r w:rsidRPr="00A90BCF">
        <w:rPr>
          <w:color w:val="000000"/>
          <w:lang w:val="en-CA" w:eastAsia="zh-CN"/>
        </w:rPr>
        <w:t xml:space="preserve"> </w:t>
      </w:r>
      <w:r w:rsidRPr="00A90BCF">
        <w:rPr>
          <w:b/>
          <w:bCs/>
          <w:color w:val="800000"/>
          <w:lang w:val="en-CA" w:eastAsia="zh-CN"/>
        </w:rPr>
        <w:t>static</w:t>
      </w:r>
      <w:r w:rsidRPr="00A90BCF">
        <w:rPr>
          <w:color w:val="000000"/>
          <w:lang w:val="en-CA" w:eastAsia="zh-CN"/>
        </w:rPr>
        <w:t xml:space="preserve"> </w:t>
      </w:r>
      <w:r w:rsidRPr="00A90BCF">
        <w:rPr>
          <w:color w:val="BB7977"/>
          <w:lang w:val="en-CA" w:eastAsia="zh-CN"/>
        </w:rPr>
        <w:t>void</w:t>
      </w:r>
      <w:r w:rsidRPr="00A90BCF">
        <w:rPr>
          <w:color w:val="000000"/>
          <w:lang w:val="en-CA" w:eastAsia="zh-CN"/>
        </w:rPr>
        <w:t xml:space="preserve"> main</w:t>
      </w:r>
      <w:r w:rsidRPr="00A90BCF">
        <w:rPr>
          <w:color w:val="808030"/>
          <w:lang w:val="en-CA" w:eastAsia="zh-CN"/>
        </w:rPr>
        <w:t>(</w:t>
      </w:r>
      <w:r w:rsidRPr="00A90BCF">
        <w:rPr>
          <w:b/>
          <w:bCs/>
          <w:color w:val="BB7977"/>
          <w:lang w:val="en-CA" w:eastAsia="zh-CN"/>
        </w:rPr>
        <w:t>String</w:t>
      </w:r>
      <w:r w:rsidRPr="00A90BCF">
        <w:rPr>
          <w:color w:val="000000"/>
          <w:lang w:val="en-CA" w:eastAsia="zh-CN"/>
        </w:rPr>
        <w:t xml:space="preserve"> args</w:t>
      </w:r>
      <w:r w:rsidRPr="00A90BCF">
        <w:rPr>
          <w:color w:val="808030"/>
          <w:lang w:val="en-CA" w:eastAsia="zh-CN"/>
        </w:rPr>
        <w:t>[])</w:t>
      </w:r>
      <w:r w:rsidRPr="00A90BCF">
        <w:rPr>
          <w:color w:val="000000"/>
          <w:lang w:val="en-CA" w:eastAsia="zh-CN"/>
        </w:rPr>
        <w:t xml:space="preserve"> </w:t>
      </w:r>
      <w:r w:rsidRPr="00A90BCF">
        <w:rPr>
          <w:color w:val="800080"/>
          <w:lang w:val="en-CA" w:eastAsia="zh-CN"/>
        </w:rPr>
        <w:t>{</w:t>
      </w:r>
    </w:p>
    <w:p w14:paraId="0876E28E" w14:textId="77777777" w:rsidR="00A90BCF" w:rsidRPr="00987493" w:rsidRDefault="00A90BCF" w:rsidP="0084332C">
      <w:pPr>
        <w:pStyle w:val="Code"/>
        <w:rPr>
          <w:color w:val="000000"/>
          <w:lang w:val="fr-FR" w:eastAsia="zh-CN"/>
        </w:rPr>
      </w:pPr>
      <w:r w:rsidRPr="00A90BCF">
        <w:rPr>
          <w:color w:val="000000"/>
          <w:lang w:val="en-CA" w:eastAsia="zh-CN"/>
        </w:rPr>
        <w:t xml:space="preserve">    </w:t>
      </w:r>
      <w:r w:rsidRPr="00987493">
        <w:rPr>
          <w:b/>
          <w:bCs/>
          <w:color w:val="800000"/>
          <w:lang w:val="fr-FR" w:eastAsia="zh-CN"/>
        </w:rPr>
        <w:t>new</w:t>
      </w:r>
      <w:r w:rsidRPr="00987493">
        <w:rPr>
          <w:color w:val="000000"/>
          <w:lang w:val="fr-FR" w:eastAsia="zh-CN"/>
        </w:rPr>
        <w:t xml:space="preserve"> ExempleBotRectangleEnglobant</w:t>
      </w:r>
      <w:r w:rsidRPr="00987493">
        <w:rPr>
          <w:color w:val="808030"/>
          <w:lang w:val="fr-FR" w:eastAsia="zh-CN"/>
        </w:rPr>
        <w:t>()</w:t>
      </w:r>
      <w:r w:rsidRPr="00987493">
        <w:rPr>
          <w:color w:val="800080"/>
          <w:lang w:val="fr-FR" w:eastAsia="zh-CN"/>
        </w:rPr>
        <w:t>;</w:t>
      </w:r>
    </w:p>
    <w:p w14:paraId="53DE04F4" w14:textId="77777777" w:rsidR="00A90BCF" w:rsidRPr="00987493" w:rsidRDefault="00A90BCF" w:rsidP="0084332C">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0770D44B" w14:textId="46A0AE67" w:rsidR="00A90BCF" w:rsidRDefault="00A90BCF" w:rsidP="0084332C">
      <w:pPr>
        <w:pStyle w:val="Code"/>
        <w:rPr>
          <w:color w:val="800080"/>
          <w:lang w:val="fr-FR" w:eastAsia="zh-CN"/>
        </w:rPr>
      </w:pPr>
      <w:r w:rsidRPr="00987493">
        <w:rPr>
          <w:color w:val="800080"/>
          <w:lang w:val="fr-FR" w:eastAsia="zh-CN"/>
        </w:rPr>
        <w:t>}</w:t>
      </w:r>
    </w:p>
    <w:p w14:paraId="1D4F7F69" w14:textId="77777777" w:rsidR="003E5B17" w:rsidRPr="00987493" w:rsidRDefault="003E5B17" w:rsidP="0084332C">
      <w:pPr>
        <w:pStyle w:val="Code"/>
        <w:rPr>
          <w:color w:val="000000"/>
          <w:lang w:val="fr-FR" w:eastAsia="zh-CN"/>
        </w:rPr>
      </w:pPr>
    </w:p>
    <w:p w14:paraId="3FE711C5" w14:textId="77777777" w:rsidR="00A03321" w:rsidRDefault="00A03321" w:rsidP="00A03321">
      <w:pPr>
        <w:pStyle w:val="Corpsdetexte"/>
      </w:pPr>
    </w:p>
    <w:p w14:paraId="1EA18344" w14:textId="77777777" w:rsidR="00A03321" w:rsidRDefault="00A03321" w:rsidP="00A03321">
      <w:pPr>
        <w:pStyle w:val="Corpsdetexte"/>
      </w:pPr>
      <w:r>
        <w:t>Cette solution oblige de répéter deux fois les mêmes énoncés. On peut éviter cette répétition en les regroupant dans une méthode et en appelant cette méthode à deux reprises.</w:t>
      </w:r>
    </w:p>
    <w:p w14:paraId="3535933B" w14:textId="348C96FE" w:rsidR="00A03321" w:rsidRDefault="00A03321" w:rsidP="00A03321">
      <w:pPr>
        <w:pStyle w:val="Corpsdetexte"/>
      </w:pPr>
      <w:r>
        <w:rPr>
          <w:b/>
          <w:bCs/>
        </w:rPr>
        <w:t>Exemple</w:t>
      </w:r>
      <w:r>
        <w:t xml:space="preserve">. </w:t>
      </w:r>
      <w:hyperlink r:id="rId265" w:history="1">
        <w:r w:rsidRPr="00762F24">
          <w:rPr>
            <w:rFonts w:ascii="Segoe UI" w:hAnsi="Segoe UI" w:cs="Segoe UI"/>
            <w:color w:val="0366D6"/>
            <w:lang w:val="fr-CA"/>
          </w:rPr>
          <w:t>JavaPasAPas</w:t>
        </w:r>
      </w:hyperlink>
      <w:r w:rsidRPr="00762F24">
        <w:rPr>
          <w:rFonts w:ascii="Segoe UI" w:hAnsi="Segoe UI" w:cs="Segoe UI"/>
          <w:color w:val="586069"/>
          <w:lang w:val="fr-CA"/>
        </w:rPr>
        <w:t>/</w:t>
      </w:r>
      <w:bookmarkStart w:id="124" w:name="OLE_LINK30"/>
      <w:bookmarkStart w:id="125" w:name="OLE_LINK31"/>
      <w:r w:rsidR="0084332C">
        <w:rPr>
          <w:rFonts w:ascii="Segoe UI" w:hAnsi="Segoe UI" w:cs="Segoe UI"/>
          <w:b/>
          <w:bCs/>
          <w:color w:val="586069"/>
          <w:lang w:val="fr-CA"/>
        </w:rPr>
        <w:t>chapitre_5/E</w:t>
      </w:r>
      <w:r w:rsidRPr="00762F24">
        <w:rPr>
          <w:rFonts w:ascii="Segoe UI" w:hAnsi="Segoe UI" w:cs="Segoe UI"/>
          <w:b/>
          <w:bCs/>
          <w:color w:val="586069"/>
          <w:lang w:val="fr-CA"/>
        </w:rPr>
        <w:t>xempleMethodePaintBot</w:t>
      </w:r>
      <w:bookmarkEnd w:id="124"/>
      <w:bookmarkEnd w:id="125"/>
      <w:r w:rsidRPr="00762F24">
        <w:rPr>
          <w:rFonts w:ascii="Segoe UI" w:hAnsi="Segoe UI" w:cs="Segoe UI"/>
          <w:b/>
          <w:bCs/>
          <w:color w:val="586069"/>
          <w:lang w:val="fr-CA"/>
        </w:rPr>
        <w:t>.java</w:t>
      </w:r>
    </w:p>
    <w:p w14:paraId="635E1BDE" w14:textId="77777777" w:rsidR="00A03321" w:rsidRDefault="00A03321" w:rsidP="00A03321">
      <w:pPr>
        <w:pStyle w:val="Corpsdetexte"/>
      </w:pPr>
      <w:r>
        <w:t xml:space="preserve">Dans l’exemple suivant la méthode </w:t>
      </w:r>
      <w:r>
        <w:rPr>
          <w:i/>
          <w:iCs/>
        </w:rPr>
        <w:t>paintBot</w:t>
      </w:r>
      <w:r>
        <w:t xml:space="preserve">(Graphics g, int x, int y, int largeur, int hauteur) regroupe les énoncés de dessin du </w:t>
      </w:r>
      <w:r w:rsidRPr="00762F24">
        <w:rPr>
          <w:i/>
        </w:rPr>
        <w:t>Bot</w:t>
      </w:r>
      <w:r>
        <w:t>. Plutôt que de répéter ces énoncés deux fois, il suffit d’appeler la méthode deux fois !</w:t>
      </w:r>
    </w:p>
    <w:p w14:paraId="374CD88D" w14:textId="77777777" w:rsidR="0084332C" w:rsidRPr="008B351D" w:rsidRDefault="0084332C" w:rsidP="0084332C">
      <w:pPr>
        <w:pStyle w:val="Code"/>
        <w:rPr>
          <w:color w:val="000000"/>
          <w:lang w:val="en-US" w:eastAsia="zh-CN"/>
        </w:rPr>
      </w:pPr>
      <w:r w:rsidRPr="008B351D">
        <w:rPr>
          <w:b/>
          <w:bCs/>
          <w:color w:val="800000"/>
          <w:lang w:val="en-US" w:eastAsia="zh-CN"/>
        </w:rPr>
        <w:lastRenderedPageBreak/>
        <w:t>import</w:t>
      </w:r>
      <w:r w:rsidRPr="008B351D">
        <w:rPr>
          <w:lang w:val="en-US" w:eastAsia="zh-CN"/>
        </w:rPr>
        <w:t xml:space="preserve"> java</w:t>
      </w:r>
      <w:r w:rsidRPr="008B351D">
        <w:rPr>
          <w:color w:val="808030"/>
          <w:lang w:val="en-US" w:eastAsia="zh-CN"/>
        </w:rPr>
        <w:t>.</w:t>
      </w:r>
      <w:r w:rsidRPr="008B351D">
        <w:rPr>
          <w:lang w:val="en-US" w:eastAsia="zh-CN"/>
        </w:rPr>
        <w:t>awt</w:t>
      </w:r>
      <w:r w:rsidRPr="008B351D">
        <w:rPr>
          <w:color w:val="808030"/>
          <w:lang w:val="en-US" w:eastAsia="zh-CN"/>
        </w:rPr>
        <w:t>.</w:t>
      </w:r>
      <w:r w:rsidRPr="008B351D">
        <w:rPr>
          <w:b/>
          <w:bCs/>
          <w:color w:val="800000"/>
          <w:lang w:val="en-US" w:eastAsia="zh-CN"/>
        </w:rPr>
        <w:t>*</w:t>
      </w:r>
      <w:r w:rsidRPr="008B351D">
        <w:rPr>
          <w:color w:val="800080"/>
          <w:lang w:val="en-US" w:eastAsia="zh-CN"/>
        </w:rPr>
        <w:t>;</w:t>
      </w:r>
    </w:p>
    <w:p w14:paraId="1A1C6DAB" w14:textId="77777777" w:rsidR="0084332C" w:rsidRPr="008B351D" w:rsidRDefault="0084332C" w:rsidP="0084332C">
      <w:pPr>
        <w:pStyle w:val="Code"/>
        <w:rPr>
          <w:color w:val="000000"/>
          <w:lang w:val="en-US" w:eastAsia="zh-CN"/>
        </w:rPr>
      </w:pPr>
      <w:r w:rsidRPr="008B351D">
        <w:rPr>
          <w:b/>
          <w:bCs/>
          <w:color w:val="800000"/>
          <w:lang w:val="en-US" w:eastAsia="zh-CN"/>
        </w:rPr>
        <w:t>import</w:t>
      </w:r>
      <w:r w:rsidRPr="008B351D">
        <w:rPr>
          <w:lang w:val="en-US" w:eastAsia="zh-CN"/>
        </w:rPr>
        <w:t xml:space="preserve"> javax</w:t>
      </w:r>
      <w:r w:rsidRPr="008B351D">
        <w:rPr>
          <w:color w:val="808030"/>
          <w:lang w:val="en-US" w:eastAsia="zh-CN"/>
        </w:rPr>
        <w:t>.</w:t>
      </w:r>
      <w:r w:rsidRPr="008B351D">
        <w:rPr>
          <w:lang w:val="en-US" w:eastAsia="zh-CN"/>
        </w:rPr>
        <w:t>swing</w:t>
      </w:r>
      <w:r w:rsidRPr="008B351D">
        <w:rPr>
          <w:color w:val="808030"/>
          <w:lang w:val="en-US" w:eastAsia="zh-CN"/>
        </w:rPr>
        <w:t>.</w:t>
      </w:r>
      <w:r w:rsidRPr="008B351D">
        <w:rPr>
          <w:lang w:val="en-US" w:eastAsia="zh-CN"/>
        </w:rPr>
        <w:t>JFrame</w:t>
      </w:r>
      <w:r w:rsidRPr="008B351D">
        <w:rPr>
          <w:color w:val="800080"/>
          <w:lang w:val="en-US" w:eastAsia="zh-CN"/>
        </w:rPr>
        <w:t>;</w:t>
      </w:r>
    </w:p>
    <w:p w14:paraId="4FA807CC" w14:textId="77777777" w:rsidR="0084332C" w:rsidRPr="008B351D" w:rsidRDefault="0084332C" w:rsidP="0084332C">
      <w:pPr>
        <w:pStyle w:val="Code"/>
        <w:rPr>
          <w:color w:val="000000"/>
          <w:lang w:val="en-US" w:eastAsia="zh-CN"/>
        </w:rPr>
      </w:pPr>
    </w:p>
    <w:p w14:paraId="7C3FEC4E" w14:textId="77777777" w:rsidR="0084332C" w:rsidRPr="0084332C" w:rsidRDefault="0084332C" w:rsidP="0084332C">
      <w:pPr>
        <w:pStyle w:val="Code"/>
        <w:rPr>
          <w:color w:val="000000"/>
          <w:lang w:val="en-CA" w:eastAsia="zh-CN"/>
        </w:rPr>
      </w:pPr>
      <w:r w:rsidRPr="0084332C">
        <w:rPr>
          <w:b/>
          <w:bCs/>
          <w:color w:val="800000"/>
          <w:lang w:val="en-CA" w:eastAsia="zh-CN"/>
        </w:rPr>
        <w:t>public</w:t>
      </w:r>
      <w:r w:rsidRPr="0084332C">
        <w:rPr>
          <w:color w:val="000000"/>
          <w:lang w:val="en-CA" w:eastAsia="zh-CN"/>
        </w:rPr>
        <w:t xml:space="preserve"> </w:t>
      </w:r>
      <w:r w:rsidRPr="0084332C">
        <w:rPr>
          <w:b/>
          <w:bCs/>
          <w:color w:val="800000"/>
          <w:lang w:val="en-CA" w:eastAsia="zh-CN"/>
        </w:rPr>
        <w:t>class</w:t>
      </w:r>
      <w:r w:rsidRPr="0084332C">
        <w:rPr>
          <w:color w:val="000000"/>
          <w:lang w:val="en-CA" w:eastAsia="zh-CN"/>
        </w:rPr>
        <w:t xml:space="preserve"> ExempleMethodePaintBot </w:t>
      </w:r>
      <w:r w:rsidRPr="0084332C">
        <w:rPr>
          <w:b/>
          <w:bCs/>
          <w:color w:val="800000"/>
          <w:lang w:val="en-CA" w:eastAsia="zh-CN"/>
        </w:rPr>
        <w:t>extends</w:t>
      </w:r>
      <w:r w:rsidRPr="0084332C">
        <w:rPr>
          <w:color w:val="000000"/>
          <w:lang w:val="en-CA" w:eastAsia="zh-CN"/>
        </w:rPr>
        <w:t xml:space="preserve"> JFrame </w:t>
      </w:r>
      <w:r w:rsidRPr="0084332C">
        <w:rPr>
          <w:color w:val="800080"/>
          <w:lang w:val="en-CA" w:eastAsia="zh-CN"/>
        </w:rPr>
        <w:t>{</w:t>
      </w:r>
    </w:p>
    <w:p w14:paraId="3B596C50" w14:textId="77777777" w:rsidR="0084332C" w:rsidRPr="0084332C" w:rsidRDefault="0084332C" w:rsidP="0084332C">
      <w:pPr>
        <w:pStyle w:val="Code"/>
        <w:rPr>
          <w:color w:val="000000"/>
          <w:lang w:val="en-CA" w:eastAsia="zh-CN"/>
        </w:rPr>
      </w:pPr>
    </w:p>
    <w:p w14:paraId="709D1C31" w14:textId="77777777" w:rsidR="0084332C" w:rsidRPr="008B351D" w:rsidRDefault="0084332C" w:rsidP="0084332C">
      <w:pPr>
        <w:pStyle w:val="Code"/>
        <w:rPr>
          <w:color w:val="000000"/>
          <w:lang w:val="en-US" w:eastAsia="zh-CN"/>
        </w:rPr>
      </w:pPr>
      <w:r w:rsidRPr="0084332C">
        <w:rPr>
          <w:color w:val="000000"/>
          <w:lang w:val="en-CA" w:eastAsia="zh-CN"/>
        </w:rPr>
        <w:t xml:space="preserve">  </w:t>
      </w:r>
      <w:r w:rsidRPr="008B351D">
        <w:rPr>
          <w:b/>
          <w:bCs/>
          <w:color w:val="800000"/>
          <w:lang w:val="en-US" w:eastAsia="zh-CN"/>
        </w:rPr>
        <w:t>public</w:t>
      </w:r>
      <w:r w:rsidRPr="008B351D">
        <w:rPr>
          <w:color w:val="000000"/>
          <w:lang w:val="en-US" w:eastAsia="zh-CN"/>
        </w:rPr>
        <w:t xml:space="preserve"> ExempleMethodePaintBot</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564F698D" w14:textId="77777777" w:rsidR="0084332C" w:rsidRPr="008B351D" w:rsidRDefault="0084332C" w:rsidP="0084332C">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E6"/>
          <w:lang w:val="en-US" w:eastAsia="zh-CN"/>
        </w:rPr>
        <w:t>"2 Bots avec méthode paintBot()"</w:t>
      </w:r>
      <w:r w:rsidRPr="008B351D">
        <w:rPr>
          <w:color w:val="808030"/>
          <w:lang w:val="en-US" w:eastAsia="zh-CN"/>
        </w:rPr>
        <w:t>)</w:t>
      </w:r>
      <w:r w:rsidRPr="008B351D">
        <w:rPr>
          <w:color w:val="800080"/>
          <w:lang w:val="en-US" w:eastAsia="zh-CN"/>
        </w:rPr>
        <w:t>;</w:t>
      </w:r>
    </w:p>
    <w:p w14:paraId="3F9139D6" w14:textId="77777777" w:rsidR="0084332C" w:rsidRPr="0084332C" w:rsidRDefault="0084332C" w:rsidP="0084332C">
      <w:pPr>
        <w:pStyle w:val="Code"/>
        <w:rPr>
          <w:color w:val="000000"/>
          <w:lang w:val="en-CA" w:eastAsia="zh-CN"/>
        </w:rPr>
      </w:pPr>
      <w:r w:rsidRPr="008B351D">
        <w:rPr>
          <w:color w:val="000000"/>
          <w:lang w:val="en-US"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setDefaultCloseOperation</w:t>
      </w:r>
      <w:r w:rsidRPr="0084332C">
        <w:rPr>
          <w:color w:val="808030"/>
          <w:lang w:val="en-CA" w:eastAsia="zh-CN"/>
        </w:rPr>
        <w:t>(</w:t>
      </w:r>
      <w:r w:rsidRPr="0084332C">
        <w:rPr>
          <w:color w:val="000000"/>
          <w:lang w:val="en-CA" w:eastAsia="zh-CN"/>
        </w:rPr>
        <w:t>EXIT_ON_CLOSE</w:t>
      </w:r>
      <w:r w:rsidRPr="0084332C">
        <w:rPr>
          <w:color w:val="808030"/>
          <w:lang w:val="en-CA" w:eastAsia="zh-CN"/>
        </w:rPr>
        <w:t>)</w:t>
      </w:r>
      <w:r w:rsidRPr="0084332C">
        <w:rPr>
          <w:color w:val="800080"/>
          <w:lang w:val="en-CA" w:eastAsia="zh-CN"/>
        </w:rPr>
        <w:t>;</w:t>
      </w:r>
    </w:p>
    <w:p w14:paraId="4164AAFF"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setSize</w:t>
      </w:r>
      <w:r w:rsidRPr="0084332C">
        <w:rPr>
          <w:color w:val="808030"/>
          <w:lang w:val="en-CA" w:eastAsia="zh-CN"/>
        </w:rPr>
        <w:t>(</w:t>
      </w:r>
      <w:r w:rsidRPr="0084332C">
        <w:rPr>
          <w:color w:val="008C00"/>
          <w:lang w:val="en-CA" w:eastAsia="zh-CN"/>
        </w:rPr>
        <w:t>400</w:t>
      </w:r>
      <w:r w:rsidRPr="0084332C">
        <w:rPr>
          <w:color w:val="808030"/>
          <w:lang w:val="en-CA" w:eastAsia="zh-CN"/>
        </w:rPr>
        <w:t>,</w:t>
      </w:r>
      <w:r w:rsidRPr="0084332C">
        <w:rPr>
          <w:color w:val="000000"/>
          <w:lang w:val="en-CA" w:eastAsia="zh-CN"/>
        </w:rPr>
        <w:t xml:space="preserve"> </w:t>
      </w:r>
      <w:r w:rsidRPr="0084332C">
        <w:rPr>
          <w:color w:val="008C00"/>
          <w:lang w:val="en-CA" w:eastAsia="zh-CN"/>
        </w:rPr>
        <w:t>600</w:t>
      </w:r>
      <w:r w:rsidRPr="0084332C">
        <w:rPr>
          <w:color w:val="808030"/>
          <w:lang w:val="en-CA" w:eastAsia="zh-CN"/>
        </w:rPr>
        <w:t>)</w:t>
      </w:r>
      <w:r w:rsidRPr="0084332C">
        <w:rPr>
          <w:color w:val="800080"/>
          <w:lang w:val="en-CA" w:eastAsia="zh-CN"/>
        </w:rPr>
        <w:t>;</w:t>
      </w:r>
    </w:p>
    <w:p w14:paraId="4E00D3D3"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setVisible</w:t>
      </w:r>
      <w:r w:rsidRPr="0084332C">
        <w:rPr>
          <w:color w:val="808030"/>
          <w:lang w:val="en-CA" w:eastAsia="zh-CN"/>
        </w:rPr>
        <w:t>(</w:t>
      </w:r>
      <w:r w:rsidRPr="0084332C">
        <w:rPr>
          <w:b/>
          <w:bCs/>
          <w:color w:val="800000"/>
          <w:lang w:val="en-CA" w:eastAsia="zh-CN"/>
        </w:rPr>
        <w:t>true</w:t>
      </w:r>
      <w:r w:rsidRPr="0084332C">
        <w:rPr>
          <w:color w:val="808030"/>
          <w:lang w:val="en-CA" w:eastAsia="zh-CN"/>
        </w:rPr>
        <w:t>)</w:t>
      </w:r>
      <w:r w:rsidRPr="0084332C">
        <w:rPr>
          <w:color w:val="800080"/>
          <w:lang w:val="en-CA" w:eastAsia="zh-CN"/>
        </w:rPr>
        <w:t>;</w:t>
      </w:r>
    </w:p>
    <w:p w14:paraId="10CB21AB" w14:textId="77777777" w:rsidR="0084332C" w:rsidRPr="00987493" w:rsidRDefault="0084332C" w:rsidP="0084332C">
      <w:pPr>
        <w:pStyle w:val="Code"/>
        <w:rPr>
          <w:color w:val="000000"/>
          <w:lang w:val="fr-FR" w:eastAsia="zh-CN"/>
        </w:rPr>
      </w:pPr>
      <w:r w:rsidRPr="0084332C">
        <w:rPr>
          <w:color w:val="000000"/>
          <w:lang w:val="en-CA" w:eastAsia="zh-CN"/>
        </w:rPr>
        <w:t xml:space="preserve">  </w:t>
      </w:r>
      <w:r w:rsidRPr="00987493">
        <w:rPr>
          <w:color w:val="800080"/>
          <w:lang w:val="fr-FR" w:eastAsia="zh-CN"/>
        </w:rPr>
        <w:t>}</w:t>
      </w:r>
    </w:p>
    <w:p w14:paraId="5BD752B2" w14:textId="77777777" w:rsidR="0084332C" w:rsidRPr="00987493" w:rsidRDefault="0084332C" w:rsidP="0084332C">
      <w:pPr>
        <w:pStyle w:val="Code"/>
        <w:rPr>
          <w:color w:val="000000"/>
          <w:lang w:val="fr-FR" w:eastAsia="zh-CN"/>
        </w:rPr>
      </w:pPr>
    </w:p>
    <w:p w14:paraId="6E8C4BA1" w14:textId="77777777" w:rsidR="0084332C" w:rsidRPr="0084332C" w:rsidRDefault="0084332C" w:rsidP="0084332C">
      <w:pPr>
        <w:pStyle w:val="Code"/>
        <w:rPr>
          <w:color w:val="000000"/>
          <w:lang w:eastAsia="zh-CN"/>
        </w:rPr>
      </w:pPr>
      <w:r w:rsidRPr="00987493">
        <w:rPr>
          <w:color w:val="000000"/>
          <w:lang w:val="fr-FR" w:eastAsia="zh-CN"/>
        </w:rPr>
        <w:t xml:space="preserve">  </w:t>
      </w:r>
      <w:r w:rsidRPr="0084332C">
        <w:rPr>
          <w:color w:val="696969"/>
          <w:lang w:eastAsia="zh-CN"/>
        </w:rPr>
        <w:t>// Méthode qui dessine un Bot dans un objet Graphics g</w:t>
      </w:r>
    </w:p>
    <w:p w14:paraId="173E5EF2"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xml:space="preserve">// à l'échelle dans un rectangle englobant de paramètres </w:t>
      </w:r>
    </w:p>
    <w:p w14:paraId="4ECD1C57"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x,y,largeur,hauteur</w:t>
      </w:r>
    </w:p>
    <w:p w14:paraId="2DC518D0"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b/>
          <w:bCs/>
          <w:color w:val="800000"/>
          <w:lang w:eastAsia="zh-CN"/>
        </w:rPr>
        <w:t>public</w:t>
      </w:r>
      <w:r w:rsidRPr="0084332C">
        <w:rPr>
          <w:color w:val="000000"/>
          <w:lang w:eastAsia="zh-CN"/>
        </w:rPr>
        <w:t xml:space="preserve"> </w:t>
      </w:r>
      <w:r w:rsidRPr="0084332C">
        <w:rPr>
          <w:b/>
          <w:bCs/>
          <w:color w:val="800000"/>
          <w:lang w:eastAsia="zh-CN"/>
        </w:rPr>
        <w:t>static</w:t>
      </w:r>
      <w:r w:rsidRPr="0084332C">
        <w:rPr>
          <w:color w:val="000000"/>
          <w:lang w:eastAsia="zh-CN"/>
        </w:rPr>
        <w:t xml:space="preserve"> </w:t>
      </w:r>
      <w:r w:rsidRPr="0084332C">
        <w:rPr>
          <w:color w:val="BB7977"/>
          <w:lang w:eastAsia="zh-CN"/>
        </w:rPr>
        <w:t>void</w:t>
      </w:r>
      <w:r w:rsidRPr="0084332C">
        <w:rPr>
          <w:color w:val="000000"/>
          <w:lang w:eastAsia="zh-CN"/>
        </w:rPr>
        <w:t xml:space="preserve"> paintBot</w:t>
      </w:r>
      <w:r w:rsidRPr="0084332C">
        <w:rPr>
          <w:color w:val="808030"/>
          <w:lang w:eastAsia="zh-CN"/>
        </w:rPr>
        <w:t>(</w:t>
      </w:r>
      <w:r w:rsidRPr="0084332C">
        <w:rPr>
          <w:color w:val="000000"/>
          <w:lang w:eastAsia="zh-CN"/>
        </w:rPr>
        <w:t>Graphics g</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x</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y</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largeur</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hauteur</w:t>
      </w:r>
      <w:r w:rsidRPr="0084332C">
        <w:rPr>
          <w:color w:val="808030"/>
          <w:lang w:eastAsia="zh-CN"/>
        </w:rPr>
        <w:t>)</w:t>
      </w:r>
      <w:r w:rsidRPr="0084332C">
        <w:rPr>
          <w:color w:val="000000"/>
          <w:lang w:eastAsia="zh-CN"/>
        </w:rPr>
        <w:t xml:space="preserve"> </w:t>
      </w:r>
      <w:r w:rsidRPr="0084332C">
        <w:rPr>
          <w:color w:val="800080"/>
          <w:lang w:eastAsia="zh-CN"/>
        </w:rPr>
        <w:t>{</w:t>
      </w:r>
    </w:p>
    <w:p w14:paraId="7D55A9EB"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setColor</w:t>
      </w:r>
      <w:r w:rsidRPr="0084332C">
        <w:rPr>
          <w:color w:val="808030"/>
          <w:lang w:eastAsia="zh-CN"/>
        </w:rPr>
        <w:t>(</w:t>
      </w:r>
      <w:r w:rsidRPr="0084332C">
        <w:rPr>
          <w:color w:val="000000"/>
          <w:lang w:eastAsia="zh-CN"/>
        </w:rPr>
        <w:t>Color</w:t>
      </w:r>
      <w:r w:rsidRPr="0084332C">
        <w:rPr>
          <w:color w:val="808030"/>
          <w:lang w:eastAsia="zh-CN"/>
        </w:rPr>
        <w:t>.</w:t>
      </w:r>
      <w:r w:rsidRPr="0084332C">
        <w:rPr>
          <w:color w:val="000000"/>
          <w:lang w:eastAsia="zh-CN"/>
        </w:rPr>
        <w:t>green</w:t>
      </w:r>
      <w:r w:rsidRPr="0084332C">
        <w:rPr>
          <w:color w:val="808030"/>
          <w:lang w:eastAsia="zh-CN"/>
        </w:rPr>
        <w:t>)</w:t>
      </w:r>
      <w:r w:rsidRPr="0084332C">
        <w:rPr>
          <w:color w:val="800080"/>
          <w:lang w:eastAsia="zh-CN"/>
        </w:rPr>
        <w:t>;</w:t>
      </w:r>
    </w:p>
    <w:p w14:paraId="5E50C252" w14:textId="00A2ED29" w:rsidR="0084332C" w:rsidRPr="0084332C" w:rsidRDefault="0084332C" w:rsidP="00987493">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fillOval</w:t>
      </w:r>
      <w:r w:rsidRPr="0084332C">
        <w:rPr>
          <w:color w:val="808030"/>
          <w:lang w:eastAsia="zh-CN"/>
        </w:rPr>
        <w:t>(</w:t>
      </w:r>
      <w:r w:rsidRPr="0084332C">
        <w:rPr>
          <w:color w:val="000000"/>
          <w:lang w:eastAsia="zh-CN"/>
        </w:rPr>
        <w:t>x</w:t>
      </w:r>
      <w:r w:rsidRPr="0084332C">
        <w:rPr>
          <w:color w:val="808030"/>
          <w:lang w:eastAsia="zh-CN"/>
        </w:rPr>
        <w:t>,</w:t>
      </w:r>
      <w:r w:rsidRPr="0084332C">
        <w:rPr>
          <w:color w:val="000000"/>
          <w:lang w:eastAsia="zh-CN"/>
        </w:rPr>
        <w:t xml:space="preserve"> y</w:t>
      </w:r>
      <w:r w:rsidRPr="0084332C">
        <w:rPr>
          <w:color w:val="808030"/>
          <w:lang w:eastAsia="zh-CN"/>
        </w:rPr>
        <w:t>,</w:t>
      </w:r>
      <w:r w:rsidRPr="0084332C">
        <w:rPr>
          <w:color w:val="000000"/>
          <w:lang w:eastAsia="zh-CN"/>
        </w:rPr>
        <w:t xml:space="preserve"> largeur</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La tête</w:t>
      </w:r>
    </w:p>
    <w:p w14:paraId="5B3BB1A2"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setColor</w:t>
      </w:r>
      <w:r w:rsidRPr="0084332C">
        <w:rPr>
          <w:color w:val="808030"/>
          <w:lang w:eastAsia="zh-CN"/>
        </w:rPr>
        <w:t>(</w:t>
      </w:r>
      <w:r w:rsidRPr="0084332C">
        <w:rPr>
          <w:color w:val="000000"/>
          <w:lang w:eastAsia="zh-CN"/>
        </w:rPr>
        <w:t>Color</w:t>
      </w:r>
      <w:r w:rsidRPr="0084332C">
        <w:rPr>
          <w:color w:val="808030"/>
          <w:lang w:eastAsia="zh-CN"/>
        </w:rPr>
        <w:t>.</w:t>
      </w:r>
      <w:r w:rsidRPr="0084332C">
        <w:rPr>
          <w:color w:val="000000"/>
          <w:lang w:eastAsia="zh-CN"/>
        </w:rPr>
        <w:t>black</w:t>
      </w:r>
      <w:r w:rsidRPr="0084332C">
        <w:rPr>
          <w:color w:val="808030"/>
          <w:lang w:eastAsia="zh-CN"/>
        </w:rPr>
        <w:t>)</w:t>
      </w:r>
      <w:r w:rsidRPr="0084332C">
        <w:rPr>
          <w:color w:val="800080"/>
          <w:lang w:eastAsia="zh-CN"/>
        </w:rPr>
        <w:t>;</w:t>
      </w:r>
    </w:p>
    <w:p w14:paraId="1C1A78A2"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fillRect</w:t>
      </w:r>
      <w:r w:rsidRPr="0084332C">
        <w:rPr>
          <w:color w:val="808030"/>
          <w:lang w:eastAsia="zh-CN"/>
        </w:rPr>
        <w:t>(</w:t>
      </w:r>
      <w:r w:rsidRPr="0084332C">
        <w:rPr>
          <w:color w:val="000000"/>
          <w:lang w:eastAsia="zh-CN"/>
        </w:rPr>
        <w:t xml:space="preserve">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808030"/>
          <w:lang w:eastAsia="zh-CN"/>
        </w:rPr>
        <w:t>,</w:t>
      </w: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10</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20</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L'oeil gauche</w:t>
      </w:r>
    </w:p>
    <w:p w14:paraId="3E929E17"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fillRect</w:t>
      </w:r>
      <w:r w:rsidRPr="0084332C">
        <w:rPr>
          <w:color w:val="808030"/>
          <w:lang w:eastAsia="zh-CN"/>
        </w:rPr>
        <w:t>(</w:t>
      </w:r>
    </w:p>
    <w:p w14:paraId="19C7BDE3" w14:textId="77777777" w:rsidR="0084332C" w:rsidRPr="0084332C" w:rsidRDefault="0084332C" w:rsidP="0084332C">
      <w:pPr>
        <w:pStyle w:val="Code"/>
        <w:rPr>
          <w:color w:val="000000"/>
          <w:lang w:eastAsia="zh-CN"/>
        </w:rPr>
      </w:pPr>
      <w:r w:rsidRPr="0084332C">
        <w:rPr>
          <w:color w:val="000000"/>
          <w:lang w:eastAsia="zh-CN"/>
        </w:rPr>
        <w:t xml:space="preserve">        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000000"/>
          <w:lang w:eastAsia="zh-CN"/>
        </w:rPr>
        <w:t xml:space="preserve">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10</w:t>
      </w:r>
      <w:r w:rsidRPr="0084332C">
        <w:rPr>
          <w:color w:val="808030"/>
          <w:lang w:eastAsia="zh-CN"/>
        </w:rPr>
        <w:t>,</w:t>
      </w:r>
    </w:p>
    <w:p w14:paraId="1ECC65AA" w14:textId="77777777" w:rsidR="0084332C" w:rsidRPr="0084332C" w:rsidRDefault="0084332C" w:rsidP="0084332C">
      <w:pPr>
        <w:pStyle w:val="Code"/>
        <w:rPr>
          <w:color w:val="000000"/>
          <w:lang w:eastAsia="zh-CN"/>
        </w:rPr>
      </w:pP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p>
    <w:p w14:paraId="2264E714" w14:textId="77777777" w:rsidR="0084332C" w:rsidRPr="0084332C" w:rsidRDefault="0084332C" w:rsidP="0084332C">
      <w:pPr>
        <w:pStyle w:val="Code"/>
        <w:rPr>
          <w:color w:val="000000"/>
          <w:lang w:eastAsia="zh-CN"/>
        </w:rPr>
      </w:pP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10</w:t>
      </w:r>
      <w:r w:rsidRPr="0084332C">
        <w:rPr>
          <w:color w:val="808030"/>
          <w:lang w:eastAsia="zh-CN"/>
        </w:rPr>
        <w:t>,</w:t>
      </w:r>
    </w:p>
    <w:p w14:paraId="1401A636" w14:textId="77777777" w:rsidR="0084332C" w:rsidRPr="0084332C" w:rsidRDefault="0084332C" w:rsidP="0084332C">
      <w:pPr>
        <w:pStyle w:val="Code"/>
        <w:rPr>
          <w:color w:val="000000"/>
          <w:lang w:eastAsia="zh-CN"/>
        </w:rPr>
      </w:pP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20</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L'oeil droit</w:t>
      </w:r>
    </w:p>
    <w:p w14:paraId="1E522515"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drawLine</w:t>
      </w:r>
      <w:r w:rsidRPr="0084332C">
        <w:rPr>
          <w:color w:val="808030"/>
          <w:lang w:eastAsia="zh-CN"/>
        </w:rPr>
        <w:t>(</w:t>
      </w:r>
    </w:p>
    <w:p w14:paraId="50656AB3" w14:textId="77777777" w:rsidR="0084332C" w:rsidRPr="0084332C" w:rsidRDefault="0084332C" w:rsidP="0084332C">
      <w:pPr>
        <w:pStyle w:val="Code"/>
        <w:rPr>
          <w:color w:val="000000"/>
          <w:lang w:eastAsia="zh-CN"/>
        </w:rPr>
      </w:pPr>
      <w:r w:rsidRPr="0084332C">
        <w:rPr>
          <w:color w:val="000000"/>
          <w:lang w:eastAsia="zh-CN"/>
        </w:rPr>
        <w:t xml:space="preserve">        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808030"/>
          <w:lang w:eastAsia="zh-CN"/>
        </w:rPr>
        <w:t>,</w:t>
      </w:r>
    </w:p>
    <w:p w14:paraId="5DBB2739" w14:textId="77777777" w:rsidR="0084332C" w:rsidRPr="0084332C" w:rsidRDefault="0084332C" w:rsidP="0084332C">
      <w:pPr>
        <w:pStyle w:val="Code"/>
        <w:rPr>
          <w:color w:val="000000"/>
          <w:lang w:eastAsia="zh-CN"/>
        </w:rPr>
      </w:pP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p>
    <w:p w14:paraId="6FDC9982" w14:textId="77777777" w:rsidR="0084332C" w:rsidRPr="0084332C" w:rsidRDefault="0084332C" w:rsidP="0084332C">
      <w:pPr>
        <w:pStyle w:val="Code"/>
        <w:rPr>
          <w:color w:val="000000"/>
          <w:lang w:eastAsia="zh-CN"/>
        </w:rPr>
      </w:pPr>
      <w:r w:rsidRPr="0084332C">
        <w:rPr>
          <w:color w:val="000000"/>
          <w:lang w:eastAsia="zh-CN"/>
        </w:rPr>
        <w:t xml:space="preserve">        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808030"/>
          <w:lang w:eastAsia="zh-CN"/>
        </w:rPr>
        <w:t>,</w:t>
      </w:r>
    </w:p>
    <w:p w14:paraId="7CFA0E54" w14:textId="77777777" w:rsidR="0084332C" w:rsidRPr="0084332C" w:rsidRDefault="0084332C" w:rsidP="0084332C">
      <w:pPr>
        <w:pStyle w:val="Code"/>
        <w:rPr>
          <w:color w:val="000000"/>
          <w:lang w:eastAsia="zh-CN"/>
        </w:rPr>
      </w:pP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La bouche</w:t>
      </w:r>
    </w:p>
    <w:p w14:paraId="2004A155" w14:textId="77777777" w:rsidR="0084332C" w:rsidRPr="0084332C" w:rsidRDefault="0084332C" w:rsidP="0084332C">
      <w:pPr>
        <w:pStyle w:val="Code"/>
        <w:rPr>
          <w:color w:val="000000"/>
          <w:lang w:eastAsia="zh-CN"/>
        </w:rPr>
      </w:pPr>
    </w:p>
    <w:p w14:paraId="6CADF43F"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setColor</w:t>
      </w:r>
      <w:r w:rsidRPr="0084332C">
        <w:rPr>
          <w:color w:val="808030"/>
          <w:lang w:eastAsia="zh-CN"/>
        </w:rPr>
        <w:t>(</w:t>
      </w:r>
      <w:r w:rsidRPr="0084332C">
        <w:rPr>
          <w:color w:val="000000"/>
          <w:lang w:eastAsia="zh-CN"/>
        </w:rPr>
        <w:t>Color</w:t>
      </w:r>
      <w:r w:rsidRPr="0084332C">
        <w:rPr>
          <w:color w:val="808030"/>
          <w:lang w:eastAsia="zh-CN"/>
        </w:rPr>
        <w:t>.</w:t>
      </w:r>
      <w:r w:rsidRPr="0084332C">
        <w:rPr>
          <w:color w:val="000000"/>
          <w:lang w:eastAsia="zh-CN"/>
        </w:rPr>
        <w:t>red</w:t>
      </w:r>
      <w:r w:rsidRPr="0084332C">
        <w:rPr>
          <w:color w:val="808030"/>
          <w:lang w:eastAsia="zh-CN"/>
        </w:rPr>
        <w:t>)</w:t>
      </w:r>
      <w:r w:rsidRPr="0084332C">
        <w:rPr>
          <w:color w:val="800080"/>
          <w:lang w:eastAsia="zh-CN"/>
        </w:rPr>
        <w:t>;</w:t>
      </w:r>
    </w:p>
    <w:p w14:paraId="688001D5"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fillRect</w:t>
      </w:r>
      <w:r w:rsidRPr="0084332C">
        <w:rPr>
          <w:color w:val="808030"/>
          <w:lang w:eastAsia="zh-CN"/>
        </w:rPr>
        <w:t>(</w:t>
      </w:r>
      <w:r w:rsidRPr="0084332C">
        <w:rPr>
          <w:color w:val="000000"/>
          <w:lang w:eastAsia="zh-CN"/>
        </w:rPr>
        <w:t>x</w:t>
      </w:r>
      <w:r w:rsidRPr="0084332C">
        <w:rPr>
          <w:color w:val="808030"/>
          <w:lang w:eastAsia="zh-CN"/>
        </w:rPr>
        <w:t>,</w:t>
      </w: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w:t>
      </w:r>
      <w:r w:rsidRPr="0084332C">
        <w:rPr>
          <w:color w:val="808030"/>
          <w:lang w:eastAsia="zh-CN"/>
        </w:rPr>
        <w:t>,</w:t>
      </w:r>
      <w:r w:rsidRPr="0084332C">
        <w:rPr>
          <w:color w:val="000000"/>
          <w:lang w:eastAsia="zh-CN"/>
        </w:rPr>
        <w:t xml:space="preserve"> largeur</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Le corps</w:t>
      </w:r>
    </w:p>
    <w:p w14:paraId="11D3266B"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800080"/>
          <w:lang w:eastAsia="zh-CN"/>
        </w:rPr>
        <w:t>}</w:t>
      </w:r>
    </w:p>
    <w:p w14:paraId="6C7588C5" w14:textId="77777777" w:rsidR="0084332C" w:rsidRPr="0084332C" w:rsidRDefault="0084332C" w:rsidP="00C41D11">
      <w:pPr>
        <w:pStyle w:val="Code"/>
        <w:keepNext w:val="0"/>
        <w:keepLines w:val="0"/>
        <w:rPr>
          <w:color w:val="000000"/>
          <w:lang w:eastAsia="zh-CN"/>
        </w:rPr>
      </w:pPr>
    </w:p>
    <w:p w14:paraId="740CECB8"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b/>
          <w:bCs/>
          <w:color w:val="800000"/>
          <w:lang w:eastAsia="zh-CN"/>
        </w:rPr>
        <w:t>public</w:t>
      </w:r>
      <w:r w:rsidRPr="0084332C">
        <w:rPr>
          <w:color w:val="000000"/>
          <w:lang w:eastAsia="zh-CN"/>
        </w:rPr>
        <w:t xml:space="preserve"> </w:t>
      </w:r>
      <w:r w:rsidRPr="0084332C">
        <w:rPr>
          <w:color w:val="BB7977"/>
          <w:lang w:eastAsia="zh-CN"/>
        </w:rPr>
        <w:t>void</w:t>
      </w:r>
      <w:r w:rsidRPr="0084332C">
        <w:rPr>
          <w:color w:val="000000"/>
          <w:lang w:eastAsia="zh-CN"/>
        </w:rPr>
        <w:t xml:space="preserve"> paint</w:t>
      </w:r>
      <w:r w:rsidRPr="0084332C">
        <w:rPr>
          <w:color w:val="808030"/>
          <w:lang w:eastAsia="zh-CN"/>
        </w:rPr>
        <w:t>(</w:t>
      </w:r>
      <w:r w:rsidRPr="0084332C">
        <w:rPr>
          <w:color w:val="000000"/>
          <w:lang w:eastAsia="zh-CN"/>
        </w:rPr>
        <w:t>Graphics g</w:t>
      </w:r>
      <w:r w:rsidRPr="0084332C">
        <w:rPr>
          <w:color w:val="808030"/>
          <w:lang w:eastAsia="zh-CN"/>
        </w:rPr>
        <w:t>)</w:t>
      </w:r>
      <w:r w:rsidRPr="0084332C">
        <w:rPr>
          <w:color w:val="000000"/>
          <w:lang w:eastAsia="zh-CN"/>
        </w:rPr>
        <w:t xml:space="preserve"> </w:t>
      </w:r>
      <w:r w:rsidRPr="0084332C">
        <w:rPr>
          <w:color w:val="800080"/>
          <w:lang w:eastAsia="zh-CN"/>
        </w:rPr>
        <w:t>{</w:t>
      </w:r>
    </w:p>
    <w:p w14:paraId="2EE23220"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b/>
          <w:bCs/>
          <w:color w:val="800000"/>
          <w:lang w:eastAsia="zh-CN"/>
        </w:rPr>
        <w:t>super</w:t>
      </w:r>
      <w:r w:rsidRPr="0084332C">
        <w:rPr>
          <w:color w:val="808030"/>
          <w:lang w:eastAsia="zh-CN"/>
        </w:rPr>
        <w:t>.</w:t>
      </w:r>
      <w:r w:rsidRPr="0084332C">
        <w:rPr>
          <w:color w:val="000000"/>
          <w:lang w:eastAsia="zh-CN"/>
        </w:rPr>
        <w:t>paint</w:t>
      </w:r>
      <w:r w:rsidRPr="0084332C">
        <w:rPr>
          <w:color w:val="808030"/>
          <w:lang w:eastAsia="zh-CN"/>
        </w:rPr>
        <w:t>(</w:t>
      </w:r>
      <w:r w:rsidRPr="0084332C">
        <w:rPr>
          <w:color w:val="000000"/>
          <w:lang w:eastAsia="zh-CN"/>
        </w:rPr>
        <w:t>g</w:t>
      </w:r>
      <w:r w:rsidRPr="0084332C">
        <w:rPr>
          <w:color w:val="808030"/>
          <w:lang w:eastAsia="zh-CN"/>
        </w:rPr>
        <w:t>)</w:t>
      </w:r>
      <w:r w:rsidRPr="0084332C">
        <w:rPr>
          <w:color w:val="800080"/>
          <w:lang w:eastAsia="zh-CN"/>
        </w:rPr>
        <w:t>;</w:t>
      </w:r>
    </w:p>
    <w:p w14:paraId="36A9C307"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Dessin du premier Bot</w:t>
      </w:r>
    </w:p>
    <w:p w14:paraId="29ABAF5F" w14:textId="77777777" w:rsidR="0084332C" w:rsidRPr="0084332C" w:rsidRDefault="0084332C" w:rsidP="0084332C">
      <w:pPr>
        <w:pStyle w:val="Code"/>
        <w:rPr>
          <w:color w:val="000000"/>
          <w:lang w:eastAsia="zh-CN"/>
        </w:rPr>
      </w:pPr>
      <w:r w:rsidRPr="0084332C">
        <w:rPr>
          <w:color w:val="000000"/>
          <w:lang w:eastAsia="zh-CN"/>
        </w:rPr>
        <w:t xml:space="preserve">    paintBot</w:t>
      </w:r>
      <w:r w:rsidRPr="0084332C">
        <w:rPr>
          <w:color w:val="808030"/>
          <w:lang w:eastAsia="zh-CN"/>
        </w:rPr>
        <w:t>(</w:t>
      </w:r>
      <w:r w:rsidRPr="0084332C">
        <w:rPr>
          <w:color w:val="000000"/>
          <w:lang w:eastAsia="zh-CN"/>
        </w:rPr>
        <w:t>g</w:t>
      </w:r>
      <w:r w:rsidRPr="0084332C">
        <w:rPr>
          <w:color w:val="808030"/>
          <w:lang w:eastAsia="zh-CN"/>
        </w:rPr>
        <w:t>,</w:t>
      </w:r>
      <w:r w:rsidRPr="0084332C">
        <w:rPr>
          <w:color w:val="000000"/>
          <w:lang w:eastAsia="zh-CN"/>
        </w:rPr>
        <w:t xml:space="preserve"> </w:t>
      </w:r>
      <w:r w:rsidRPr="0084332C">
        <w:rPr>
          <w:color w:val="008C00"/>
          <w:lang w:eastAsia="zh-CN"/>
        </w:rPr>
        <w:t>100</w:t>
      </w:r>
      <w:r w:rsidRPr="0084332C">
        <w:rPr>
          <w:color w:val="808030"/>
          <w:lang w:eastAsia="zh-CN"/>
        </w:rPr>
        <w:t>,</w:t>
      </w:r>
      <w:r w:rsidRPr="0084332C">
        <w:rPr>
          <w:color w:val="000000"/>
          <w:lang w:eastAsia="zh-CN"/>
        </w:rPr>
        <w:t xml:space="preserve"> </w:t>
      </w:r>
      <w:r w:rsidRPr="0084332C">
        <w:rPr>
          <w:color w:val="008C00"/>
          <w:lang w:eastAsia="zh-CN"/>
        </w:rPr>
        <w:t>100</w:t>
      </w:r>
      <w:r w:rsidRPr="0084332C">
        <w:rPr>
          <w:color w:val="808030"/>
          <w:lang w:eastAsia="zh-CN"/>
        </w:rPr>
        <w:t>,</w:t>
      </w:r>
      <w:r w:rsidRPr="0084332C">
        <w:rPr>
          <w:color w:val="000000"/>
          <w:lang w:eastAsia="zh-CN"/>
        </w:rPr>
        <w:t xml:space="preserve"> </w:t>
      </w:r>
      <w:r w:rsidRPr="0084332C">
        <w:rPr>
          <w:color w:val="008C00"/>
          <w:lang w:eastAsia="zh-CN"/>
        </w:rPr>
        <w:t>200</w:t>
      </w:r>
      <w:r w:rsidRPr="0084332C">
        <w:rPr>
          <w:color w:val="808030"/>
          <w:lang w:eastAsia="zh-CN"/>
        </w:rPr>
        <w:t>,</w:t>
      </w:r>
      <w:r w:rsidRPr="0084332C">
        <w:rPr>
          <w:color w:val="000000"/>
          <w:lang w:eastAsia="zh-CN"/>
        </w:rPr>
        <w:t xml:space="preserve"> </w:t>
      </w:r>
      <w:r w:rsidRPr="0084332C">
        <w:rPr>
          <w:color w:val="008C00"/>
          <w:lang w:eastAsia="zh-CN"/>
        </w:rPr>
        <w:t>400</w:t>
      </w:r>
      <w:r w:rsidRPr="0084332C">
        <w:rPr>
          <w:color w:val="808030"/>
          <w:lang w:eastAsia="zh-CN"/>
        </w:rPr>
        <w:t>)</w:t>
      </w:r>
      <w:r w:rsidRPr="0084332C">
        <w:rPr>
          <w:color w:val="800080"/>
          <w:lang w:eastAsia="zh-CN"/>
        </w:rPr>
        <w:t>;</w:t>
      </w:r>
    </w:p>
    <w:p w14:paraId="3A73A275"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Dessin du deuxième Bot</w:t>
      </w:r>
    </w:p>
    <w:p w14:paraId="012C3F45" w14:textId="77777777" w:rsidR="0084332C" w:rsidRPr="0084332C" w:rsidRDefault="0084332C" w:rsidP="0084332C">
      <w:pPr>
        <w:pStyle w:val="Code"/>
        <w:rPr>
          <w:color w:val="000000"/>
          <w:lang w:val="en-CA" w:eastAsia="zh-CN"/>
        </w:rPr>
      </w:pPr>
      <w:r w:rsidRPr="0084332C">
        <w:rPr>
          <w:color w:val="000000"/>
          <w:lang w:eastAsia="zh-CN"/>
        </w:rPr>
        <w:t xml:space="preserve">    </w:t>
      </w:r>
      <w:r w:rsidRPr="0084332C">
        <w:rPr>
          <w:color w:val="000000"/>
          <w:lang w:val="en-CA" w:eastAsia="zh-CN"/>
        </w:rPr>
        <w:t>paintBot</w:t>
      </w:r>
      <w:r w:rsidRPr="0084332C">
        <w:rPr>
          <w:color w:val="808030"/>
          <w:lang w:val="en-CA" w:eastAsia="zh-CN"/>
        </w:rPr>
        <w:t>(</w:t>
      </w:r>
      <w:r w:rsidRPr="0084332C">
        <w:rPr>
          <w:color w:val="000000"/>
          <w:lang w:val="en-CA" w:eastAsia="zh-CN"/>
        </w:rPr>
        <w:t>g</w:t>
      </w:r>
      <w:r w:rsidRPr="0084332C">
        <w:rPr>
          <w:color w:val="808030"/>
          <w:lang w:val="en-CA" w:eastAsia="zh-CN"/>
        </w:rPr>
        <w:t>,</w:t>
      </w:r>
      <w:r w:rsidRPr="0084332C">
        <w:rPr>
          <w:color w:val="000000"/>
          <w:lang w:val="en-CA" w:eastAsia="zh-CN"/>
        </w:rPr>
        <w:t xml:space="preserve"> </w:t>
      </w:r>
      <w:r w:rsidRPr="0084332C">
        <w:rPr>
          <w:color w:val="008C00"/>
          <w:lang w:val="en-CA" w:eastAsia="zh-CN"/>
        </w:rPr>
        <w:t>25</w:t>
      </w:r>
      <w:r w:rsidRPr="0084332C">
        <w:rPr>
          <w:color w:val="808030"/>
          <w:lang w:val="en-CA" w:eastAsia="zh-CN"/>
        </w:rPr>
        <w:t>,</w:t>
      </w:r>
      <w:r w:rsidRPr="0084332C">
        <w:rPr>
          <w:color w:val="000000"/>
          <w:lang w:val="en-CA" w:eastAsia="zh-CN"/>
        </w:rPr>
        <w:t xml:space="preserve"> </w:t>
      </w:r>
      <w:r w:rsidRPr="0084332C">
        <w:rPr>
          <w:color w:val="008C00"/>
          <w:lang w:val="en-CA" w:eastAsia="zh-CN"/>
        </w:rPr>
        <w:t>50</w:t>
      </w:r>
      <w:r w:rsidRPr="0084332C">
        <w:rPr>
          <w:color w:val="808030"/>
          <w:lang w:val="en-CA" w:eastAsia="zh-CN"/>
        </w:rPr>
        <w:t>,</w:t>
      </w:r>
      <w:r w:rsidRPr="0084332C">
        <w:rPr>
          <w:color w:val="000000"/>
          <w:lang w:val="en-CA" w:eastAsia="zh-CN"/>
        </w:rPr>
        <w:t xml:space="preserve"> </w:t>
      </w:r>
      <w:r w:rsidRPr="0084332C">
        <w:rPr>
          <w:color w:val="008C00"/>
          <w:lang w:val="en-CA" w:eastAsia="zh-CN"/>
        </w:rPr>
        <w:t>100</w:t>
      </w:r>
      <w:r w:rsidRPr="0084332C">
        <w:rPr>
          <w:color w:val="808030"/>
          <w:lang w:val="en-CA" w:eastAsia="zh-CN"/>
        </w:rPr>
        <w:t>,</w:t>
      </w:r>
      <w:r w:rsidRPr="0084332C">
        <w:rPr>
          <w:color w:val="000000"/>
          <w:lang w:val="en-CA" w:eastAsia="zh-CN"/>
        </w:rPr>
        <w:t xml:space="preserve"> </w:t>
      </w:r>
      <w:r w:rsidRPr="0084332C">
        <w:rPr>
          <w:color w:val="008C00"/>
          <w:lang w:val="en-CA" w:eastAsia="zh-CN"/>
        </w:rPr>
        <w:t>200</w:t>
      </w:r>
      <w:r w:rsidRPr="0084332C">
        <w:rPr>
          <w:color w:val="808030"/>
          <w:lang w:val="en-CA" w:eastAsia="zh-CN"/>
        </w:rPr>
        <w:t>)</w:t>
      </w:r>
      <w:r w:rsidRPr="0084332C">
        <w:rPr>
          <w:color w:val="800080"/>
          <w:lang w:val="en-CA" w:eastAsia="zh-CN"/>
        </w:rPr>
        <w:t>;</w:t>
      </w:r>
    </w:p>
    <w:p w14:paraId="1983E899"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color w:val="800080"/>
          <w:lang w:val="en-CA" w:eastAsia="zh-CN"/>
        </w:rPr>
        <w:t>}</w:t>
      </w:r>
    </w:p>
    <w:p w14:paraId="747F07B4" w14:textId="77777777" w:rsidR="0084332C" w:rsidRPr="0084332C" w:rsidRDefault="0084332C" w:rsidP="0084332C">
      <w:pPr>
        <w:pStyle w:val="Code"/>
        <w:rPr>
          <w:color w:val="000000"/>
          <w:lang w:val="en-CA" w:eastAsia="zh-CN"/>
        </w:rPr>
      </w:pPr>
    </w:p>
    <w:p w14:paraId="48576CBA"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public</w:t>
      </w:r>
      <w:r w:rsidRPr="0084332C">
        <w:rPr>
          <w:color w:val="000000"/>
          <w:lang w:val="en-CA" w:eastAsia="zh-CN"/>
        </w:rPr>
        <w:t xml:space="preserve"> </w:t>
      </w:r>
      <w:r w:rsidRPr="0084332C">
        <w:rPr>
          <w:b/>
          <w:bCs/>
          <w:color w:val="800000"/>
          <w:lang w:val="en-CA" w:eastAsia="zh-CN"/>
        </w:rPr>
        <w:t>static</w:t>
      </w:r>
      <w:r w:rsidRPr="0084332C">
        <w:rPr>
          <w:color w:val="000000"/>
          <w:lang w:val="en-CA" w:eastAsia="zh-CN"/>
        </w:rPr>
        <w:t xml:space="preserve"> </w:t>
      </w:r>
      <w:r w:rsidRPr="0084332C">
        <w:rPr>
          <w:color w:val="BB7977"/>
          <w:lang w:val="en-CA" w:eastAsia="zh-CN"/>
        </w:rPr>
        <w:t>void</w:t>
      </w:r>
      <w:r w:rsidRPr="0084332C">
        <w:rPr>
          <w:color w:val="000000"/>
          <w:lang w:val="en-CA" w:eastAsia="zh-CN"/>
        </w:rPr>
        <w:t xml:space="preserve"> main</w:t>
      </w:r>
      <w:r w:rsidRPr="0084332C">
        <w:rPr>
          <w:color w:val="808030"/>
          <w:lang w:val="en-CA" w:eastAsia="zh-CN"/>
        </w:rPr>
        <w:t>(</w:t>
      </w:r>
      <w:r w:rsidRPr="0084332C">
        <w:rPr>
          <w:b/>
          <w:bCs/>
          <w:color w:val="BB7977"/>
          <w:lang w:val="en-CA" w:eastAsia="zh-CN"/>
        </w:rPr>
        <w:t>String</w:t>
      </w:r>
      <w:r w:rsidRPr="0084332C">
        <w:rPr>
          <w:color w:val="000000"/>
          <w:lang w:val="en-CA" w:eastAsia="zh-CN"/>
        </w:rPr>
        <w:t xml:space="preserve"> args</w:t>
      </w:r>
      <w:r w:rsidRPr="0084332C">
        <w:rPr>
          <w:color w:val="808030"/>
          <w:lang w:val="en-CA" w:eastAsia="zh-CN"/>
        </w:rPr>
        <w:t>[])</w:t>
      </w:r>
      <w:r w:rsidRPr="0084332C">
        <w:rPr>
          <w:color w:val="000000"/>
          <w:lang w:val="en-CA" w:eastAsia="zh-CN"/>
        </w:rPr>
        <w:t xml:space="preserve"> </w:t>
      </w:r>
      <w:r w:rsidRPr="0084332C">
        <w:rPr>
          <w:color w:val="800080"/>
          <w:lang w:val="en-CA" w:eastAsia="zh-CN"/>
        </w:rPr>
        <w:t>{</w:t>
      </w:r>
    </w:p>
    <w:p w14:paraId="5CF30631" w14:textId="77777777" w:rsidR="0084332C" w:rsidRPr="0084332C" w:rsidRDefault="0084332C" w:rsidP="0084332C">
      <w:pPr>
        <w:pStyle w:val="Code"/>
        <w:rPr>
          <w:color w:val="000000"/>
          <w:lang w:eastAsia="zh-CN"/>
        </w:rPr>
      </w:pPr>
      <w:r w:rsidRPr="0084332C">
        <w:rPr>
          <w:color w:val="000000"/>
          <w:lang w:val="en-CA" w:eastAsia="zh-CN"/>
        </w:rPr>
        <w:t xml:space="preserve">    </w:t>
      </w:r>
      <w:r w:rsidRPr="0084332C">
        <w:rPr>
          <w:b/>
          <w:bCs/>
          <w:color w:val="800000"/>
          <w:lang w:eastAsia="zh-CN"/>
        </w:rPr>
        <w:t>new</w:t>
      </w:r>
      <w:r w:rsidRPr="0084332C">
        <w:rPr>
          <w:color w:val="000000"/>
          <w:lang w:eastAsia="zh-CN"/>
        </w:rPr>
        <w:t xml:space="preserve"> ExempleMethodePaintBot</w:t>
      </w:r>
      <w:r w:rsidRPr="0084332C">
        <w:rPr>
          <w:color w:val="808030"/>
          <w:lang w:eastAsia="zh-CN"/>
        </w:rPr>
        <w:t>()</w:t>
      </w:r>
      <w:r w:rsidRPr="0084332C">
        <w:rPr>
          <w:color w:val="800080"/>
          <w:lang w:eastAsia="zh-CN"/>
        </w:rPr>
        <w:t>;</w:t>
      </w:r>
    </w:p>
    <w:p w14:paraId="724171D8"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800080"/>
          <w:lang w:eastAsia="zh-CN"/>
        </w:rPr>
        <w:t>}</w:t>
      </w:r>
    </w:p>
    <w:p w14:paraId="53B968D3" w14:textId="77777777" w:rsidR="0084332C" w:rsidRPr="0084332C" w:rsidRDefault="0084332C" w:rsidP="0084332C">
      <w:pPr>
        <w:pStyle w:val="Code"/>
        <w:rPr>
          <w:color w:val="000000"/>
          <w:lang w:eastAsia="zh-CN"/>
        </w:rPr>
      </w:pPr>
      <w:r w:rsidRPr="0084332C">
        <w:rPr>
          <w:color w:val="800080"/>
          <w:lang w:eastAsia="zh-CN"/>
        </w:rPr>
        <w:t>}</w:t>
      </w:r>
    </w:p>
    <w:p w14:paraId="15AC5B52" w14:textId="77777777" w:rsidR="00A03321" w:rsidRDefault="00A03321" w:rsidP="00A03321">
      <w:pPr>
        <w:pStyle w:val="Corpsdetexte"/>
      </w:pPr>
      <w:r>
        <w:t xml:space="preserve">La ligne suivante dans le code de l’exemple est une déclaration de la </w:t>
      </w:r>
      <w:r>
        <w:rPr>
          <w:i/>
          <w:iCs/>
        </w:rPr>
        <w:t>signature</w:t>
      </w:r>
      <w:r>
        <w:t xml:space="preserve"> de la méthode </w:t>
      </w:r>
      <w:r>
        <w:rPr>
          <w:i/>
          <w:iCs/>
        </w:rPr>
        <w:t>paintBot</w:t>
      </w:r>
      <w:r>
        <w:t xml:space="preserve">(). Cette déclaration est similaire à celle de la méthode </w:t>
      </w:r>
      <w:r>
        <w:rPr>
          <w:i/>
          <w:iCs/>
        </w:rPr>
        <w:t>main</w:t>
      </w:r>
      <w:r>
        <w:t>() :</w:t>
      </w:r>
    </w:p>
    <w:p w14:paraId="10381E40" w14:textId="77777777" w:rsidR="00A03321" w:rsidRDefault="00A03321" w:rsidP="00A03321">
      <w:pPr>
        <w:pStyle w:val="CodeJava9ptCarCar"/>
      </w:pPr>
      <w:r>
        <w:t xml:space="preserve">    public static void paintBot (Graphics g, int x, int y, int largeur, int hauteur) {</w:t>
      </w:r>
    </w:p>
    <w:p w14:paraId="53ED3F56" w14:textId="77777777" w:rsidR="00A03321" w:rsidRDefault="00A03321" w:rsidP="00A03321">
      <w:pPr>
        <w:pStyle w:val="Corpsdetexte"/>
      </w:pPr>
    </w:p>
    <w:p w14:paraId="4FA3A806"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rPr>
          <w:b/>
          <w:bCs/>
          <w:i/>
          <w:iCs/>
        </w:rPr>
      </w:pPr>
      <w:r>
        <w:rPr>
          <w:b/>
          <w:bCs/>
          <w:i/>
          <w:iCs/>
        </w:rPr>
        <w:lastRenderedPageBreak/>
        <w:t>Signature d’une méthode</w:t>
      </w:r>
    </w:p>
    <w:p w14:paraId="5471C997"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La signature d’une méthode précise :</w:t>
      </w:r>
    </w:p>
    <w:p w14:paraId="2C4F96C6"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 xml:space="preserve">- le nom de la méthode </w:t>
      </w:r>
    </w:p>
    <w:p w14:paraId="0457F982"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 la forme des paramètres</w:t>
      </w:r>
    </w:p>
    <w:p w14:paraId="3E0B9FF5"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 la forme du résultat</w:t>
      </w:r>
    </w:p>
    <w:p w14:paraId="5F044887"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La signature d’une méthode permet de déterminer comment appeler la méthode.</w:t>
      </w:r>
    </w:p>
    <w:p w14:paraId="425F4AAB" w14:textId="77777777" w:rsidR="00A03321" w:rsidRDefault="00A03321" w:rsidP="00A03321">
      <w:pPr>
        <w:pStyle w:val="Corpsdetexte"/>
      </w:pPr>
      <w:r>
        <w:t xml:space="preserve">La méthode </w:t>
      </w:r>
      <w:r w:rsidRPr="00132FD5">
        <w:rPr>
          <w:i/>
          <w:iCs/>
        </w:rPr>
        <w:t>paintBot</w:t>
      </w:r>
      <w:r>
        <w:t xml:space="preserve">() fait partie de la classe </w:t>
      </w:r>
      <w:r>
        <w:rPr>
          <w:i/>
          <w:iCs/>
        </w:rPr>
        <w:t>ExempleMethodePaintBot</w:t>
      </w:r>
      <w:r>
        <w:t xml:space="preserve"> car elle est déclarée dans le corps de la classe, c’est-à-dire entre les accolades qui suivent le nom de la classe. Dans cet exemple, on aurait aussi bien pu en faire une méthode d’objet en omettant le </w:t>
      </w:r>
      <w:r>
        <w:rPr>
          <w:i/>
          <w:iCs/>
        </w:rPr>
        <w:t>static</w:t>
      </w:r>
      <w:r>
        <w:t>. Nous reviendrons sur cet aspect.</w:t>
      </w:r>
    </w:p>
    <w:p w14:paraId="5CC063FA" w14:textId="5C084565" w:rsidR="00A03321" w:rsidRDefault="00A03321" w:rsidP="00A03321">
      <w:pPr>
        <w:pStyle w:val="Corpsdetexte"/>
      </w:pPr>
      <w:r>
        <w:t xml:space="preserve">La liste des paramètres entre virgules spécifie le type et le nom de chacun des paramètres. Le programmeur décide des noms, types et nombre des paramètres. Cette liste de paramètres qui apparaît dans la déclaration de la signature de la </w:t>
      </w:r>
      <w:r w:rsidR="00662146">
        <w:t>méthode représente</w:t>
      </w:r>
      <w:r>
        <w:t xml:space="preserve"> les paramètres dits </w:t>
      </w:r>
      <w:r>
        <w:rPr>
          <w:i/>
          <w:iCs/>
        </w:rPr>
        <w:t>formels</w:t>
      </w:r>
      <w:r>
        <w:t xml:space="preserve">. D’autre part, lorsqu’on appelle la méthode, on doit spécifier les paramètres dits </w:t>
      </w:r>
      <w:r>
        <w:rPr>
          <w:i/>
          <w:iCs/>
        </w:rPr>
        <w:t>réels</w:t>
      </w:r>
      <w:r>
        <w:t>.</w:t>
      </w:r>
    </w:p>
    <w:p w14:paraId="5BC85033" w14:textId="78275C90" w:rsidR="00A03321" w:rsidRDefault="00A03321" w:rsidP="00A03321">
      <w:pPr>
        <w:pStyle w:val="Corpsdetexte"/>
      </w:pPr>
      <w:r>
        <w:t xml:space="preserve">Dans le corps de la méthode, les énoncés font référence aux noms des paramètres formels comme </w:t>
      </w:r>
      <w:r w:rsidR="00594A6E">
        <w:t>s’ils</w:t>
      </w:r>
      <w:r w:rsidR="00AD033E">
        <w:t xml:space="preserve"> </w:t>
      </w:r>
      <w:r>
        <w:t>étai</w:t>
      </w:r>
      <w:r w:rsidR="00AD033E">
        <w:t>en</w:t>
      </w:r>
      <w:r>
        <w:t xml:space="preserve">t des variables. Par exemple, dans la ligne suivante, les variables </w:t>
      </w:r>
      <w:r>
        <w:rPr>
          <w:i/>
          <w:iCs/>
        </w:rPr>
        <w:t>x</w:t>
      </w:r>
      <w:r>
        <w:t xml:space="preserve">, </w:t>
      </w:r>
      <w:r>
        <w:rPr>
          <w:i/>
          <w:iCs/>
        </w:rPr>
        <w:t>y</w:t>
      </w:r>
      <w:r>
        <w:t xml:space="preserve">, </w:t>
      </w:r>
      <w:r>
        <w:rPr>
          <w:i/>
          <w:iCs/>
        </w:rPr>
        <w:t>largeur</w:t>
      </w:r>
      <w:r>
        <w:t xml:space="preserve"> et </w:t>
      </w:r>
      <w:r>
        <w:rPr>
          <w:i/>
          <w:iCs/>
        </w:rPr>
        <w:t>hauteur</w:t>
      </w:r>
      <w:r>
        <w:t xml:space="preserve"> sont les paramètres formels de la méthode </w:t>
      </w:r>
      <w:r w:rsidRPr="00132FD5">
        <w:rPr>
          <w:i/>
          <w:iCs/>
        </w:rPr>
        <w:t>paintBot</w:t>
      </w:r>
      <w:r w:rsidRPr="00C851E2">
        <w:rPr>
          <w:iCs/>
        </w:rPr>
        <w:t>()</w:t>
      </w:r>
      <w:r>
        <w:t> :</w:t>
      </w:r>
    </w:p>
    <w:p w14:paraId="2EB9A153" w14:textId="77777777" w:rsidR="00A03321" w:rsidRDefault="00A03321" w:rsidP="00A03321">
      <w:pPr>
        <w:pStyle w:val="CodeJava9ptCarCar"/>
      </w:pPr>
      <w:r>
        <w:t xml:space="preserve">        g.fillOval(x,y,largeur,hauteur/2); // La tête</w:t>
      </w:r>
    </w:p>
    <w:p w14:paraId="226EBD1A" w14:textId="77777777" w:rsidR="00A03321" w:rsidRDefault="00A03321" w:rsidP="00A03321">
      <w:pPr>
        <w:pStyle w:val="Corpsdetexte"/>
      </w:pPr>
    </w:p>
    <w:p w14:paraId="0D596105" w14:textId="77777777" w:rsidR="00A03321" w:rsidRDefault="00A03321" w:rsidP="00A03321">
      <w:pPr>
        <w:pStyle w:val="Corpsdetexte"/>
      </w:pPr>
      <w:r>
        <w:t xml:space="preserve">Pour dessiner les deux </w:t>
      </w:r>
      <w:r w:rsidRPr="00CE2DB7">
        <w:rPr>
          <w:i/>
        </w:rPr>
        <w:t>Bot</w:t>
      </w:r>
      <w:r>
        <w:t xml:space="preserve">, la méthode </w:t>
      </w:r>
      <w:r>
        <w:rPr>
          <w:i/>
          <w:iCs/>
        </w:rPr>
        <w:t>paint</w:t>
      </w:r>
      <w:r>
        <w:t xml:space="preserve">() appelle deux fois la méthode </w:t>
      </w:r>
      <w:r>
        <w:rPr>
          <w:i/>
          <w:iCs/>
        </w:rPr>
        <w:t>paintBot</w:t>
      </w:r>
      <w:r>
        <w:t>() en précisant les paramètres réels. La ligne suivante est le premier appel.</w:t>
      </w:r>
    </w:p>
    <w:p w14:paraId="38EBB6BD" w14:textId="77777777" w:rsidR="00A03321" w:rsidRDefault="00A03321" w:rsidP="00A03321">
      <w:pPr>
        <w:pStyle w:val="CodeJava9ptCarCar"/>
      </w:pPr>
      <w:r>
        <w:t xml:space="preserve">        paintBot(g, 100, 100, 200, 400);</w:t>
      </w:r>
    </w:p>
    <w:p w14:paraId="45CE33CC" w14:textId="77777777" w:rsidR="00A03321" w:rsidRDefault="00A03321" w:rsidP="00A03321">
      <w:pPr>
        <w:pStyle w:val="Corpsdetexte"/>
      </w:pPr>
    </w:p>
    <w:p w14:paraId="12A5E95C" w14:textId="77777777" w:rsidR="00A03321" w:rsidRDefault="00A03321" w:rsidP="00A03321">
      <w:pPr>
        <w:pStyle w:val="Corpsdetexte"/>
      </w:pPr>
      <w:r>
        <w:lastRenderedPageBreak/>
        <w:t xml:space="preserve">Les paramètres g, 100, 100, 200, 400 sont les paramètres réels. Il est à noter qu’un paramètre réel n’est pas nécessairement une constante. Ce peut aussi être un nom de variable, de paramètre, et même une expression. Lors de l’appel de la méthode, on peut imaginer que la valeur du paramètre réel est en quelque sorte affectée à la variable qui correspond au paramètre formel. Ensuite, la méthode est exécutée. </w:t>
      </w:r>
    </w:p>
    <w:p w14:paraId="01F63682" w14:textId="28CB71AA" w:rsidR="00A03321" w:rsidRDefault="00320B71" w:rsidP="00A03321">
      <w:pPr>
        <w:pStyle w:val="Corpsdetexte"/>
      </w:pPr>
      <w:r>
        <w:rPr>
          <w:noProof/>
        </w:rPr>
        <w:object w:dxaOrig="6358" w:dyaOrig="1497" w14:anchorId="7D38ADE7">
          <v:shape id="_x0000_i1052" type="#_x0000_t75" alt="" style="width:261pt;height:60pt;mso-width-percent:0;mso-height-percent:0;mso-width-percent:0;mso-height-percent:0" o:ole="">
            <v:imagedata r:id="rId266" o:title=""/>
          </v:shape>
          <o:OLEObject Type="Embed" ProgID="Visio.Drawing.11" ShapeID="_x0000_i1052" DrawAspect="Content" ObjectID="_1766443828" r:id="rId267"/>
        </w:object>
      </w:r>
    </w:p>
    <w:p w14:paraId="5D95C2A9" w14:textId="4A77EDA8" w:rsidR="00A03321" w:rsidRDefault="00A03321" w:rsidP="00A03321">
      <w:pPr>
        <w:pStyle w:val="Corpsdetexte"/>
      </w:pPr>
      <w:r>
        <w:t xml:space="preserve">On obtient ainsi exactement le même effet que si l’on avait effectué la séquence suivante qui dessine le premier Bot dans </w:t>
      </w:r>
      <w:r>
        <w:rPr>
          <w:i/>
          <w:iCs/>
        </w:rPr>
        <w:t>Exemple2BotsRectangleEnglobant</w:t>
      </w:r>
      <w:r>
        <w:t xml:space="preserve"> :</w:t>
      </w:r>
      <w:bookmarkStart w:id="126" w:name="OLE_LINK63"/>
      <w:bookmarkStart w:id="127" w:name="OLE_LINK64"/>
    </w:p>
    <w:p w14:paraId="460E9585" w14:textId="38D6B734" w:rsidR="00320406" w:rsidRPr="00320406" w:rsidRDefault="00320406" w:rsidP="00320406">
      <w:pPr>
        <w:pStyle w:val="Code"/>
        <w:rPr>
          <w:lang w:eastAsia="zh-CN"/>
        </w:rPr>
      </w:pPr>
      <w:r w:rsidRPr="00320406">
        <w:rPr>
          <w:lang w:eastAsia="zh-CN"/>
        </w:rPr>
        <w:t xml:space="preserve">       </w:t>
      </w:r>
      <w:r>
        <w:rPr>
          <w:lang w:eastAsia="zh-CN"/>
        </w:rPr>
        <w:t xml:space="preserve"> </w:t>
      </w:r>
      <w:r w:rsidRPr="00320406">
        <w:rPr>
          <w:lang w:eastAsia="zh-CN"/>
        </w:rPr>
        <w:t>int x = 100</w:t>
      </w:r>
      <w:r w:rsidRPr="00320406">
        <w:rPr>
          <w:color w:val="808030"/>
          <w:lang w:eastAsia="zh-CN"/>
        </w:rPr>
        <w:t>;</w:t>
      </w:r>
    </w:p>
    <w:p w14:paraId="388AE496" w14:textId="77777777" w:rsidR="00320406" w:rsidRPr="00320406" w:rsidRDefault="00320406" w:rsidP="00320406">
      <w:pPr>
        <w:pStyle w:val="Code"/>
        <w:rPr>
          <w:lang w:eastAsia="zh-CN"/>
        </w:rPr>
      </w:pPr>
      <w:r w:rsidRPr="00320406">
        <w:rPr>
          <w:lang w:eastAsia="zh-CN"/>
        </w:rPr>
        <w:t xml:space="preserve">        int y = 100</w:t>
      </w:r>
      <w:r w:rsidRPr="00320406">
        <w:rPr>
          <w:color w:val="808030"/>
          <w:lang w:eastAsia="zh-CN"/>
        </w:rPr>
        <w:t>;</w:t>
      </w:r>
    </w:p>
    <w:p w14:paraId="43701D18" w14:textId="77777777" w:rsidR="00320406" w:rsidRPr="00320406" w:rsidRDefault="00320406" w:rsidP="00320406">
      <w:pPr>
        <w:pStyle w:val="Code"/>
        <w:rPr>
          <w:lang w:eastAsia="zh-CN"/>
        </w:rPr>
      </w:pPr>
      <w:r w:rsidRPr="00320406">
        <w:rPr>
          <w:lang w:eastAsia="zh-CN"/>
        </w:rPr>
        <w:t xml:space="preserve">        int largeur = 200</w:t>
      </w:r>
      <w:r w:rsidRPr="00320406">
        <w:rPr>
          <w:color w:val="808030"/>
          <w:lang w:eastAsia="zh-CN"/>
        </w:rPr>
        <w:t>;</w:t>
      </w:r>
    </w:p>
    <w:p w14:paraId="39D3ED03" w14:textId="44AD05E6" w:rsidR="00320406" w:rsidRPr="00320406" w:rsidRDefault="00320406" w:rsidP="00987493">
      <w:pPr>
        <w:pStyle w:val="Code"/>
        <w:rPr>
          <w:lang w:eastAsia="zh-CN"/>
        </w:rPr>
      </w:pPr>
      <w:r w:rsidRPr="00320406">
        <w:rPr>
          <w:lang w:eastAsia="zh-CN"/>
        </w:rPr>
        <w:t xml:space="preserve">        int hauteur = 400</w:t>
      </w:r>
      <w:r w:rsidRPr="00320406">
        <w:rPr>
          <w:color w:val="808030"/>
          <w:lang w:eastAsia="zh-CN"/>
        </w:rPr>
        <w:t>;</w:t>
      </w:r>
    </w:p>
    <w:p w14:paraId="12386ED9" w14:textId="77777777" w:rsidR="00320406" w:rsidRPr="00320406" w:rsidRDefault="00320406" w:rsidP="00320406">
      <w:pPr>
        <w:pStyle w:val="Code"/>
        <w:rPr>
          <w:lang w:eastAsia="zh-CN"/>
        </w:rPr>
      </w:pPr>
      <w:r w:rsidRPr="00320406">
        <w:rPr>
          <w:lang w:eastAsia="zh-CN"/>
        </w:rPr>
        <w:t xml:space="preserve">        </w:t>
      </w:r>
      <w:r w:rsidRPr="00320406">
        <w:rPr>
          <w:color w:val="696969"/>
          <w:lang w:eastAsia="zh-CN"/>
        </w:rPr>
        <w:t>// Bonhomme à l'échelle dans un rectangle englobant défini par x,y,largeur,hauteur</w:t>
      </w:r>
    </w:p>
    <w:p w14:paraId="1A013DBF" w14:textId="77777777" w:rsidR="00320406" w:rsidRPr="00320406" w:rsidRDefault="00320406" w:rsidP="00320406">
      <w:pPr>
        <w:pStyle w:val="Code"/>
        <w:rPr>
          <w:lang w:eastAsia="zh-CN"/>
        </w:rPr>
      </w:pPr>
      <w:r w:rsidRPr="00320406">
        <w:rPr>
          <w:lang w:eastAsia="zh-CN"/>
        </w:rPr>
        <w:t xml:space="preserve">        g.setColor(Color.green)</w:t>
      </w:r>
      <w:r w:rsidRPr="00320406">
        <w:rPr>
          <w:color w:val="808030"/>
          <w:lang w:eastAsia="zh-CN"/>
        </w:rPr>
        <w:t>;</w:t>
      </w:r>
    </w:p>
    <w:p w14:paraId="748C7160" w14:textId="314A0911" w:rsidR="00320406" w:rsidRPr="00320406" w:rsidRDefault="00320406" w:rsidP="00987493">
      <w:pPr>
        <w:pStyle w:val="Code"/>
        <w:rPr>
          <w:lang w:eastAsia="zh-CN"/>
        </w:rPr>
      </w:pPr>
      <w:r w:rsidRPr="00320406">
        <w:rPr>
          <w:lang w:eastAsia="zh-CN"/>
        </w:rPr>
        <w:t xml:space="preserve">        g.fillOval(x,y,largeur,hauteur/2)</w:t>
      </w:r>
      <w:r w:rsidRPr="00320406">
        <w:rPr>
          <w:color w:val="808030"/>
          <w:lang w:eastAsia="zh-CN"/>
        </w:rPr>
        <w:t>;</w:t>
      </w:r>
      <w:r w:rsidRPr="00320406">
        <w:rPr>
          <w:lang w:eastAsia="zh-CN"/>
        </w:rPr>
        <w:t xml:space="preserve"> </w:t>
      </w:r>
      <w:r w:rsidRPr="00320406">
        <w:rPr>
          <w:color w:val="696969"/>
          <w:lang w:eastAsia="zh-CN"/>
        </w:rPr>
        <w:t>// La tête</w:t>
      </w:r>
    </w:p>
    <w:p w14:paraId="4AE664EA" w14:textId="77777777" w:rsidR="00320406" w:rsidRPr="00320406" w:rsidRDefault="00320406" w:rsidP="00320406">
      <w:pPr>
        <w:pStyle w:val="Code"/>
        <w:rPr>
          <w:lang w:eastAsia="zh-CN"/>
        </w:rPr>
      </w:pPr>
      <w:r w:rsidRPr="00320406">
        <w:rPr>
          <w:lang w:eastAsia="zh-CN"/>
        </w:rPr>
        <w:t xml:space="preserve">        g.setColor(Color.black)</w:t>
      </w:r>
      <w:r w:rsidRPr="00320406">
        <w:rPr>
          <w:color w:val="808030"/>
          <w:lang w:eastAsia="zh-CN"/>
        </w:rPr>
        <w:t>;</w:t>
      </w:r>
    </w:p>
    <w:p w14:paraId="03BA345C" w14:textId="77777777" w:rsidR="00320406" w:rsidRPr="00320406" w:rsidRDefault="00320406" w:rsidP="00320406">
      <w:pPr>
        <w:pStyle w:val="Code"/>
        <w:rPr>
          <w:lang w:eastAsia="zh-CN"/>
        </w:rPr>
      </w:pPr>
      <w:r w:rsidRPr="00320406">
        <w:rPr>
          <w:lang w:eastAsia="zh-CN"/>
        </w:rPr>
        <w:t xml:space="preserve">        g.fillRect(x+largeur/4,y+hauteur/8,largeur/10,hauteur/20)</w:t>
      </w:r>
      <w:r w:rsidRPr="00320406">
        <w:rPr>
          <w:color w:val="808030"/>
          <w:lang w:eastAsia="zh-CN"/>
        </w:rPr>
        <w:t>;</w:t>
      </w:r>
      <w:r w:rsidRPr="00320406">
        <w:rPr>
          <w:lang w:eastAsia="zh-CN"/>
        </w:rPr>
        <w:t xml:space="preserve"> </w:t>
      </w:r>
      <w:r w:rsidRPr="00320406">
        <w:rPr>
          <w:color w:val="696969"/>
          <w:lang w:eastAsia="zh-CN"/>
        </w:rPr>
        <w:t>// L'oeil gauche</w:t>
      </w:r>
    </w:p>
    <w:p w14:paraId="19776E9D" w14:textId="77777777" w:rsidR="00320406" w:rsidRPr="00320406" w:rsidRDefault="00320406" w:rsidP="00320406">
      <w:pPr>
        <w:pStyle w:val="Code"/>
        <w:rPr>
          <w:lang w:eastAsia="zh-CN"/>
        </w:rPr>
      </w:pPr>
      <w:r w:rsidRPr="00320406">
        <w:rPr>
          <w:lang w:eastAsia="zh-CN"/>
        </w:rPr>
        <w:t xml:space="preserve">        g.fillRect(x+largeur*3/4-largeur/10,y+hauteur/8,largeur/10,hauteur/20)</w:t>
      </w:r>
      <w:r w:rsidRPr="00320406">
        <w:rPr>
          <w:color w:val="808030"/>
          <w:lang w:eastAsia="zh-CN"/>
        </w:rPr>
        <w:t>;</w:t>
      </w:r>
      <w:r w:rsidRPr="00320406">
        <w:rPr>
          <w:lang w:eastAsia="zh-CN"/>
        </w:rPr>
        <w:t xml:space="preserve"> </w:t>
      </w:r>
      <w:r w:rsidRPr="00320406">
        <w:rPr>
          <w:color w:val="696969"/>
          <w:lang w:eastAsia="zh-CN"/>
        </w:rPr>
        <w:t>// L'oeil droit</w:t>
      </w:r>
    </w:p>
    <w:p w14:paraId="15092174" w14:textId="6BBF9F2A" w:rsidR="00320406" w:rsidRPr="00320406" w:rsidRDefault="00320406" w:rsidP="00987493">
      <w:pPr>
        <w:pStyle w:val="Code"/>
        <w:rPr>
          <w:lang w:eastAsia="zh-CN"/>
        </w:rPr>
      </w:pPr>
      <w:r w:rsidRPr="00320406">
        <w:rPr>
          <w:lang w:eastAsia="zh-CN"/>
        </w:rPr>
        <w:t xml:space="preserve">        g.drawLine(x+largeur/4,y+hauteur*3/8,x+largeur*3/4,y+hauteur*3/8)</w:t>
      </w:r>
      <w:r w:rsidRPr="00320406">
        <w:rPr>
          <w:color w:val="808030"/>
          <w:lang w:eastAsia="zh-CN"/>
        </w:rPr>
        <w:t>;</w:t>
      </w:r>
      <w:r w:rsidRPr="00320406">
        <w:rPr>
          <w:lang w:eastAsia="zh-CN"/>
        </w:rPr>
        <w:t xml:space="preserve"> </w:t>
      </w:r>
      <w:r w:rsidRPr="00320406">
        <w:rPr>
          <w:color w:val="696969"/>
          <w:lang w:eastAsia="zh-CN"/>
        </w:rPr>
        <w:t>// La bouche</w:t>
      </w:r>
    </w:p>
    <w:p w14:paraId="1A552534" w14:textId="77777777" w:rsidR="00320406" w:rsidRPr="00320406" w:rsidRDefault="00320406" w:rsidP="00320406">
      <w:pPr>
        <w:pStyle w:val="Code"/>
        <w:rPr>
          <w:lang w:eastAsia="zh-CN"/>
        </w:rPr>
      </w:pPr>
      <w:r w:rsidRPr="00320406">
        <w:rPr>
          <w:lang w:eastAsia="zh-CN"/>
        </w:rPr>
        <w:t xml:space="preserve">        g.setColor(Color.red)</w:t>
      </w:r>
      <w:r w:rsidRPr="00320406">
        <w:rPr>
          <w:color w:val="808030"/>
          <w:lang w:eastAsia="zh-CN"/>
        </w:rPr>
        <w:t>;</w:t>
      </w:r>
    </w:p>
    <w:p w14:paraId="4F80E8FF" w14:textId="77777777" w:rsidR="00320406" w:rsidRPr="00320406" w:rsidRDefault="00320406" w:rsidP="00320406">
      <w:pPr>
        <w:pStyle w:val="Code"/>
        <w:rPr>
          <w:lang w:eastAsia="zh-CN"/>
        </w:rPr>
      </w:pPr>
      <w:r w:rsidRPr="00320406">
        <w:rPr>
          <w:lang w:eastAsia="zh-CN"/>
        </w:rPr>
        <w:t xml:space="preserve">        g.fillRect(x,y+hauteur/2,largeur,hauteur/2)</w:t>
      </w:r>
      <w:r w:rsidRPr="00320406">
        <w:rPr>
          <w:color w:val="808030"/>
          <w:lang w:eastAsia="zh-CN"/>
        </w:rPr>
        <w:t>;</w:t>
      </w:r>
      <w:r w:rsidRPr="00320406">
        <w:rPr>
          <w:lang w:eastAsia="zh-CN"/>
        </w:rPr>
        <w:t xml:space="preserve"> </w:t>
      </w:r>
      <w:r w:rsidRPr="00320406">
        <w:rPr>
          <w:color w:val="696969"/>
          <w:lang w:eastAsia="zh-CN"/>
        </w:rPr>
        <w:t>// Le corps</w:t>
      </w:r>
    </w:p>
    <w:p w14:paraId="1F39220F" w14:textId="674881BF" w:rsidR="00A03321" w:rsidRDefault="00A03321" w:rsidP="00A03321">
      <w:pPr>
        <w:pStyle w:val="Corpsdetexte"/>
      </w:pPr>
    </w:p>
    <w:bookmarkEnd w:id="126"/>
    <w:bookmarkEnd w:id="127"/>
    <w:p w14:paraId="6DDC669F" w14:textId="77777777" w:rsidR="00A03321" w:rsidRPr="00155ECF" w:rsidRDefault="00A03321" w:rsidP="00A03321">
      <w:pPr>
        <w:pStyle w:val="Corpsdetexte"/>
        <w:pBdr>
          <w:top w:val="single" w:sz="4" w:space="1" w:color="auto"/>
          <w:left w:val="single" w:sz="4" w:space="4" w:color="auto"/>
          <w:bottom w:val="single" w:sz="4" w:space="1" w:color="auto"/>
          <w:right w:val="single" w:sz="4" w:space="4" w:color="auto"/>
        </w:pBdr>
        <w:rPr>
          <w:b/>
          <w:bCs/>
          <w:i/>
          <w:iCs/>
        </w:rPr>
      </w:pPr>
      <w:r w:rsidRPr="00155ECF">
        <w:rPr>
          <w:b/>
        </w:rPr>
        <w:t>Passage de paramètre par valeur ou par référence</w:t>
      </w:r>
    </w:p>
    <w:p w14:paraId="3B59E569" w14:textId="4F01B31B" w:rsidR="00A03321" w:rsidRDefault="00A03321" w:rsidP="00A03321">
      <w:pPr>
        <w:pStyle w:val="Corpsdetexte"/>
        <w:pBdr>
          <w:top w:val="single" w:sz="4" w:space="1" w:color="auto"/>
          <w:left w:val="single" w:sz="4" w:space="4" w:color="auto"/>
          <w:bottom w:val="single" w:sz="4" w:space="1" w:color="auto"/>
          <w:right w:val="single" w:sz="4" w:space="4" w:color="auto"/>
        </w:pBdr>
      </w:pPr>
      <w:r>
        <w:t>Le fait de copier la valeur du paramètre réel en l’affectant au paramètre formel correspond au concept de passage de paramètre par valeur. Ainsi, dans la méthode, si la valeur du paramètre formel est modifiée, ceci n’affecte pas le paramètre réel. En Java, c’est la seule manière de passer un paramètre</w:t>
      </w:r>
      <w:r w:rsidR="000F50A8">
        <w:t xml:space="preserve"> lorsqu’il s’agit d’un type primitif (int, double, etc.)</w:t>
      </w:r>
      <w:r>
        <w:t>. D’autres langages offrent une autre option : le passage de paramètre par référence qui permet de modifier la valeur du paramètre réel. Dans le cas d’un paramètre objet</w:t>
      </w:r>
      <w:r w:rsidR="000F50A8">
        <w:t xml:space="preserve"> en Java</w:t>
      </w:r>
      <w:r>
        <w:t>, la valeur passée est la référence à l’objet.</w:t>
      </w:r>
    </w:p>
    <w:p w14:paraId="02C2CC88" w14:textId="01779D34" w:rsidR="00A03321" w:rsidRDefault="00A03321" w:rsidP="00A03321">
      <w:pPr>
        <w:pStyle w:val="Corpsdetexte"/>
      </w:pPr>
      <w:r>
        <w:lastRenderedPageBreak/>
        <w:t xml:space="preserve">Pour le paramètre </w:t>
      </w:r>
      <w:r>
        <w:rPr>
          <w:i/>
          <w:iCs/>
        </w:rPr>
        <w:t>g</w:t>
      </w:r>
      <w:r>
        <w:t xml:space="preserve">, le contexte graphique (objet de la classe </w:t>
      </w:r>
      <w:hyperlink r:id="rId268" w:tooltip="class in java.awt" w:history="1">
        <w:r w:rsidRPr="00EC0BA1">
          <w:rPr>
            <w:rFonts w:ascii="DejaVu Sans Mono" w:hAnsi="DejaVu Sans Mono" w:cs="Courier New"/>
            <w:b/>
            <w:bCs/>
            <w:color w:val="4A6782"/>
            <w:spacing w:val="0"/>
            <w:sz w:val="21"/>
            <w:szCs w:val="21"/>
          </w:rPr>
          <w:t>Graphics</w:t>
        </w:r>
      </w:hyperlink>
      <w:r>
        <w:t xml:space="preserve">) de </w:t>
      </w:r>
      <w:r>
        <w:rPr>
          <w:i/>
          <w:iCs/>
        </w:rPr>
        <w:t>paint</w:t>
      </w:r>
      <w:r>
        <w:t xml:space="preserve">() est tout simplement passé à la méthode </w:t>
      </w:r>
      <w:r>
        <w:rPr>
          <w:i/>
          <w:iCs/>
        </w:rPr>
        <w:t>paintBot</w:t>
      </w:r>
      <w:r>
        <w:t xml:space="preserve">() qui va donc dessiner sur le même contexte graphique que si le dessin avait été effectué directement dans </w:t>
      </w:r>
      <w:r>
        <w:rPr>
          <w:i/>
          <w:iCs/>
        </w:rPr>
        <w:t>paint</w:t>
      </w:r>
      <w:r>
        <w:t xml:space="preserve">(). À noter que le nom du paramètre réel </w:t>
      </w:r>
      <w:r w:rsidRPr="004574B9">
        <w:rPr>
          <w:i/>
        </w:rPr>
        <w:t>g</w:t>
      </w:r>
      <w:r>
        <w:t xml:space="preserve"> est ici le même que celui du paramètre formel. Ceci n’est pas obligatoire. Par exemple, on aurait pu définir la méthode </w:t>
      </w:r>
      <w:r>
        <w:rPr>
          <w:i/>
          <w:iCs/>
        </w:rPr>
        <w:t>paintBot</w:t>
      </w:r>
      <w:r>
        <w:t>() de la manière suivante sans que cela n’ait d’effet sur le comportement du programme.</w:t>
      </w:r>
    </w:p>
    <w:p w14:paraId="75C36BEC" w14:textId="77777777" w:rsidR="00320406" w:rsidRPr="00320406" w:rsidRDefault="00320406" w:rsidP="00320406">
      <w:pPr>
        <w:pStyle w:val="Code"/>
        <w:rPr>
          <w:lang w:eastAsia="zh-CN"/>
        </w:rPr>
      </w:pPr>
      <w:r w:rsidRPr="00320406">
        <w:rPr>
          <w:lang w:eastAsia="zh-CN"/>
        </w:rPr>
        <w:t xml:space="preserve">    </w:t>
      </w:r>
      <w:r w:rsidRPr="00320406">
        <w:rPr>
          <w:b/>
          <w:bCs/>
          <w:color w:val="800000"/>
          <w:lang w:eastAsia="zh-CN"/>
        </w:rPr>
        <w:t>public</w:t>
      </w:r>
      <w:r w:rsidRPr="00320406">
        <w:rPr>
          <w:lang w:eastAsia="zh-CN"/>
        </w:rPr>
        <w:t xml:space="preserve"> </w:t>
      </w:r>
      <w:r w:rsidRPr="00320406">
        <w:rPr>
          <w:b/>
          <w:bCs/>
          <w:color w:val="800000"/>
          <w:lang w:eastAsia="zh-CN"/>
        </w:rPr>
        <w:t>static</w:t>
      </w:r>
      <w:r w:rsidRPr="00320406">
        <w:rPr>
          <w:lang w:eastAsia="zh-CN"/>
        </w:rPr>
        <w:t xml:space="preserve"> void paintBot (Graphics unGraphics, int x, int y, int largeur, int hauteur) </w:t>
      </w:r>
      <w:r w:rsidRPr="00320406">
        <w:rPr>
          <w:color w:val="800080"/>
          <w:lang w:eastAsia="zh-CN"/>
        </w:rPr>
        <w:t>{</w:t>
      </w:r>
    </w:p>
    <w:p w14:paraId="65103D3C"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setColor</w:t>
      </w:r>
      <w:r w:rsidRPr="00320406">
        <w:rPr>
          <w:color w:val="808030"/>
          <w:lang w:eastAsia="zh-CN"/>
        </w:rPr>
        <w:t>(</w:t>
      </w:r>
      <w:r w:rsidRPr="00320406">
        <w:rPr>
          <w:lang w:eastAsia="zh-CN"/>
        </w:rPr>
        <w:t>Color</w:t>
      </w:r>
      <w:r w:rsidRPr="00320406">
        <w:rPr>
          <w:color w:val="808030"/>
          <w:lang w:eastAsia="zh-CN"/>
        </w:rPr>
        <w:t>.</w:t>
      </w:r>
      <w:r w:rsidRPr="00320406">
        <w:rPr>
          <w:lang w:eastAsia="zh-CN"/>
        </w:rPr>
        <w:t>green</w:t>
      </w:r>
      <w:r w:rsidRPr="00320406">
        <w:rPr>
          <w:color w:val="808030"/>
          <w:lang w:eastAsia="zh-CN"/>
        </w:rPr>
        <w:t>)</w:t>
      </w:r>
      <w:r w:rsidRPr="00320406">
        <w:rPr>
          <w:color w:val="800080"/>
          <w:lang w:eastAsia="zh-CN"/>
        </w:rPr>
        <w:t>;</w:t>
      </w:r>
    </w:p>
    <w:p w14:paraId="0CBE1CC0" w14:textId="01C78998" w:rsidR="00320406" w:rsidRPr="00320406" w:rsidRDefault="00320406" w:rsidP="00987493">
      <w:pPr>
        <w:pStyle w:val="Code"/>
        <w:rPr>
          <w:lang w:eastAsia="zh-CN"/>
        </w:rPr>
      </w:pPr>
      <w:r w:rsidRPr="00320406">
        <w:rPr>
          <w:lang w:eastAsia="zh-CN"/>
        </w:rPr>
        <w:t xml:space="preserve">        unGraphics</w:t>
      </w:r>
      <w:r w:rsidRPr="00320406">
        <w:rPr>
          <w:color w:val="808030"/>
          <w:lang w:eastAsia="zh-CN"/>
        </w:rPr>
        <w:t>.</w:t>
      </w:r>
      <w:r w:rsidRPr="00320406">
        <w:rPr>
          <w:lang w:eastAsia="zh-CN"/>
        </w:rPr>
        <w:t>fillOval</w:t>
      </w:r>
      <w:r w:rsidRPr="00320406">
        <w:rPr>
          <w:color w:val="808030"/>
          <w:lang w:eastAsia="zh-CN"/>
        </w:rPr>
        <w:t>(</w:t>
      </w:r>
      <w:r w:rsidRPr="00320406">
        <w:rPr>
          <w:lang w:eastAsia="zh-CN"/>
        </w:rPr>
        <w:t>x</w:t>
      </w:r>
      <w:r w:rsidRPr="00320406">
        <w:rPr>
          <w:color w:val="808030"/>
          <w:lang w:eastAsia="zh-CN"/>
        </w:rPr>
        <w:t>,</w:t>
      </w:r>
      <w:r w:rsidRPr="00320406">
        <w:rPr>
          <w:lang w:eastAsia="zh-CN"/>
        </w:rPr>
        <w:t>y</w:t>
      </w:r>
      <w:r w:rsidRPr="00320406">
        <w:rPr>
          <w:color w:val="808030"/>
          <w:lang w:eastAsia="zh-CN"/>
        </w:rPr>
        <w:t>,</w:t>
      </w:r>
      <w:r w:rsidRPr="00320406">
        <w:rPr>
          <w:lang w:eastAsia="zh-CN"/>
        </w:rPr>
        <w:t>largeur</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La tête</w:t>
      </w:r>
    </w:p>
    <w:p w14:paraId="746196FD"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setColor</w:t>
      </w:r>
      <w:r w:rsidRPr="00320406">
        <w:rPr>
          <w:color w:val="808030"/>
          <w:lang w:eastAsia="zh-CN"/>
        </w:rPr>
        <w:t>(</w:t>
      </w:r>
      <w:r w:rsidRPr="00320406">
        <w:rPr>
          <w:lang w:eastAsia="zh-CN"/>
        </w:rPr>
        <w:t>Color</w:t>
      </w:r>
      <w:r w:rsidRPr="00320406">
        <w:rPr>
          <w:color w:val="808030"/>
          <w:lang w:eastAsia="zh-CN"/>
        </w:rPr>
        <w:t>.</w:t>
      </w:r>
      <w:r w:rsidRPr="00320406">
        <w:rPr>
          <w:lang w:eastAsia="zh-CN"/>
        </w:rPr>
        <w:t>black</w:t>
      </w:r>
      <w:r w:rsidRPr="00320406">
        <w:rPr>
          <w:color w:val="808030"/>
          <w:lang w:eastAsia="zh-CN"/>
        </w:rPr>
        <w:t>)</w:t>
      </w:r>
      <w:r w:rsidRPr="00320406">
        <w:rPr>
          <w:color w:val="800080"/>
          <w:lang w:eastAsia="zh-CN"/>
        </w:rPr>
        <w:t>;</w:t>
      </w:r>
    </w:p>
    <w:p w14:paraId="5EEA4C50"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fillRect</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8</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10</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20</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L'oeil gauche</w:t>
      </w:r>
    </w:p>
    <w:p w14:paraId="5D7E822F"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fillRect</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10</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8</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10</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20</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L'oeil droit</w:t>
      </w:r>
    </w:p>
    <w:p w14:paraId="3666B0F1" w14:textId="5FABF797" w:rsidR="00320406" w:rsidRPr="00320406" w:rsidRDefault="00320406" w:rsidP="00987493">
      <w:pPr>
        <w:pStyle w:val="Code"/>
        <w:rPr>
          <w:lang w:eastAsia="zh-CN"/>
        </w:rPr>
      </w:pPr>
      <w:r w:rsidRPr="00320406">
        <w:rPr>
          <w:lang w:eastAsia="zh-CN"/>
        </w:rPr>
        <w:t xml:space="preserve">        unGraphics</w:t>
      </w:r>
      <w:r w:rsidRPr="00320406">
        <w:rPr>
          <w:color w:val="808030"/>
          <w:lang w:eastAsia="zh-CN"/>
        </w:rPr>
        <w:t>.</w:t>
      </w:r>
      <w:r w:rsidRPr="00320406">
        <w:rPr>
          <w:lang w:eastAsia="zh-CN"/>
        </w:rPr>
        <w:t>drawLine</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8</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8</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La bouche</w:t>
      </w:r>
    </w:p>
    <w:p w14:paraId="1C9EDB7B"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setColor</w:t>
      </w:r>
      <w:r w:rsidRPr="00320406">
        <w:rPr>
          <w:color w:val="808030"/>
          <w:lang w:eastAsia="zh-CN"/>
        </w:rPr>
        <w:t>(</w:t>
      </w:r>
      <w:r w:rsidRPr="00320406">
        <w:rPr>
          <w:lang w:eastAsia="zh-CN"/>
        </w:rPr>
        <w:t>Color</w:t>
      </w:r>
      <w:r w:rsidRPr="00320406">
        <w:rPr>
          <w:color w:val="808030"/>
          <w:lang w:eastAsia="zh-CN"/>
        </w:rPr>
        <w:t>.</w:t>
      </w:r>
      <w:r w:rsidRPr="00320406">
        <w:rPr>
          <w:lang w:eastAsia="zh-CN"/>
        </w:rPr>
        <w:t>red</w:t>
      </w:r>
      <w:r w:rsidRPr="00320406">
        <w:rPr>
          <w:color w:val="808030"/>
          <w:lang w:eastAsia="zh-CN"/>
        </w:rPr>
        <w:t>)</w:t>
      </w:r>
      <w:r w:rsidRPr="00320406">
        <w:rPr>
          <w:color w:val="800080"/>
          <w:lang w:eastAsia="zh-CN"/>
        </w:rPr>
        <w:t>;</w:t>
      </w:r>
    </w:p>
    <w:p w14:paraId="1556AD91"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fillRect</w:t>
      </w:r>
      <w:r w:rsidRPr="00320406">
        <w:rPr>
          <w:color w:val="808030"/>
          <w:lang w:eastAsia="zh-CN"/>
        </w:rPr>
        <w:t>(</w:t>
      </w:r>
      <w:r w:rsidRPr="00320406">
        <w:rPr>
          <w:lang w:eastAsia="zh-CN"/>
        </w:rPr>
        <w:t>x</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w:t>
      </w:r>
      <w:r w:rsidRPr="00320406">
        <w:rPr>
          <w:color w:val="808030"/>
          <w:lang w:eastAsia="zh-CN"/>
        </w:rPr>
        <w:t>,</w:t>
      </w:r>
      <w:r w:rsidRPr="00320406">
        <w:rPr>
          <w:lang w:eastAsia="zh-CN"/>
        </w:rPr>
        <w:t>largeur</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Le corps</w:t>
      </w:r>
    </w:p>
    <w:p w14:paraId="22FE057A" w14:textId="0624E84C" w:rsidR="003E5B17" w:rsidRPr="003E5B17" w:rsidRDefault="00320406" w:rsidP="006C3EE9">
      <w:pPr>
        <w:pStyle w:val="Code"/>
        <w:rPr>
          <w:color w:val="800080"/>
          <w:lang w:eastAsia="zh-CN"/>
        </w:rPr>
      </w:pPr>
      <w:r w:rsidRPr="00320406">
        <w:rPr>
          <w:lang w:eastAsia="zh-CN"/>
        </w:rPr>
        <w:t xml:space="preserve">    </w:t>
      </w:r>
      <w:r w:rsidRPr="00320406">
        <w:rPr>
          <w:color w:val="800080"/>
          <w:lang w:eastAsia="zh-CN"/>
        </w:rPr>
        <w:t>}</w:t>
      </w:r>
    </w:p>
    <w:p w14:paraId="369F43C7" w14:textId="77777777" w:rsidR="00A03321" w:rsidRDefault="00A03321" w:rsidP="00A03321">
      <w:pPr>
        <w:pStyle w:val="Corpsdetexte"/>
      </w:pPr>
      <w:r>
        <w:t>Le nom en soi du paramètre formel n’a pas d’importance. L’important c’est de respecter l’ordre et le type des paramètres lors de l’appel.</w:t>
      </w:r>
    </w:p>
    <w:p w14:paraId="16F80C5A" w14:textId="77777777" w:rsidR="00A03321" w:rsidRDefault="00A03321" w:rsidP="00A03321">
      <w:pPr>
        <w:pStyle w:val="Corpsdetexte"/>
      </w:pPr>
      <w:r>
        <w:t xml:space="preserve">Même si le passage de paramètre est par valeur, c’est-à-dire qu’une copie de la référence à l’objet graphique </w:t>
      </w:r>
      <w:r w:rsidRPr="005C563B">
        <w:rPr>
          <w:i/>
        </w:rPr>
        <w:t>g</w:t>
      </w:r>
      <w:r>
        <w:t xml:space="preserve"> est passée à la méthode, la méthode peut modifier le contenu de l’objet en appelant les méthodes de modification de l’objet.</w:t>
      </w:r>
    </w:p>
    <w:p w14:paraId="44FE911E" w14:textId="77777777" w:rsidR="00A03321" w:rsidRDefault="00A03321" w:rsidP="00987493">
      <w:pPr>
        <w:pStyle w:val="Corpsdetexte"/>
        <w:keepNext/>
        <w:keepLines/>
        <w:pBdr>
          <w:top w:val="single" w:sz="4" w:space="1" w:color="auto"/>
          <w:left w:val="single" w:sz="4" w:space="4" w:color="auto"/>
          <w:bottom w:val="single" w:sz="4" w:space="1" w:color="auto"/>
          <w:right w:val="single" w:sz="4" w:space="4" w:color="auto"/>
        </w:pBdr>
        <w:rPr>
          <w:b/>
          <w:bCs/>
        </w:rPr>
      </w:pPr>
      <w:r>
        <w:rPr>
          <w:b/>
          <w:bCs/>
        </w:rPr>
        <w:t>Raccourci pour l’appel d’une méthode de la même classe</w:t>
      </w:r>
    </w:p>
    <w:p w14:paraId="7511FD1E" w14:textId="77777777" w:rsidR="00A03321" w:rsidRDefault="00A03321" w:rsidP="00987493">
      <w:pPr>
        <w:pStyle w:val="Corpsdetexte"/>
        <w:keepNext/>
        <w:keepLines/>
        <w:pBdr>
          <w:top w:val="single" w:sz="4" w:space="1" w:color="auto"/>
          <w:left w:val="single" w:sz="4" w:space="4" w:color="auto"/>
          <w:bottom w:val="single" w:sz="4" w:space="1" w:color="auto"/>
          <w:right w:val="single" w:sz="4" w:space="4" w:color="auto"/>
        </w:pBdr>
      </w:pPr>
      <w:r>
        <w:t xml:space="preserve">La méthode </w:t>
      </w:r>
      <w:r>
        <w:rPr>
          <w:i/>
          <w:iCs/>
        </w:rPr>
        <w:t>paintBot</w:t>
      </w:r>
      <w:r>
        <w:t>() est une méthode de classe. Rappelons que l’appel d’une méthode de classe débute normalement par le nom de la classe. Dans le cas présent, il n’est pas nécessaire de mettre le nom de classe car la méthode appelée fait partie de la même classe que la méthode appelante. Ce raccourci est permis lorsqu’une méthode en appelle une autre de la même classe.</w:t>
      </w:r>
    </w:p>
    <w:p w14:paraId="4E286434" w14:textId="77777777" w:rsidR="00A03321" w:rsidRDefault="00A03321" w:rsidP="00A03321">
      <w:pPr>
        <w:pStyle w:val="Corpsdetexte"/>
      </w:pPr>
      <w:r>
        <w:t>En considérant cette nouvelle possibilité, la syntaxe d’un appel de méthode de classe est donc :</w:t>
      </w:r>
    </w:p>
    <w:p w14:paraId="7E9905EA" w14:textId="2CE09D64" w:rsidR="00A03321" w:rsidRDefault="00320B71" w:rsidP="006C3EE9">
      <w:pPr>
        <w:pStyle w:val="Corpsdetexte"/>
        <w:rPr>
          <w:b/>
          <w:bCs/>
        </w:rPr>
      </w:pPr>
      <w:r>
        <w:rPr>
          <w:noProof/>
        </w:rPr>
        <w:object w:dxaOrig="10083" w:dyaOrig="1200" w14:anchorId="6698E88C">
          <v:shape id="_x0000_i1051" type="#_x0000_t75" alt="" style="width:327pt;height:40pt;mso-width-percent:0;mso-height-percent:0;mso-width-percent:0;mso-height-percent:0" o:ole="">
            <v:imagedata r:id="rId269" o:title=""/>
          </v:shape>
          <o:OLEObject Type="Embed" ProgID="Visio.Drawing.11" ShapeID="_x0000_i1051" DrawAspect="Content" ObjectID="_1766443829" r:id="rId270"/>
        </w:object>
      </w:r>
    </w:p>
    <w:p w14:paraId="4F84D8D8" w14:textId="77777777" w:rsidR="00A03321" w:rsidRDefault="00A03321" w:rsidP="006C3EE9">
      <w:pPr>
        <w:pStyle w:val="Corpsdetexte"/>
        <w:keepLines/>
      </w:pPr>
      <w:r>
        <w:rPr>
          <w:b/>
          <w:bCs/>
        </w:rPr>
        <w:lastRenderedPageBreak/>
        <w:t>Exercice</w:t>
      </w:r>
      <w:r>
        <w:t xml:space="preserve">. Reprenez l’exemple de méthode avec votre bonhomme (ou le </w:t>
      </w:r>
      <w:r w:rsidRPr="00CE2DB7">
        <w:rPr>
          <w:i/>
        </w:rPr>
        <w:t>Iti</w:t>
      </w:r>
      <w:r>
        <w:t xml:space="preserve">). Définissez une méthode </w:t>
      </w:r>
      <w:r>
        <w:rPr>
          <w:i/>
          <w:iCs/>
        </w:rPr>
        <w:t>paintXXX</w:t>
      </w:r>
      <w:r>
        <w:t xml:space="preserve"> (</w:t>
      </w:r>
      <w:r w:rsidRPr="000B4BCE">
        <w:rPr>
          <w:i/>
        </w:rPr>
        <w:t>Graphics g</w:t>
      </w:r>
      <w:r w:rsidRPr="000B4BCE">
        <w:t>,</w:t>
      </w:r>
      <w:r w:rsidRPr="000B4BCE">
        <w:rPr>
          <w:i/>
        </w:rPr>
        <w:t xml:space="preserve"> int x</w:t>
      </w:r>
      <w:r w:rsidRPr="000B4BCE">
        <w:t>,</w:t>
      </w:r>
      <w:r w:rsidRPr="000B4BCE">
        <w:rPr>
          <w:i/>
        </w:rPr>
        <w:t xml:space="preserve"> int y</w:t>
      </w:r>
      <w:r w:rsidRPr="000B4BCE">
        <w:t>,</w:t>
      </w:r>
      <w:r w:rsidRPr="000B4BCE">
        <w:rPr>
          <w:i/>
        </w:rPr>
        <w:t xml:space="preserve"> int largeur</w:t>
      </w:r>
      <w:r w:rsidRPr="000B4BCE">
        <w:t>,</w:t>
      </w:r>
      <w:r w:rsidRPr="000B4BCE">
        <w:rPr>
          <w:i/>
        </w:rPr>
        <w:t xml:space="preserve"> int hauteur</w:t>
      </w:r>
      <w:r>
        <w:t>) qui dessine votre bonhomme et appelez-la à deux reprises avec des valeurs différentes pour les paramètres.</w:t>
      </w:r>
    </w:p>
    <w:p w14:paraId="3CB41777" w14:textId="77777777" w:rsidR="00EF7B00" w:rsidRDefault="00A03321" w:rsidP="006C3EE9">
      <w:pPr>
        <w:pStyle w:val="Corpsdetexte"/>
        <w:keepNext/>
        <w:keepLines/>
      </w:pPr>
      <w:r w:rsidRPr="0072409D">
        <w:rPr>
          <w:b/>
        </w:rPr>
        <w:t>Solution</w:t>
      </w:r>
      <w:r>
        <w:t xml:space="preserve"> avec Iti : </w:t>
      </w:r>
    </w:p>
    <w:p w14:paraId="367FB39B" w14:textId="15C34AEF" w:rsidR="00A03321" w:rsidRPr="00A92666" w:rsidRDefault="00000000" w:rsidP="006C3EE9">
      <w:pPr>
        <w:pStyle w:val="Corpsdetexte"/>
        <w:keepNext/>
        <w:keepLines/>
        <w:rPr>
          <w:lang w:val="fr-CA"/>
        </w:rPr>
      </w:pPr>
      <w:hyperlink r:id="rId271" w:history="1">
        <w:r w:rsidR="00A03321" w:rsidRPr="00A92666">
          <w:rPr>
            <w:rFonts w:ascii="Segoe UI" w:hAnsi="Segoe UI" w:cs="Segoe UI"/>
            <w:color w:val="0366D6"/>
            <w:lang w:val="fr-CA"/>
          </w:rPr>
          <w:t>JavaPasAPas</w:t>
        </w:r>
      </w:hyperlink>
      <w:r w:rsidR="00A03321" w:rsidRPr="00A92666">
        <w:rPr>
          <w:rFonts w:ascii="Segoe UI" w:hAnsi="Segoe UI" w:cs="Segoe UI"/>
          <w:color w:val="586069"/>
          <w:lang w:val="fr-CA"/>
        </w:rPr>
        <w:t>/</w:t>
      </w:r>
      <w:bookmarkStart w:id="128" w:name="OLE_LINK32"/>
      <w:bookmarkStart w:id="129" w:name="OLE_LINK33"/>
      <w:r w:rsidR="0084332C">
        <w:rPr>
          <w:rFonts w:ascii="Segoe UI" w:hAnsi="Segoe UI" w:cs="Segoe UI"/>
          <w:b/>
          <w:bCs/>
          <w:color w:val="586069"/>
          <w:lang w:val="fr-CA"/>
        </w:rPr>
        <w:t>chapitre_5/E</w:t>
      </w:r>
      <w:r w:rsidR="00A03321" w:rsidRPr="00A92666">
        <w:rPr>
          <w:rFonts w:ascii="Segoe UI" w:hAnsi="Segoe UI" w:cs="Segoe UI"/>
          <w:b/>
          <w:bCs/>
          <w:color w:val="586069"/>
          <w:lang w:val="fr-CA"/>
        </w:rPr>
        <w:t>xerciceMethodePaintIti</w:t>
      </w:r>
      <w:bookmarkEnd w:id="128"/>
      <w:bookmarkEnd w:id="129"/>
      <w:r w:rsidR="00A03321" w:rsidRPr="00A92666">
        <w:rPr>
          <w:rFonts w:ascii="Segoe UI" w:hAnsi="Segoe UI" w:cs="Segoe UI"/>
          <w:b/>
          <w:bCs/>
          <w:color w:val="586069"/>
          <w:lang w:val="fr-CA"/>
        </w:rPr>
        <w:t>.java</w:t>
      </w:r>
    </w:p>
    <w:p w14:paraId="71173523" w14:textId="77777777" w:rsidR="0084332C" w:rsidRPr="0084332C" w:rsidRDefault="0084332C" w:rsidP="0084332C">
      <w:pPr>
        <w:pStyle w:val="Code"/>
        <w:rPr>
          <w:color w:val="000000"/>
          <w:lang w:eastAsia="zh-CN"/>
        </w:rPr>
      </w:pPr>
      <w:r w:rsidRPr="0084332C">
        <w:rPr>
          <w:b/>
          <w:bCs/>
          <w:color w:val="800000"/>
          <w:lang w:eastAsia="zh-CN"/>
        </w:rPr>
        <w:t>import</w:t>
      </w:r>
      <w:r w:rsidRPr="0084332C">
        <w:rPr>
          <w:lang w:eastAsia="zh-CN"/>
        </w:rPr>
        <w:t xml:space="preserve"> java</w:t>
      </w:r>
      <w:r w:rsidRPr="0084332C">
        <w:rPr>
          <w:color w:val="808030"/>
          <w:lang w:eastAsia="zh-CN"/>
        </w:rPr>
        <w:t>.</w:t>
      </w:r>
      <w:r w:rsidRPr="0084332C">
        <w:rPr>
          <w:lang w:eastAsia="zh-CN"/>
        </w:rPr>
        <w:t>awt</w:t>
      </w:r>
      <w:r w:rsidRPr="0084332C">
        <w:rPr>
          <w:color w:val="808030"/>
          <w:lang w:eastAsia="zh-CN"/>
        </w:rPr>
        <w:t>.</w:t>
      </w:r>
      <w:r w:rsidRPr="0084332C">
        <w:rPr>
          <w:b/>
          <w:bCs/>
          <w:color w:val="800000"/>
          <w:lang w:eastAsia="zh-CN"/>
        </w:rPr>
        <w:t>*</w:t>
      </w:r>
      <w:r w:rsidRPr="0084332C">
        <w:rPr>
          <w:color w:val="800080"/>
          <w:lang w:eastAsia="zh-CN"/>
        </w:rPr>
        <w:t>;</w:t>
      </w:r>
    </w:p>
    <w:p w14:paraId="225E69AA" w14:textId="77777777" w:rsidR="0084332C" w:rsidRPr="0084332C" w:rsidRDefault="0084332C" w:rsidP="0084332C">
      <w:pPr>
        <w:pStyle w:val="Code"/>
        <w:rPr>
          <w:color w:val="000000"/>
          <w:lang w:eastAsia="zh-CN"/>
        </w:rPr>
      </w:pPr>
      <w:r w:rsidRPr="0084332C">
        <w:rPr>
          <w:b/>
          <w:bCs/>
          <w:color w:val="800000"/>
          <w:lang w:eastAsia="zh-CN"/>
        </w:rPr>
        <w:t>import</w:t>
      </w:r>
      <w:r w:rsidRPr="0084332C">
        <w:rPr>
          <w:lang w:eastAsia="zh-CN"/>
        </w:rPr>
        <w:t xml:space="preserve"> javax</w:t>
      </w:r>
      <w:r w:rsidRPr="0084332C">
        <w:rPr>
          <w:color w:val="808030"/>
          <w:lang w:eastAsia="zh-CN"/>
        </w:rPr>
        <w:t>.</w:t>
      </w:r>
      <w:r w:rsidRPr="0084332C">
        <w:rPr>
          <w:lang w:eastAsia="zh-CN"/>
        </w:rPr>
        <w:t>swing</w:t>
      </w:r>
      <w:r w:rsidRPr="0084332C">
        <w:rPr>
          <w:color w:val="808030"/>
          <w:lang w:eastAsia="zh-CN"/>
        </w:rPr>
        <w:t>.</w:t>
      </w:r>
      <w:r w:rsidRPr="0084332C">
        <w:rPr>
          <w:lang w:eastAsia="zh-CN"/>
        </w:rPr>
        <w:t>JFrame</w:t>
      </w:r>
      <w:r w:rsidRPr="0084332C">
        <w:rPr>
          <w:color w:val="800080"/>
          <w:lang w:eastAsia="zh-CN"/>
        </w:rPr>
        <w:t>;</w:t>
      </w:r>
    </w:p>
    <w:p w14:paraId="1B08729B" w14:textId="77777777" w:rsidR="0084332C" w:rsidRPr="0084332C" w:rsidRDefault="0084332C" w:rsidP="0084332C">
      <w:pPr>
        <w:pStyle w:val="Code"/>
        <w:rPr>
          <w:color w:val="000000"/>
          <w:lang w:eastAsia="zh-CN"/>
        </w:rPr>
      </w:pPr>
    </w:p>
    <w:p w14:paraId="2E21619A" w14:textId="77777777" w:rsidR="0084332C" w:rsidRPr="008B351D" w:rsidRDefault="0084332C" w:rsidP="0084332C">
      <w:pPr>
        <w:pStyle w:val="Code"/>
        <w:rPr>
          <w:color w:val="000000"/>
          <w:lang w:eastAsia="zh-CN"/>
        </w:rPr>
      </w:pPr>
      <w:r w:rsidRPr="008B351D">
        <w:rPr>
          <w:b/>
          <w:bCs/>
          <w:color w:val="800000"/>
          <w:lang w:eastAsia="zh-CN"/>
        </w:rPr>
        <w:t>public</w:t>
      </w:r>
      <w:r w:rsidRPr="008B351D">
        <w:rPr>
          <w:color w:val="000000"/>
          <w:lang w:eastAsia="zh-CN"/>
        </w:rPr>
        <w:t xml:space="preserve"> </w:t>
      </w:r>
      <w:r w:rsidRPr="008B351D">
        <w:rPr>
          <w:b/>
          <w:bCs/>
          <w:color w:val="800000"/>
          <w:lang w:eastAsia="zh-CN"/>
        </w:rPr>
        <w:t>class</w:t>
      </w:r>
      <w:r w:rsidRPr="008B351D">
        <w:rPr>
          <w:color w:val="000000"/>
          <w:lang w:eastAsia="zh-CN"/>
        </w:rPr>
        <w:t xml:space="preserve"> ExerciceMethodePaintIti </w:t>
      </w:r>
      <w:r w:rsidRPr="008B351D">
        <w:rPr>
          <w:b/>
          <w:bCs/>
          <w:color w:val="800000"/>
          <w:lang w:eastAsia="zh-CN"/>
        </w:rPr>
        <w:t>extends</w:t>
      </w:r>
      <w:r w:rsidRPr="008B351D">
        <w:rPr>
          <w:color w:val="000000"/>
          <w:lang w:eastAsia="zh-CN"/>
        </w:rPr>
        <w:t xml:space="preserve"> JFrame </w:t>
      </w:r>
      <w:r w:rsidRPr="008B351D">
        <w:rPr>
          <w:color w:val="800080"/>
          <w:lang w:eastAsia="zh-CN"/>
        </w:rPr>
        <w:t>{</w:t>
      </w:r>
    </w:p>
    <w:p w14:paraId="51AA1AC0" w14:textId="77777777" w:rsidR="0084332C" w:rsidRPr="008B351D" w:rsidRDefault="0084332C" w:rsidP="0084332C">
      <w:pPr>
        <w:pStyle w:val="Code"/>
        <w:rPr>
          <w:color w:val="000000"/>
          <w:lang w:eastAsia="zh-CN"/>
        </w:rPr>
      </w:pPr>
    </w:p>
    <w:p w14:paraId="05D10E5F" w14:textId="77777777" w:rsidR="0084332C" w:rsidRPr="0084332C" w:rsidRDefault="0084332C" w:rsidP="0084332C">
      <w:pPr>
        <w:pStyle w:val="Code"/>
        <w:rPr>
          <w:color w:val="000000"/>
          <w:lang w:val="fr-FR" w:eastAsia="zh-CN"/>
        </w:rPr>
      </w:pPr>
      <w:r w:rsidRPr="008B351D">
        <w:rPr>
          <w:color w:val="000000"/>
          <w:lang w:eastAsia="zh-CN"/>
        </w:rPr>
        <w:t xml:space="preserve">  </w:t>
      </w:r>
      <w:r w:rsidRPr="0084332C">
        <w:rPr>
          <w:b/>
          <w:bCs/>
          <w:color w:val="800000"/>
          <w:lang w:val="fr-FR" w:eastAsia="zh-CN"/>
        </w:rPr>
        <w:t>public</w:t>
      </w:r>
      <w:r w:rsidRPr="0084332C">
        <w:rPr>
          <w:color w:val="000000"/>
          <w:lang w:val="fr-FR" w:eastAsia="zh-CN"/>
        </w:rPr>
        <w:t xml:space="preserve"> ExerciceMethodePaintIti</w:t>
      </w:r>
      <w:r w:rsidRPr="0084332C">
        <w:rPr>
          <w:color w:val="808030"/>
          <w:lang w:val="fr-FR" w:eastAsia="zh-CN"/>
        </w:rPr>
        <w:t>()</w:t>
      </w:r>
      <w:r w:rsidRPr="0084332C">
        <w:rPr>
          <w:color w:val="000000"/>
          <w:lang w:val="fr-FR" w:eastAsia="zh-CN"/>
        </w:rPr>
        <w:t xml:space="preserve"> </w:t>
      </w:r>
      <w:r w:rsidRPr="0084332C">
        <w:rPr>
          <w:color w:val="800080"/>
          <w:lang w:val="fr-FR" w:eastAsia="zh-CN"/>
        </w:rPr>
        <w:t>{</w:t>
      </w:r>
    </w:p>
    <w:p w14:paraId="40210517"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b/>
          <w:bCs/>
          <w:color w:val="800000"/>
          <w:lang w:val="fr-FR" w:eastAsia="zh-CN"/>
        </w:rPr>
        <w:t>super</w:t>
      </w:r>
      <w:r w:rsidRPr="0084332C">
        <w:rPr>
          <w:color w:val="808030"/>
          <w:lang w:val="fr-FR" w:eastAsia="zh-CN"/>
        </w:rPr>
        <w:t>(</w:t>
      </w:r>
      <w:r w:rsidRPr="0084332C">
        <w:rPr>
          <w:color w:val="0000E6"/>
          <w:lang w:val="fr-FR" w:eastAsia="zh-CN"/>
        </w:rPr>
        <w:t>"2 Itis avec méthode paintIti()"</w:t>
      </w:r>
      <w:r w:rsidRPr="0084332C">
        <w:rPr>
          <w:color w:val="808030"/>
          <w:lang w:val="fr-FR" w:eastAsia="zh-CN"/>
        </w:rPr>
        <w:t>)</w:t>
      </w:r>
      <w:r w:rsidRPr="0084332C">
        <w:rPr>
          <w:color w:val="800080"/>
          <w:lang w:val="fr-FR" w:eastAsia="zh-CN"/>
        </w:rPr>
        <w:t>;</w:t>
      </w:r>
    </w:p>
    <w:p w14:paraId="4DCD0E22" w14:textId="77777777" w:rsidR="0084332C" w:rsidRPr="001B068E" w:rsidRDefault="0084332C" w:rsidP="0084332C">
      <w:pPr>
        <w:pStyle w:val="Code"/>
        <w:rPr>
          <w:color w:val="000000"/>
          <w:lang w:eastAsia="zh-CN"/>
        </w:rPr>
      </w:pPr>
      <w:r w:rsidRPr="0084332C">
        <w:rPr>
          <w:color w:val="000000"/>
          <w:lang w:val="fr-FR" w:eastAsia="zh-CN"/>
        </w:rPr>
        <w:t xml:space="preserve">    </w:t>
      </w:r>
      <w:r w:rsidRPr="001B068E">
        <w:rPr>
          <w:b/>
          <w:bCs/>
          <w:color w:val="800000"/>
          <w:lang w:eastAsia="zh-CN"/>
        </w:rPr>
        <w:t>this</w:t>
      </w:r>
      <w:r w:rsidRPr="001B068E">
        <w:rPr>
          <w:color w:val="808030"/>
          <w:lang w:eastAsia="zh-CN"/>
        </w:rPr>
        <w:t>.</w:t>
      </w:r>
      <w:r w:rsidRPr="001B068E">
        <w:rPr>
          <w:color w:val="000000"/>
          <w:lang w:eastAsia="zh-CN"/>
        </w:rPr>
        <w:t>setDefaultCloseOperation</w:t>
      </w:r>
      <w:r w:rsidRPr="001B068E">
        <w:rPr>
          <w:color w:val="808030"/>
          <w:lang w:eastAsia="zh-CN"/>
        </w:rPr>
        <w:t>(</w:t>
      </w:r>
      <w:r w:rsidRPr="001B068E">
        <w:rPr>
          <w:color w:val="000000"/>
          <w:lang w:eastAsia="zh-CN"/>
        </w:rPr>
        <w:t>EXIT_ON_CLOSE</w:t>
      </w:r>
      <w:r w:rsidRPr="001B068E">
        <w:rPr>
          <w:color w:val="808030"/>
          <w:lang w:eastAsia="zh-CN"/>
        </w:rPr>
        <w:t>)</w:t>
      </w:r>
      <w:r w:rsidRPr="001B068E">
        <w:rPr>
          <w:color w:val="800080"/>
          <w:lang w:eastAsia="zh-CN"/>
        </w:rPr>
        <w:t>;</w:t>
      </w:r>
    </w:p>
    <w:p w14:paraId="4EA412D4" w14:textId="77777777" w:rsidR="0084332C" w:rsidRPr="0084332C" w:rsidRDefault="0084332C" w:rsidP="0084332C">
      <w:pPr>
        <w:pStyle w:val="Code"/>
        <w:rPr>
          <w:color w:val="000000"/>
          <w:lang w:val="en-CA" w:eastAsia="zh-CN"/>
        </w:rPr>
      </w:pPr>
      <w:r w:rsidRPr="001B068E">
        <w:rPr>
          <w:color w:val="000000"/>
          <w:lang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setSize</w:t>
      </w:r>
      <w:r w:rsidRPr="0084332C">
        <w:rPr>
          <w:color w:val="808030"/>
          <w:lang w:val="en-CA" w:eastAsia="zh-CN"/>
        </w:rPr>
        <w:t>(</w:t>
      </w:r>
      <w:r w:rsidRPr="0084332C">
        <w:rPr>
          <w:color w:val="008C00"/>
          <w:lang w:val="en-CA" w:eastAsia="zh-CN"/>
        </w:rPr>
        <w:t>400</w:t>
      </w:r>
      <w:r w:rsidRPr="0084332C">
        <w:rPr>
          <w:color w:val="808030"/>
          <w:lang w:val="en-CA" w:eastAsia="zh-CN"/>
        </w:rPr>
        <w:t>,</w:t>
      </w:r>
      <w:r w:rsidRPr="0084332C">
        <w:rPr>
          <w:color w:val="000000"/>
          <w:lang w:val="en-CA" w:eastAsia="zh-CN"/>
        </w:rPr>
        <w:t xml:space="preserve"> </w:t>
      </w:r>
      <w:r w:rsidRPr="0084332C">
        <w:rPr>
          <w:color w:val="008C00"/>
          <w:lang w:val="en-CA" w:eastAsia="zh-CN"/>
        </w:rPr>
        <w:t>600</w:t>
      </w:r>
      <w:r w:rsidRPr="0084332C">
        <w:rPr>
          <w:color w:val="808030"/>
          <w:lang w:val="en-CA" w:eastAsia="zh-CN"/>
        </w:rPr>
        <w:t>)</w:t>
      </w:r>
      <w:r w:rsidRPr="0084332C">
        <w:rPr>
          <w:color w:val="800080"/>
          <w:lang w:val="en-CA" w:eastAsia="zh-CN"/>
        </w:rPr>
        <w:t>;</w:t>
      </w:r>
    </w:p>
    <w:p w14:paraId="07733F1D"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setVisible</w:t>
      </w:r>
      <w:r w:rsidRPr="0084332C">
        <w:rPr>
          <w:color w:val="808030"/>
          <w:lang w:val="en-CA" w:eastAsia="zh-CN"/>
        </w:rPr>
        <w:t>(</w:t>
      </w:r>
      <w:r w:rsidRPr="0084332C">
        <w:rPr>
          <w:b/>
          <w:bCs/>
          <w:color w:val="800000"/>
          <w:lang w:val="en-CA" w:eastAsia="zh-CN"/>
        </w:rPr>
        <w:t>true</w:t>
      </w:r>
      <w:r w:rsidRPr="0084332C">
        <w:rPr>
          <w:color w:val="808030"/>
          <w:lang w:val="en-CA" w:eastAsia="zh-CN"/>
        </w:rPr>
        <w:t>)</w:t>
      </w:r>
      <w:r w:rsidRPr="0084332C">
        <w:rPr>
          <w:color w:val="800080"/>
          <w:lang w:val="en-CA" w:eastAsia="zh-CN"/>
        </w:rPr>
        <w:t>;</w:t>
      </w:r>
    </w:p>
    <w:p w14:paraId="6B48E4D1" w14:textId="77777777" w:rsidR="0084332C" w:rsidRPr="0084332C" w:rsidRDefault="0084332C" w:rsidP="0084332C">
      <w:pPr>
        <w:pStyle w:val="Code"/>
        <w:rPr>
          <w:color w:val="000000"/>
          <w:lang w:val="fr-FR" w:eastAsia="zh-CN"/>
        </w:rPr>
      </w:pPr>
      <w:r w:rsidRPr="0084332C">
        <w:rPr>
          <w:color w:val="000000"/>
          <w:lang w:val="en-CA" w:eastAsia="zh-CN"/>
        </w:rPr>
        <w:t xml:space="preserve">  </w:t>
      </w:r>
      <w:r w:rsidRPr="0084332C">
        <w:rPr>
          <w:color w:val="800080"/>
          <w:lang w:val="fr-FR" w:eastAsia="zh-CN"/>
        </w:rPr>
        <w:t>}</w:t>
      </w:r>
    </w:p>
    <w:p w14:paraId="667F2959" w14:textId="77777777" w:rsidR="0084332C" w:rsidRPr="0084332C" w:rsidRDefault="0084332C" w:rsidP="000F50A8">
      <w:pPr>
        <w:pStyle w:val="Code"/>
        <w:keepNext w:val="0"/>
        <w:keepLines w:val="0"/>
        <w:rPr>
          <w:color w:val="000000"/>
          <w:lang w:val="fr-FR" w:eastAsia="zh-CN"/>
        </w:rPr>
      </w:pPr>
    </w:p>
    <w:p w14:paraId="37622C40"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696969"/>
          <w:lang w:val="fr-FR" w:eastAsia="zh-CN"/>
        </w:rPr>
        <w:t>// Méthode qui dessine un Iti dans un objet Graphics g</w:t>
      </w:r>
    </w:p>
    <w:p w14:paraId="10040EC0" w14:textId="6A7DCE26" w:rsidR="0084332C" w:rsidRPr="0084332C" w:rsidRDefault="0084332C" w:rsidP="00987493">
      <w:pPr>
        <w:pStyle w:val="Code"/>
        <w:rPr>
          <w:color w:val="000000"/>
          <w:lang w:val="fr-FR" w:eastAsia="zh-CN"/>
        </w:rPr>
      </w:pPr>
      <w:r w:rsidRPr="0084332C">
        <w:rPr>
          <w:color w:val="000000"/>
          <w:lang w:val="fr-FR" w:eastAsia="zh-CN"/>
        </w:rPr>
        <w:t xml:space="preserve">  </w:t>
      </w:r>
      <w:r w:rsidRPr="0084332C">
        <w:rPr>
          <w:color w:val="696969"/>
          <w:lang w:val="fr-FR" w:eastAsia="zh-CN"/>
        </w:rPr>
        <w:t xml:space="preserve">// à l'échelle dans un rectangle englobant de paramètres </w:t>
      </w:r>
      <w:r w:rsidR="00987493" w:rsidRPr="0084332C">
        <w:rPr>
          <w:color w:val="696969"/>
          <w:lang w:val="fr-FR" w:eastAsia="zh-CN"/>
        </w:rPr>
        <w:t>x,y,largeur,hauteur</w:t>
      </w:r>
    </w:p>
    <w:p w14:paraId="06B683EA"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b/>
          <w:bCs/>
          <w:color w:val="800000"/>
          <w:lang w:val="fr-FR" w:eastAsia="zh-CN"/>
        </w:rPr>
        <w:t>public</w:t>
      </w:r>
      <w:r w:rsidRPr="0084332C">
        <w:rPr>
          <w:color w:val="000000"/>
          <w:lang w:val="fr-FR" w:eastAsia="zh-CN"/>
        </w:rPr>
        <w:t xml:space="preserve"> </w:t>
      </w:r>
      <w:r w:rsidRPr="0084332C">
        <w:rPr>
          <w:b/>
          <w:bCs/>
          <w:color w:val="800000"/>
          <w:lang w:val="fr-FR" w:eastAsia="zh-CN"/>
        </w:rPr>
        <w:t>static</w:t>
      </w:r>
      <w:r w:rsidRPr="0084332C">
        <w:rPr>
          <w:color w:val="000000"/>
          <w:lang w:val="fr-FR" w:eastAsia="zh-CN"/>
        </w:rPr>
        <w:t xml:space="preserve"> </w:t>
      </w:r>
      <w:r w:rsidRPr="0084332C">
        <w:rPr>
          <w:color w:val="BB7977"/>
          <w:lang w:val="fr-FR" w:eastAsia="zh-CN"/>
        </w:rPr>
        <w:t>void</w:t>
      </w:r>
      <w:r w:rsidRPr="0084332C">
        <w:rPr>
          <w:color w:val="000000"/>
          <w:lang w:val="fr-FR" w:eastAsia="zh-CN"/>
        </w:rPr>
        <w:t xml:space="preserve"> paintIti</w:t>
      </w:r>
      <w:r w:rsidRPr="0084332C">
        <w:rPr>
          <w:color w:val="808030"/>
          <w:lang w:val="fr-FR" w:eastAsia="zh-CN"/>
        </w:rPr>
        <w:t>(</w:t>
      </w:r>
      <w:r w:rsidRPr="0084332C">
        <w:rPr>
          <w:color w:val="000000"/>
          <w:lang w:val="fr-FR" w:eastAsia="zh-CN"/>
        </w:rPr>
        <w:t>Graphics g</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x</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y</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largeur</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hauteur</w:t>
      </w:r>
      <w:r w:rsidRPr="0084332C">
        <w:rPr>
          <w:color w:val="808030"/>
          <w:lang w:val="fr-FR" w:eastAsia="zh-CN"/>
        </w:rPr>
        <w:t>)</w:t>
      </w:r>
      <w:r w:rsidRPr="0084332C">
        <w:rPr>
          <w:color w:val="000000"/>
          <w:lang w:val="fr-FR" w:eastAsia="zh-CN"/>
        </w:rPr>
        <w:t xml:space="preserve"> </w:t>
      </w:r>
      <w:r w:rsidRPr="0084332C">
        <w:rPr>
          <w:color w:val="800080"/>
          <w:lang w:val="fr-FR" w:eastAsia="zh-CN"/>
        </w:rPr>
        <w:t>{</w:t>
      </w:r>
    </w:p>
    <w:p w14:paraId="55A65DEC" w14:textId="4C6570AA" w:rsidR="0084332C" w:rsidRPr="0084332C" w:rsidRDefault="0084332C" w:rsidP="00987493">
      <w:pPr>
        <w:pStyle w:val="Code"/>
        <w:rPr>
          <w:color w:val="000000"/>
          <w:lang w:val="fr-FR" w:eastAsia="zh-CN"/>
        </w:rPr>
      </w:pPr>
      <w:r w:rsidRPr="0084332C">
        <w:rPr>
          <w:color w:val="000000"/>
          <w:lang w:val="fr-FR" w:eastAsia="zh-CN"/>
        </w:rPr>
        <w:t xml:space="preserve">    </w:t>
      </w:r>
      <w:r w:rsidRPr="0084332C">
        <w:rPr>
          <w:color w:val="696969"/>
          <w:lang w:val="fr-FR" w:eastAsia="zh-CN"/>
        </w:rPr>
        <w:t xml:space="preserve">// Coordonnées du milieu du rectangle englobant pour faciliter </w:t>
      </w:r>
      <w:r w:rsidR="00987493">
        <w:rPr>
          <w:color w:val="696969"/>
          <w:lang w:val="fr-FR" w:eastAsia="zh-CN"/>
        </w:rPr>
        <w:t>l</w:t>
      </w:r>
      <w:r w:rsidR="00987493" w:rsidRPr="0084332C">
        <w:rPr>
          <w:color w:val="696969"/>
          <w:lang w:val="fr-FR" w:eastAsia="zh-CN"/>
        </w:rPr>
        <w:t>es calculs</w:t>
      </w:r>
    </w:p>
    <w:p w14:paraId="6A6E091D"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milieux </w:t>
      </w:r>
      <w:r w:rsidRPr="0084332C">
        <w:rPr>
          <w:color w:val="808030"/>
          <w:lang w:val="fr-FR" w:eastAsia="zh-CN"/>
        </w:rPr>
        <w:t>=</w:t>
      </w:r>
      <w:r w:rsidRPr="0084332C">
        <w:rPr>
          <w:color w:val="000000"/>
          <w:lang w:val="fr-FR" w:eastAsia="zh-CN"/>
        </w:rPr>
        <w:t xml:space="preserve"> 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2</w:t>
      </w:r>
      <w:r w:rsidRPr="0084332C">
        <w:rPr>
          <w:color w:val="800080"/>
          <w:lang w:val="fr-FR" w:eastAsia="zh-CN"/>
        </w:rPr>
        <w:t>;</w:t>
      </w:r>
    </w:p>
    <w:p w14:paraId="04A7AED5" w14:textId="5CF3D937" w:rsidR="0084332C" w:rsidRPr="0084332C" w:rsidRDefault="0084332C" w:rsidP="00987493">
      <w:pPr>
        <w:pStyle w:val="Code"/>
        <w:rPr>
          <w:color w:val="000000"/>
          <w:lang w:val="fr-FR" w:eastAsia="zh-CN"/>
        </w:rPr>
      </w:pP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milieuy </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2</w:t>
      </w:r>
      <w:r w:rsidRPr="0084332C">
        <w:rPr>
          <w:color w:val="800080"/>
          <w:lang w:val="fr-FR" w:eastAsia="zh-CN"/>
        </w:rPr>
        <w:t>;</w:t>
      </w:r>
    </w:p>
    <w:p w14:paraId="2FEACD97" w14:textId="0BF64491"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setColor</w:t>
      </w:r>
      <w:r w:rsidRPr="0084332C">
        <w:rPr>
          <w:color w:val="808030"/>
          <w:lang w:val="fr-FR" w:eastAsia="zh-CN"/>
        </w:rPr>
        <w:t>(</w:t>
      </w:r>
      <w:r w:rsidRPr="0084332C">
        <w:rPr>
          <w:color w:val="000000"/>
          <w:lang w:val="fr-FR" w:eastAsia="zh-CN"/>
        </w:rPr>
        <w:t>Color</w:t>
      </w:r>
      <w:r w:rsidRPr="0084332C">
        <w:rPr>
          <w:color w:val="808030"/>
          <w:lang w:val="fr-FR" w:eastAsia="zh-CN"/>
        </w:rPr>
        <w:t>.</w:t>
      </w:r>
      <w:r w:rsidRPr="0084332C">
        <w:rPr>
          <w:color w:val="000000"/>
          <w:lang w:val="fr-FR" w:eastAsia="zh-CN"/>
        </w:rPr>
        <w:t>pink</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La tête</w:t>
      </w:r>
    </w:p>
    <w:p w14:paraId="22123C6E" w14:textId="3030F7F9"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fillOval</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y</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p>
    <w:p w14:paraId="30A51836" w14:textId="3204812F"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setColor</w:t>
      </w:r>
      <w:r w:rsidRPr="0084332C">
        <w:rPr>
          <w:color w:val="808030"/>
          <w:lang w:val="fr-FR" w:eastAsia="zh-CN"/>
        </w:rPr>
        <w:t>(</w:t>
      </w:r>
      <w:r w:rsidRPr="0084332C">
        <w:rPr>
          <w:color w:val="000000"/>
          <w:lang w:val="fr-FR" w:eastAsia="zh-CN"/>
        </w:rPr>
        <w:t>Color</w:t>
      </w:r>
      <w:r w:rsidRPr="0084332C">
        <w:rPr>
          <w:color w:val="808030"/>
          <w:lang w:val="fr-FR" w:eastAsia="zh-CN"/>
        </w:rPr>
        <w:t>.</w:t>
      </w:r>
      <w:r w:rsidRPr="0084332C">
        <w:rPr>
          <w:color w:val="000000"/>
          <w:lang w:val="fr-FR" w:eastAsia="zh-CN"/>
        </w:rPr>
        <w:t>black</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 sourire</w:t>
      </w:r>
    </w:p>
    <w:p w14:paraId="072E7DD4" w14:textId="35D047A7"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drawArc</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w:t>
      </w:r>
      <w:r w:rsidRPr="0084332C">
        <w:rPr>
          <w:color w:val="808030"/>
          <w:lang w:val="fr-FR" w:eastAsia="zh-CN"/>
        </w:rPr>
        <w:t>-</w:t>
      </w:r>
      <w:r w:rsidRPr="0084332C">
        <w:rPr>
          <w:color w:val="008C00"/>
          <w:lang w:val="fr-FR" w:eastAsia="zh-CN"/>
        </w:rPr>
        <w:t>125</w:t>
      </w:r>
      <w:r w:rsidRPr="0084332C">
        <w:rPr>
          <w:color w:val="808030"/>
          <w:lang w:val="fr-FR" w:eastAsia="zh-CN"/>
        </w:rPr>
        <w:t>,</w:t>
      </w:r>
      <w:r w:rsidRPr="0084332C">
        <w:rPr>
          <w:color w:val="000000"/>
          <w:lang w:val="fr-FR" w:eastAsia="zh-CN"/>
        </w:rPr>
        <w:t xml:space="preserve"> </w:t>
      </w:r>
      <w:r w:rsidRPr="0084332C">
        <w:rPr>
          <w:color w:val="008C00"/>
          <w:lang w:val="fr-FR" w:eastAsia="zh-CN"/>
        </w:rPr>
        <w:t>70</w:t>
      </w:r>
      <w:r w:rsidRPr="0084332C">
        <w:rPr>
          <w:color w:val="808030"/>
          <w:lang w:val="fr-FR" w:eastAsia="zh-CN"/>
        </w:rPr>
        <w:t>)</w:t>
      </w:r>
      <w:r w:rsidRPr="0084332C">
        <w:rPr>
          <w:color w:val="800080"/>
          <w:lang w:val="fr-FR" w:eastAsia="zh-CN"/>
        </w:rPr>
        <w:t>;</w:t>
      </w:r>
    </w:p>
    <w:p w14:paraId="1D9DF2A7" w14:textId="6703DE5F"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fillOval</w:t>
      </w:r>
      <w:r w:rsidRPr="0084332C">
        <w:rPr>
          <w:color w:val="808030"/>
          <w:lang w:val="fr-FR" w:eastAsia="zh-CN"/>
        </w:rPr>
        <w:t>(</w:t>
      </w:r>
      <w:r w:rsidRPr="0084332C">
        <w:rPr>
          <w:color w:val="000000"/>
          <w:lang w:val="fr-FR" w:eastAsia="zh-CN"/>
        </w:rPr>
        <w:t xml:space="preserve">milieux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8</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24</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Les yeux</w:t>
      </w:r>
    </w:p>
    <w:p w14:paraId="7E4357C3" w14:textId="62511729"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fillOval</w:t>
      </w:r>
      <w:r w:rsidRPr="0084332C">
        <w:rPr>
          <w:color w:val="808030"/>
          <w:lang w:val="fr-FR" w:eastAsia="zh-CN"/>
        </w:rPr>
        <w:t>(</w:t>
      </w:r>
      <w:r w:rsidRPr="0084332C">
        <w:rPr>
          <w:color w:val="000000"/>
          <w:lang w:val="fr-FR" w:eastAsia="zh-CN"/>
        </w:rPr>
        <w:t xml:space="preserve">milieux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8</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24</w:t>
      </w:r>
      <w:r w:rsidRPr="0084332C">
        <w:rPr>
          <w:color w:val="808030"/>
          <w:lang w:val="fr-FR" w:eastAsia="zh-CN"/>
        </w:rPr>
        <w:t>)</w:t>
      </w:r>
      <w:r w:rsidRPr="0084332C">
        <w:rPr>
          <w:color w:val="800080"/>
          <w:lang w:val="fr-FR" w:eastAsia="zh-CN"/>
        </w:rPr>
        <w:t>;</w:t>
      </w:r>
    </w:p>
    <w:p w14:paraId="788AD17E" w14:textId="7F0F88EF"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 corps</w:t>
      </w:r>
    </w:p>
    <w:p w14:paraId="3F3EF82D" w14:textId="2279DE71"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milieuy</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Les bras</w:t>
      </w:r>
    </w:p>
    <w:p w14:paraId="041203B2" w14:textId="21B100EF"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milieuy</w:t>
      </w:r>
      <w:r w:rsidRPr="0084332C">
        <w:rPr>
          <w:color w:val="808030"/>
          <w:lang w:val="fr-FR" w:eastAsia="zh-CN"/>
        </w:rPr>
        <w:t>)</w:t>
      </w:r>
      <w:r w:rsidRPr="0084332C">
        <w:rPr>
          <w:color w:val="800080"/>
          <w:lang w:val="fr-FR" w:eastAsia="zh-CN"/>
        </w:rPr>
        <w:t>;</w:t>
      </w:r>
    </w:p>
    <w:p w14:paraId="42246828" w14:textId="567F4430"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Les jambes</w:t>
      </w:r>
    </w:p>
    <w:p w14:paraId="09BC8B9E" w14:textId="77777777"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p>
    <w:p w14:paraId="2144F202"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800080"/>
          <w:lang w:val="fr-FR" w:eastAsia="zh-CN"/>
        </w:rPr>
        <w:t>}</w:t>
      </w:r>
    </w:p>
    <w:p w14:paraId="6D0506BF" w14:textId="77777777" w:rsidR="0084332C" w:rsidRPr="0084332C" w:rsidRDefault="0084332C" w:rsidP="000F50A8">
      <w:pPr>
        <w:pStyle w:val="Code"/>
        <w:keepNext w:val="0"/>
        <w:keepLines w:val="0"/>
        <w:rPr>
          <w:color w:val="000000"/>
          <w:lang w:val="fr-FR" w:eastAsia="zh-CN"/>
        </w:rPr>
      </w:pPr>
    </w:p>
    <w:p w14:paraId="74E0CD49" w14:textId="77777777" w:rsidR="0084332C" w:rsidRPr="0084332C" w:rsidRDefault="0084332C" w:rsidP="0084332C">
      <w:pPr>
        <w:pStyle w:val="Code"/>
        <w:rPr>
          <w:color w:val="000000"/>
          <w:lang w:val="fr-FR" w:eastAsia="zh-CN"/>
        </w:rPr>
      </w:pPr>
      <w:r w:rsidRPr="0084332C">
        <w:rPr>
          <w:color w:val="000000"/>
          <w:lang w:val="fr-FR" w:eastAsia="zh-CN"/>
        </w:rPr>
        <w:lastRenderedPageBreak/>
        <w:t xml:space="preserve">  </w:t>
      </w:r>
      <w:r w:rsidRPr="0084332C">
        <w:rPr>
          <w:b/>
          <w:bCs/>
          <w:color w:val="800000"/>
          <w:lang w:val="fr-FR" w:eastAsia="zh-CN"/>
        </w:rPr>
        <w:t>public</w:t>
      </w:r>
      <w:r w:rsidRPr="0084332C">
        <w:rPr>
          <w:color w:val="000000"/>
          <w:lang w:val="fr-FR" w:eastAsia="zh-CN"/>
        </w:rPr>
        <w:t xml:space="preserve"> </w:t>
      </w:r>
      <w:r w:rsidRPr="0084332C">
        <w:rPr>
          <w:color w:val="BB7977"/>
          <w:lang w:val="fr-FR" w:eastAsia="zh-CN"/>
        </w:rPr>
        <w:t>void</w:t>
      </w:r>
      <w:r w:rsidRPr="0084332C">
        <w:rPr>
          <w:color w:val="000000"/>
          <w:lang w:val="fr-FR" w:eastAsia="zh-CN"/>
        </w:rPr>
        <w:t xml:space="preserve"> paint</w:t>
      </w:r>
      <w:r w:rsidRPr="0084332C">
        <w:rPr>
          <w:color w:val="808030"/>
          <w:lang w:val="fr-FR" w:eastAsia="zh-CN"/>
        </w:rPr>
        <w:t>(</w:t>
      </w:r>
      <w:r w:rsidRPr="0084332C">
        <w:rPr>
          <w:color w:val="000000"/>
          <w:lang w:val="fr-FR" w:eastAsia="zh-CN"/>
        </w:rPr>
        <w:t>Graphics g</w:t>
      </w:r>
      <w:r w:rsidRPr="0084332C">
        <w:rPr>
          <w:color w:val="808030"/>
          <w:lang w:val="fr-FR" w:eastAsia="zh-CN"/>
        </w:rPr>
        <w:t>)</w:t>
      </w:r>
      <w:r w:rsidRPr="0084332C">
        <w:rPr>
          <w:color w:val="000000"/>
          <w:lang w:val="fr-FR" w:eastAsia="zh-CN"/>
        </w:rPr>
        <w:t xml:space="preserve"> </w:t>
      </w:r>
      <w:r w:rsidRPr="0084332C">
        <w:rPr>
          <w:color w:val="800080"/>
          <w:lang w:val="fr-FR" w:eastAsia="zh-CN"/>
        </w:rPr>
        <w:t>{</w:t>
      </w:r>
    </w:p>
    <w:p w14:paraId="6F306C1E"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b/>
          <w:bCs/>
          <w:color w:val="800000"/>
          <w:lang w:val="fr-FR" w:eastAsia="zh-CN"/>
        </w:rPr>
        <w:t>super</w:t>
      </w:r>
      <w:r w:rsidRPr="0084332C">
        <w:rPr>
          <w:color w:val="808030"/>
          <w:lang w:val="fr-FR" w:eastAsia="zh-CN"/>
        </w:rPr>
        <w:t>.</w:t>
      </w:r>
      <w:r w:rsidRPr="0084332C">
        <w:rPr>
          <w:color w:val="000000"/>
          <w:lang w:val="fr-FR" w:eastAsia="zh-CN"/>
        </w:rPr>
        <w:t>paint</w:t>
      </w:r>
      <w:r w:rsidRPr="0084332C">
        <w:rPr>
          <w:color w:val="808030"/>
          <w:lang w:val="fr-FR" w:eastAsia="zh-CN"/>
        </w:rPr>
        <w:t>(</w:t>
      </w:r>
      <w:r w:rsidRPr="0084332C">
        <w:rPr>
          <w:color w:val="000000"/>
          <w:lang w:val="fr-FR" w:eastAsia="zh-CN"/>
        </w:rPr>
        <w:t>g</w:t>
      </w:r>
      <w:r w:rsidRPr="0084332C">
        <w:rPr>
          <w:color w:val="808030"/>
          <w:lang w:val="fr-FR" w:eastAsia="zh-CN"/>
        </w:rPr>
        <w:t>)</w:t>
      </w:r>
      <w:r w:rsidRPr="0084332C">
        <w:rPr>
          <w:color w:val="800080"/>
          <w:lang w:val="fr-FR" w:eastAsia="zh-CN"/>
        </w:rPr>
        <w:t>;</w:t>
      </w:r>
    </w:p>
    <w:p w14:paraId="2FB0ABD1"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696969"/>
          <w:lang w:val="fr-FR" w:eastAsia="zh-CN"/>
        </w:rPr>
        <w:t>// Dessin du premier Bot</w:t>
      </w:r>
    </w:p>
    <w:p w14:paraId="27BC4094" w14:textId="77777777" w:rsidR="0084332C" w:rsidRPr="0084332C" w:rsidRDefault="0084332C" w:rsidP="0084332C">
      <w:pPr>
        <w:pStyle w:val="Code"/>
        <w:rPr>
          <w:color w:val="000000"/>
          <w:lang w:val="fr-FR" w:eastAsia="zh-CN"/>
        </w:rPr>
      </w:pPr>
      <w:r w:rsidRPr="0084332C">
        <w:rPr>
          <w:color w:val="000000"/>
          <w:lang w:val="fr-FR" w:eastAsia="zh-CN"/>
        </w:rPr>
        <w:t xml:space="preserve">    paintIti</w:t>
      </w:r>
      <w:r w:rsidRPr="0084332C">
        <w:rPr>
          <w:color w:val="808030"/>
          <w:lang w:val="fr-FR" w:eastAsia="zh-CN"/>
        </w:rPr>
        <w:t>(</w:t>
      </w:r>
      <w:r w:rsidRPr="0084332C">
        <w:rPr>
          <w:color w:val="000000"/>
          <w:lang w:val="fr-FR" w:eastAsia="zh-CN"/>
        </w:rPr>
        <w:t>g</w:t>
      </w:r>
      <w:r w:rsidRPr="0084332C">
        <w:rPr>
          <w:color w:val="808030"/>
          <w:lang w:val="fr-FR" w:eastAsia="zh-CN"/>
        </w:rPr>
        <w:t>,</w:t>
      </w:r>
      <w:r w:rsidRPr="0084332C">
        <w:rPr>
          <w:color w:val="000000"/>
          <w:lang w:val="fr-FR" w:eastAsia="zh-CN"/>
        </w:rPr>
        <w:t xml:space="preserve"> </w:t>
      </w:r>
      <w:r w:rsidRPr="0084332C">
        <w:rPr>
          <w:color w:val="008C00"/>
          <w:lang w:val="fr-FR" w:eastAsia="zh-CN"/>
        </w:rPr>
        <w:t>100</w:t>
      </w:r>
      <w:r w:rsidRPr="0084332C">
        <w:rPr>
          <w:color w:val="808030"/>
          <w:lang w:val="fr-FR" w:eastAsia="zh-CN"/>
        </w:rPr>
        <w:t>,</w:t>
      </w:r>
      <w:r w:rsidRPr="0084332C">
        <w:rPr>
          <w:color w:val="000000"/>
          <w:lang w:val="fr-FR" w:eastAsia="zh-CN"/>
        </w:rPr>
        <w:t xml:space="preserve"> </w:t>
      </w:r>
      <w:r w:rsidRPr="0084332C">
        <w:rPr>
          <w:color w:val="008C00"/>
          <w:lang w:val="fr-FR" w:eastAsia="zh-CN"/>
        </w:rPr>
        <w:t>100</w:t>
      </w:r>
      <w:r w:rsidRPr="0084332C">
        <w:rPr>
          <w:color w:val="808030"/>
          <w:lang w:val="fr-FR" w:eastAsia="zh-CN"/>
        </w:rPr>
        <w:t>,</w:t>
      </w:r>
      <w:r w:rsidRPr="0084332C">
        <w:rPr>
          <w:color w:val="000000"/>
          <w:lang w:val="fr-FR" w:eastAsia="zh-CN"/>
        </w:rPr>
        <w:t xml:space="preserve"> </w:t>
      </w:r>
      <w:r w:rsidRPr="0084332C">
        <w:rPr>
          <w:color w:val="008C00"/>
          <w:lang w:val="fr-FR" w:eastAsia="zh-CN"/>
        </w:rPr>
        <w:t>200</w:t>
      </w:r>
      <w:r w:rsidRPr="0084332C">
        <w:rPr>
          <w:color w:val="808030"/>
          <w:lang w:val="fr-FR" w:eastAsia="zh-CN"/>
        </w:rPr>
        <w:t>,</w:t>
      </w:r>
      <w:r w:rsidRPr="0084332C">
        <w:rPr>
          <w:color w:val="000000"/>
          <w:lang w:val="fr-FR" w:eastAsia="zh-CN"/>
        </w:rPr>
        <w:t xml:space="preserve"> </w:t>
      </w:r>
      <w:r w:rsidRPr="0084332C">
        <w:rPr>
          <w:color w:val="008C00"/>
          <w:lang w:val="fr-FR" w:eastAsia="zh-CN"/>
        </w:rPr>
        <w:t>400</w:t>
      </w:r>
      <w:r w:rsidRPr="0084332C">
        <w:rPr>
          <w:color w:val="808030"/>
          <w:lang w:val="fr-FR" w:eastAsia="zh-CN"/>
        </w:rPr>
        <w:t>)</w:t>
      </w:r>
      <w:r w:rsidRPr="0084332C">
        <w:rPr>
          <w:color w:val="800080"/>
          <w:lang w:val="fr-FR" w:eastAsia="zh-CN"/>
        </w:rPr>
        <w:t>;</w:t>
      </w:r>
    </w:p>
    <w:p w14:paraId="7C062476"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696969"/>
          <w:lang w:val="fr-FR" w:eastAsia="zh-CN"/>
        </w:rPr>
        <w:t>// Dessin du deuxième Bot</w:t>
      </w:r>
    </w:p>
    <w:p w14:paraId="12B1B3A3" w14:textId="77777777" w:rsidR="0084332C" w:rsidRPr="0084332C" w:rsidRDefault="0084332C" w:rsidP="0084332C">
      <w:pPr>
        <w:pStyle w:val="Code"/>
        <w:rPr>
          <w:color w:val="000000"/>
          <w:lang w:val="en-CA" w:eastAsia="zh-CN"/>
        </w:rPr>
      </w:pPr>
      <w:r w:rsidRPr="0084332C">
        <w:rPr>
          <w:color w:val="000000"/>
          <w:lang w:val="fr-FR" w:eastAsia="zh-CN"/>
        </w:rPr>
        <w:t xml:space="preserve">    </w:t>
      </w:r>
      <w:r w:rsidRPr="0084332C">
        <w:rPr>
          <w:color w:val="000000"/>
          <w:lang w:val="en-CA" w:eastAsia="zh-CN"/>
        </w:rPr>
        <w:t>paintIti</w:t>
      </w:r>
      <w:r w:rsidRPr="0084332C">
        <w:rPr>
          <w:color w:val="808030"/>
          <w:lang w:val="en-CA" w:eastAsia="zh-CN"/>
        </w:rPr>
        <w:t>(</w:t>
      </w:r>
      <w:r w:rsidRPr="0084332C">
        <w:rPr>
          <w:color w:val="000000"/>
          <w:lang w:val="en-CA" w:eastAsia="zh-CN"/>
        </w:rPr>
        <w:t>g</w:t>
      </w:r>
      <w:r w:rsidRPr="0084332C">
        <w:rPr>
          <w:color w:val="808030"/>
          <w:lang w:val="en-CA" w:eastAsia="zh-CN"/>
        </w:rPr>
        <w:t>,</w:t>
      </w:r>
      <w:r w:rsidRPr="0084332C">
        <w:rPr>
          <w:color w:val="000000"/>
          <w:lang w:val="en-CA" w:eastAsia="zh-CN"/>
        </w:rPr>
        <w:t xml:space="preserve"> </w:t>
      </w:r>
      <w:r w:rsidRPr="0084332C">
        <w:rPr>
          <w:color w:val="008C00"/>
          <w:lang w:val="en-CA" w:eastAsia="zh-CN"/>
        </w:rPr>
        <w:t>25</w:t>
      </w:r>
      <w:r w:rsidRPr="0084332C">
        <w:rPr>
          <w:color w:val="808030"/>
          <w:lang w:val="en-CA" w:eastAsia="zh-CN"/>
        </w:rPr>
        <w:t>,</w:t>
      </w:r>
      <w:r w:rsidRPr="0084332C">
        <w:rPr>
          <w:color w:val="000000"/>
          <w:lang w:val="en-CA" w:eastAsia="zh-CN"/>
        </w:rPr>
        <w:t xml:space="preserve"> </w:t>
      </w:r>
      <w:r w:rsidRPr="0084332C">
        <w:rPr>
          <w:color w:val="008C00"/>
          <w:lang w:val="en-CA" w:eastAsia="zh-CN"/>
        </w:rPr>
        <w:t>50</w:t>
      </w:r>
      <w:r w:rsidRPr="0084332C">
        <w:rPr>
          <w:color w:val="808030"/>
          <w:lang w:val="en-CA" w:eastAsia="zh-CN"/>
        </w:rPr>
        <w:t>,</w:t>
      </w:r>
      <w:r w:rsidRPr="0084332C">
        <w:rPr>
          <w:color w:val="000000"/>
          <w:lang w:val="en-CA" w:eastAsia="zh-CN"/>
        </w:rPr>
        <w:t xml:space="preserve"> </w:t>
      </w:r>
      <w:r w:rsidRPr="0084332C">
        <w:rPr>
          <w:color w:val="008C00"/>
          <w:lang w:val="en-CA" w:eastAsia="zh-CN"/>
        </w:rPr>
        <w:t>100</w:t>
      </w:r>
      <w:r w:rsidRPr="0084332C">
        <w:rPr>
          <w:color w:val="808030"/>
          <w:lang w:val="en-CA" w:eastAsia="zh-CN"/>
        </w:rPr>
        <w:t>,</w:t>
      </w:r>
      <w:r w:rsidRPr="0084332C">
        <w:rPr>
          <w:color w:val="000000"/>
          <w:lang w:val="en-CA" w:eastAsia="zh-CN"/>
        </w:rPr>
        <w:t xml:space="preserve"> </w:t>
      </w:r>
      <w:r w:rsidRPr="0084332C">
        <w:rPr>
          <w:color w:val="008C00"/>
          <w:lang w:val="en-CA" w:eastAsia="zh-CN"/>
        </w:rPr>
        <w:t>200</w:t>
      </w:r>
      <w:r w:rsidRPr="0084332C">
        <w:rPr>
          <w:color w:val="808030"/>
          <w:lang w:val="en-CA" w:eastAsia="zh-CN"/>
        </w:rPr>
        <w:t>)</w:t>
      </w:r>
      <w:r w:rsidRPr="0084332C">
        <w:rPr>
          <w:color w:val="800080"/>
          <w:lang w:val="en-CA" w:eastAsia="zh-CN"/>
        </w:rPr>
        <w:t>;</w:t>
      </w:r>
    </w:p>
    <w:p w14:paraId="464535ED"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color w:val="800080"/>
          <w:lang w:val="en-CA" w:eastAsia="zh-CN"/>
        </w:rPr>
        <w:t>}</w:t>
      </w:r>
    </w:p>
    <w:p w14:paraId="6832AA66" w14:textId="77777777" w:rsidR="0084332C" w:rsidRPr="0084332C" w:rsidRDefault="0084332C" w:rsidP="0084332C">
      <w:pPr>
        <w:pStyle w:val="Code"/>
        <w:rPr>
          <w:color w:val="000000"/>
          <w:lang w:val="en-CA" w:eastAsia="zh-CN"/>
        </w:rPr>
      </w:pPr>
    </w:p>
    <w:p w14:paraId="7ABFFB12"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public</w:t>
      </w:r>
      <w:r w:rsidRPr="0084332C">
        <w:rPr>
          <w:color w:val="000000"/>
          <w:lang w:val="en-CA" w:eastAsia="zh-CN"/>
        </w:rPr>
        <w:t xml:space="preserve"> </w:t>
      </w:r>
      <w:r w:rsidRPr="0084332C">
        <w:rPr>
          <w:b/>
          <w:bCs/>
          <w:color w:val="800000"/>
          <w:lang w:val="en-CA" w:eastAsia="zh-CN"/>
        </w:rPr>
        <w:t>static</w:t>
      </w:r>
      <w:r w:rsidRPr="0084332C">
        <w:rPr>
          <w:color w:val="000000"/>
          <w:lang w:val="en-CA" w:eastAsia="zh-CN"/>
        </w:rPr>
        <w:t xml:space="preserve"> </w:t>
      </w:r>
      <w:r w:rsidRPr="0084332C">
        <w:rPr>
          <w:color w:val="BB7977"/>
          <w:lang w:val="en-CA" w:eastAsia="zh-CN"/>
        </w:rPr>
        <w:t>void</w:t>
      </w:r>
      <w:r w:rsidRPr="0084332C">
        <w:rPr>
          <w:color w:val="000000"/>
          <w:lang w:val="en-CA" w:eastAsia="zh-CN"/>
        </w:rPr>
        <w:t xml:space="preserve"> main</w:t>
      </w:r>
      <w:r w:rsidRPr="0084332C">
        <w:rPr>
          <w:color w:val="808030"/>
          <w:lang w:val="en-CA" w:eastAsia="zh-CN"/>
        </w:rPr>
        <w:t>(</w:t>
      </w:r>
      <w:r w:rsidRPr="0084332C">
        <w:rPr>
          <w:b/>
          <w:bCs/>
          <w:color w:val="BB7977"/>
          <w:lang w:val="en-CA" w:eastAsia="zh-CN"/>
        </w:rPr>
        <w:t>String</w:t>
      </w:r>
      <w:r w:rsidRPr="0084332C">
        <w:rPr>
          <w:color w:val="000000"/>
          <w:lang w:val="en-CA" w:eastAsia="zh-CN"/>
        </w:rPr>
        <w:t xml:space="preserve"> args</w:t>
      </w:r>
      <w:r w:rsidRPr="0084332C">
        <w:rPr>
          <w:color w:val="808030"/>
          <w:lang w:val="en-CA" w:eastAsia="zh-CN"/>
        </w:rPr>
        <w:t>[])</w:t>
      </w:r>
      <w:r w:rsidRPr="0084332C">
        <w:rPr>
          <w:color w:val="000000"/>
          <w:lang w:val="en-CA" w:eastAsia="zh-CN"/>
        </w:rPr>
        <w:t xml:space="preserve"> </w:t>
      </w:r>
      <w:r w:rsidRPr="0084332C">
        <w:rPr>
          <w:color w:val="800080"/>
          <w:lang w:val="en-CA" w:eastAsia="zh-CN"/>
        </w:rPr>
        <w:t>{</w:t>
      </w:r>
    </w:p>
    <w:p w14:paraId="320FD095"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new</w:t>
      </w:r>
      <w:r w:rsidRPr="0084332C">
        <w:rPr>
          <w:color w:val="000000"/>
          <w:lang w:val="en-CA" w:eastAsia="zh-CN"/>
        </w:rPr>
        <w:t xml:space="preserve"> ExerciceMethodePaintIti</w:t>
      </w:r>
      <w:r w:rsidRPr="0084332C">
        <w:rPr>
          <w:color w:val="808030"/>
          <w:lang w:val="en-CA" w:eastAsia="zh-CN"/>
        </w:rPr>
        <w:t>()</w:t>
      </w:r>
      <w:r w:rsidRPr="0084332C">
        <w:rPr>
          <w:color w:val="800080"/>
          <w:lang w:val="en-CA" w:eastAsia="zh-CN"/>
        </w:rPr>
        <w:t>;</w:t>
      </w:r>
    </w:p>
    <w:p w14:paraId="23C1C576"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color w:val="800080"/>
          <w:lang w:val="en-CA" w:eastAsia="zh-CN"/>
        </w:rPr>
        <w:t>}</w:t>
      </w:r>
    </w:p>
    <w:p w14:paraId="5BC117D5" w14:textId="50F07051" w:rsidR="0084332C" w:rsidRDefault="0084332C" w:rsidP="0084332C">
      <w:pPr>
        <w:pStyle w:val="Code"/>
        <w:rPr>
          <w:color w:val="800080"/>
          <w:lang w:val="en-CA" w:eastAsia="zh-CN"/>
        </w:rPr>
      </w:pPr>
      <w:r w:rsidRPr="0084332C">
        <w:rPr>
          <w:color w:val="800080"/>
          <w:lang w:val="en-CA" w:eastAsia="zh-CN"/>
        </w:rPr>
        <w:t>}</w:t>
      </w:r>
    </w:p>
    <w:p w14:paraId="3311C2EC" w14:textId="77777777" w:rsidR="003E5B17" w:rsidRPr="0084332C" w:rsidRDefault="003E5B17" w:rsidP="0084332C">
      <w:pPr>
        <w:pStyle w:val="Code"/>
        <w:rPr>
          <w:color w:val="000000"/>
          <w:lang w:val="en-CA" w:eastAsia="zh-CN"/>
        </w:rPr>
      </w:pPr>
    </w:p>
    <w:p w14:paraId="2CAB4092" w14:textId="77777777" w:rsidR="0084332C" w:rsidRDefault="0084332C" w:rsidP="006C3EE9">
      <w:pPr>
        <w:pStyle w:val="Corpsdetexte"/>
      </w:pPr>
    </w:p>
    <w:p w14:paraId="47D55935" w14:textId="6519DFCA" w:rsidR="00A03321" w:rsidRDefault="00A03321" w:rsidP="0084332C">
      <w:pPr>
        <w:pStyle w:val="Corpsdetexte"/>
        <w:keepNext/>
        <w:keepLines/>
      </w:pPr>
      <w:r>
        <w:t>Résultat :</w:t>
      </w:r>
    </w:p>
    <w:p w14:paraId="5ECC2197" w14:textId="7269E848" w:rsidR="00A03321" w:rsidRDefault="004B7EE2" w:rsidP="00EF7B00">
      <w:pPr>
        <w:pStyle w:val="Corpsdetexte"/>
        <w:keepNext/>
        <w:keepLines/>
        <w:jc w:val="center"/>
      </w:pPr>
      <w:r>
        <w:rPr>
          <w:noProof/>
          <w:lang w:val="en-US" w:eastAsia="en-US"/>
        </w:rPr>
        <w:drawing>
          <wp:inline distT="0" distB="0" distL="0" distR="0" wp14:anchorId="73518705" wp14:editId="158106AA">
            <wp:extent cx="1161355" cy="1688495"/>
            <wp:effectExtent l="0" t="0" r="0" b="635"/>
            <wp:docPr id="16278708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pic:nvPicPr>
                  <pic:blipFill rotWithShape="1">
                    <a:blip r:embed="rId272">
                      <a:extLst>
                        <a:ext uri="{28A0092B-C50C-407E-A947-70E740481C1C}">
                          <a14:useLocalDpi xmlns:a14="http://schemas.microsoft.com/office/drawing/2010/main" val="0"/>
                        </a:ext>
                      </a:extLst>
                    </a:blip>
                    <a:srcRect l="4890" t="8967" r="8896" b="7479"/>
                    <a:stretch/>
                  </pic:blipFill>
                  <pic:spPr bwMode="auto">
                    <a:xfrm>
                      <a:off x="0" y="0"/>
                      <a:ext cx="1170301" cy="1701502"/>
                    </a:xfrm>
                    <a:prstGeom prst="rect">
                      <a:avLst/>
                    </a:prstGeom>
                    <a:ln>
                      <a:noFill/>
                    </a:ln>
                    <a:extLst>
                      <a:ext uri="{53640926-AAD7-44D8-BBD7-CCE9431645EC}">
                        <a14:shadowObscured xmlns:a14="http://schemas.microsoft.com/office/drawing/2010/main"/>
                      </a:ext>
                    </a:extLst>
                  </pic:spPr>
                </pic:pic>
              </a:graphicData>
            </a:graphic>
          </wp:inline>
        </w:drawing>
      </w:r>
    </w:p>
    <w:p w14:paraId="583187CE" w14:textId="77777777" w:rsidR="00A03321" w:rsidRDefault="00A03321" w:rsidP="00C62F99">
      <w:pPr>
        <w:pStyle w:val="Corpsdetexte"/>
        <w:keepNext/>
        <w:keepLines/>
      </w:pPr>
      <w:r>
        <w:rPr>
          <w:b/>
          <w:bCs/>
        </w:rPr>
        <w:t>Exercice</w:t>
      </w:r>
      <w:r>
        <w:t xml:space="preserve">. Dessiner plusieurs bonhommes </w:t>
      </w:r>
      <w:r w:rsidRPr="00CE2DB7">
        <w:rPr>
          <w:i/>
        </w:rPr>
        <w:t>Bot</w:t>
      </w:r>
      <w:r>
        <w:t xml:space="preserve"> et </w:t>
      </w:r>
      <w:r w:rsidRPr="00CE2DB7">
        <w:rPr>
          <w:i/>
        </w:rPr>
        <w:t>Iti</w:t>
      </w:r>
      <w:r>
        <w:t xml:space="preserve"> dans la même fenêtre.</w:t>
      </w:r>
    </w:p>
    <w:p w14:paraId="7F33BD87" w14:textId="2D803905" w:rsidR="00A03321" w:rsidRDefault="00A03321" w:rsidP="00C62F99">
      <w:pPr>
        <w:pStyle w:val="Corpsdetexte"/>
        <w:keepNext/>
        <w:keepLines/>
      </w:pPr>
      <w:r w:rsidRPr="00280739">
        <w:rPr>
          <w:b/>
        </w:rPr>
        <w:t>Solution</w:t>
      </w:r>
      <w:r>
        <w:t xml:space="preserve">. </w:t>
      </w:r>
      <w:hyperlink r:id="rId273" w:history="1">
        <w:r w:rsidRPr="00762F24">
          <w:rPr>
            <w:rFonts w:ascii="Segoe UI" w:hAnsi="Segoe UI" w:cs="Segoe UI"/>
            <w:color w:val="0366D6"/>
            <w:lang w:val="fr-CA"/>
          </w:rPr>
          <w:t>JavaPasAPas</w:t>
        </w:r>
      </w:hyperlink>
      <w:r w:rsidRPr="00762F24">
        <w:rPr>
          <w:rFonts w:ascii="Segoe UI" w:hAnsi="Segoe UI" w:cs="Segoe UI"/>
          <w:color w:val="586069"/>
          <w:lang w:val="fr-CA"/>
        </w:rPr>
        <w:t>/</w:t>
      </w:r>
      <w:r w:rsidR="00572565">
        <w:rPr>
          <w:rFonts w:ascii="Segoe UI" w:hAnsi="Segoe UI" w:cs="Segoe UI"/>
          <w:b/>
          <w:bCs/>
          <w:color w:val="586069"/>
          <w:lang w:val="fr-CA"/>
        </w:rPr>
        <w:t>chapitre_5/E</w:t>
      </w:r>
      <w:r w:rsidRPr="00762F24">
        <w:rPr>
          <w:rFonts w:ascii="Segoe UI" w:hAnsi="Segoe UI" w:cs="Segoe UI"/>
          <w:b/>
          <w:bCs/>
          <w:color w:val="586069"/>
          <w:lang w:val="fr-CA"/>
        </w:rPr>
        <w:t>xercicePlusieursBotEtIti.java</w:t>
      </w:r>
    </w:p>
    <w:p w14:paraId="7090A618" w14:textId="77777777" w:rsidR="00572565" w:rsidRPr="00572565" w:rsidRDefault="00572565" w:rsidP="00C62F99">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7840CA98" w14:textId="77777777" w:rsidR="00572565" w:rsidRPr="00572565" w:rsidRDefault="00572565" w:rsidP="00C62F99">
      <w:pPr>
        <w:pStyle w:val="Code"/>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lang w:eastAsia="zh-CN"/>
        </w:rPr>
        <w:t>JFrame</w:t>
      </w:r>
      <w:r w:rsidRPr="00572565">
        <w:rPr>
          <w:color w:val="800080"/>
          <w:lang w:eastAsia="zh-CN"/>
        </w:rPr>
        <w:t>;</w:t>
      </w:r>
    </w:p>
    <w:p w14:paraId="68A92E5D" w14:textId="77777777" w:rsidR="00572565" w:rsidRPr="00572565" w:rsidRDefault="00572565" w:rsidP="00C62F99">
      <w:pPr>
        <w:pStyle w:val="Code"/>
        <w:rPr>
          <w:color w:val="000000"/>
          <w:lang w:eastAsia="zh-CN"/>
        </w:rPr>
      </w:pPr>
    </w:p>
    <w:p w14:paraId="3D649D72" w14:textId="77777777" w:rsidR="00572565" w:rsidRPr="00572565" w:rsidRDefault="00572565" w:rsidP="00C62F99">
      <w:pPr>
        <w:pStyle w:val="Code"/>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ExercicePlusieursBotEtIti </w:t>
      </w:r>
      <w:r w:rsidRPr="00572565">
        <w:rPr>
          <w:b/>
          <w:bCs/>
          <w:color w:val="800000"/>
          <w:lang w:eastAsia="zh-CN"/>
        </w:rPr>
        <w:t>extends</w:t>
      </w:r>
      <w:r w:rsidRPr="00572565">
        <w:rPr>
          <w:color w:val="000000"/>
          <w:lang w:eastAsia="zh-CN"/>
        </w:rPr>
        <w:t xml:space="preserve"> JFrame </w:t>
      </w:r>
      <w:r w:rsidRPr="00572565">
        <w:rPr>
          <w:color w:val="800080"/>
          <w:lang w:eastAsia="zh-CN"/>
        </w:rPr>
        <w:t>{</w:t>
      </w:r>
    </w:p>
    <w:p w14:paraId="57F8FB53" w14:textId="77777777" w:rsidR="00572565" w:rsidRPr="00572565" w:rsidRDefault="00572565" w:rsidP="00C62F99">
      <w:pPr>
        <w:pStyle w:val="Code"/>
        <w:rPr>
          <w:color w:val="000000"/>
          <w:lang w:eastAsia="zh-CN"/>
        </w:rPr>
      </w:pPr>
    </w:p>
    <w:p w14:paraId="05CE81FD"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ExercicePlusieursBotEtIti</w:t>
      </w:r>
      <w:r w:rsidRPr="00572565">
        <w:rPr>
          <w:color w:val="808030"/>
          <w:lang w:eastAsia="zh-CN"/>
        </w:rPr>
        <w:t>()</w:t>
      </w:r>
      <w:r w:rsidRPr="00572565">
        <w:rPr>
          <w:color w:val="000000"/>
          <w:lang w:eastAsia="zh-CN"/>
        </w:rPr>
        <w:t xml:space="preserve"> </w:t>
      </w:r>
      <w:r w:rsidRPr="00572565">
        <w:rPr>
          <w:color w:val="800080"/>
          <w:lang w:eastAsia="zh-CN"/>
        </w:rPr>
        <w:t>{</w:t>
      </w:r>
    </w:p>
    <w:p w14:paraId="5E5D6A6D"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"Rassemblement de Bots et Itis"</w:t>
      </w:r>
      <w:r w:rsidRPr="00572565">
        <w:rPr>
          <w:color w:val="808030"/>
          <w:lang w:eastAsia="zh-CN"/>
        </w:rPr>
        <w:t>)</w:t>
      </w:r>
      <w:r w:rsidRPr="00572565">
        <w:rPr>
          <w:color w:val="800080"/>
          <w:lang w:eastAsia="zh-CN"/>
        </w:rPr>
        <w:t>;</w:t>
      </w:r>
    </w:p>
    <w:p w14:paraId="40C8B52F" w14:textId="77777777" w:rsidR="00572565" w:rsidRPr="00572565" w:rsidRDefault="00572565" w:rsidP="00320406">
      <w:pPr>
        <w:pStyle w:val="Code"/>
        <w:keepNext w:val="0"/>
        <w:keepLines w:val="0"/>
        <w:rPr>
          <w:color w:val="000000"/>
          <w:lang w:val="en-CA" w:eastAsia="zh-CN"/>
        </w:rPr>
      </w:pPr>
      <w:r w:rsidRPr="00572565">
        <w:rPr>
          <w:color w:val="000000"/>
          <w:lang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6EDBA0E4"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7AB83C57"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08EFDD01" w14:textId="77777777" w:rsidR="00572565" w:rsidRPr="00572565" w:rsidRDefault="00572565" w:rsidP="00320406">
      <w:pPr>
        <w:pStyle w:val="Code"/>
        <w:keepNext w:val="0"/>
        <w:keepLines w:val="0"/>
        <w:rPr>
          <w:color w:val="000000"/>
          <w:lang w:eastAsia="zh-CN"/>
        </w:rPr>
      </w:pPr>
      <w:r w:rsidRPr="00572565">
        <w:rPr>
          <w:color w:val="000000"/>
          <w:lang w:val="en-CA" w:eastAsia="zh-CN"/>
        </w:rPr>
        <w:t xml:space="preserve">  </w:t>
      </w:r>
      <w:r w:rsidRPr="00572565">
        <w:rPr>
          <w:color w:val="800080"/>
          <w:lang w:eastAsia="zh-CN"/>
        </w:rPr>
        <w:t>}</w:t>
      </w:r>
    </w:p>
    <w:p w14:paraId="74FE2B87" w14:textId="77777777" w:rsidR="00572565" w:rsidRPr="00572565" w:rsidRDefault="00572565" w:rsidP="00320406">
      <w:pPr>
        <w:pStyle w:val="Code"/>
        <w:keepNext w:val="0"/>
        <w:keepLines w:val="0"/>
        <w:rPr>
          <w:color w:val="000000"/>
          <w:lang w:eastAsia="zh-CN"/>
        </w:rPr>
      </w:pPr>
    </w:p>
    <w:p w14:paraId="55D8D4C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Méthode qui dessine un Bot dans un objet Graphics g</w:t>
      </w:r>
    </w:p>
    <w:p w14:paraId="7A679E25"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à l'échelle dans un rectangle englobant de paramètres x,y,largeur,hauteur</w:t>
      </w:r>
    </w:p>
    <w:p w14:paraId="742AF90F"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void</w:t>
      </w:r>
      <w:r w:rsidRPr="00572565">
        <w:rPr>
          <w:color w:val="000000"/>
          <w:lang w:eastAsia="zh-CN"/>
        </w:rPr>
        <w:t xml:space="preserve"> paintBot</w:t>
      </w:r>
      <w:r w:rsidRPr="00572565">
        <w:rPr>
          <w:color w:val="808030"/>
          <w:lang w:eastAsia="zh-CN"/>
        </w:rPr>
        <w:t>(</w:t>
      </w:r>
      <w:r w:rsidRPr="00572565">
        <w:rPr>
          <w:color w:val="000000"/>
          <w:lang w:eastAsia="zh-CN"/>
        </w:rPr>
        <w:t>Graphics g</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x</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y</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largeur</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hauteur</w:t>
      </w:r>
      <w:r w:rsidRPr="00572565">
        <w:rPr>
          <w:color w:val="808030"/>
          <w:lang w:eastAsia="zh-CN"/>
        </w:rPr>
        <w:t>)</w:t>
      </w:r>
      <w:r w:rsidRPr="00572565">
        <w:rPr>
          <w:color w:val="000000"/>
          <w:lang w:eastAsia="zh-CN"/>
        </w:rPr>
        <w:t xml:space="preserve"> </w:t>
      </w:r>
      <w:r w:rsidRPr="00572565">
        <w:rPr>
          <w:color w:val="800080"/>
          <w:lang w:eastAsia="zh-CN"/>
        </w:rPr>
        <w:t>{</w:t>
      </w:r>
    </w:p>
    <w:p w14:paraId="2FA1ABF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green</w:t>
      </w:r>
      <w:r w:rsidRPr="00572565">
        <w:rPr>
          <w:color w:val="808030"/>
          <w:lang w:eastAsia="zh-CN"/>
        </w:rPr>
        <w:t>)</w:t>
      </w:r>
      <w:r w:rsidRPr="00572565">
        <w:rPr>
          <w:color w:val="800080"/>
          <w:lang w:eastAsia="zh-CN"/>
        </w:rPr>
        <w:t>;</w:t>
      </w:r>
    </w:p>
    <w:p w14:paraId="684ECB6A"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fillOval</w:t>
      </w:r>
      <w:r w:rsidRPr="00572565">
        <w:rPr>
          <w:color w:val="808030"/>
          <w:lang w:eastAsia="zh-CN"/>
        </w:rPr>
        <w:t>(</w:t>
      </w:r>
      <w:r w:rsidRPr="00572565">
        <w:rPr>
          <w:color w:val="000000"/>
          <w:lang w:eastAsia="zh-CN"/>
        </w:rPr>
        <w:t>x</w:t>
      </w:r>
      <w:r w:rsidRPr="00572565">
        <w:rPr>
          <w:color w:val="808030"/>
          <w:lang w:eastAsia="zh-CN"/>
        </w:rPr>
        <w:t>,</w:t>
      </w:r>
      <w:r w:rsidRPr="00572565">
        <w:rPr>
          <w:color w:val="000000"/>
          <w:lang w:eastAsia="zh-CN"/>
        </w:rPr>
        <w:t xml:space="preserve"> y</w:t>
      </w:r>
      <w:r w:rsidRPr="00572565">
        <w:rPr>
          <w:color w:val="808030"/>
          <w:lang w:eastAsia="zh-CN"/>
        </w:rPr>
        <w:t>,</w:t>
      </w:r>
      <w:r w:rsidRPr="00572565">
        <w:rPr>
          <w:color w:val="000000"/>
          <w:lang w:eastAsia="zh-CN"/>
        </w:rPr>
        <w:t xml:space="preserve"> largeur</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La tête</w:t>
      </w:r>
    </w:p>
    <w:p w14:paraId="31DE938D" w14:textId="77777777" w:rsidR="00572565" w:rsidRPr="00572565" w:rsidRDefault="00572565" w:rsidP="00320406">
      <w:pPr>
        <w:pStyle w:val="Code"/>
        <w:keepNext w:val="0"/>
        <w:keepLines w:val="0"/>
        <w:rPr>
          <w:color w:val="000000"/>
          <w:lang w:eastAsia="zh-CN"/>
        </w:rPr>
      </w:pPr>
    </w:p>
    <w:p w14:paraId="42CF4D3B"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black</w:t>
      </w:r>
      <w:r w:rsidRPr="00572565">
        <w:rPr>
          <w:color w:val="808030"/>
          <w:lang w:eastAsia="zh-CN"/>
        </w:rPr>
        <w:t>)</w:t>
      </w:r>
      <w:r w:rsidRPr="00572565">
        <w:rPr>
          <w:color w:val="800080"/>
          <w:lang w:eastAsia="zh-CN"/>
        </w:rPr>
        <w:t>;</w:t>
      </w:r>
    </w:p>
    <w:p w14:paraId="25D2B570" w14:textId="77777777" w:rsidR="00572565" w:rsidRPr="00572565" w:rsidRDefault="00572565" w:rsidP="00320406">
      <w:pPr>
        <w:pStyle w:val="Code"/>
        <w:keepNext w:val="0"/>
        <w:keepLines w:val="0"/>
        <w:rPr>
          <w:color w:val="000000"/>
          <w:lang w:eastAsia="zh-CN"/>
        </w:rPr>
      </w:pPr>
      <w:r w:rsidRPr="00572565">
        <w:rPr>
          <w:color w:val="000000"/>
          <w:lang w:eastAsia="zh-CN"/>
        </w:rPr>
        <w:lastRenderedPageBreak/>
        <w:t xml:space="preserve">    g</w:t>
      </w:r>
      <w:r w:rsidRPr="00572565">
        <w:rPr>
          <w:color w:val="808030"/>
          <w:lang w:eastAsia="zh-CN"/>
        </w:rPr>
        <w:t>.</w:t>
      </w:r>
      <w:r w:rsidRPr="00572565">
        <w:rPr>
          <w:color w:val="000000"/>
          <w:lang w:eastAsia="zh-CN"/>
        </w:rPr>
        <w:t>fillRect</w:t>
      </w:r>
      <w:r w:rsidRPr="00572565">
        <w:rPr>
          <w:color w:val="808030"/>
          <w:lang w:eastAsia="zh-CN"/>
        </w:rPr>
        <w:t>(</w:t>
      </w:r>
      <w:r w:rsidRPr="00572565">
        <w:rPr>
          <w:color w:val="000000"/>
          <w:lang w:eastAsia="zh-CN"/>
        </w:rPr>
        <w:t xml:space="preserve">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20</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L'oeil gauche</w:t>
      </w:r>
    </w:p>
    <w:p w14:paraId="1F875DD6" w14:textId="77777777" w:rsidR="00572565" w:rsidRPr="00572565" w:rsidRDefault="00572565" w:rsidP="00320406">
      <w:pPr>
        <w:pStyle w:val="Code"/>
        <w:keepNext w:val="0"/>
        <w:keepLines w:val="0"/>
        <w:rPr>
          <w:color w:val="000000"/>
          <w:lang w:val="fr-FR" w:eastAsia="zh-CN"/>
        </w:rPr>
      </w:pPr>
      <w:r w:rsidRPr="00572565">
        <w:rPr>
          <w:color w:val="000000"/>
          <w:lang w:eastAsia="zh-CN"/>
        </w:rPr>
        <w:t xml:space="preserve">    </w:t>
      </w:r>
      <w:r w:rsidRPr="00572565">
        <w:rPr>
          <w:color w:val="000000"/>
          <w:lang w:val="fr-FR" w:eastAsia="zh-CN"/>
        </w:rPr>
        <w:t>g</w:t>
      </w:r>
      <w:r w:rsidRPr="00572565">
        <w:rPr>
          <w:color w:val="808030"/>
          <w:lang w:val="fr-FR" w:eastAsia="zh-CN"/>
        </w:rPr>
        <w:t>.</w:t>
      </w:r>
      <w:r w:rsidRPr="00572565">
        <w:rPr>
          <w:color w:val="000000"/>
          <w:lang w:val="fr-FR" w:eastAsia="zh-CN"/>
        </w:rPr>
        <w:t>fillRect</w:t>
      </w:r>
      <w:r w:rsidRPr="00572565">
        <w:rPr>
          <w:color w:val="808030"/>
          <w:lang w:val="fr-FR" w:eastAsia="zh-CN"/>
        </w:rPr>
        <w:t>(</w:t>
      </w:r>
    </w:p>
    <w:p w14:paraId="27278D8C"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336DED2E"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1B30D5D4"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3B87F0DF"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droit</w:t>
      </w:r>
    </w:p>
    <w:p w14:paraId="69306018" w14:textId="77777777" w:rsidR="00572565" w:rsidRPr="00987493" w:rsidRDefault="00572565" w:rsidP="00320406">
      <w:pPr>
        <w:pStyle w:val="Code"/>
        <w:keepNext w:val="0"/>
        <w:keepLines w:val="0"/>
        <w:rPr>
          <w:color w:val="000000"/>
          <w:lang w:val="fr-FR" w:eastAsia="zh-CN"/>
        </w:rPr>
      </w:pPr>
      <w:r w:rsidRPr="00572565">
        <w:rPr>
          <w:color w:val="000000"/>
          <w:lang w:val="fr-FR" w:eastAsia="zh-CN"/>
        </w:rPr>
        <w:t xml:space="preserve">    </w:t>
      </w:r>
      <w:r w:rsidRPr="00987493">
        <w:rPr>
          <w:color w:val="000000"/>
          <w:lang w:val="fr-FR" w:eastAsia="zh-CN"/>
        </w:rPr>
        <w:t>g</w:t>
      </w:r>
      <w:r w:rsidRPr="00987493">
        <w:rPr>
          <w:color w:val="808030"/>
          <w:lang w:val="fr-FR" w:eastAsia="zh-CN"/>
        </w:rPr>
        <w:t>.</w:t>
      </w:r>
      <w:r w:rsidRPr="00987493">
        <w:rPr>
          <w:color w:val="000000"/>
          <w:lang w:val="fr-FR" w:eastAsia="zh-CN"/>
        </w:rPr>
        <w:t>drawLine</w:t>
      </w:r>
      <w:r w:rsidRPr="00987493">
        <w:rPr>
          <w:color w:val="808030"/>
          <w:lang w:val="fr-FR" w:eastAsia="zh-CN"/>
        </w:rPr>
        <w:t>(</w:t>
      </w:r>
    </w:p>
    <w:p w14:paraId="7FE364B0" w14:textId="77777777" w:rsidR="00572565" w:rsidRPr="00572565" w:rsidRDefault="00572565" w:rsidP="00320406">
      <w:pPr>
        <w:pStyle w:val="Code"/>
        <w:keepNext w:val="0"/>
        <w:keepLines w:val="0"/>
        <w:rPr>
          <w:color w:val="000000"/>
          <w:lang w:eastAsia="zh-CN"/>
        </w:rPr>
      </w:pPr>
      <w:r w:rsidRPr="00987493">
        <w:rPr>
          <w:color w:val="000000"/>
          <w:lang w:val="fr-FR" w:eastAsia="zh-CN"/>
        </w:rPr>
        <w:t xml:space="preserve">        </w:t>
      </w:r>
      <w:r w:rsidRPr="00572565">
        <w:rPr>
          <w:color w:val="000000"/>
          <w:lang w:eastAsia="zh-CN"/>
        </w:rPr>
        <w:t xml:space="preserve">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p>
    <w:p w14:paraId="519AAA53"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p>
    <w:p w14:paraId="35850BB1"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p>
    <w:p w14:paraId="4C1E617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La bouche</w:t>
      </w:r>
    </w:p>
    <w:p w14:paraId="448DD5BE" w14:textId="77777777" w:rsidR="00572565" w:rsidRPr="00572565" w:rsidRDefault="00572565" w:rsidP="00320406">
      <w:pPr>
        <w:pStyle w:val="Code"/>
        <w:keepNext w:val="0"/>
        <w:keepLines w:val="0"/>
        <w:rPr>
          <w:color w:val="000000"/>
          <w:lang w:eastAsia="zh-CN"/>
        </w:rPr>
      </w:pPr>
    </w:p>
    <w:p w14:paraId="104DA6C1"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red</w:t>
      </w:r>
      <w:r w:rsidRPr="00572565">
        <w:rPr>
          <w:color w:val="808030"/>
          <w:lang w:eastAsia="zh-CN"/>
        </w:rPr>
        <w:t>)</w:t>
      </w:r>
      <w:r w:rsidRPr="00572565">
        <w:rPr>
          <w:color w:val="800080"/>
          <w:lang w:eastAsia="zh-CN"/>
        </w:rPr>
        <w:t>;</w:t>
      </w:r>
    </w:p>
    <w:p w14:paraId="0E02ED98"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fillRect</w:t>
      </w:r>
      <w:r w:rsidRPr="00572565">
        <w:rPr>
          <w:color w:val="808030"/>
          <w:lang w:eastAsia="zh-CN"/>
        </w:rPr>
        <w:t>(</w:t>
      </w:r>
      <w:r w:rsidRPr="00572565">
        <w:rPr>
          <w:color w:val="000000"/>
          <w:lang w:eastAsia="zh-CN"/>
        </w:rPr>
        <w:t>x</w:t>
      </w:r>
      <w:r w:rsidRPr="00572565">
        <w:rPr>
          <w:color w:val="808030"/>
          <w:lang w:eastAsia="zh-CN"/>
        </w:rPr>
        <w:t>,</w:t>
      </w: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000000"/>
          <w:lang w:eastAsia="zh-CN"/>
        </w:rPr>
        <w:t xml:space="preserve"> largeur</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Le corps</w:t>
      </w:r>
    </w:p>
    <w:p w14:paraId="21618B88"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800080"/>
          <w:lang w:eastAsia="zh-CN"/>
        </w:rPr>
        <w:t>}</w:t>
      </w:r>
    </w:p>
    <w:p w14:paraId="3632936F" w14:textId="77777777" w:rsidR="00572565" w:rsidRPr="00572565" w:rsidRDefault="00572565" w:rsidP="00C62F99">
      <w:pPr>
        <w:pStyle w:val="Code"/>
        <w:keepNext w:val="0"/>
        <w:keepLines w:val="0"/>
        <w:rPr>
          <w:color w:val="000000"/>
          <w:lang w:eastAsia="zh-CN"/>
        </w:rPr>
      </w:pPr>
    </w:p>
    <w:p w14:paraId="4D4ED78D"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Méthode qui dessine un Iti dans un objet Graphics g</w:t>
      </w:r>
    </w:p>
    <w:p w14:paraId="64B007F9"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à l'échelle dans un rectangle englobant de paramètres x,y,largeur,hauteur</w:t>
      </w:r>
    </w:p>
    <w:p w14:paraId="502ECDCC" w14:textId="77777777" w:rsidR="00572565" w:rsidRPr="00572565" w:rsidRDefault="00572565" w:rsidP="00C62F99">
      <w:pPr>
        <w:pStyle w:val="Code"/>
        <w:keepNext w:val="0"/>
        <w:keepLines w:val="0"/>
        <w:rPr>
          <w:color w:val="000000"/>
          <w:lang w:val="fr-FR" w:eastAsia="zh-CN"/>
        </w:rPr>
      </w:pPr>
      <w:r w:rsidRPr="00572565">
        <w:rPr>
          <w:color w:val="000000"/>
          <w:lang w:eastAsia="zh-CN"/>
        </w:rPr>
        <w:t xml:space="preserve">  </w:t>
      </w:r>
      <w:r w:rsidRPr="00572565">
        <w:rPr>
          <w:b/>
          <w:bCs/>
          <w:color w:val="800000"/>
          <w:lang w:val="fr-FR" w:eastAsia="zh-CN"/>
        </w:rPr>
        <w:t>public</w:t>
      </w:r>
      <w:r w:rsidRPr="00572565">
        <w:rPr>
          <w:color w:val="000000"/>
          <w:lang w:val="fr-FR" w:eastAsia="zh-CN"/>
        </w:rPr>
        <w:t xml:space="preserve"> </w:t>
      </w:r>
      <w:r w:rsidRPr="00572565">
        <w:rPr>
          <w:b/>
          <w:bCs/>
          <w:color w:val="800000"/>
          <w:lang w:val="fr-FR" w:eastAsia="zh-CN"/>
        </w:rPr>
        <w:t>static</w:t>
      </w:r>
      <w:r w:rsidRPr="00572565">
        <w:rPr>
          <w:color w:val="000000"/>
          <w:lang w:val="fr-FR" w:eastAsia="zh-CN"/>
        </w:rPr>
        <w:t xml:space="preserve"> </w:t>
      </w:r>
      <w:r w:rsidRPr="00572565">
        <w:rPr>
          <w:color w:val="BB7977"/>
          <w:lang w:val="fr-FR" w:eastAsia="zh-CN"/>
        </w:rPr>
        <w:t>void</w:t>
      </w:r>
      <w:r w:rsidRPr="00572565">
        <w:rPr>
          <w:color w:val="000000"/>
          <w:lang w:val="fr-FR" w:eastAsia="zh-CN"/>
        </w:rPr>
        <w:t xml:space="preserve"> paintIti</w:t>
      </w:r>
      <w:r w:rsidRPr="00572565">
        <w:rPr>
          <w:color w:val="808030"/>
          <w:lang w:val="fr-FR" w:eastAsia="zh-CN"/>
        </w:rPr>
        <w:t>(</w:t>
      </w:r>
      <w:r w:rsidRPr="00572565">
        <w:rPr>
          <w:color w:val="000000"/>
          <w:lang w:val="fr-FR" w:eastAsia="zh-CN"/>
        </w:rPr>
        <w:t>Graphics g</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x</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w:t>
      </w:r>
      <w:r w:rsidRPr="00572565">
        <w:rPr>
          <w:color w:val="800080"/>
          <w:lang w:val="fr-FR" w:eastAsia="zh-CN"/>
        </w:rPr>
        <w:t>{</w:t>
      </w:r>
    </w:p>
    <w:p w14:paraId="2E99EBF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Coordonn</w:t>
      </w:r>
      <w:r w:rsidRPr="00572565">
        <w:rPr>
          <w:color w:val="696969"/>
          <w:lang w:val="en-CA" w:eastAsia="zh-CN"/>
        </w:rPr>
        <w:t>�</w:t>
      </w:r>
      <w:r w:rsidRPr="00572565">
        <w:rPr>
          <w:color w:val="696969"/>
          <w:lang w:val="fr-FR" w:eastAsia="zh-CN"/>
        </w:rPr>
        <w:t>es du milieu du rectangle englobant pour faciliter les calculs</w:t>
      </w:r>
    </w:p>
    <w:p w14:paraId="61FF43C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milieux </w:t>
      </w:r>
      <w:r w:rsidRPr="00572565">
        <w:rPr>
          <w:color w:val="808030"/>
          <w:lang w:val="fr-FR" w:eastAsia="zh-CN"/>
        </w:rPr>
        <w:t>=</w:t>
      </w: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0080"/>
          <w:lang w:val="fr-FR" w:eastAsia="zh-CN"/>
        </w:rPr>
        <w:t>;</w:t>
      </w:r>
    </w:p>
    <w:p w14:paraId="18D89864"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milieuy </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0080"/>
          <w:lang w:val="fr-FR" w:eastAsia="zh-CN"/>
        </w:rPr>
        <w:t>;</w:t>
      </w:r>
    </w:p>
    <w:p w14:paraId="485AFF6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La tête</w:t>
      </w:r>
    </w:p>
    <w:p w14:paraId="660512C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pink</w:t>
      </w:r>
      <w:r w:rsidRPr="00572565">
        <w:rPr>
          <w:color w:val="808030"/>
          <w:lang w:val="fr-FR" w:eastAsia="zh-CN"/>
        </w:rPr>
        <w:t>)</w:t>
      </w:r>
      <w:r w:rsidRPr="00572565">
        <w:rPr>
          <w:color w:val="800080"/>
          <w:lang w:val="fr-FR" w:eastAsia="zh-CN"/>
        </w:rPr>
        <w:t>;</w:t>
      </w:r>
    </w:p>
    <w:p w14:paraId="6BADEF2C"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0ABD6280"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Le sourire</w:t>
      </w:r>
    </w:p>
    <w:p w14:paraId="1E787130"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black</w:t>
      </w:r>
      <w:r w:rsidRPr="00572565">
        <w:rPr>
          <w:color w:val="808030"/>
          <w:lang w:val="fr-FR" w:eastAsia="zh-CN"/>
        </w:rPr>
        <w:t>)</w:t>
      </w:r>
      <w:r w:rsidRPr="00572565">
        <w:rPr>
          <w:color w:val="800080"/>
          <w:lang w:val="fr-FR" w:eastAsia="zh-CN"/>
        </w:rPr>
        <w:t>;</w:t>
      </w:r>
    </w:p>
    <w:p w14:paraId="0D9B0A1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drawArc</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w:t>
      </w:r>
      <w:r w:rsidRPr="00572565">
        <w:rPr>
          <w:color w:val="808030"/>
          <w:lang w:val="fr-FR" w:eastAsia="zh-CN"/>
        </w:rPr>
        <w:t>-</w:t>
      </w:r>
      <w:r w:rsidRPr="00572565">
        <w:rPr>
          <w:color w:val="008C00"/>
          <w:lang w:val="fr-FR" w:eastAsia="zh-CN"/>
        </w:rPr>
        <w:t>125</w:t>
      </w:r>
      <w:r w:rsidRPr="00572565">
        <w:rPr>
          <w:color w:val="808030"/>
          <w:lang w:val="fr-FR" w:eastAsia="zh-CN"/>
        </w:rPr>
        <w:t>,</w:t>
      </w:r>
      <w:r w:rsidRPr="00572565">
        <w:rPr>
          <w:color w:val="000000"/>
          <w:lang w:val="fr-FR" w:eastAsia="zh-CN"/>
        </w:rPr>
        <w:t xml:space="preserve"> </w:t>
      </w:r>
      <w:r w:rsidRPr="00572565">
        <w:rPr>
          <w:color w:val="008C00"/>
          <w:lang w:val="fr-FR" w:eastAsia="zh-CN"/>
        </w:rPr>
        <w:t>70</w:t>
      </w:r>
      <w:r w:rsidRPr="00572565">
        <w:rPr>
          <w:color w:val="808030"/>
          <w:lang w:val="fr-FR" w:eastAsia="zh-CN"/>
        </w:rPr>
        <w:t>)</w:t>
      </w:r>
      <w:r w:rsidRPr="00572565">
        <w:rPr>
          <w:color w:val="800080"/>
          <w:lang w:val="fr-FR" w:eastAsia="zh-CN"/>
        </w:rPr>
        <w:t>;</w:t>
      </w:r>
    </w:p>
    <w:p w14:paraId="0FDFE5E9"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Les yeux</w:t>
      </w:r>
    </w:p>
    <w:p w14:paraId="1B83DA4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 xml:space="preserve">milieux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24</w:t>
      </w:r>
      <w:r w:rsidRPr="00572565">
        <w:rPr>
          <w:color w:val="808030"/>
          <w:lang w:val="fr-FR" w:eastAsia="zh-CN"/>
        </w:rPr>
        <w:t>)</w:t>
      </w:r>
      <w:r w:rsidRPr="00572565">
        <w:rPr>
          <w:color w:val="800080"/>
          <w:lang w:val="fr-FR" w:eastAsia="zh-CN"/>
        </w:rPr>
        <w:t>;</w:t>
      </w:r>
    </w:p>
    <w:p w14:paraId="2C59F6A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 xml:space="preserve">milieux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24</w:t>
      </w:r>
      <w:r w:rsidRPr="00572565">
        <w:rPr>
          <w:color w:val="808030"/>
          <w:lang w:val="fr-FR" w:eastAsia="zh-CN"/>
        </w:rPr>
        <w:t>)</w:t>
      </w:r>
      <w:r w:rsidRPr="00572565">
        <w:rPr>
          <w:color w:val="800080"/>
          <w:lang w:val="fr-FR" w:eastAsia="zh-CN"/>
        </w:rPr>
        <w:t>;</w:t>
      </w:r>
    </w:p>
    <w:p w14:paraId="1258B0ED"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Le corps</w:t>
      </w:r>
    </w:p>
    <w:p w14:paraId="6F882D6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564339FC"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Les bras</w:t>
      </w:r>
    </w:p>
    <w:p w14:paraId="6C1469C3"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milieuy</w:t>
      </w:r>
      <w:r w:rsidRPr="00572565">
        <w:rPr>
          <w:color w:val="808030"/>
          <w:lang w:val="fr-FR" w:eastAsia="zh-CN"/>
        </w:rPr>
        <w:t>)</w:t>
      </w:r>
      <w:r w:rsidRPr="00572565">
        <w:rPr>
          <w:color w:val="800080"/>
          <w:lang w:val="fr-FR" w:eastAsia="zh-CN"/>
        </w:rPr>
        <w:t>;</w:t>
      </w:r>
    </w:p>
    <w:p w14:paraId="662A4949"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milieuy</w:t>
      </w:r>
      <w:r w:rsidRPr="00572565">
        <w:rPr>
          <w:color w:val="808030"/>
          <w:lang w:val="fr-FR" w:eastAsia="zh-CN"/>
        </w:rPr>
        <w:t>)</w:t>
      </w:r>
      <w:r w:rsidRPr="00572565">
        <w:rPr>
          <w:color w:val="800080"/>
          <w:lang w:val="fr-FR" w:eastAsia="zh-CN"/>
        </w:rPr>
        <w:t>;</w:t>
      </w:r>
    </w:p>
    <w:p w14:paraId="7F4A61A3"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Les jambes</w:t>
      </w:r>
    </w:p>
    <w:p w14:paraId="6390AE89"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4084B59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3E36D99D" w14:textId="77777777" w:rsidR="00572565" w:rsidRPr="008B351D" w:rsidRDefault="00572565" w:rsidP="00C62F99">
      <w:pPr>
        <w:pStyle w:val="Code"/>
        <w:keepNext w:val="0"/>
        <w:keepLines w:val="0"/>
        <w:rPr>
          <w:color w:val="000000"/>
          <w:lang w:val="en-US" w:eastAsia="zh-CN"/>
        </w:rPr>
      </w:pPr>
      <w:r w:rsidRPr="00572565">
        <w:rPr>
          <w:color w:val="000000"/>
          <w:lang w:val="fr-FR" w:eastAsia="zh-CN"/>
        </w:rPr>
        <w:t xml:space="preserve">  </w:t>
      </w:r>
      <w:r w:rsidRPr="008B351D">
        <w:rPr>
          <w:color w:val="800080"/>
          <w:lang w:val="en-US" w:eastAsia="zh-CN"/>
        </w:rPr>
        <w:t>}</w:t>
      </w:r>
    </w:p>
    <w:p w14:paraId="5947369F" w14:textId="77777777" w:rsidR="00572565" w:rsidRPr="008B351D" w:rsidRDefault="00572565" w:rsidP="000F50A8">
      <w:pPr>
        <w:pStyle w:val="Code"/>
        <w:keepNext w:val="0"/>
        <w:keepLines w:val="0"/>
        <w:rPr>
          <w:color w:val="000000"/>
          <w:lang w:val="en-US" w:eastAsia="zh-CN"/>
        </w:rPr>
      </w:pPr>
    </w:p>
    <w:p w14:paraId="1C0762C2"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62645CA7"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3F436B01"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10</w:t>
      </w:r>
      <w:r w:rsidRPr="008B351D">
        <w:rPr>
          <w:color w:val="808030"/>
          <w:lang w:val="en-US" w:eastAsia="zh-CN"/>
        </w:rPr>
        <w:t>,</w:t>
      </w:r>
      <w:r w:rsidRPr="008B351D">
        <w:rPr>
          <w:color w:val="000000"/>
          <w:lang w:val="en-US" w:eastAsia="zh-CN"/>
        </w:rPr>
        <w:t xml:space="preserve"> </w:t>
      </w:r>
      <w:r w:rsidRPr="008B351D">
        <w:rPr>
          <w:color w:val="008C00"/>
          <w:lang w:val="en-US" w:eastAsia="zh-CN"/>
        </w:rPr>
        <w:t>40</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186CD444"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20</w:t>
      </w:r>
      <w:r w:rsidRPr="008B351D">
        <w:rPr>
          <w:color w:val="808030"/>
          <w:lang w:val="en-US" w:eastAsia="zh-CN"/>
        </w:rPr>
        <w:t>,</w:t>
      </w:r>
      <w:r w:rsidRPr="008B351D">
        <w:rPr>
          <w:color w:val="000000"/>
          <w:lang w:val="en-US" w:eastAsia="zh-CN"/>
        </w:rPr>
        <w:t xml:space="preserve"> </w:t>
      </w:r>
      <w:r w:rsidRPr="008B351D">
        <w:rPr>
          <w:color w:val="008C00"/>
          <w:lang w:val="en-US" w:eastAsia="zh-CN"/>
        </w:rPr>
        <w:t>40</w:t>
      </w:r>
      <w:r w:rsidRPr="008B351D">
        <w:rPr>
          <w:color w:val="808030"/>
          <w:lang w:val="en-US" w:eastAsia="zh-CN"/>
        </w:rPr>
        <w:t>)</w:t>
      </w:r>
      <w:r w:rsidRPr="008B351D">
        <w:rPr>
          <w:color w:val="800080"/>
          <w:lang w:val="en-US" w:eastAsia="zh-CN"/>
        </w:rPr>
        <w:t>;</w:t>
      </w:r>
    </w:p>
    <w:p w14:paraId="2217F272"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500</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25</w:t>
      </w:r>
      <w:r w:rsidRPr="008B351D">
        <w:rPr>
          <w:color w:val="808030"/>
          <w:lang w:val="en-US" w:eastAsia="zh-CN"/>
        </w:rPr>
        <w:t>)</w:t>
      </w:r>
      <w:r w:rsidRPr="008B351D">
        <w:rPr>
          <w:color w:val="800080"/>
          <w:lang w:val="en-US" w:eastAsia="zh-CN"/>
        </w:rPr>
        <w:t>;</w:t>
      </w:r>
    </w:p>
    <w:p w14:paraId="0BBCCCAB"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300</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40</w:t>
      </w:r>
      <w:r w:rsidRPr="008B351D">
        <w:rPr>
          <w:color w:val="808030"/>
          <w:lang w:val="en-US" w:eastAsia="zh-CN"/>
        </w:rPr>
        <w:t>,</w:t>
      </w:r>
      <w:r w:rsidRPr="008B351D">
        <w:rPr>
          <w:color w:val="000000"/>
          <w:lang w:val="en-US" w:eastAsia="zh-CN"/>
        </w:rPr>
        <w:t xml:space="preserve"> </w:t>
      </w:r>
      <w:r w:rsidRPr="008B351D">
        <w:rPr>
          <w:color w:val="008C00"/>
          <w:lang w:val="en-US" w:eastAsia="zh-CN"/>
        </w:rPr>
        <w:t>160</w:t>
      </w:r>
      <w:r w:rsidRPr="008B351D">
        <w:rPr>
          <w:color w:val="808030"/>
          <w:lang w:val="en-US" w:eastAsia="zh-CN"/>
        </w:rPr>
        <w:t>)</w:t>
      </w:r>
      <w:r w:rsidRPr="008B351D">
        <w:rPr>
          <w:color w:val="800080"/>
          <w:lang w:val="en-US" w:eastAsia="zh-CN"/>
        </w:rPr>
        <w:t>;</w:t>
      </w:r>
    </w:p>
    <w:p w14:paraId="65047A03" w14:textId="77777777" w:rsidR="00572565" w:rsidRPr="00572565" w:rsidRDefault="00572565" w:rsidP="00572565">
      <w:pPr>
        <w:pStyle w:val="Code"/>
        <w:rPr>
          <w:color w:val="000000"/>
          <w:lang w:val="it-IT" w:eastAsia="zh-CN"/>
        </w:rPr>
      </w:pPr>
      <w:r w:rsidRPr="008B351D">
        <w:rPr>
          <w:color w:val="000000"/>
          <w:lang w:val="en-US" w:eastAsia="zh-CN"/>
        </w:rPr>
        <w:t xml:space="preserve">    </w:t>
      </w:r>
      <w:r w:rsidRPr="00572565">
        <w:rPr>
          <w:color w:val="000000"/>
          <w:lang w:val="it-IT" w:eastAsia="zh-CN"/>
        </w:rPr>
        <w:t>paintIti</w:t>
      </w:r>
      <w:r w:rsidRPr="00572565">
        <w:rPr>
          <w:color w:val="808030"/>
          <w:lang w:val="it-IT" w:eastAsia="zh-CN"/>
        </w:rPr>
        <w:t>(</w:t>
      </w:r>
      <w:r w:rsidRPr="00572565">
        <w:rPr>
          <w:color w:val="000000"/>
          <w:lang w:val="it-IT" w:eastAsia="zh-CN"/>
        </w:rPr>
        <w:t>g</w:t>
      </w:r>
      <w:r w:rsidRPr="00572565">
        <w:rPr>
          <w:color w:val="808030"/>
          <w:lang w:val="it-IT" w:eastAsia="zh-CN"/>
        </w:rPr>
        <w:t>,</w:t>
      </w:r>
      <w:r w:rsidRPr="00572565">
        <w:rPr>
          <w:color w:val="000000"/>
          <w:lang w:val="it-IT" w:eastAsia="zh-CN"/>
        </w:rPr>
        <w:t xml:space="preserve"> </w:t>
      </w:r>
      <w:r w:rsidRPr="00572565">
        <w:rPr>
          <w:color w:val="008C00"/>
          <w:lang w:val="it-IT" w:eastAsia="zh-CN"/>
        </w:rPr>
        <w:t>150</w:t>
      </w:r>
      <w:r w:rsidRPr="00572565">
        <w:rPr>
          <w:color w:val="808030"/>
          <w:lang w:val="it-IT" w:eastAsia="zh-CN"/>
        </w:rPr>
        <w:t>,</w:t>
      </w:r>
      <w:r w:rsidRPr="00572565">
        <w:rPr>
          <w:color w:val="000000"/>
          <w:lang w:val="it-IT" w:eastAsia="zh-CN"/>
        </w:rPr>
        <w:t xml:space="preserve"> </w:t>
      </w:r>
      <w:r w:rsidRPr="00572565">
        <w:rPr>
          <w:color w:val="008C00"/>
          <w:lang w:val="it-IT" w:eastAsia="zh-CN"/>
        </w:rPr>
        <w:t>200</w:t>
      </w:r>
      <w:r w:rsidRPr="00572565">
        <w:rPr>
          <w:color w:val="808030"/>
          <w:lang w:val="it-IT" w:eastAsia="zh-CN"/>
        </w:rPr>
        <w:t>,</w:t>
      </w:r>
      <w:r w:rsidRPr="00572565">
        <w:rPr>
          <w:color w:val="000000"/>
          <w:lang w:val="it-IT" w:eastAsia="zh-CN"/>
        </w:rPr>
        <w:t xml:space="preserve"> </w:t>
      </w:r>
      <w:r w:rsidRPr="00572565">
        <w:rPr>
          <w:color w:val="008C00"/>
          <w:lang w:val="it-IT" w:eastAsia="zh-CN"/>
        </w:rPr>
        <w:t>40</w:t>
      </w:r>
      <w:r w:rsidRPr="00572565">
        <w:rPr>
          <w:color w:val="808030"/>
          <w:lang w:val="it-IT" w:eastAsia="zh-CN"/>
        </w:rPr>
        <w:t>,</w:t>
      </w:r>
      <w:r w:rsidRPr="00572565">
        <w:rPr>
          <w:color w:val="000000"/>
          <w:lang w:val="it-IT" w:eastAsia="zh-CN"/>
        </w:rPr>
        <w:t xml:space="preserve"> </w:t>
      </w:r>
      <w:r w:rsidRPr="00572565">
        <w:rPr>
          <w:color w:val="008C00"/>
          <w:lang w:val="it-IT" w:eastAsia="zh-CN"/>
        </w:rPr>
        <w:t>80</w:t>
      </w:r>
      <w:r w:rsidRPr="00572565">
        <w:rPr>
          <w:color w:val="808030"/>
          <w:lang w:val="it-IT" w:eastAsia="zh-CN"/>
        </w:rPr>
        <w:t>)</w:t>
      </w:r>
      <w:r w:rsidRPr="00572565">
        <w:rPr>
          <w:color w:val="800080"/>
          <w:lang w:val="it-IT" w:eastAsia="zh-CN"/>
        </w:rPr>
        <w:t>;</w:t>
      </w:r>
    </w:p>
    <w:p w14:paraId="77C9A046" w14:textId="77777777" w:rsidR="00572565" w:rsidRPr="00572565" w:rsidRDefault="00572565" w:rsidP="00572565">
      <w:pPr>
        <w:pStyle w:val="Code"/>
        <w:rPr>
          <w:color w:val="000000"/>
          <w:lang w:val="it-IT" w:eastAsia="zh-CN"/>
        </w:rPr>
      </w:pPr>
      <w:r w:rsidRPr="00572565">
        <w:rPr>
          <w:color w:val="000000"/>
          <w:lang w:val="it-IT" w:eastAsia="zh-CN"/>
        </w:rPr>
        <w:t xml:space="preserve">    paintIti</w:t>
      </w:r>
      <w:r w:rsidRPr="00572565">
        <w:rPr>
          <w:color w:val="808030"/>
          <w:lang w:val="it-IT" w:eastAsia="zh-CN"/>
        </w:rPr>
        <w:t>(</w:t>
      </w:r>
      <w:r w:rsidRPr="00572565">
        <w:rPr>
          <w:color w:val="000000"/>
          <w:lang w:val="it-IT" w:eastAsia="zh-CN"/>
        </w:rPr>
        <w:t>g</w:t>
      </w:r>
      <w:r w:rsidRPr="00572565">
        <w:rPr>
          <w:color w:val="808030"/>
          <w:lang w:val="it-IT" w:eastAsia="zh-CN"/>
        </w:rPr>
        <w:t>,</w:t>
      </w:r>
      <w:r w:rsidRPr="00572565">
        <w:rPr>
          <w:color w:val="000000"/>
          <w:lang w:val="it-IT" w:eastAsia="zh-CN"/>
        </w:rPr>
        <w:t xml:space="preserve"> </w:t>
      </w:r>
      <w:r w:rsidRPr="00572565">
        <w:rPr>
          <w:color w:val="008C00"/>
          <w:lang w:val="it-IT" w:eastAsia="zh-CN"/>
        </w:rPr>
        <w:t>50</w:t>
      </w:r>
      <w:r w:rsidRPr="00572565">
        <w:rPr>
          <w:color w:val="808030"/>
          <w:lang w:val="it-IT" w:eastAsia="zh-CN"/>
        </w:rPr>
        <w:t>,</w:t>
      </w:r>
      <w:r w:rsidRPr="00572565">
        <w:rPr>
          <w:color w:val="000000"/>
          <w:lang w:val="it-IT" w:eastAsia="zh-CN"/>
        </w:rPr>
        <w:t xml:space="preserve"> </w:t>
      </w:r>
      <w:r w:rsidRPr="00572565">
        <w:rPr>
          <w:color w:val="008C00"/>
          <w:lang w:val="it-IT" w:eastAsia="zh-CN"/>
        </w:rPr>
        <w:t>350</w:t>
      </w:r>
      <w:r w:rsidRPr="00572565">
        <w:rPr>
          <w:color w:val="808030"/>
          <w:lang w:val="it-IT" w:eastAsia="zh-CN"/>
        </w:rPr>
        <w:t>,</w:t>
      </w:r>
      <w:r w:rsidRPr="00572565">
        <w:rPr>
          <w:color w:val="000000"/>
          <w:lang w:val="it-IT" w:eastAsia="zh-CN"/>
        </w:rPr>
        <w:t xml:space="preserve"> </w:t>
      </w:r>
      <w:r w:rsidRPr="00572565">
        <w:rPr>
          <w:color w:val="008C00"/>
          <w:lang w:val="it-IT" w:eastAsia="zh-CN"/>
        </w:rPr>
        <w:t>100</w:t>
      </w:r>
      <w:r w:rsidRPr="00572565">
        <w:rPr>
          <w:color w:val="808030"/>
          <w:lang w:val="it-IT" w:eastAsia="zh-CN"/>
        </w:rPr>
        <w:t>,</w:t>
      </w:r>
      <w:r w:rsidRPr="00572565">
        <w:rPr>
          <w:color w:val="000000"/>
          <w:lang w:val="it-IT" w:eastAsia="zh-CN"/>
        </w:rPr>
        <w:t xml:space="preserve"> </w:t>
      </w:r>
      <w:r w:rsidRPr="00572565">
        <w:rPr>
          <w:color w:val="008C00"/>
          <w:lang w:val="it-IT" w:eastAsia="zh-CN"/>
        </w:rPr>
        <w:t>200</w:t>
      </w:r>
      <w:r w:rsidRPr="00572565">
        <w:rPr>
          <w:color w:val="808030"/>
          <w:lang w:val="it-IT" w:eastAsia="zh-CN"/>
        </w:rPr>
        <w:t>)</w:t>
      </w:r>
      <w:r w:rsidRPr="00572565">
        <w:rPr>
          <w:color w:val="800080"/>
          <w:lang w:val="it-IT" w:eastAsia="zh-CN"/>
        </w:rPr>
        <w:t>;</w:t>
      </w:r>
    </w:p>
    <w:p w14:paraId="0D169FCF" w14:textId="77777777" w:rsidR="00572565" w:rsidRPr="00572565" w:rsidRDefault="00572565" w:rsidP="00572565">
      <w:pPr>
        <w:pStyle w:val="Code"/>
        <w:rPr>
          <w:color w:val="000000"/>
          <w:lang w:val="it-IT" w:eastAsia="zh-CN"/>
        </w:rPr>
      </w:pPr>
      <w:r w:rsidRPr="00572565">
        <w:rPr>
          <w:color w:val="000000"/>
          <w:lang w:val="it-IT" w:eastAsia="zh-CN"/>
        </w:rPr>
        <w:t xml:space="preserve">    paintIti</w:t>
      </w:r>
      <w:r w:rsidRPr="00572565">
        <w:rPr>
          <w:color w:val="808030"/>
          <w:lang w:val="it-IT" w:eastAsia="zh-CN"/>
        </w:rPr>
        <w:t>(</w:t>
      </w:r>
      <w:r w:rsidRPr="00572565">
        <w:rPr>
          <w:color w:val="000000"/>
          <w:lang w:val="it-IT" w:eastAsia="zh-CN"/>
        </w:rPr>
        <w:t>g</w:t>
      </w:r>
      <w:r w:rsidRPr="00572565">
        <w:rPr>
          <w:color w:val="808030"/>
          <w:lang w:val="it-IT" w:eastAsia="zh-CN"/>
        </w:rPr>
        <w:t>,</w:t>
      </w:r>
      <w:r w:rsidRPr="00572565">
        <w:rPr>
          <w:color w:val="000000"/>
          <w:lang w:val="it-IT" w:eastAsia="zh-CN"/>
        </w:rPr>
        <w:t xml:space="preserve"> </w:t>
      </w:r>
      <w:r w:rsidRPr="00572565">
        <w:rPr>
          <w:color w:val="008C00"/>
          <w:lang w:val="it-IT" w:eastAsia="zh-CN"/>
        </w:rPr>
        <w:t>300</w:t>
      </w:r>
      <w:r w:rsidRPr="00572565">
        <w:rPr>
          <w:color w:val="808030"/>
          <w:lang w:val="it-IT" w:eastAsia="zh-CN"/>
        </w:rPr>
        <w:t>,</w:t>
      </w:r>
      <w:r w:rsidRPr="00572565">
        <w:rPr>
          <w:color w:val="000000"/>
          <w:lang w:val="it-IT" w:eastAsia="zh-CN"/>
        </w:rPr>
        <w:t xml:space="preserve"> </w:t>
      </w:r>
      <w:r w:rsidRPr="00572565">
        <w:rPr>
          <w:color w:val="008C00"/>
          <w:lang w:val="it-IT" w:eastAsia="zh-CN"/>
        </w:rPr>
        <w:t>300</w:t>
      </w:r>
      <w:r w:rsidRPr="00572565">
        <w:rPr>
          <w:color w:val="808030"/>
          <w:lang w:val="it-IT" w:eastAsia="zh-CN"/>
        </w:rPr>
        <w:t>,</w:t>
      </w:r>
      <w:r w:rsidRPr="00572565">
        <w:rPr>
          <w:color w:val="000000"/>
          <w:lang w:val="it-IT" w:eastAsia="zh-CN"/>
        </w:rPr>
        <w:t xml:space="preserve"> </w:t>
      </w:r>
      <w:r w:rsidRPr="00572565">
        <w:rPr>
          <w:color w:val="008C00"/>
          <w:lang w:val="it-IT" w:eastAsia="zh-CN"/>
        </w:rPr>
        <w:t>60</w:t>
      </w:r>
      <w:r w:rsidRPr="00572565">
        <w:rPr>
          <w:color w:val="808030"/>
          <w:lang w:val="it-IT" w:eastAsia="zh-CN"/>
        </w:rPr>
        <w:t>,</w:t>
      </w:r>
      <w:r w:rsidRPr="00572565">
        <w:rPr>
          <w:color w:val="000000"/>
          <w:lang w:val="it-IT" w:eastAsia="zh-CN"/>
        </w:rPr>
        <w:t xml:space="preserve"> </w:t>
      </w:r>
      <w:r w:rsidRPr="00572565">
        <w:rPr>
          <w:color w:val="008C00"/>
          <w:lang w:val="it-IT" w:eastAsia="zh-CN"/>
        </w:rPr>
        <w:t>120</w:t>
      </w:r>
      <w:r w:rsidRPr="00572565">
        <w:rPr>
          <w:color w:val="808030"/>
          <w:lang w:val="it-IT" w:eastAsia="zh-CN"/>
        </w:rPr>
        <w:t>)</w:t>
      </w:r>
      <w:r w:rsidRPr="00572565">
        <w:rPr>
          <w:color w:val="800080"/>
          <w:lang w:val="it-IT" w:eastAsia="zh-CN"/>
        </w:rPr>
        <w:t>;</w:t>
      </w:r>
    </w:p>
    <w:p w14:paraId="37FD7DC6" w14:textId="77777777" w:rsidR="00572565" w:rsidRPr="00572565" w:rsidRDefault="00572565" w:rsidP="00572565">
      <w:pPr>
        <w:pStyle w:val="Code"/>
        <w:rPr>
          <w:color w:val="000000"/>
          <w:lang w:val="en-CA" w:eastAsia="zh-CN"/>
        </w:rPr>
      </w:pPr>
      <w:r w:rsidRPr="00572565">
        <w:rPr>
          <w:color w:val="000000"/>
          <w:lang w:val="it-IT" w:eastAsia="zh-CN"/>
        </w:rPr>
        <w:t xml:space="preserve">  </w:t>
      </w:r>
      <w:r w:rsidRPr="00572565">
        <w:rPr>
          <w:color w:val="800080"/>
          <w:lang w:val="en-CA" w:eastAsia="zh-CN"/>
        </w:rPr>
        <w:t>}</w:t>
      </w:r>
    </w:p>
    <w:p w14:paraId="12CEE9E7" w14:textId="77777777" w:rsidR="00572565" w:rsidRPr="00572565" w:rsidRDefault="00572565" w:rsidP="00C62F99">
      <w:pPr>
        <w:pStyle w:val="Code"/>
        <w:keepNext w:val="0"/>
        <w:keepLines w:val="0"/>
        <w:rPr>
          <w:color w:val="000000"/>
          <w:lang w:val="en-CA" w:eastAsia="zh-CN"/>
        </w:rPr>
      </w:pPr>
    </w:p>
    <w:p w14:paraId="26EFF5A5"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b/>
          <w:bCs/>
          <w:color w:val="800000"/>
          <w:lang w:val="en-CA" w:eastAsia="zh-CN"/>
        </w:rPr>
        <w:t>static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main</w:t>
      </w:r>
      <w:r w:rsidRPr="00572565">
        <w:rPr>
          <w:color w:val="808030"/>
          <w:lang w:val="en-CA" w:eastAsia="zh-CN"/>
        </w:rPr>
        <w:t>(</w:t>
      </w:r>
      <w:r w:rsidRPr="00572565">
        <w:rPr>
          <w:b/>
          <w:bCs/>
          <w:color w:val="BB7977"/>
          <w:lang w:val="en-CA" w:eastAsia="zh-CN"/>
        </w:rPr>
        <w:t>String</w:t>
      </w:r>
      <w:r w:rsidRPr="00572565">
        <w:rPr>
          <w:color w:val="000000"/>
          <w:lang w:val="en-CA" w:eastAsia="zh-CN"/>
        </w:rPr>
        <w:t xml:space="preserve"> args</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5EAF93A8"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new</w:t>
      </w:r>
      <w:r w:rsidRPr="00572565">
        <w:rPr>
          <w:color w:val="000000"/>
          <w:lang w:val="en-CA" w:eastAsia="zh-CN"/>
        </w:rPr>
        <w:t xml:space="preserve"> ExercicePlusieursBotEtIti</w:t>
      </w:r>
      <w:r w:rsidRPr="00572565">
        <w:rPr>
          <w:color w:val="808030"/>
          <w:lang w:val="en-CA" w:eastAsia="zh-CN"/>
        </w:rPr>
        <w:t>()</w:t>
      </w:r>
      <w:r w:rsidRPr="00572565">
        <w:rPr>
          <w:color w:val="800080"/>
          <w:lang w:val="en-CA" w:eastAsia="zh-CN"/>
        </w:rPr>
        <w:t>;</w:t>
      </w:r>
    </w:p>
    <w:p w14:paraId="10C07045"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color w:val="800080"/>
          <w:lang w:val="en-CA" w:eastAsia="zh-CN"/>
        </w:rPr>
        <w:t>}</w:t>
      </w:r>
    </w:p>
    <w:p w14:paraId="419FD18C" w14:textId="4B6F9600" w:rsidR="00572565" w:rsidRDefault="00572565" w:rsidP="00572565">
      <w:pPr>
        <w:pStyle w:val="Code"/>
        <w:rPr>
          <w:color w:val="800080"/>
          <w:lang w:val="en-CA" w:eastAsia="zh-CN"/>
        </w:rPr>
      </w:pPr>
      <w:r w:rsidRPr="00572565">
        <w:rPr>
          <w:color w:val="800080"/>
          <w:lang w:val="en-CA" w:eastAsia="zh-CN"/>
        </w:rPr>
        <w:t>}</w:t>
      </w:r>
    </w:p>
    <w:p w14:paraId="12DA55AB" w14:textId="77777777" w:rsidR="003E5B17" w:rsidRPr="00572565" w:rsidRDefault="003E5B17" w:rsidP="00572565">
      <w:pPr>
        <w:pStyle w:val="Code"/>
        <w:rPr>
          <w:color w:val="000000"/>
          <w:lang w:val="en-CA" w:eastAsia="zh-CN"/>
        </w:rPr>
      </w:pPr>
    </w:p>
    <w:p w14:paraId="1869C1E8" w14:textId="77777777" w:rsidR="00A03321" w:rsidRDefault="00A03321" w:rsidP="00A03321">
      <w:pPr>
        <w:pStyle w:val="Corpsdetexte"/>
      </w:pPr>
    </w:p>
    <w:p w14:paraId="2C4099B4" w14:textId="77777777" w:rsidR="00A03321" w:rsidRDefault="00A03321" w:rsidP="006C3EE9">
      <w:pPr>
        <w:pStyle w:val="Corpsdetexte"/>
        <w:keepNext/>
        <w:keepLines/>
      </w:pPr>
      <w:r>
        <w:lastRenderedPageBreak/>
        <w:t>Résultat :</w:t>
      </w:r>
    </w:p>
    <w:p w14:paraId="45555F9D" w14:textId="0E2799A2" w:rsidR="00A03321" w:rsidRDefault="004B7EE2" w:rsidP="00EF7B00">
      <w:pPr>
        <w:pStyle w:val="Corpsdetexte"/>
        <w:keepNext/>
        <w:keepLines/>
        <w:jc w:val="center"/>
      </w:pPr>
      <w:r>
        <w:rPr>
          <w:noProof/>
          <w:lang w:val="en-US" w:eastAsia="en-US"/>
        </w:rPr>
        <w:drawing>
          <wp:inline distT="0" distB="0" distL="0" distR="0" wp14:anchorId="17735227" wp14:editId="7CFDA51A">
            <wp:extent cx="1348239" cy="1968119"/>
            <wp:effectExtent l="0" t="0" r="0" b="635"/>
            <wp:docPr id="159004377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rotWithShape="1">
                    <a:blip r:embed="rId274">
                      <a:extLst>
                        <a:ext uri="{28A0092B-C50C-407E-A947-70E740481C1C}">
                          <a14:useLocalDpi xmlns:a14="http://schemas.microsoft.com/office/drawing/2010/main" val="0"/>
                        </a:ext>
                      </a:extLst>
                    </a:blip>
                    <a:srcRect l="2638" t="6328" r="5565" b="4376"/>
                    <a:stretch/>
                  </pic:blipFill>
                  <pic:spPr bwMode="auto">
                    <a:xfrm>
                      <a:off x="0" y="0"/>
                      <a:ext cx="1381267" cy="2016332"/>
                    </a:xfrm>
                    <a:prstGeom prst="rect">
                      <a:avLst/>
                    </a:prstGeom>
                    <a:ln>
                      <a:noFill/>
                    </a:ln>
                    <a:extLst>
                      <a:ext uri="{53640926-AAD7-44D8-BBD7-CCE9431645EC}">
                        <a14:shadowObscured xmlns:a14="http://schemas.microsoft.com/office/drawing/2010/main"/>
                      </a:ext>
                    </a:extLst>
                  </pic:spPr>
                </pic:pic>
              </a:graphicData>
            </a:graphic>
          </wp:inline>
        </w:drawing>
      </w:r>
    </w:p>
    <w:p w14:paraId="203D8789" w14:textId="77777777" w:rsidR="006C3EE9" w:rsidRDefault="006C3EE9" w:rsidP="006C3EE9">
      <w:pPr>
        <w:pStyle w:val="Corpsdetexte"/>
      </w:pPr>
    </w:p>
    <w:p w14:paraId="7741DFFA" w14:textId="77777777" w:rsidR="00A03321" w:rsidRDefault="00A03321" w:rsidP="006C3EE9">
      <w:pPr>
        <w:pStyle w:val="Titre2"/>
        <w:keepLines/>
        <w:spacing w:line="240" w:lineRule="auto"/>
      </w:pPr>
      <w:bookmarkStart w:id="130" w:name="_Toc508793537"/>
      <w:bookmarkStart w:id="131" w:name="_Toc155813910"/>
      <w:r>
        <w:t xml:space="preserve">Traitement des événements de souris (interface </w:t>
      </w:r>
      <w:r w:rsidRPr="16CBE89F">
        <w:rPr>
          <w:i/>
          <w:iCs/>
        </w:rPr>
        <w:t>MouseListener</w:t>
      </w:r>
      <w:r>
        <w:t>)</w:t>
      </w:r>
      <w:bookmarkEnd w:id="130"/>
      <w:bookmarkEnd w:id="131"/>
    </w:p>
    <w:p w14:paraId="353A60C6" w14:textId="77777777" w:rsidR="00A03321" w:rsidRDefault="00A03321" w:rsidP="006C3EE9">
      <w:pPr>
        <w:pStyle w:val="Corpsdetexte"/>
        <w:keepLines/>
      </w:pPr>
      <w:r>
        <w:t xml:space="preserve">Dans les applications interactives, il faut pouvoir détecter les actions de l’utilisateur (déplacement de la souris, click de la souris, touche de clavier, etc.) et y réagir. Le package </w:t>
      </w:r>
      <w:r>
        <w:rPr>
          <w:i/>
          <w:iCs/>
        </w:rPr>
        <w:t>java.awt</w:t>
      </w:r>
      <w:r>
        <w:t xml:space="preserve"> inclut les mécanismes à cet effet.</w:t>
      </w:r>
    </w:p>
    <w:p w14:paraId="1B9F5596" w14:textId="5C3E3DBB" w:rsidR="00A03321" w:rsidRDefault="00A03321" w:rsidP="006C3EE9">
      <w:pPr>
        <w:pStyle w:val="Corpsdetexte"/>
        <w:keepNext/>
        <w:keepLines/>
      </w:pPr>
      <w:r>
        <w:rPr>
          <w:b/>
          <w:bCs/>
        </w:rPr>
        <w:t>Exemple</w:t>
      </w:r>
      <w:r>
        <w:t xml:space="preserve">. </w:t>
      </w:r>
      <w:hyperlink r:id="rId275" w:history="1">
        <w:r w:rsidRPr="00C739DA">
          <w:rPr>
            <w:rFonts w:ascii="Segoe UI" w:hAnsi="Segoe UI" w:cs="Segoe UI"/>
            <w:color w:val="0366D6"/>
            <w:lang w:val="fr-CA"/>
          </w:rPr>
          <w:t>JavaPasAPas</w:t>
        </w:r>
      </w:hyperlink>
      <w:r w:rsidRPr="00C739DA">
        <w:rPr>
          <w:rFonts w:ascii="Segoe UI" w:hAnsi="Segoe UI" w:cs="Segoe UI"/>
          <w:color w:val="586069"/>
          <w:lang w:val="fr-CA"/>
        </w:rPr>
        <w:t>/</w:t>
      </w:r>
      <w:r w:rsidR="00572565">
        <w:rPr>
          <w:rFonts w:ascii="Segoe UI" w:hAnsi="Segoe UI" w:cs="Segoe UI"/>
          <w:b/>
          <w:bCs/>
          <w:color w:val="586069"/>
          <w:lang w:val="fr-CA"/>
        </w:rPr>
        <w:t>chapitre_5/E</w:t>
      </w:r>
      <w:r w:rsidRPr="00C739DA">
        <w:rPr>
          <w:rFonts w:ascii="Segoe UI" w:hAnsi="Segoe UI" w:cs="Segoe UI"/>
          <w:b/>
          <w:bCs/>
          <w:color w:val="586069"/>
          <w:lang w:val="fr-CA"/>
        </w:rPr>
        <w:t>xempleEvenementSouris.java</w:t>
      </w:r>
    </w:p>
    <w:p w14:paraId="4AA3242C" w14:textId="77777777" w:rsidR="00A03321" w:rsidRDefault="00A03321" w:rsidP="00572565">
      <w:pPr>
        <w:pStyle w:val="Corpsdetexte"/>
        <w:keepNext/>
        <w:keepLines/>
      </w:pPr>
      <w:r>
        <w:t xml:space="preserve">Le programme suivant illustre les mécanismes de base de détection des actions de la souris. Le programme répond à un </w:t>
      </w:r>
      <w:r w:rsidRPr="006B50DE">
        <w:rPr>
          <w:i/>
        </w:rPr>
        <w:t>click</w:t>
      </w:r>
      <w:r>
        <w:t xml:space="preserve"> </w:t>
      </w:r>
      <w:r w:rsidRPr="006B50DE">
        <w:rPr>
          <w:i/>
        </w:rPr>
        <w:t>de la souris</w:t>
      </w:r>
      <w:r>
        <w:t xml:space="preserve"> (bouton de gauche enfoncé avec Windows) en déplaçant le </w:t>
      </w:r>
      <w:r w:rsidRPr="004237C8">
        <w:rPr>
          <w:i/>
        </w:rPr>
        <w:t>Bot</w:t>
      </w:r>
      <w:r>
        <w:t xml:space="preserve"> à la position du click. La position du click est déterminée par la position du curseur de souris au moment où le bouton est enfoncé.</w:t>
      </w:r>
    </w:p>
    <w:p w14:paraId="08B41DE2"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00EB1A6E"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lang w:eastAsia="zh-CN"/>
        </w:rPr>
        <w:t>event</w:t>
      </w:r>
      <w:r w:rsidRPr="00572565">
        <w:rPr>
          <w:color w:val="808030"/>
          <w:lang w:eastAsia="zh-CN"/>
        </w:rPr>
        <w:t>.</w:t>
      </w:r>
      <w:r w:rsidRPr="00572565">
        <w:rPr>
          <w:b/>
          <w:bCs/>
          <w:color w:val="800000"/>
          <w:lang w:eastAsia="zh-CN"/>
        </w:rPr>
        <w:t>*</w:t>
      </w:r>
      <w:r w:rsidRPr="00572565">
        <w:rPr>
          <w:color w:val="800080"/>
          <w:lang w:eastAsia="zh-CN"/>
        </w:rPr>
        <w:t>;</w:t>
      </w:r>
    </w:p>
    <w:p w14:paraId="5661B1B2"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b/>
          <w:bCs/>
          <w:color w:val="800000"/>
          <w:lang w:eastAsia="zh-CN"/>
        </w:rPr>
        <w:t>*</w:t>
      </w:r>
      <w:r w:rsidRPr="00572565">
        <w:rPr>
          <w:color w:val="800080"/>
          <w:lang w:eastAsia="zh-CN"/>
        </w:rPr>
        <w:t>;</w:t>
      </w:r>
    </w:p>
    <w:p w14:paraId="7CEADB4B" w14:textId="77777777" w:rsidR="00572565" w:rsidRPr="00572565" w:rsidRDefault="00572565" w:rsidP="00572565">
      <w:pPr>
        <w:pStyle w:val="Code"/>
        <w:rPr>
          <w:color w:val="000000"/>
          <w:lang w:eastAsia="zh-CN"/>
        </w:rPr>
      </w:pPr>
    </w:p>
    <w:p w14:paraId="58EBCB8C" w14:textId="77777777" w:rsidR="00572565" w:rsidRPr="00572565" w:rsidRDefault="00572565" w:rsidP="00572565">
      <w:pPr>
        <w:pStyle w:val="Code"/>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ExempleEvenementSouris </w:t>
      </w:r>
      <w:r w:rsidRPr="00572565">
        <w:rPr>
          <w:b/>
          <w:bCs/>
          <w:color w:val="800000"/>
          <w:lang w:eastAsia="zh-CN"/>
        </w:rPr>
        <w:t>extends</w:t>
      </w:r>
      <w:r w:rsidRPr="00572565">
        <w:rPr>
          <w:color w:val="000000"/>
          <w:lang w:eastAsia="zh-CN"/>
        </w:rPr>
        <w:t xml:space="preserve"> JFrame </w:t>
      </w:r>
      <w:r w:rsidRPr="00572565">
        <w:rPr>
          <w:b/>
          <w:bCs/>
          <w:color w:val="800000"/>
          <w:lang w:eastAsia="zh-CN"/>
        </w:rPr>
        <w:t>implements</w:t>
      </w:r>
      <w:r w:rsidRPr="00572565">
        <w:rPr>
          <w:color w:val="000000"/>
          <w:lang w:eastAsia="zh-CN"/>
        </w:rPr>
        <w:t xml:space="preserve"> MouseListener </w:t>
      </w:r>
      <w:r w:rsidRPr="00572565">
        <w:rPr>
          <w:color w:val="800080"/>
          <w:lang w:eastAsia="zh-CN"/>
        </w:rPr>
        <w:t>{</w:t>
      </w:r>
    </w:p>
    <w:p w14:paraId="68ECAB13"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Variables d'objet qui contiennent les coordonnées de la souris</w:t>
      </w:r>
    </w:p>
    <w:p w14:paraId="5A6BE359"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Le premier sera dessiné à la coordodonnée (0,0)</w:t>
      </w:r>
    </w:p>
    <w:p w14:paraId="77FDB94D"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x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Coordodonnée x du Bot à dessiner</w:t>
      </w:r>
    </w:p>
    <w:p w14:paraId="5BBAB55C"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y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Coordodonnée y du Bot à dessiner</w:t>
      </w:r>
    </w:p>
    <w:p w14:paraId="24CC63F7" w14:textId="77777777" w:rsidR="00572565" w:rsidRPr="00572565" w:rsidRDefault="00572565" w:rsidP="00C62F99">
      <w:pPr>
        <w:pStyle w:val="Code"/>
        <w:keepNext w:val="0"/>
        <w:keepLines w:val="0"/>
        <w:rPr>
          <w:color w:val="000000"/>
          <w:lang w:eastAsia="zh-CN"/>
        </w:rPr>
      </w:pPr>
    </w:p>
    <w:p w14:paraId="5023B087"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ExempleEvenementSouris</w:t>
      </w:r>
      <w:r w:rsidRPr="00572565">
        <w:rPr>
          <w:color w:val="808030"/>
          <w:lang w:eastAsia="zh-CN"/>
        </w:rPr>
        <w:t>()</w:t>
      </w:r>
      <w:r w:rsidRPr="00572565">
        <w:rPr>
          <w:color w:val="000000"/>
          <w:lang w:eastAsia="zh-CN"/>
        </w:rPr>
        <w:t xml:space="preserve"> </w:t>
      </w:r>
      <w:r w:rsidRPr="00572565">
        <w:rPr>
          <w:color w:val="800080"/>
          <w:lang w:eastAsia="zh-CN"/>
        </w:rPr>
        <w:t>{</w:t>
      </w:r>
    </w:p>
    <w:p w14:paraId="043814EC"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"Exemple de traitement d'événements de la souris"</w:t>
      </w:r>
      <w:r w:rsidRPr="00572565">
        <w:rPr>
          <w:color w:val="808030"/>
          <w:lang w:eastAsia="zh-CN"/>
        </w:rPr>
        <w:t>)</w:t>
      </w:r>
      <w:r w:rsidRPr="00572565">
        <w:rPr>
          <w:color w:val="800080"/>
          <w:lang w:eastAsia="zh-CN"/>
        </w:rPr>
        <w:t>;</w:t>
      </w:r>
    </w:p>
    <w:p w14:paraId="76874818" w14:textId="77777777" w:rsidR="00572565" w:rsidRPr="00572565" w:rsidRDefault="00572565" w:rsidP="00C62F99">
      <w:pPr>
        <w:pStyle w:val="Code"/>
        <w:keepNext w:val="0"/>
        <w:keepLines w:val="0"/>
        <w:rPr>
          <w:color w:val="000000"/>
          <w:lang w:eastAsia="zh-CN"/>
        </w:rPr>
      </w:pPr>
    </w:p>
    <w:p w14:paraId="3EE5C0EC"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Le paramètre this de addMouseListener() indique que l'objet qui doit</w:t>
      </w:r>
    </w:p>
    <w:p w14:paraId="0F26EF7C" w14:textId="77777777" w:rsidR="00572565" w:rsidRPr="00572565" w:rsidRDefault="00572565" w:rsidP="00C62F99">
      <w:pPr>
        <w:pStyle w:val="Code"/>
        <w:keepNext w:val="0"/>
        <w:keepLines w:val="0"/>
        <w:rPr>
          <w:color w:val="000000"/>
          <w:lang w:val="fr-FR" w:eastAsia="zh-CN"/>
        </w:rPr>
      </w:pPr>
      <w:r w:rsidRPr="00572565">
        <w:rPr>
          <w:color w:val="000000"/>
          <w:lang w:eastAsia="zh-CN"/>
        </w:rPr>
        <w:t xml:space="preserve">    </w:t>
      </w:r>
      <w:r w:rsidRPr="00572565">
        <w:rPr>
          <w:color w:val="696969"/>
          <w:lang w:val="fr-FR" w:eastAsia="zh-CN"/>
        </w:rPr>
        <w:t>// réagir aux événements de souris est l'objet</w:t>
      </w:r>
    </w:p>
    <w:p w14:paraId="63BE220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qui est créé par ce constructeur</w:t>
      </w:r>
    </w:p>
    <w:p w14:paraId="102CCA1A" w14:textId="77777777" w:rsidR="00572565" w:rsidRPr="00572565" w:rsidRDefault="00572565" w:rsidP="00C62F99">
      <w:pPr>
        <w:pStyle w:val="Code"/>
        <w:keepNext w:val="0"/>
        <w:keepLines w:val="0"/>
        <w:rPr>
          <w:color w:val="000000"/>
          <w:lang w:val="en-CA" w:eastAsia="zh-CN"/>
        </w:rPr>
      </w:pPr>
      <w:r w:rsidRPr="00572565">
        <w:rPr>
          <w:color w:val="000000"/>
          <w:lang w:val="fr-FR" w:eastAsia="zh-CN"/>
        </w:rPr>
        <w:t xml:space="preserve">    </w:t>
      </w:r>
      <w:r w:rsidRPr="00572565">
        <w:rPr>
          <w:color w:val="000000"/>
          <w:lang w:val="en-CA" w:eastAsia="zh-CN"/>
        </w:rPr>
        <w:t>addMouseListener</w:t>
      </w:r>
      <w:r w:rsidRPr="00572565">
        <w:rPr>
          <w:color w:val="808030"/>
          <w:lang w:val="en-CA" w:eastAsia="zh-CN"/>
        </w:rPr>
        <w:t>(</w:t>
      </w:r>
      <w:r w:rsidRPr="00572565">
        <w:rPr>
          <w:b/>
          <w:bCs/>
          <w:color w:val="800000"/>
          <w:lang w:val="en-CA" w:eastAsia="zh-CN"/>
        </w:rPr>
        <w:t>this</w:t>
      </w:r>
      <w:r w:rsidRPr="00572565">
        <w:rPr>
          <w:color w:val="808030"/>
          <w:lang w:val="en-CA" w:eastAsia="zh-CN"/>
        </w:rPr>
        <w:t>)</w:t>
      </w:r>
      <w:r w:rsidRPr="00572565">
        <w:rPr>
          <w:color w:val="800080"/>
          <w:lang w:val="en-CA" w:eastAsia="zh-CN"/>
        </w:rPr>
        <w:t>;</w:t>
      </w:r>
    </w:p>
    <w:p w14:paraId="21521393" w14:textId="77777777" w:rsidR="00572565" w:rsidRPr="00572565" w:rsidRDefault="00572565" w:rsidP="00C62F99">
      <w:pPr>
        <w:pStyle w:val="Code"/>
        <w:keepNext w:val="0"/>
        <w:keepLines w:val="0"/>
        <w:rPr>
          <w:color w:val="000000"/>
          <w:lang w:val="en-CA" w:eastAsia="zh-CN"/>
        </w:rPr>
      </w:pPr>
    </w:p>
    <w:p w14:paraId="64C5B6DB"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1004E234"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266694EC"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486BE5C5" w14:textId="77777777" w:rsidR="00572565" w:rsidRPr="00572565" w:rsidRDefault="00572565" w:rsidP="00C62F99">
      <w:pPr>
        <w:pStyle w:val="Code"/>
        <w:keepNext w:val="0"/>
        <w:keepLines w:val="0"/>
        <w:rPr>
          <w:color w:val="000000"/>
          <w:lang w:val="fr-FR" w:eastAsia="zh-CN"/>
        </w:rPr>
      </w:pPr>
      <w:r w:rsidRPr="00572565">
        <w:rPr>
          <w:color w:val="000000"/>
          <w:lang w:val="en-CA" w:eastAsia="zh-CN"/>
        </w:rPr>
        <w:t xml:space="preserve">  </w:t>
      </w:r>
      <w:r w:rsidRPr="00572565">
        <w:rPr>
          <w:color w:val="800080"/>
          <w:lang w:val="fr-FR" w:eastAsia="zh-CN"/>
        </w:rPr>
        <w:t>}</w:t>
      </w:r>
    </w:p>
    <w:p w14:paraId="6E5A8DB5" w14:textId="77777777" w:rsidR="00572565" w:rsidRPr="00572565" w:rsidRDefault="00572565" w:rsidP="00C62F99">
      <w:pPr>
        <w:pStyle w:val="Code"/>
        <w:keepNext w:val="0"/>
        <w:keepLines w:val="0"/>
        <w:rPr>
          <w:color w:val="000000"/>
          <w:lang w:val="fr-FR" w:eastAsia="zh-CN"/>
        </w:rPr>
      </w:pPr>
    </w:p>
    <w:p w14:paraId="22FB3C1C"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méthode d'objet de la classe ExempleEvenementSouris qui est</w:t>
      </w:r>
    </w:p>
    <w:p w14:paraId="1B3DD29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appelée si le bouton de souris est enfoncé</w:t>
      </w:r>
    </w:p>
    <w:p w14:paraId="2DC5C613" w14:textId="77777777" w:rsidR="00572565" w:rsidRPr="00572565" w:rsidRDefault="00572565" w:rsidP="00C62F99">
      <w:pPr>
        <w:pStyle w:val="Code"/>
        <w:keepNext w:val="0"/>
        <w:keepLines w:val="0"/>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mousePressed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174C961B" w14:textId="77777777" w:rsidR="00572565" w:rsidRPr="00572565" w:rsidRDefault="00572565" w:rsidP="00C62F99">
      <w:pPr>
        <w:pStyle w:val="Code"/>
        <w:keepNext w:val="0"/>
        <w:keepLines w:val="0"/>
        <w:jc w:val="left"/>
        <w:rPr>
          <w:color w:val="000000"/>
          <w:lang w:val="fr-FR" w:eastAsia="zh-CN"/>
        </w:rPr>
      </w:pPr>
      <w:r w:rsidRPr="00572565">
        <w:rPr>
          <w:color w:val="000000"/>
          <w:lang w:val="en-CA" w:eastAsia="zh-CN"/>
        </w:rPr>
        <w:t xml:space="preserve">    </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getX</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coordodonnée x de la souris dans la variable x</w:t>
      </w:r>
    </w:p>
    <w:p w14:paraId="70273D0F" w14:textId="77777777" w:rsidR="00572565" w:rsidRPr="00572565" w:rsidRDefault="00572565" w:rsidP="00C62F99">
      <w:pPr>
        <w:pStyle w:val="Code"/>
        <w:keepNext w:val="0"/>
        <w:keepLines w:val="0"/>
        <w:jc w:val="left"/>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getY</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coordodonnée y de la souris dans la variable y</w:t>
      </w:r>
    </w:p>
    <w:p w14:paraId="2C5E4B9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repaint() provoque un nouvel appel à paint()</w:t>
      </w:r>
    </w:p>
    <w:p w14:paraId="3886529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repaint</w:t>
      </w:r>
      <w:r w:rsidRPr="00572565">
        <w:rPr>
          <w:color w:val="808030"/>
          <w:lang w:val="fr-FR" w:eastAsia="zh-CN"/>
        </w:rPr>
        <w:t>()</w:t>
      </w:r>
      <w:r w:rsidRPr="00572565">
        <w:rPr>
          <w:color w:val="800080"/>
          <w:lang w:val="fr-FR" w:eastAsia="zh-CN"/>
        </w:rPr>
        <w:t>;</w:t>
      </w:r>
    </w:p>
    <w:p w14:paraId="141B654B"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800080"/>
          <w:lang w:val="fr-FR" w:eastAsia="zh-CN"/>
        </w:rPr>
        <w:t>}</w:t>
      </w:r>
    </w:p>
    <w:p w14:paraId="7A099A13" w14:textId="77777777" w:rsidR="00572565" w:rsidRPr="00572565" w:rsidRDefault="00572565" w:rsidP="00C62F99">
      <w:pPr>
        <w:pStyle w:val="Code"/>
        <w:keepNext w:val="0"/>
        <w:keepLines w:val="0"/>
        <w:rPr>
          <w:color w:val="000000"/>
          <w:lang w:val="fr-FR" w:eastAsia="zh-CN"/>
        </w:rPr>
      </w:pPr>
    </w:p>
    <w:p w14:paraId="5D68D512"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Il faut absolument définir les autres méthodes pour les autres</w:t>
      </w:r>
    </w:p>
    <w:p w14:paraId="19C2EB4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événements de souris même s'ils ne font rien</w:t>
      </w:r>
    </w:p>
    <w:p w14:paraId="65C8F787" w14:textId="77777777" w:rsidR="00572565" w:rsidRPr="00572565" w:rsidRDefault="00572565" w:rsidP="00C62F99">
      <w:pPr>
        <w:pStyle w:val="Code"/>
        <w:keepNext w:val="0"/>
        <w:keepLines w:val="0"/>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mouseClicked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69CCF618" w14:textId="77777777" w:rsidR="00572565" w:rsidRPr="00572565" w:rsidRDefault="00572565" w:rsidP="00C62F99">
      <w:pPr>
        <w:pStyle w:val="Code"/>
        <w:keepNext w:val="0"/>
        <w:keepLines w:val="0"/>
        <w:rPr>
          <w:color w:val="000000"/>
          <w:lang w:val="en-CA" w:eastAsia="zh-CN"/>
        </w:rPr>
      </w:pPr>
    </w:p>
    <w:p w14:paraId="7709E0D0"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mouseEntered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5102938E" w14:textId="77777777" w:rsidR="00572565" w:rsidRPr="00572565" w:rsidRDefault="00572565" w:rsidP="00C62F99">
      <w:pPr>
        <w:pStyle w:val="Code"/>
        <w:keepNext w:val="0"/>
        <w:keepLines w:val="0"/>
        <w:rPr>
          <w:color w:val="000000"/>
          <w:lang w:val="en-CA" w:eastAsia="zh-CN"/>
        </w:rPr>
      </w:pPr>
    </w:p>
    <w:p w14:paraId="6AE3A27F"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mouseExited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9DDE244" w14:textId="77777777" w:rsidR="00572565" w:rsidRPr="00572565" w:rsidRDefault="00572565" w:rsidP="00C62F99">
      <w:pPr>
        <w:pStyle w:val="Code"/>
        <w:keepNext w:val="0"/>
        <w:keepLines w:val="0"/>
        <w:rPr>
          <w:color w:val="000000"/>
          <w:lang w:val="en-CA" w:eastAsia="zh-CN"/>
        </w:rPr>
      </w:pPr>
    </w:p>
    <w:p w14:paraId="103E158F"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mouseReleased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8CDD409" w14:textId="77777777" w:rsidR="00572565" w:rsidRPr="00572565" w:rsidRDefault="00572565" w:rsidP="00C62F99">
      <w:pPr>
        <w:pStyle w:val="Code"/>
        <w:keepNext w:val="0"/>
        <w:keepLines w:val="0"/>
        <w:rPr>
          <w:color w:val="000000"/>
          <w:lang w:val="en-CA" w:eastAsia="zh-CN"/>
        </w:rPr>
      </w:pPr>
    </w:p>
    <w:p w14:paraId="4B4C22E1" w14:textId="77777777" w:rsidR="00572565" w:rsidRPr="00572565" w:rsidRDefault="00572565" w:rsidP="00C62F99">
      <w:pPr>
        <w:pStyle w:val="Code"/>
        <w:keepNext w:val="0"/>
        <w:keepLines w:val="0"/>
        <w:rPr>
          <w:color w:val="000000"/>
          <w:lang w:val="fr-FR" w:eastAsia="zh-CN"/>
        </w:rPr>
      </w:pPr>
      <w:r w:rsidRPr="00572565">
        <w:rPr>
          <w:color w:val="000000"/>
          <w:lang w:val="en-CA" w:eastAsia="zh-CN"/>
        </w:rPr>
        <w:t xml:space="preserve">  </w:t>
      </w:r>
      <w:r w:rsidRPr="00572565">
        <w:rPr>
          <w:b/>
          <w:bCs/>
          <w:color w:val="800000"/>
          <w:lang w:val="fr-FR" w:eastAsia="zh-CN"/>
        </w:rPr>
        <w:t>public</w:t>
      </w:r>
      <w:r w:rsidRPr="00572565">
        <w:rPr>
          <w:color w:val="000000"/>
          <w:lang w:val="fr-FR" w:eastAsia="zh-CN"/>
        </w:rPr>
        <w:t xml:space="preserve"> </w:t>
      </w:r>
      <w:r w:rsidRPr="00572565">
        <w:rPr>
          <w:b/>
          <w:bCs/>
          <w:color w:val="800000"/>
          <w:lang w:val="fr-FR" w:eastAsia="zh-CN"/>
        </w:rPr>
        <w:t>static</w:t>
      </w:r>
      <w:r w:rsidRPr="00572565">
        <w:rPr>
          <w:color w:val="000000"/>
          <w:lang w:val="fr-FR" w:eastAsia="zh-CN"/>
        </w:rPr>
        <w:t xml:space="preserve"> </w:t>
      </w:r>
      <w:r w:rsidRPr="00572565">
        <w:rPr>
          <w:color w:val="BB7977"/>
          <w:lang w:val="fr-FR" w:eastAsia="zh-CN"/>
        </w:rPr>
        <w:t>void</w:t>
      </w:r>
      <w:r w:rsidRPr="00572565">
        <w:rPr>
          <w:color w:val="000000"/>
          <w:lang w:val="fr-FR" w:eastAsia="zh-CN"/>
        </w:rPr>
        <w:t xml:space="preserve"> paintBot</w:t>
      </w:r>
      <w:r w:rsidRPr="00572565">
        <w:rPr>
          <w:color w:val="808030"/>
          <w:lang w:val="fr-FR" w:eastAsia="zh-CN"/>
        </w:rPr>
        <w:t>(</w:t>
      </w:r>
      <w:r w:rsidRPr="00572565">
        <w:rPr>
          <w:color w:val="000000"/>
          <w:lang w:val="fr-FR" w:eastAsia="zh-CN"/>
        </w:rPr>
        <w:t>Graphics g</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x</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w:t>
      </w:r>
      <w:r w:rsidRPr="00572565">
        <w:rPr>
          <w:color w:val="800080"/>
          <w:lang w:val="fr-FR" w:eastAsia="zh-CN"/>
        </w:rPr>
        <w:t>{</w:t>
      </w:r>
    </w:p>
    <w:p w14:paraId="42E2E1C3"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green</w:t>
      </w:r>
      <w:r w:rsidRPr="00572565">
        <w:rPr>
          <w:color w:val="808030"/>
          <w:lang w:val="fr-FR" w:eastAsia="zh-CN"/>
        </w:rPr>
        <w:t>)</w:t>
      </w:r>
      <w:r w:rsidRPr="00572565">
        <w:rPr>
          <w:color w:val="800080"/>
          <w:lang w:val="fr-FR" w:eastAsia="zh-CN"/>
        </w:rPr>
        <w:t>;</w:t>
      </w:r>
    </w:p>
    <w:p w14:paraId="14FBCF62"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tête</w:t>
      </w:r>
    </w:p>
    <w:p w14:paraId="1B4F9867" w14:textId="77777777" w:rsidR="00572565" w:rsidRPr="00572565" w:rsidRDefault="00572565" w:rsidP="00C62F99">
      <w:pPr>
        <w:pStyle w:val="Code"/>
        <w:keepNext w:val="0"/>
        <w:keepLines w:val="0"/>
        <w:rPr>
          <w:color w:val="000000"/>
          <w:lang w:val="fr-FR" w:eastAsia="zh-CN"/>
        </w:rPr>
      </w:pPr>
    </w:p>
    <w:p w14:paraId="57966AED"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black</w:t>
      </w:r>
      <w:r w:rsidRPr="00572565">
        <w:rPr>
          <w:color w:val="808030"/>
          <w:lang w:val="fr-FR" w:eastAsia="zh-CN"/>
        </w:rPr>
        <w:t>)</w:t>
      </w:r>
      <w:r w:rsidRPr="00572565">
        <w:rPr>
          <w:color w:val="800080"/>
          <w:lang w:val="fr-FR" w:eastAsia="zh-CN"/>
        </w:rPr>
        <w:t>;</w:t>
      </w:r>
    </w:p>
    <w:p w14:paraId="4090F930"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gauche</w:t>
      </w:r>
    </w:p>
    <w:p w14:paraId="14B4804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p>
    <w:p w14:paraId="6BA9F576"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723AAF9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50703510"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7BB0799B"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droit</w:t>
      </w:r>
    </w:p>
    <w:p w14:paraId="3C36247F"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p>
    <w:p w14:paraId="0422F947"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4CC1C3CD"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4081735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4133226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bouche</w:t>
      </w:r>
    </w:p>
    <w:p w14:paraId="61BBBA09" w14:textId="77777777" w:rsidR="00572565" w:rsidRPr="00572565" w:rsidRDefault="00572565" w:rsidP="00C62F99">
      <w:pPr>
        <w:pStyle w:val="Code"/>
        <w:keepNext w:val="0"/>
        <w:keepLines w:val="0"/>
        <w:rPr>
          <w:color w:val="000000"/>
          <w:lang w:val="fr-FR" w:eastAsia="zh-CN"/>
        </w:rPr>
      </w:pPr>
    </w:p>
    <w:p w14:paraId="79DCC55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red</w:t>
      </w:r>
      <w:r w:rsidRPr="00572565">
        <w:rPr>
          <w:color w:val="808030"/>
          <w:lang w:val="fr-FR" w:eastAsia="zh-CN"/>
        </w:rPr>
        <w:t>)</w:t>
      </w:r>
      <w:r w:rsidRPr="00572565">
        <w:rPr>
          <w:color w:val="800080"/>
          <w:lang w:val="fr-FR" w:eastAsia="zh-CN"/>
        </w:rPr>
        <w:t>;</w:t>
      </w:r>
    </w:p>
    <w:p w14:paraId="258B347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Le corps</w:t>
      </w:r>
    </w:p>
    <w:p w14:paraId="6868399A" w14:textId="77777777" w:rsidR="00572565" w:rsidRPr="008B351D" w:rsidRDefault="00572565" w:rsidP="00C62F99">
      <w:pPr>
        <w:pStyle w:val="Code"/>
        <w:keepNext w:val="0"/>
        <w:keepLines w:val="0"/>
        <w:rPr>
          <w:color w:val="000000"/>
          <w:lang w:val="en-US" w:eastAsia="zh-CN"/>
        </w:rPr>
      </w:pPr>
      <w:r w:rsidRPr="00572565">
        <w:rPr>
          <w:color w:val="000000"/>
          <w:lang w:val="fr-FR" w:eastAsia="zh-CN"/>
        </w:rPr>
        <w:t xml:space="preserve">  </w:t>
      </w:r>
      <w:r w:rsidRPr="008B351D">
        <w:rPr>
          <w:color w:val="800080"/>
          <w:lang w:val="en-US" w:eastAsia="zh-CN"/>
        </w:rPr>
        <w:t>}</w:t>
      </w:r>
    </w:p>
    <w:p w14:paraId="0176C5A1" w14:textId="77777777" w:rsidR="00572565" w:rsidRPr="008B351D" w:rsidRDefault="00572565" w:rsidP="00C62F99">
      <w:pPr>
        <w:pStyle w:val="Code"/>
        <w:keepNext w:val="0"/>
        <w:keepLines w:val="0"/>
        <w:rPr>
          <w:color w:val="000000"/>
          <w:lang w:val="en-US" w:eastAsia="zh-CN"/>
        </w:rPr>
      </w:pPr>
    </w:p>
    <w:p w14:paraId="44886E8E"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410618DA"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21F42B47"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2F2D1298"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w:t>
      </w:r>
      <w:r w:rsidRPr="008B351D">
        <w:rPr>
          <w:color w:val="800080"/>
          <w:lang w:val="en-US" w:eastAsia="zh-CN"/>
        </w:rPr>
        <w:t>}</w:t>
      </w:r>
    </w:p>
    <w:p w14:paraId="6F2F15DA" w14:textId="77777777" w:rsidR="00572565" w:rsidRPr="008B351D" w:rsidRDefault="00572565" w:rsidP="00572565">
      <w:pPr>
        <w:pStyle w:val="Code"/>
        <w:rPr>
          <w:color w:val="000000"/>
          <w:lang w:val="en-US" w:eastAsia="zh-CN"/>
        </w:rPr>
      </w:pPr>
    </w:p>
    <w:p w14:paraId="7C6634B8"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78015FAA" w14:textId="77777777" w:rsidR="00572565" w:rsidRPr="00987493" w:rsidRDefault="00572565" w:rsidP="00572565">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ExempleEvenementSouris</w:t>
      </w:r>
      <w:r w:rsidRPr="00987493">
        <w:rPr>
          <w:color w:val="808030"/>
          <w:lang w:val="fr-FR" w:eastAsia="zh-CN"/>
        </w:rPr>
        <w:t>()</w:t>
      </w:r>
      <w:r w:rsidRPr="00987493">
        <w:rPr>
          <w:color w:val="800080"/>
          <w:lang w:val="fr-FR" w:eastAsia="zh-CN"/>
        </w:rPr>
        <w:t>;</w:t>
      </w:r>
    </w:p>
    <w:p w14:paraId="67C00174"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4C04B35B" w14:textId="5D154887" w:rsidR="00572565" w:rsidRDefault="00572565" w:rsidP="00572565">
      <w:pPr>
        <w:pStyle w:val="Code"/>
        <w:rPr>
          <w:color w:val="800080"/>
          <w:lang w:val="fr-FR" w:eastAsia="zh-CN"/>
        </w:rPr>
      </w:pPr>
      <w:r w:rsidRPr="00987493">
        <w:rPr>
          <w:color w:val="800080"/>
          <w:lang w:val="fr-FR" w:eastAsia="zh-CN"/>
        </w:rPr>
        <w:t>}</w:t>
      </w:r>
    </w:p>
    <w:p w14:paraId="148C40DB" w14:textId="77777777" w:rsidR="003E5B17" w:rsidRPr="00987493" w:rsidRDefault="003E5B17" w:rsidP="00572565">
      <w:pPr>
        <w:pStyle w:val="Code"/>
        <w:rPr>
          <w:color w:val="000000"/>
          <w:lang w:val="fr-FR" w:eastAsia="zh-CN"/>
        </w:rPr>
      </w:pPr>
    </w:p>
    <w:p w14:paraId="57DACF0E" w14:textId="77777777" w:rsidR="00A03321" w:rsidRDefault="00A03321" w:rsidP="00A03321">
      <w:pPr>
        <w:pStyle w:val="Corpsdetexte"/>
      </w:pPr>
    </w:p>
    <w:p w14:paraId="00462EEC" w14:textId="29044817" w:rsidR="00A03321" w:rsidRDefault="00A03321" w:rsidP="00A03321">
      <w:pPr>
        <w:pStyle w:val="Corpsdetexte"/>
      </w:pPr>
      <w:r>
        <w:t xml:space="preserve">Chaque fois que l’utilisateur emploie la souris, ceci produit un </w:t>
      </w:r>
      <w:r>
        <w:rPr>
          <w:i/>
          <w:iCs/>
        </w:rPr>
        <w:t>événement</w:t>
      </w:r>
      <w:r>
        <w:t xml:space="preserve"> (</w:t>
      </w:r>
      <w:r>
        <w:rPr>
          <w:i/>
          <w:iCs/>
        </w:rPr>
        <w:t>event</w:t>
      </w:r>
      <w:r>
        <w:t xml:space="preserve">) </w:t>
      </w:r>
      <w:r>
        <w:rPr>
          <w:i/>
          <w:iCs/>
        </w:rPr>
        <w:t>d’interface à l’utilisateur</w:t>
      </w:r>
      <w:r>
        <w:t xml:space="preserve">. Un événement d’interface à l’utilisateur est le résultat d’une action de l’utilisateur sur un périphérique d’entrée tel que la souris ou le clavier. Pour réagir à l’événement, il faut programmer une méthode qui sera automatiquement activée lorsque l’événement est détecté. Cette méthode </w:t>
      </w:r>
      <w:r w:rsidR="00EF7B00">
        <w:t>doit avoir</w:t>
      </w:r>
      <w:r>
        <w:t xml:space="preserve"> une signature </w:t>
      </w:r>
      <w:r w:rsidR="00087F02">
        <w:t>prédéfinie</w:t>
      </w:r>
      <w:r>
        <w:t xml:space="preserve"> (</w:t>
      </w:r>
      <w:r w:rsidR="00EF7B00">
        <w:t xml:space="preserve">par exemple, </w:t>
      </w:r>
      <w:r w:rsidR="00EF7B00" w:rsidRPr="00EF7B00">
        <w:t xml:space="preserve">  mousePressed(MouseEvent e)</w:t>
      </w:r>
      <w:r>
        <w:t>) pour un événement correspondant à enfoncer le bouton de la souris). Elle doit être incluse dans la classe d’un objet qui est désigné par le programmeur comme écouteur (</w:t>
      </w:r>
      <w:r>
        <w:rPr>
          <w:i/>
          <w:iCs/>
        </w:rPr>
        <w:t>listener</w:t>
      </w:r>
      <w:r>
        <w:t xml:space="preserve">) de l’événement.  </w:t>
      </w:r>
    </w:p>
    <w:p w14:paraId="1F82B741" w14:textId="6CF8E61E" w:rsidR="00A03321" w:rsidRDefault="00A03321" w:rsidP="00A03321">
      <w:pPr>
        <w:pStyle w:val="Corpsdetexte"/>
      </w:pPr>
      <w:r>
        <w:t xml:space="preserve">Dans notre exemple, l’objet écouteur est l’objet de la classe </w:t>
      </w:r>
      <w:r>
        <w:rPr>
          <w:i/>
          <w:iCs/>
        </w:rPr>
        <w:t>ExempleEvenementSouris</w:t>
      </w:r>
      <w:r>
        <w:t xml:space="preserve"> qui représente une fenêtre </w:t>
      </w:r>
      <w:hyperlink r:id="rId276" w:tooltip="class in javax.swing" w:history="1">
        <w:r w:rsidRPr="001D395F">
          <w:rPr>
            <w:rStyle w:val="typenamelink1"/>
            <w:rFonts w:ascii="DejaVu Sans" w:hAnsi="DejaVu Sans"/>
            <w:color w:val="4A6782"/>
            <w:sz w:val="21"/>
            <w:szCs w:val="21"/>
            <w:lang w:val="fr-CA"/>
          </w:rPr>
          <w:t>JFrame</w:t>
        </w:r>
      </w:hyperlink>
      <w:r>
        <w:t xml:space="preserve">. La ligne suivante du constructeur désigne </w:t>
      </w:r>
      <w:r w:rsidRPr="003570DA">
        <w:rPr>
          <w:i/>
        </w:rPr>
        <w:t>this</w:t>
      </w:r>
      <w:r>
        <w:t xml:space="preserve"> comme écouteur des événements de la souris. L’identificateur réservé </w:t>
      </w:r>
      <w:r>
        <w:rPr>
          <w:i/>
          <w:iCs/>
        </w:rPr>
        <w:t>this</w:t>
      </w:r>
      <w:r>
        <w:t xml:space="preserve"> représente une référence à l’objet de la classe </w:t>
      </w:r>
      <w:r>
        <w:rPr>
          <w:i/>
          <w:iCs/>
        </w:rPr>
        <w:t>ExempleEvenementSouris</w:t>
      </w:r>
      <w:r>
        <w:t xml:space="preserve"> qui est construit par le constructeur.</w:t>
      </w:r>
    </w:p>
    <w:p w14:paraId="74BCEFD6" w14:textId="77777777" w:rsidR="00A03321" w:rsidRDefault="00A03321" w:rsidP="00A03321">
      <w:pPr>
        <w:pStyle w:val="CodeJava9ptCarCar"/>
      </w:pPr>
      <w:r>
        <w:t xml:space="preserve">        addMouseListener(this);</w:t>
      </w:r>
    </w:p>
    <w:p w14:paraId="0F49C7F3" w14:textId="77777777" w:rsidR="00A03321" w:rsidRDefault="00A03321" w:rsidP="00A03321">
      <w:pPr>
        <w:pStyle w:val="Corpsdetexte"/>
      </w:pPr>
    </w:p>
    <w:p w14:paraId="1C887BA3" w14:textId="77777777" w:rsidR="00A03321" w:rsidRPr="003570DA" w:rsidRDefault="00A03321" w:rsidP="00A03321">
      <w:pPr>
        <w:pStyle w:val="Corpsdetexte"/>
        <w:numPr>
          <w:ilvl w:val="0"/>
          <w:numId w:val="13"/>
        </w:numPr>
        <w:rPr>
          <w:b/>
          <w:bCs/>
        </w:rPr>
      </w:pPr>
      <w:r>
        <w:rPr>
          <w:b/>
          <w:bCs/>
        </w:rPr>
        <w:t>Notion d’interface Java</w:t>
      </w:r>
    </w:p>
    <w:p w14:paraId="3AFBE532" w14:textId="7127D6BA" w:rsidR="00A03321" w:rsidRDefault="00A03321" w:rsidP="00A03321">
      <w:pPr>
        <w:pStyle w:val="Corpsdetexte"/>
      </w:pPr>
      <w:r>
        <w:t xml:space="preserve">Il faut que la classe de l’objet écouteur implémente des méthodes particulières pour répondre </w:t>
      </w:r>
      <w:r w:rsidR="009A6E8E">
        <w:t>aux différents événements</w:t>
      </w:r>
      <w:r>
        <w:t xml:space="preserve"> de la souris. Ceci est représenté par le fait que la classe de l’objet écouteur (</w:t>
      </w:r>
      <w:r w:rsidRPr="003570DA">
        <w:rPr>
          <w:i/>
        </w:rPr>
        <w:t>ExempleEvenementSouris</w:t>
      </w:r>
      <w:r>
        <w:t xml:space="preserve">) doit implémenter l’interface </w:t>
      </w:r>
      <w:r w:rsidRPr="00820C3A">
        <w:rPr>
          <w:rFonts w:ascii="DejaVu Sans" w:hAnsi="DejaVu Sans"/>
          <w:color w:val="353833"/>
          <w:sz w:val="21"/>
          <w:szCs w:val="21"/>
          <w:lang w:val="fr-CA"/>
        </w:rPr>
        <w:t>java.awt.event.</w:t>
      </w:r>
      <w:hyperlink r:id="rId277" w:tooltip="interface in java.awt.event" w:history="1">
        <w:r w:rsidRPr="00820C3A">
          <w:rPr>
            <w:rStyle w:val="typenamelink1"/>
            <w:rFonts w:ascii="DejaVu Sans" w:hAnsi="DejaVu Sans"/>
            <w:color w:val="4A6782"/>
            <w:sz w:val="21"/>
            <w:szCs w:val="21"/>
            <w:lang w:val="fr-CA"/>
          </w:rPr>
          <w:t>MouseListener</w:t>
        </w:r>
      </w:hyperlink>
      <w:r>
        <w:t xml:space="preserve">. Ceci est spécifié dans la ligne suivante par la clause </w:t>
      </w:r>
      <w:r>
        <w:rPr>
          <w:i/>
          <w:iCs/>
        </w:rPr>
        <w:t>implements</w:t>
      </w:r>
      <w:r>
        <w:t xml:space="preserve"> </w:t>
      </w:r>
      <w:r>
        <w:rPr>
          <w:i/>
          <w:iCs/>
        </w:rPr>
        <w:t>MouseListener</w:t>
      </w:r>
      <w:r>
        <w:t> dans la déclaration de la classe :</w:t>
      </w:r>
    </w:p>
    <w:p w14:paraId="18E00278" w14:textId="244E5A1F" w:rsidR="00A03321" w:rsidRDefault="00A03321" w:rsidP="00EF7B00">
      <w:pPr>
        <w:pStyle w:val="CodeJava9ptCarCar"/>
      </w:pPr>
      <w:r>
        <w:t xml:space="preserve">public class ExempleEvenementSouris extends JFrame </w:t>
      </w:r>
      <w:r>
        <w:rPr>
          <w:highlight w:val="yellow"/>
        </w:rPr>
        <w:t>implements MouseListener</w:t>
      </w:r>
    </w:p>
    <w:p w14:paraId="64CB7C40" w14:textId="49DFAB14" w:rsidR="00A03321" w:rsidRDefault="00EF7B00" w:rsidP="00A03321">
      <w:pPr>
        <w:pStyle w:val="Corpsdetexte"/>
      </w:pPr>
      <w:r>
        <w:t>Mettre en œuvre</w:t>
      </w:r>
      <w:r w:rsidR="00A03321">
        <w:t xml:space="preserve"> l’interface </w:t>
      </w:r>
      <w:r w:rsidR="00A03321">
        <w:rPr>
          <w:i/>
          <w:iCs/>
        </w:rPr>
        <w:t>java.awt.event.MouseListener</w:t>
      </w:r>
      <w:r w:rsidR="00A03321">
        <w:t xml:space="preserve"> signifie que la classe doit contenir la définition d’un certain nombre de méthodes dont les </w:t>
      </w:r>
      <w:r w:rsidR="00A03321">
        <w:lastRenderedPageBreak/>
        <w:t xml:space="preserve">signatures sont précisées dans </w:t>
      </w:r>
      <w:r w:rsidR="00A03321" w:rsidRPr="009C51D3">
        <w:rPr>
          <w:i/>
        </w:rPr>
        <w:t>l’interface</w:t>
      </w:r>
      <w:r w:rsidR="00A03321">
        <w:t xml:space="preserve"> </w:t>
      </w:r>
      <w:r w:rsidR="00A03321">
        <w:rPr>
          <w:iCs/>
        </w:rPr>
        <w:t xml:space="preserve">Java désignée par le nom </w:t>
      </w:r>
      <w:r w:rsidR="00A03321">
        <w:rPr>
          <w:i/>
          <w:iCs/>
        </w:rPr>
        <w:t>java.awt.event.MouseListener</w:t>
      </w:r>
      <w:r w:rsidR="00A03321">
        <w:t xml:space="preserve">. </w:t>
      </w:r>
    </w:p>
    <w:p w14:paraId="6D6A881A" w14:textId="766DDA92" w:rsidR="00A03321" w:rsidRDefault="00A03321" w:rsidP="00A03321">
      <w:pPr>
        <w:pStyle w:val="Corpsdetexte"/>
      </w:pPr>
      <w:r>
        <w:t xml:space="preserve">Qu’est-ce qu’une interface au sens de Java? Une interface Java est simplement un squelette de classe au sens où une interface contient la définition d’un ensemble de signatures de méthodes mais sans nécessairement spécifier le corps de la méthode. Par exemple, l’interface </w:t>
      </w:r>
      <w:r w:rsidRPr="00820C3A">
        <w:rPr>
          <w:rFonts w:ascii="DejaVu Sans" w:hAnsi="DejaVu Sans"/>
          <w:color w:val="353833"/>
          <w:sz w:val="21"/>
          <w:szCs w:val="21"/>
          <w:lang w:val="fr-CA"/>
        </w:rPr>
        <w:t>java.awt.event.</w:t>
      </w:r>
      <w:hyperlink r:id="rId278" w:tooltip="interface in java.awt.event" w:history="1">
        <w:r w:rsidRPr="00820C3A">
          <w:rPr>
            <w:rStyle w:val="typenamelink1"/>
            <w:rFonts w:ascii="DejaVu Sans" w:hAnsi="DejaVu Sans"/>
            <w:color w:val="4A6782"/>
            <w:sz w:val="21"/>
            <w:szCs w:val="21"/>
            <w:lang w:val="fr-CA"/>
          </w:rPr>
          <w:t>MouseListener</w:t>
        </w:r>
      </w:hyperlink>
      <w:r>
        <w:t xml:space="preserve"> est définie de la manière suivante : </w:t>
      </w:r>
    </w:p>
    <w:p w14:paraId="57539B1D" w14:textId="77777777" w:rsidR="00320406" w:rsidRPr="00320406" w:rsidRDefault="00320406" w:rsidP="00320406">
      <w:pPr>
        <w:pStyle w:val="Code"/>
        <w:rPr>
          <w:color w:val="000000"/>
          <w:lang w:eastAsia="zh-CN"/>
        </w:rPr>
      </w:pPr>
      <w:r w:rsidRPr="00320406">
        <w:rPr>
          <w:b/>
          <w:bCs/>
          <w:color w:val="800000"/>
          <w:lang w:eastAsia="zh-CN"/>
        </w:rPr>
        <w:t>package</w:t>
      </w:r>
      <w:r w:rsidRPr="00320406">
        <w:rPr>
          <w:lang w:eastAsia="zh-CN"/>
        </w:rPr>
        <w:t xml:space="preserve"> java</w:t>
      </w:r>
      <w:r w:rsidRPr="00320406">
        <w:rPr>
          <w:color w:val="808030"/>
          <w:lang w:eastAsia="zh-CN"/>
        </w:rPr>
        <w:t>.</w:t>
      </w:r>
      <w:r w:rsidRPr="00320406">
        <w:rPr>
          <w:lang w:eastAsia="zh-CN"/>
        </w:rPr>
        <w:t>awt</w:t>
      </w:r>
      <w:r w:rsidRPr="00320406">
        <w:rPr>
          <w:color w:val="808030"/>
          <w:lang w:eastAsia="zh-CN"/>
        </w:rPr>
        <w:t>.</w:t>
      </w:r>
      <w:r w:rsidRPr="00320406">
        <w:rPr>
          <w:lang w:eastAsia="zh-CN"/>
        </w:rPr>
        <w:t>event</w:t>
      </w:r>
      <w:r w:rsidRPr="00320406">
        <w:rPr>
          <w:color w:val="800080"/>
          <w:lang w:eastAsia="zh-CN"/>
        </w:rPr>
        <w:t>;</w:t>
      </w:r>
    </w:p>
    <w:p w14:paraId="3D7299CD" w14:textId="77777777" w:rsidR="00320406" w:rsidRPr="00320406" w:rsidRDefault="00320406" w:rsidP="00320406">
      <w:pPr>
        <w:pStyle w:val="Code"/>
        <w:rPr>
          <w:color w:val="000000"/>
          <w:lang w:eastAsia="zh-CN"/>
        </w:rPr>
      </w:pPr>
    </w:p>
    <w:p w14:paraId="70832762" w14:textId="77777777" w:rsidR="00320406" w:rsidRPr="00320406" w:rsidRDefault="00320406" w:rsidP="00320406">
      <w:pPr>
        <w:pStyle w:val="Code"/>
        <w:rPr>
          <w:color w:val="000000"/>
          <w:lang w:eastAsia="zh-CN"/>
        </w:rPr>
      </w:pPr>
      <w:r w:rsidRPr="00320406">
        <w:rPr>
          <w:b/>
          <w:bCs/>
          <w:color w:val="800000"/>
          <w:lang w:eastAsia="zh-CN"/>
        </w:rPr>
        <w:t>public</w:t>
      </w:r>
      <w:r w:rsidRPr="00320406">
        <w:rPr>
          <w:color w:val="000000"/>
          <w:lang w:eastAsia="zh-CN"/>
        </w:rPr>
        <w:t xml:space="preserve"> </w:t>
      </w:r>
      <w:r w:rsidRPr="00320406">
        <w:rPr>
          <w:b/>
          <w:bCs/>
          <w:color w:val="800000"/>
          <w:lang w:eastAsia="zh-CN"/>
        </w:rPr>
        <w:t>abstract</w:t>
      </w:r>
      <w:r w:rsidRPr="00320406">
        <w:rPr>
          <w:color w:val="000000"/>
          <w:lang w:eastAsia="zh-CN"/>
        </w:rPr>
        <w:t xml:space="preserve"> </w:t>
      </w:r>
      <w:r w:rsidRPr="00320406">
        <w:rPr>
          <w:b/>
          <w:bCs/>
          <w:color w:val="800000"/>
          <w:lang w:eastAsia="zh-CN"/>
        </w:rPr>
        <w:t>interface</w:t>
      </w:r>
      <w:r w:rsidRPr="00320406">
        <w:rPr>
          <w:color w:val="000000"/>
          <w:lang w:eastAsia="zh-CN"/>
        </w:rPr>
        <w:t xml:space="preserve"> MouseListener </w:t>
      </w:r>
      <w:r w:rsidRPr="00320406">
        <w:rPr>
          <w:b/>
          <w:bCs/>
          <w:color w:val="800000"/>
          <w:lang w:eastAsia="zh-CN"/>
        </w:rPr>
        <w:t>extends</w:t>
      </w:r>
      <w:r w:rsidRPr="00320406">
        <w:rPr>
          <w:color w:val="000000"/>
          <w:lang w:eastAsia="zh-CN"/>
        </w:rPr>
        <w:t xml:space="preserve"> java.util.EventListener</w:t>
      </w:r>
    </w:p>
    <w:p w14:paraId="728AD99A" w14:textId="77777777" w:rsidR="00320406" w:rsidRPr="00320406" w:rsidRDefault="00320406" w:rsidP="00320406">
      <w:pPr>
        <w:pStyle w:val="Code"/>
        <w:rPr>
          <w:color w:val="000000"/>
          <w:lang w:eastAsia="zh-CN"/>
        </w:rPr>
      </w:pPr>
      <w:r w:rsidRPr="00320406">
        <w:rPr>
          <w:color w:val="800080"/>
          <w:lang w:eastAsia="zh-CN"/>
        </w:rPr>
        <w:t>{</w:t>
      </w:r>
    </w:p>
    <w:p w14:paraId="53CAE4A7" w14:textId="77777777" w:rsidR="00320406" w:rsidRPr="00B242BE" w:rsidRDefault="00320406" w:rsidP="00320406">
      <w:pPr>
        <w:pStyle w:val="Code"/>
        <w:rPr>
          <w:color w:val="000000"/>
          <w:lang w:val="fr-FR" w:eastAsia="zh-CN"/>
        </w:rPr>
      </w:pPr>
      <w:r w:rsidRPr="00320406">
        <w:rPr>
          <w:color w:val="000000"/>
          <w:lang w:eastAsia="zh-CN"/>
        </w:rPr>
        <w:tab/>
      </w:r>
      <w:r w:rsidRPr="00B242BE">
        <w:rPr>
          <w:b/>
          <w:bCs/>
          <w:color w:val="800000"/>
          <w:lang w:val="fr-FR" w:eastAsia="zh-CN"/>
        </w:rPr>
        <w:t>public</w:t>
      </w:r>
      <w:r w:rsidRPr="00B242BE">
        <w:rPr>
          <w:color w:val="000000"/>
          <w:lang w:val="fr-FR" w:eastAsia="zh-CN"/>
        </w:rPr>
        <w:t xml:space="preserve"> </w:t>
      </w:r>
      <w:r w:rsidRPr="00B242BE">
        <w:rPr>
          <w:b/>
          <w:bCs/>
          <w:color w:val="800000"/>
          <w:lang w:val="fr-FR" w:eastAsia="zh-CN"/>
        </w:rPr>
        <w:t>abstract</w:t>
      </w:r>
      <w:r w:rsidRPr="00B242BE">
        <w:rPr>
          <w:color w:val="000000"/>
          <w:lang w:val="fr-FR" w:eastAsia="zh-CN"/>
        </w:rPr>
        <w:t xml:space="preserve"> </w:t>
      </w:r>
      <w:r w:rsidRPr="00B242BE">
        <w:rPr>
          <w:color w:val="BB7977"/>
          <w:lang w:val="fr-FR" w:eastAsia="zh-CN"/>
        </w:rPr>
        <w:t>void</w:t>
      </w:r>
      <w:r w:rsidRPr="00B242BE">
        <w:rPr>
          <w:color w:val="000000"/>
          <w:lang w:val="fr-FR" w:eastAsia="zh-CN"/>
        </w:rPr>
        <w:t xml:space="preserve"> mouseClicked</w:t>
      </w:r>
      <w:r w:rsidRPr="00B242BE">
        <w:rPr>
          <w:color w:val="808030"/>
          <w:lang w:val="fr-FR" w:eastAsia="zh-CN"/>
        </w:rPr>
        <w:t>(</w:t>
      </w:r>
      <w:r w:rsidRPr="00B242BE">
        <w:rPr>
          <w:color w:val="000000"/>
          <w:lang w:val="fr-FR" w:eastAsia="zh-CN"/>
        </w:rPr>
        <w:t>java</w:t>
      </w:r>
      <w:r w:rsidRPr="00B242BE">
        <w:rPr>
          <w:color w:val="808030"/>
          <w:lang w:val="fr-FR" w:eastAsia="zh-CN"/>
        </w:rPr>
        <w:t>.</w:t>
      </w:r>
      <w:r w:rsidRPr="00B242BE">
        <w:rPr>
          <w:color w:val="000000"/>
          <w:lang w:val="fr-FR" w:eastAsia="zh-CN"/>
        </w:rPr>
        <w:t>awt</w:t>
      </w:r>
      <w:r w:rsidRPr="00B242BE">
        <w:rPr>
          <w:color w:val="808030"/>
          <w:lang w:val="fr-FR" w:eastAsia="zh-CN"/>
        </w:rPr>
        <w:t>.</w:t>
      </w:r>
      <w:r w:rsidRPr="00B242BE">
        <w:rPr>
          <w:color w:val="000000"/>
          <w:lang w:val="fr-FR" w:eastAsia="zh-CN"/>
        </w:rPr>
        <w:t>event</w:t>
      </w:r>
      <w:r w:rsidRPr="00B242BE">
        <w:rPr>
          <w:color w:val="808030"/>
          <w:lang w:val="fr-FR" w:eastAsia="zh-CN"/>
        </w:rPr>
        <w:t>.</w:t>
      </w:r>
      <w:r w:rsidRPr="00B242BE">
        <w:rPr>
          <w:b/>
          <w:bCs/>
          <w:color w:val="BB7977"/>
          <w:lang w:val="fr-FR" w:eastAsia="zh-CN"/>
        </w:rPr>
        <w:t>MouseEvent</w:t>
      </w:r>
      <w:r w:rsidRPr="00B242BE">
        <w:rPr>
          <w:color w:val="000000"/>
          <w:lang w:val="fr-FR" w:eastAsia="zh-CN"/>
        </w:rPr>
        <w:t xml:space="preserve"> e</w:t>
      </w:r>
      <w:r w:rsidRPr="00B242BE">
        <w:rPr>
          <w:color w:val="808030"/>
          <w:lang w:val="fr-FR" w:eastAsia="zh-CN"/>
        </w:rPr>
        <w:t>)</w:t>
      </w:r>
      <w:r w:rsidRPr="00B242BE">
        <w:rPr>
          <w:color w:val="800080"/>
          <w:lang w:val="fr-FR" w:eastAsia="zh-CN"/>
        </w:rPr>
        <w:t>{}</w:t>
      </w:r>
    </w:p>
    <w:p w14:paraId="29B2B050" w14:textId="77777777" w:rsidR="00320406" w:rsidRPr="008B351D" w:rsidRDefault="00320406" w:rsidP="00320406">
      <w:pPr>
        <w:pStyle w:val="Code"/>
        <w:rPr>
          <w:color w:val="000000"/>
          <w:lang w:val="en-US" w:eastAsia="zh-CN"/>
        </w:rPr>
      </w:pPr>
      <w:r w:rsidRPr="00B242BE">
        <w:rPr>
          <w:color w:val="000000"/>
          <w:lang w:val="fr-FR" w:eastAsia="zh-CN"/>
        </w:rPr>
        <w:tab/>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abstract</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mousePressed</w:t>
      </w:r>
      <w:r w:rsidRPr="008B351D">
        <w:rPr>
          <w:color w:val="808030"/>
          <w:lang w:val="en-US" w:eastAsia="zh-CN"/>
        </w:rPr>
        <w:t>(</w:t>
      </w:r>
      <w:r w:rsidRPr="008B351D">
        <w:rPr>
          <w:color w:val="000000"/>
          <w:lang w:val="en-US" w:eastAsia="zh-CN"/>
        </w:rPr>
        <w:t>java</w:t>
      </w:r>
      <w:r w:rsidRPr="008B351D">
        <w:rPr>
          <w:color w:val="808030"/>
          <w:lang w:val="en-US" w:eastAsia="zh-CN"/>
        </w:rPr>
        <w:t>.</w:t>
      </w:r>
      <w:r w:rsidRPr="008B351D">
        <w:rPr>
          <w:color w:val="000000"/>
          <w:lang w:val="en-US" w:eastAsia="zh-CN"/>
        </w:rPr>
        <w:t>awt</w:t>
      </w:r>
      <w:r w:rsidRPr="008B351D">
        <w:rPr>
          <w:color w:val="808030"/>
          <w:lang w:val="en-US" w:eastAsia="zh-CN"/>
        </w:rPr>
        <w:t>.</w:t>
      </w:r>
      <w:r w:rsidRPr="008B351D">
        <w:rPr>
          <w:color w:val="000000"/>
          <w:lang w:val="en-US" w:eastAsia="zh-CN"/>
        </w:rPr>
        <w:t>event</w:t>
      </w:r>
      <w:r w:rsidRPr="008B351D">
        <w:rPr>
          <w:color w:val="808030"/>
          <w:lang w:val="en-US" w:eastAsia="zh-CN"/>
        </w:rPr>
        <w:t>.</w:t>
      </w:r>
      <w:r w:rsidRPr="008B351D">
        <w:rPr>
          <w:b/>
          <w:bCs/>
          <w:color w:val="BB7977"/>
          <w:lang w:val="en-US" w:eastAsia="zh-CN"/>
        </w:rPr>
        <w:t>MouseEvent</w:t>
      </w:r>
      <w:r w:rsidRPr="008B351D">
        <w:rPr>
          <w:color w:val="000000"/>
          <w:lang w:val="en-US" w:eastAsia="zh-CN"/>
        </w:rPr>
        <w:t xml:space="preserve"> e</w:t>
      </w:r>
      <w:r w:rsidRPr="008B351D">
        <w:rPr>
          <w:color w:val="808030"/>
          <w:lang w:val="en-US" w:eastAsia="zh-CN"/>
        </w:rPr>
        <w:t>)</w:t>
      </w:r>
      <w:r w:rsidRPr="008B351D">
        <w:rPr>
          <w:color w:val="800080"/>
          <w:lang w:val="en-US" w:eastAsia="zh-CN"/>
        </w:rPr>
        <w:t>{}</w:t>
      </w:r>
    </w:p>
    <w:p w14:paraId="4722B824" w14:textId="77777777" w:rsidR="00320406" w:rsidRPr="00320406" w:rsidRDefault="00320406" w:rsidP="00320406">
      <w:pPr>
        <w:pStyle w:val="Code"/>
        <w:rPr>
          <w:color w:val="000000"/>
          <w:lang w:val="en-CA" w:eastAsia="zh-CN"/>
        </w:rPr>
      </w:pPr>
      <w:r w:rsidRPr="008B351D">
        <w:rPr>
          <w:color w:val="000000"/>
          <w:lang w:val="en-US" w:eastAsia="zh-CN"/>
        </w:rPr>
        <w:tab/>
      </w:r>
      <w:r w:rsidRPr="00320406">
        <w:rPr>
          <w:b/>
          <w:bCs/>
          <w:color w:val="800000"/>
          <w:lang w:val="en-CA" w:eastAsia="zh-CN"/>
        </w:rPr>
        <w:t>public</w:t>
      </w:r>
      <w:r w:rsidRPr="00320406">
        <w:rPr>
          <w:color w:val="000000"/>
          <w:lang w:val="en-CA" w:eastAsia="zh-CN"/>
        </w:rPr>
        <w:t xml:space="preserve"> </w:t>
      </w:r>
      <w:r w:rsidRPr="00320406">
        <w:rPr>
          <w:b/>
          <w:bCs/>
          <w:color w:val="800000"/>
          <w:lang w:val="en-CA" w:eastAsia="zh-CN"/>
        </w:rPr>
        <w:t>abstract</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mouseReleased</w:t>
      </w:r>
      <w:r w:rsidRPr="00320406">
        <w:rPr>
          <w:color w:val="808030"/>
          <w:lang w:val="en-CA" w:eastAsia="zh-CN"/>
        </w:rPr>
        <w:t>(</w:t>
      </w:r>
      <w:r w:rsidRPr="00320406">
        <w:rPr>
          <w:color w:val="000000"/>
          <w:lang w:val="en-CA" w:eastAsia="zh-CN"/>
        </w:rPr>
        <w:t>java</w:t>
      </w:r>
      <w:r w:rsidRPr="00320406">
        <w:rPr>
          <w:color w:val="808030"/>
          <w:lang w:val="en-CA" w:eastAsia="zh-CN"/>
        </w:rPr>
        <w:t>.</w:t>
      </w:r>
      <w:r w:rsidRPr="00320406">
        <w:rPr>
          <w:color w:val="000000"/>
          <w:lang w:val="en-CA" w:eastAsia="zh-CN"/>
        </w:rPr>
        <w:t>awt</w:t>
      </w:r>
      <w:r w:rsidRPr="00320406">
        <w:rPr>
          <w:color w:val="808030"/>
          <w:lang w:val="en-CA" w:eastAsia="zh-CN"/>
        </w:rPr>
        <w:t>.</w:t>
      </w:r>
      <w:r w:rsidRPr="00320406">
        <w:rPr>
          <w:color w:val="000000"/>
          <w:lang w:val="en-CA" w:eastAsia="zh-CN"/>
        </w:rPr>
        <w:t>event</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e</w:t>
      </w:r>
      <w:r w:rsidRPr="00320406">
        <w:rPr>
          <w:color w:val="808030"/>
          <w:lang w:val="en-CA" w:eastAsia="zh-CN"/>
        </w:rPr>
        <w:t>)</w:t>
      </w:r>
      <w:r w:rsidRPr="00320406">
        <w:rPr>
          <w:color w:val="800080"/>
          <w:lang w:val="en-CA" w:eastAsia="zh-CN"/>
        </w:rPr>
        <w:t>{}</w:t>
      </w:r>
    </w:p>
    <w:p w14:paraId="19FF1712" w14:textId="77777777" w:rsidR="00320406" w:rsidRPr="00320406" w:rsidRDefault="00320406" w:rsidP="00320406">
      <w:pPr>
        <w:pStyle w:val="Code"/>
        <w:rPr>
          <w:color w:val="000000"/>
          <w:lang w:val="en-CA" w:eastAsia="zh-CN"/>
        </w:rPr>
      </w:pPr>
      <w:r w:rsidRPr="00320406">
        <w:rPr>
          <w:color w:val="000000"/>
          <w:lang w:val="en-CA" w:eastAsia="zh-CN"/>
        </w:rPr>
        <w:tab/>
      </w:r>
      <w:r w:rsidRPr="00320406">
        <w:rPr>
          <w:b/>
          <w:bCs/>
          <w:color w:val="800000"/>
          <w:lang w:val="en-CA" w:eastAsia="zh-CN"/>
        </w:rPr>
        <w:t>public</w:t>
      </w:r>
      <w:r w:rsidRPr="00320406">
        <w:rPr>
          <w:color w:val="000000"/>
          <w:lang w:val="en-CA" w:eastAsia="zh-CN"/>
        </w:rPr>
        <w:t xml:space="preserve"> </w:t>
      </w:r>
      <w:r w:rsidRPr="00320406">
        <w:rPr>
          <w:b/>
          <w:bCs/>
          <w:color w:val="800000"/>
          <w:lang w:val="en-CA" w:eastAsia="zh-CN"/>
        </w:rPr>
        <w:t>abstract</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mouseEntered</w:t>
      </w:r>
      <w:r w:rsidRPr="00320406">
        <w:rPr>
          <w:color w:val="808030"/>
          <w:lang w:val="en-CA" w:eastAsia="zh-CN"/>
        </w:rPr>
        <w:t>(</w:t>
      </w:r>
      <w:r w:rsidRPr="00320406">
        <w:rPr>
          <w:color w:val="000000"/>
          <w:lang w:val="en-CA" w:eastAsia="zh-CN"/>
        </w:rPr>
        <w:t>java</w:t>
      </w:r>
      <w:r w:rsidRPr="00320406">
        <w:rPr>
          <w:color w:val="808030"/>
          <w:lang w:val="en-CA" w:eastAsia="zh-CN"/>
        </w:rPr>
        <w:t>.</w:t>
      </w:r>
      <w:r w:rsidRPr="00320406">
        <w:rPr>
          <w:color w:val="000000"/>
          <w:lang w:val="en-CA" w:eastAsia="zh-CN"/>
        </w:rPr>
        <w:t>awt</w:t>
      </w:r>
      <w:r w:rsidRPr="00320406">
        <w:rPr>
          <w:color w:val="808030"/>
          <w:lang w:val="en-CA" w:eastAsia="zh-CN"/>
        </w:rPr>
        <w:t>.</w:t>
      </w:r>
      <w:r w:rsidRPr="00320406">
        <w:rPr>
          <w:color w:val="000000"/>
          <w:lang w:val="en-CA" w:eastAsia="zh-CN"/>
        </w:rPr>
        <w:t>event</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e</w:t>
      </w:r>
      <w:r w:rsidRPr="00320406">
        <w:rPr>
          <w:color w:val="808030"/>
          <w:lang w:val="en-CA" w:eastAsia="zh-CN"/>
        </w:rPr>
        <w:t>)</w:t>
      </w:r>
      <w:r w:rsidRPr="00320406">
        <w:rPr>
          <w:color w:val="800080"/>
          <w:lang w:val="en-CA" w:eastAsia="zh-CN"/>
        </w:rPr>
        <w:t>{}</w:t>
      </w:r>
    </w:p>
    <w:p w14:paraId="6A24C6C8" w14:textId="77777777" w:rsidR="00320406" w:rsidRPr="00320406" w:rsidRDefault="00320406" w:rsidP="00320406">
      <w:pPr>
        <w:pStyle w:val="Code"/>
        <w:rPr>
          <w:color w:val="000000"/>
          <w:lang w:val="en-CA" w:eastAsia="zh-CN"/>
        </w:rPr>
      </w:pPr>
      <w:r w:rsidRPr="00320406">
        <w:rPr>
          <w:color w:val="000000"/>
          <w:lang w:val="en-CA" w:eastAsia="zh-CN"/>
        </w:rPr>
        <w:tab/>
      </w:r>
      <w:r w:rsidRPr="00320406">
        <w:rPr>
          <w:b/>
          <w:bCs/>
          <w:color w:val="800000"/>
          <w:lang w:val="en-CA" w:eastAsia="zh-CN"/>
        </w:rPr>
        <w:t>public</w:t>
      </w:r>
      <w:r w:rsidRPr="00320406">
        <w:rPr>
          <w:color w:val="000000"/>
          <w:lang w:val="en-CA" w:eastAsia="zh-CN"/>
        </w:rPr>
        <w:t xml:space="preserve"> </w:t>
      </w:r>
      <w:r w:rsidRPr="00320406">
        <w:rPr>
          <w:b/>
          <w:bCs/>
          <w:color w:val="800000"/>
          <w:lang w:val="en-CA" w:eastAsia="zh-CN"/>
        </w:rPr>
        <w:t>abstract</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mouseExited</w:t>
      </w:r>
      <w:r w:rsidRPr="00320406">
        <w:rPr>
          <w:color w:val="808030"/>
          <w:lang w:val="en-CA" w:eastAsia="zh-CN"/>
        </w:rPr>
        <w:t>(</w:t>
      </w:r>
      <w:r w:rsidRPr="00320406">
        <w:rPr>
          <w:color w:val="000000"/>
          <w:lang w:val="en-CA" w:eastAsia="zh-CN"/>
        </w:rPr>
        <w:t>java</w:t>
      </w:r>
      <w:r w:rsidRPr="00320406">
        <w:rPr>
          <w:color w:val="808030"/>
          <w:lang w:val="en-CA" w:eastAsia="zh-CN"/>
        </w:rPr>
        <w:t>.</w:t>
      </w:r>
      <w:r w:rsidRPr="00320406">
        <w:rPr>
          <w:color w:val="000000"/>
          <w:lang w:val="en-CA" w:eastAsia="zh-CN"/>
        </w:rPr>
        <w:t>awt</w:t>
      </w:r>
      <w:r w:rsidRPr="00320406">
        <w:rPr>
          <w:color w:val="808030"/>
          <w:lang w:val="en-CA" w:eastAsia="zh-CN"/>
        </w:rPr>
        <w:t>.</w:t>
      </w:r>
      <w:r w:rsidRPr="00320406">
        <w:rPr>
          <w:color w:val="000000"/>
          <w:lang w:val="en-CA" w:eastAsia="zh-CN"/>
        </w:rPr>
        <w:t>event</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e</w:t>
      </w:r>
      <w:r w:rsidRPr="00320406">
        <w:rPr>
          <w:color w:val="808030"/>
          <w:lang w:val="en-CA" w:eastAsia="zh-CN"/>
        </w:rPr>
        <w:t>)</w:t>
      </w:r>
      <w:r w:rsidRPr="00320406">
        <w:rPr>
          <w:color w:val="800080"/>
          <w:lang w:val="en-CA" w:eastAsia="zh-CN"/>
        </w:rPr>
        <w:t>{}</w:t>
      </w:r>
    </w:p>
    <w:p w14:paraId="1FEADE2B" w14:textId="77777777" w:rsidR="00320406" w:rsidRPr="00320406" w:rsidRDefault="00320406" w:rsidP="00320406">
      <w:pPr>
        <w:pStyle w:val="Code"/>
        <w:rPr>
          <w:color w:val="000000"/>
          <w:lang w:eastAsia="zh-CN"/>
        </w:rPr>
      </w:pPr>
      <w:r w:rsidRPr="00320406">
        <w:rPr>
          <w:color w:val="800080"/>
          <w:lang w:eastAsia="zh-CN"/>
        </w:rPr>
        <w:t>}</w:t>
      </w:r>
    </w:p>
    <w:p w14:paraId="1A9BB582" w14:textId="77777777" w:rsidR="00320406" w:rsidRDefault="00320406" w:rsidP="00A03321">
      <w:pPr>
        <w:pStyle w:val="Corpsdetexte"/>
      </w:pPr>
    </w:p>
    <w:p w14:paraId="2A6A6ACA" w14:textId="12DF4661" w:rsidR="00A03321" w:rsidRDefault="00A03321" w:rsidP="00A03321">
      <w:pPr>
        <w:pStyle w:val="Corpsdetexte"/>
      </w:pPr>
      <w:r>
        <w:t>Les méthodes de l’interface (</w:t>
      </w:r>
      <w:r>
        <w:rPr>
          <w:i/>
          <w:iCs/>
        </w:rPr>
        <w:t>mouseClicked</w:t>
      </w:r>
      <w:r>
        <w:t xml:space="preserve">(), </w:t>
      </w:r>
      <w:r>
        <w:rPr>
          <w:i/>
          <w:iCs/>
        </w:rPr>
        <w:t>mousePressed</w:t>
      </w:r>
      <w:r>
        <w:t xml:space="preserve">(), …) ont un corps vide. Il est prévu que le corps de ces méthodes soit précisé dans la classe qui </w:t>
      </w:r>
      <w:r w:rsidRPr="003A4744">
        <w:rPr>
          <w:i/>
        </w:rPr>
        <w:t>implémente</w:t>
      </w:r>
      <w:r>
        <w:t xml:space="preserve"> l’interface.</w:t>
      </w:r>
    </w:p>
    <w:p w14:paraId="4F8F9E39" w14:textId="2AB4908C" w:rsidR="00A03321" w:rsidRPr="0003697B" w:rsidRDefault="00A03321" w:rsidP="00A03321">
      <w:pPr>
        <w:pStyle w:val="Corpsdetexte"/>
        <w:rPr>
          <w:iCs/>
        </w:rPr>
      </w:pPr>
      <w:r>
        <w:t xml:space="preserve">Comme elle implémente l’interface </w:t>
      </w:r>
      <w:r w:rsidRPr="00820C3A">
        <w:rPr>
          <w:rFonts w:ascii="DejaVu Sans" w:hAnsi="DejaVu Sans"/>
          <w:color w:val="353833"/>
          <w:sz w:val="21"/>
          <w:szCs w:val="21"/>
          <w:lang w:val="fr-CA"/>
        </w:rPr>
        <w:t>java.awt.event.</w:t>
      </w:r>
      <w:hyperlink r:id="rId279" w:tooltip="interface in java.awt.event" w:history="1">
        <w:r w:rsidRPr="00820C3A">
          <w:rPr>
            <w:rStyle w:val="typenamelink1"/>
            <w:rFonts w:ascii="DejaVu Sans" w:hAnsi="DejaVu Sans"/>
            <w:color w:val="4A6782"/>
            <w:sz w:val="21"/>
            <w:szCs w:val="21"/>
            <w:lang w:val="fr-CA"/>
          </w:rPr>
          <w:t>MouseListener</w:t>
        </w:r>
      </w:hyperlink>
      <w:r>
        <w:t xml:space="preserve"> (clause </w:t>
      </w:r>
      <w:r w:rsidRPr="00817E29">
        <w:rPr>
          <w:i/>
        </w:rPr>
        <w:t>implements</w:t>
      </w:r>
      <w:r>
        <w:t xml:space="preserve"> </w:t>
      </w:r>
      <w:r>
        <w:rPr>
          <w:i/>
          <w:iCs/>
        </w:rPr>
        <w:t>java.awt.event.MouseListener</w:t>
      </w:r>
      <w:r>
        <w:t xml:space="preserve">), la classe </w:t>
      </w:r>
      <w:r>
        <w:rPr>
          <w:i/>
          <w:iCs/>
        </w:rPr>
        <w:t>ExempleEvenementSouris</w:t>
      </w:r>
      <w:r>
        <w:t xml:space="preserve"> doit contenir toutes ces méthodes.  Ainsi en forçant une classe à implémenter une interface, la classe est contrainte à fournir les méthodes de cette interface. Cette manière de contraindre une classe à répondre à des méthodes garantit que la classe sera en mesure de fournir une réponse lors de l’exécution du programme. Le rôle des méthodes de l’interface </w:t>
      </w:r>
      <w:r w:rsidRPr="00820C3A">
        <w:rPr>
          <w:rFonts w:ascii="DejaVu Sans" w:hAnsi="DejaVu Sans"/>
          <w:color w:val="353833"/>
          <w:sz w:val="21"/>
          <w:szCs w:val="21"/>
          <w:lang w:val="fr-CA"/>
        </w:rPr>
        <w:t>java.awt.event.</w:t>
      </w:r>
      <w:hyperlink r:id="rId280" w:tooltip="interface in java.awt.event" w:history="1">
        <w:r w:rsidRPr="00820C3A">
          <w:rPr>
            <w:rStyle w:val="typenamelink1"/>
            <w:rFonts w:ascii="DejaVu Sans" w:hAnsi="DejaVu Sans"/>
            <w:color w:val="4A6782"/>
            <w:sz w:val="21"/>
            <w:szCs w:val="21"/>
            <w:lang w:val="fr-CA"/>
          </w:rPr>
          <w:t>MouseListener</w:t>
        </w:r>
      </w:hyperlink>
      <w:r>
        <w:rPr>
          <w:rStyle w:val="typenamelink1"/>
          <w:rFonts w:ascii="DejaVu Sans" w:hAnsi="DejaVu Sans"/>
          <w:color w:val="4A6782"/>
          <w:sz w:val="21"/>
          <w:szCs w:val="21"/>
          <w:lang w:val="fr-CA"/>
        </w:rPr>
        <w:t xml:space="preserve"> </w:t>
      </w:r>
      <w:r>
        <w:rPr>
          <w:iCs/>
        </w:rPr>
        <w:t xml:space="preserve">est de </w:t>
      </w:r>
      <w:r>
        <w:t xml:space="preserve">spécifier comment  réagir aux différents événements de la souris. En forçant un écouteur d’événement de souris à implémenter l’interface </w:t>
      </w:r>
      <w:r w:rsidRPr="00820C3A">
        <w:rPr>
          <w:rFonts w:ascii="DejaVu Sans" w:hAnsi="DejaVu Sans"/>
          <w:color w:val="353833"/>
          <w:sz w:val="21"/>
          <w:szCs w:val="21"/>
          <w:lang w:val="fr-CA"/>
        </w:rPr>
        <w:t>java.awt.event.</w:t>
      </w:r>
      <w:hyperlink r:id="rId281" w:tooltip="interface in java.awt.event" w:history="1">
        <w:r w:rsidRPr="00820C3A">
          <w:rPr>
            <w:rStyle w:val="typenamelink1"/>
            <w:rFonts w:ascii="DejaVu Sans" w:hAnsi="DejaVu Sans"/>
            <w:color w:val="4A6782"/>
            <w:sz w:val="21"/>
            <w:szCs w:val="21"/>
            <w:lang w:val="fr-CA"/>
          </w:rPr>
          <w:t>MouseListener</w:t>
        </w:r>
      </w:hyperlink>
      <w:r>
        <w:rPr>
          <w:iCs/>
        </w:rPr>
        <w:t xml:space="preserve">, il est garanti que l’objet écouteur puisse répondre aux différents événements de la souris. </w:t>
      </w:r>
      <w:r>
        <w:t xml:space="preserve">La souris peut générer plusieurs sortes d’événements tel que : bouton enfoncé, bouton cliqué, bouton relâché, curseur de souris déplacé hors des limites de la fenêtre, etc. Pour réagir à chacune des sortes d’événements, il faut définir la méthode correspondante de l’interface </w:t>
      </w:r>
      <w:hyperlink r:id="rId282" w:tooltip="interface in java.awt.event" w:history="1">
        <w:r w:rsidRPr="00820C3A">
          <w:rPr>
            <w:rStyle w:val="typenamelink1"/>
            <w:rFonts w:ascii="DejaVu Sans" w:hAnsi="DejaVu Sans"/>
            <w:color w:val="4A6782"/>
            <w:sz w:val="21"/>
            <w:szCs w:val="21"/>
            <w:lang w:val="fr-CA"/>
          </w:rPr>
          <w:t>MouseListener</w:t>
        </w:r>
      </w:hyperlink>
      <w:r>
        <w:t xml:space="preserve">. Par exemple, pour réagir à l’enfoncement du bouton de la souris, il faut définir la méthode </w:t>
      </w:r>
      <w:hyperlink r:id="rId283" w:anchor="mousePressed-java.awt.event.MouseEvent-" w:history="1">
        <w:r w:rsidRPr="00820C3A">
          <w:rPr>
            <w:rFonts w:ascii="DejaVu Sans Mono" w:hAnsi="DejaVu Sans Mono" w:cs="Courier New"/>
            <w:b/>
            <w:bCs/>
            <w:color w:val="4A6782"/>
            <w:spacing w:val="0"/>
            <w:sz w:val="21"/>
            <w:szCs w:val="21"/>
          </w:rPr>
          <w:t>mousePressed</w:t>
        </w:r>
      </w:hyperlink>
      <w:r w:rsidRPr="00820C3A">
        <w:rPr>
          <w:rFonts w:ascii="DejaVu Sans Mono" w:hAnsi="DejaVu Sans Mono" w:cs="Courier New"/>
          <w:color w:val="353833"/>
          <w:spacing w:val="0"/>
          <w:sz w:val="21"/>
          <w:szCs w:val="21"/>
        </w:rPr>
        <w:t>(</w:t>
      </w:r>
      <w:hyperlink r:id="rId284" w:tooltip="class in java.awt.event" w:history="1">
        <w:r w:rsidRPr="00820C3A">
          <w:rPr>
            <w:rFonts w:ascii="DejaVu Sans Mono" w:hAnsi="DejaVu Sans Mono" w:cs="Courier New"/>
            <w:b/>
            <w:bCs/>
            <w:color w:val="4A6782"/>
            <w:spacing w:val="0"/>
            <w:sz w:val="21"/>
            <w:szCs w:val="21"/>
          </w:rPr>
          <w:t>MouseEvent</w:t>
        </w:r>
      </w:hyperlink>
      <w:r w:rsidRPr="00820C3A">
        <w:rPr>
          <w:rFonts w:ascii="DejaVu Sans Mono" w:hAnsi="DejaVu Sans Mono" w:cs="Courier New"/>
          <w:color w:val="353833"/>
          <w:spacing w:val="0"/>
          <w:sz w:val="21"/>
          <w:szCs w:val="21"/>
        </w:rPr>
        <w:t> e)</w:t>
      </w:r>
      <w:r w:rsidRPr="00820C3A">
        <w:rPr>
          <w:rFonts w:ascii="DejaVu Sans" w:hAnsi="DejaVu Sans"/>
          <w:color w:val="353833"/>
          <w:spacing w:val="0"/>
          <w:sz w:val="20"/>
          <w:szCs w:val="20"/>
        </w:rPr>
        <w:t xml:space="preserve"> </w:t>
      </w:r>
      <w:r>
        <w:t xml:space="preserve"> dans la classe de </w:t>
      </w:r>
      <w:r>
        <w:lastRenderedPageBreak/>
        <w:t xml:space="preserve">l’écouteur </w:t>
      </w:r>
      <w:r>
        <w:rPr>
          <w:i/>
          <w:iCs/>
        </w:rPr>
        <w:t>ExempleEvenementSouris</w:t>
      </w:r>
      <w:r>
        <w:t>. Ces méthodes seront appelées automatiquement lorsque les événements se produisent.</w:t>
      </w:r>
    </w:p>
    <w:p w14:paraId="53B5DE8D" w14:textId="77777777" w:rsidR="00A03321" w:rsidRDefault="00A03321" w:rsidP="00A03321">
      <w:pPr>
        <w:pStyle w:val="Corpsdetexte"/>
      </w:pPr>
      <w:r>
        <w:t>Voici la méthode dans notre exemple :</w:t>
      </w:r>
    </w:p>
    <w:p w14:paraId="2B6554D2" w14:textId="77777777" w:rsidR="00987493" w:rsidRPr="009D038D" w:rsidRDefault="00987493" w:rsidP="009D038D">
      <w:pPr>
        <w:pStyle w:val="Code"/>
        <w:rPr>
          <w:lang w:val="en-CA" w:eastAsia="zh-CN"/>
        </w:rPr>
      </w:pPr>
      <w:r w:rsidRPr="006E0875">
        <w:rPr>
          <w:lang w:val="fr-FR" w:eastAsia="zh-CN"/>
        </w:rPr>
        <w:t xml:space="preserve">    </w:t>
      </w:r>
      <w:r w:rsidRPr="009D038D">
        <w:rPr>
          <w:b/>
          <w:bCs/>
          <w:color w:val="800000"/>
          <w:lang w:val="en-CA" w:eastAsia="zh-CN"/>
        </w:rPr>
        <w:t>public</w:t>
      </w:r>
      <w:r w:rsidRPr="009D038D">
        <w:rPr>
          <w:lang w:val="en-CA" w:eastAsia="zh-CN"/>
        </w:rPr>
        <w:t xml:space="preserve"> void mousePressed(MouseEvent leMouseEvent)</w:t>
      </w:r>
      <w:r w:rsidRPr="009D038D">
        <w:rPr>
          <w:color w:val="800080"/>
          <w:lang w:val="en-CA" w:eastAsia="zh-CN"/>
        </w:rPr>
        <w:t>{</w:t>
      </w:r>
    </w:p>
    <w:p w14:paraId="6973D5FA" w14:textId="77777777" w:rsidR="00987493" w:rsidRPr="00987493" w:rsidRDefault="00987493" w:rsidP="009D038D">
      <w:pPr>
        <w:pStyle w:val="Code"/>
        <w:rPr>
          <w:lang w:val="fr-FR" w:eastAsia="zh-CN"/>
        </w:rPr>
      </w:pPr>
      <w:r w:rsidRPr="009D038D">
        <w:rPr>
          <w:lang w:val="en-CA" w:eastAsia="zh-CN"/>
        </w:rPr>
        <w:t xml:space="preserve">      </w:t>
      </w:r>
      <w:r w:rsidRPr="00987493">
        <w:rPr>
          <w:lang w:val="fr-FR" w:eastAsia="zh-CN"/>
        </w:rPr>
        <w:t xml:space="preserve">x </w:t>
      </w:r>
      <w:r w:rsidRPr="00987493">
        <w:rPr>
          <w:color w:val="808030"/>
          <w:lang w:val="fr-FR" w:eastAsia="zh-CN"/>
        </w:rPr>
        <w:t>=</w:t>
      </w:r>
      <w:r w:rsidRPr="00987493">
        <w:rPr>
          <w:lang w:val="fr-FR" w:eastAsia="zh-CN"/>
        </w:rPr>
        <w:t xml:space="preserve"> leMouseEvent</w:t>
      </w:r>
      <w:r w:rsidRPr="00987493">
        <w:rPr>
          <w:color w:val="808030"/>
          <w:lang w:val="fr-FR" w:eastAsia="zh-CN"/>
        </w:rPr>
        <w:t>.</w:t>
      </w:r>
      <w:r w:rsidRPr="00987493">
        <w:rPr>
          <w:lang w:val="fr-FR" w:eastAsia="zh-CN"/>
        </w:rPr>
        <w:t>getX</w:t>
      </w:r>
      <w:r w:rsidRPr="00987493">
        <w:rPr>
          <w:color w:val="808030"/>
          <w:lang w:val="fr-FR" w:eastAsia="zh-CN"/>
        </w:rPr>
        <w:t>()</w:t>
      </w:r>
      <w:r w:rsidRPr="00987493">
        <w:rPr>
          <w:color w:val="800080"/>
          <w:lang w:val="fr-FR" w:eastAsia="zh-CN"/>
        </w:rPr>
        <w:t>;</w:t>
      </w:r>
      <w:r w:rsidRPr="00987493">
        <w:rPr>
          <w:lang w:val="fr-FR" w:eastAsia="zh-CN"/>
        </w:rPr>
        <w:t xml:space="preserve"> </w:t>
      </w:r>
      <w:r w:rsidRPr="00987493">
        <w:rPr>
          <w:color w:val="696969"/>
          <w:lang w:val="fr-FR" w:eastAsia="zh-CN"/>
        </w:rPr>
        <w:t>// place la coordonnée x de la souris dans la variable x</w:t>
      </w:r>
    </w:p>
    <w:p w14:paraId="1BE4C1EC" w14:textId="77777777" w:rsidR="00987493" w:rsidRPr="00987493" w:rsidRDefault="00987493" w:rsidP="009D038D">
      <w:pPr>
        <w:pStyle w:val="Code"/>
        <w:rPr>
          <w:lang w:val="fr-FR" w:eastAsia="zh-CN"/>
        </w:rPr>
      </w:pPr>
      <w:r w:rsidRPr="00987493">
        <w:rPr>
          <w:lang w:val="fr-FR" w:eastAsia="zh-CN"/>
        </w:rPr>
        <w:t xml:space="preserve">      y </w:t>
      </w:r>
      <w:r w:rsidRPr="00987493">
        <w:rPr>
          <w:color w:val="808030"/>
          <w:lang w:val="fr-FR" w:eastAsia="zh-CN"/>
        </w:rPr>
        <w:t>=</w:t>
      </w:r>
      <w:r w:rsidRPr="00987493">
        <w:rPr>
          <w:lang w:val="fr-FR" w:eastAsia="zh-CN"/>
        </w:rPr>
        <w:t xml:space="preserve"> leMouseEvent</w:t>
      </w:r>
      <w:r w:rsidRPr="00987493">
        <w:rPr>
          <w:color w:val="808030"/>
          <w:lang w:val="fr-FR" w:eastAsia="zh-CN"/>
        </w:rPr>
        <w:t>.</w:t>
      </w:r>
      <w:r w:rsidRPr="00987493">
        <w:rPr>
          <w:lang w:val="fr-FR" w:eastAsia="zh-CN"/>
        </w:rPr>
        <w:t>getY</w:t>
      </w:r>
      <w:r w:rsidRPr="00987493">
        <w:rPr>
          <w:color w:val="808030"/>
          <w:lang w:val="fr-FR" w:eastAsia="zh-CN"/>
        </w:rPr>
        <w:t>()</w:t>
      </w:r>
      <w:r w:rsidRPr="00987493">
        <w:rPr>
          <w:color w:val="800080"/>
          <w:lang w:val="fr-FR" w:eastAsia="zh-CN"/>
        </w:rPr>
        <w:t>;</w:t>
      </w:r>
      <w:r w:rsidRPr="00987493">
        <w:rPr>
          <w:lang w:val="fr-FR" w:eastAsia="zh-CN"/>
        </w:rPr>
        <w:t xml:space="preserve"> </w:t>
      </w:r>
      <w:r w:rsidRPr="00987493">
        <w:rPr>
          <w:color w:val="696969"/>
          <w:lang w:val="fr-FR" w:eastAsia="zh-CN"/>
        </w:rPr>
        <w:t>// place la coordonnée y de la souris dans la variable y</w:t>
      </w:r>
    </w:p>
    <w:p w14:paraId="31F03601" w14:textId="77777777" w:rsidR="00987493" w:rsidRPr="00987493" w:rsidRDefault="00987493" w:rsidP="009D038D">
      <w:pPr>
        <w:pStyle w:val="Code"/>
        <w:rPr>
          <w:lang w:val="fr-FR" w:eastAsia="zh-CN"/>
        </w:rPr>
      </w:pPr>
      <w:r w:rsidRPr="00987493">
        <w:rPr>
          <w:lang w:val="fr-FR" w:eastAsia="zh-CN"/>
        </w:rPr>
        <w:t xml:space="preserve">      </w:t>
      </w:r>
      <w:r w:rsidRPr="00987493">
        <w:rPr>
          <w:color w:val="696969"/>
          <w:lang w:val="fr-FR" w:eastAsia="zh-CN"/>
        </w:rPr>
        <w:t>// repaint() provoque un nouvel appel à paint()</w:t>
      </w:r>
    </w:p>
    <w:p w14:paraId="675491D6" w14:textId="77777777" w:rsidR="00987493" w:rsidRPr="00987493" w:rsidRDefault="00987493" w:rsidP="009D038D">
      <w:pPr>
        <w:pStyle w:val="Code"/>
        <w:rPr>
          <w:lang w:eastAsia="zh-CN"/>
        </w:rPr>
      </w:pPr>
      <w:r w:rsidRPr="00987493">
        <w:rPr>
          <w:lang w:val="fr-FR" w:eastAsia="zh-CN"/>
        </w:rPr>
        <w:t xml:space="preserve">      </w:t>
      </w:r>
      <w:r w:rsidRPr="00987493">
        <w:rPr>
          <w:lang w:eastAsia="zh-CN"/>
        </w:rPr>
        <w:t>repaint</w:t>
      </w:r>
      <w:r w:rsidRPr="00987493">
        <w:rPr>
          <w:color w:val="808030"/>
          <w:lang w:eastAsia="zh-CN"/>
        </w:rPr>
        <w:t>()</w:t>
      </w:r>
      <w:r w:rsidRPr="00987493">
        <w:rPr>
          <w:color w:val="800080"/>
          <w:lang w:eastAsia="zh-CN"/>
        </w:rPr>
        <w:t>;</w:t>
      </w:r>
    </w:p>
    <w:p w14:paraId="2F7EF180" w14:textId="18BD749E" w:rsidR="00A03321" w:rsidRDefault="00987493" w:rsidP="009D038D">
      <w:pPr>
        <w:pStyle w:val="Code"/>
        <w:rPr>
          <w:lang w:eastAsia="zh-CN"/>
        </w:rPr>
      </w:pPr>
      <w:r w:rsidRPr="00987493">
        <w:rPr>
          <w:lang w:eastAsia="zh-CN"/>
        </w:rPr>
        <w:t xml:space="preserve">    </w:t>
      </w:r>
      <w:r w:rsidRPr="00987493">
        <w:rPr>
          <w:color w:val="800080"/>
          <w:lang w:eastAsia="zh-CN"/>
        </w:rPr>
        <w:t>}</w:t>
      </w:r>
    </w:p>
    <w:p w14:paraId="3403890D" w14:textId="6FBBD310" w:rsidR="00A03321" w:rsidRDefault="00A03321" w:rsidP="00A03321">
      <w:pPr>
        <w:pStyle w:val="Corpsdetexte"/>
      </w:pPr>
      <w:r>
        <w:t xml:space="preserve">La méthode a un paramètre qui est un objet de la classe </w:t>
      </w:r>
      <w:hyperlink r:id="rId285" w:tooltip="class in java.awt.event" w:history="1">
        <w:r w:rsidRPr="00820C3A">
          <w:rPr>
            <w:rFonts w:ascii="DejaVu Sans Mono" w:hAnsi="DejaVu Sans Mono" w:cs="Courier New"/>
            <w:b/>
            <w:bCs/>
            <w:color w:val="4A6782"/>
            <w:spacing w:val="0"/>
            <w:sz w:val="21"/>
            <w:szCs w:val="21"/>
          </w:rPr>
          <w:t>MouseEvent</w:t>
        </w:r>
      </w:hyperlink>
      <w:r>
        <w:t xml:space="preserve">. Cet objet contient des informations au sujet de l’événement de souris. La méthode d’objet </w:t>
      </w:r>
      <w:hyperlink r:id="rId286" w:anchor="getX--" w:history="1">
        <w:r w:rsidRPr="00820C3A">
          <w:rPr>
            <w:rFonts w:ascii="DejaVu Sans Mono" w:hAnsi="DejaVu Sans Mono" w:cs="Courier New"/>
            <w:b/>
            <w:bCs/>
            <w:color w:val="4A6782"/>
            <w:spacing w:val="0"/>
            <w:sz w:val="21"/>
            <w:szCs w:val="21"/>
          </w:rPr>
          <w:t>getX</w:t>
        </w:r>
      </w:hyperlink>
      <w:r w:rsidRPr="00820C3A">
        <w:rPr>
          <w:rFonts w:ascii="DejaVu Sans Mono" w:hAnsi="DejaVu Sans Mono" w:cs="Courier New"/>
          <w:color w:val="353833"/>
          <w:spacing w:val="0"/>
          <w:sz w:val="21"/>
          <w:szCs w:val="21"/>
        </w:rPr>
        <w:t>()</w:t>
      </w:r>
      <w:r>
        <w:t xml:space="preserve"> de </w:t>
      </w:r>
      <w:hyperlink r:id="rId287" w:tooltip="class in java.awt.event" w:history="1">
        <w:r w:rsidRPr="00820C3A">
          <w:rPr>
            <w:rFonts w:ascii="DejaVu Sans Mono" w:hAnsi="DejaVu Sans Mono" w:cs="Courier New"/>
            <w:b/>
            <w:bCs/>
            <w:color w:val="4A6782"/>
            <w:spacing w:val="0"/>
            <w:sz w:val="21"/>
            <w:szCs w:val="21"/>
          </w:rPr>
          <w:t>MouseEvent</w:t>
        </w:r>
      </w:hyperlink>
      <w:r>
        <w:rPr>
          <w:rFonts w:ascii="DejaVu Sans Mono" w:hAnsi="DejaVu Sans Mono" w:cs="Courier New"/>
          <w:b/>
          <w:bCs/>
          <w:color w:val="4A6782"/>
          <w:spacing w:val="0"/>
          <w:sz w:val="21"/>
          <w:szCs w:val="21"/>
        </w:rPr>
        <w:t xml:space="preserve"> </w:t>
      </w:r>
      <w:r>
        <w:t xml:space="preserve">retourne la coordonnée </w:t>
      </w:r>
      <w:r>
        <w:rPr>
          <w:i/>
          <w:iCs/>
        </w:rPr>
        <w:t>x</w:t>
      </w:r>
      <w:r>
        <w:t xml:space="preserve"> du curseur au moment où le bouton de la souris est enfoncé et la méthode </w:t>
      </w:r>
      <w:hyperlink r:id="rId288" w:anchor="getY--" w:history="1">
        <w:r w:rsidRPr="00820C3A">
          <w:rPr>
            <w:rFonts w:ascii="DejaVu Sans Mono" w:hAnsi="DejaVu Sans Mono" w:cs="Courier New"/>
            <w:b/>
            <w:bCs/>
            <w:color w:val="4A6782"/>
            <w:spacing w:val="0"/>
            <w:sz w:val="21"/>
            <w:szCs w:val="21"/>
          </w:rPr>
          <w:t>getY</w:t>
        </w:r>
      </w:hyperlink>
      <w:r w:rsidRPr="00820C3A">
        <w:rPr>
          <w:rFonts w:ascii="DejaVu Sans Mono" w:hAnsi="DejaVu Sans Mono" w:cs="Courier New"/>
          <w:color w:val="353833"/>
          <w:spacing w:val="0"/>
          <w:sz w:val="21"/>
          <w:szCs w:val="21"/>
        </w:rPr>
        <w:t>()</w:t>
      </w:r>
      <w:r>
        <w:t xml:space="preserve">, la coordonnée </w:t>
      </w:r>
      <w:r>
        <w:rPr>
          <w:i/>
          <w:iCs/>
        </w:rPr>
        <w:t>y</w:t>
      </w:r>
      <w:r>
        <w:t>. Ces coordonnées sont employées dans notre programme afin de pouvoir dessiner un Bot à cet endroit.</w:t>
      </w:r>
    </w:p>
    <w:p w14:paraId="06AD917E" w14:textId="0942F8A3" w:rsidR="00A03321" w:rsidRDefault="00A03321" w:rsidP="00A03321">
      <w:pPr>
        <w:pStyle w:val="Corpsdetexte"/>
      </w:pPr>
      <w:r>
        <w:t xml:space="preserve">Ensuite, la méthode </w:t>
      </w:r>
      <w:r>
        <w:rPr>
          <w:i/>
          <w:iCs/>
        </w:rPr>
        <w:t>repaint</w:t>
      </w:r>
      <w:r>
        <w:t xml:space="preserve">() est appelée. Cette méthode est héritée de la classe </w:t>
      </w:r>
      <w:hyperlink r:id="rId289" w:tooltip="class in javax.swing" w:history="1">
        <w:r w:rsidRPr="001D395F">
          <w:rPr>
            <w:rStyle w:val="typenamelink1"/>
            <w:rFonts w:ascii="DejaVu Sans" w:hAnsi="DejaVu Sans"/>
            <w:color w:val="4A6782"/>
            <w:sz w:val="21"/>
            <w:szCs w:val="21"/>
            <w:lang w:val="fr-CA"/>
          </w:rPr>
          <w:t>JFrame</w:t>
        </w:r>
      </w:hyperlink>
      <w:r>
        <w:rPr>
          <w:rStyle w:val="typenamelink1"/>
          <w:rFonts w:ascii="DejaVu Sans" w:hAnsi="DejaVu Sans"/>
          <w:color w:val="4A6782"/>
          <w:sz w:val="21"/>
          <w:szCs w:val="21"/>
          <w:lang w:val="fr-CA"/>
        </w:rPr>
        <w:t xml:space="preserve"> </w:t>
      </w:r>
      <w:r>
        <w:t xml:space="preserve">qui est la super-classe de </w:t>
      </w:r>
      <w:r>
        <w:rPr>
          <w:i/>
          <w:iCs/>
        </w:rPr>
        <w:t>ExempleEvenementSouris</w:t>
      </w:r>
      <w:r>
        <w:t xml:space="preserve">. Elle provoque automatiquement un appel à </w:t>
      </w:r>
      <w:r>
        <w:rPr>
          <w:i/>
          <w:iCs/>
        </w:rPr>
        <w:t>paint</w:t>
      </w:r>
      <w:r>
        <w:t>() qui dessine un nouveau Bot à la position courante de la souris.</w:t>
      </w:r>
    </w:p>
    <w:p w14:paraId="4BB3331D" w14:textId="77777777" w:rsidR="00A03321" w:rsidRPr="00D30B90" w:rsidRDefault="00A03321" w:rsidP="00320406">
      <w:pPr>
        <w:pStyle w:val="Corpsdetexte"/>
        <w:keepNext/>
        <w:keepLines/>
        <w:pBdr>
          <w:top w:val="single" w:sz="4" w:space="1" w:color="auto"/>
          <w:left w:val="single" w:sz="4" w:space="4" w:color="auto"/>
          <w:bottom w:val="single" w:sz="4" w:space="1" w:color="auto"/>
          <w:right w:val="single" w:sz="4" w:space="4" w:color="auto"/>
        </w:pBdr>
        <w:rPr>
          <w:b/>
          <w:bCs/>
        </w:rPr>
      </w:pPr>
      <w:r w:rsidRPr="00D30B90">
        <w:rPr>
          <w:b/>
          <w:bCs/>
        </w:rPr>
        <w:t xml:space="preserve">Méthodes </w:t>
      </w:r>
      <w:r w:rsidRPr="00D30B90">
        <w:rPr>
          <w:b/>
          <w:bCs/>
          <w:i/>
          <w:iCs/>
        </w:rPr>
        <w:t>paint</w:t>
      </w:r>
      <w:r w:rsidRPr="00D30B90">
        <w:rPr>
          <w:b/>
          <w:bCs/>
        </w:rPr>
        <w:t xml:space="preserve">(), </w:t>
      </w:r>
      <w:r w:rsidRPr="00D30B90">
        <w:rPr>
          <w:b/>
          <w:bCs/>
          <w:i/>
          <w:iCs/>
        </w:rPr>
        <w:t>repaint</w:t>
      </w:r>
      <w:r w:rsidRPr="00D30B90">
        <w:rPr>
          <w:b/>
          <w:bCs/>
        </w:rPr>
        <w:t xml:space="preserve">() et </w:t>
      </w:r>
      <w:r w:rsidRPr="00D30B90">
        <w:rPr>
          <w:b/>
          <w:bCs/>
          <w:i/>
          <w:iCs/>
        </w:rPr>
        <w:t>update</w:t>
      </w:r>
      <w:r w:rsidRPr="00D30B90">
        <w:rPr>
          <w:b/>
          <w:bCs/>
        </w:rPr>
        <w:t>()</w:t>
      </w:r>
    </w:p>
    <w:p w14:paraId="34BCBD0C" w14:textId="0204688D"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 xml:space="preserve">Pourquoi ne devrait-on pas appeler </w:t>
      </w:r>
      <w:r>
        <w:rPr>
          <w:i/>
          <w:iCs/>
        </w:rPr>
        <w:t>paint</w:t>
      </w:r>
      <w:r>
        <w:t xml:space="preserve">() directement ? Ceci est </w:t>
      </w:r>
      <w:r w:rsidR="00087F02">
        <w:t>dû</w:t>
      </w:r>
      <w:r>
        <w:t xml:space="preserve"> au fait que la gestion de l’affichage est en réalité un processus complexe dans un contexte à </w:t>
      </w:r>
      <w:r w:rsidR="00087F02">
        <w:t>multifenêtrage</w:t>
      </w:r>
      <w:r>
        <w:t xml:space="preserve"> comme c’est le cas avec un système d’exploitation tel que Windows. Pour s’</w:t>
      </w:r>
      <w:r w:rsidR="00087F02">
        <w:t>assurer</w:t>
      </w:r>
      <w:r>
        <w:t xml:space="preserve"> que tout se passe correctement, il faut une coordination avec les autres événements des autres fenêtres. Il est prévu que la méthode </w:t>
      </w:r>
      <w:r w:rsidRPr="00C77C46">
        <w:rPr>
          <w:i/>
          <w:iCs/>
        </w:rPr>
        <w:t>repaint</w:t>
      </w:r>
      <w:r>
        <w:t xml:space="preserve">() effectue cette coordination avant que </w:t>
      </w:r>
      <w:r>
        <w:rPr>
          <w:i/>
          <w:iCs/>
        </w:rPr>
        <w:t>paint</w:t>
      </w:r>
      <w:r>
        <w:t xml:space="preserve">() ne soit appelée. En </w:t>
      </w:r>
      <w:r w:rsidR="00EF7B00">
        <w:t>particulier, la</w:t>
      </w:r>
      <w:r>
        <w:t xml:space="preserve"> méthode </w:t>
      </w:r>
      <w:r>
        <w:rPr>
          <w:i/>
          <w:iCs/>
        </w:rPr>
        <w:t>repaint</w:t>
      </w:r>
      <w:r>
        <w:t xml:space="preserve">() appelle la méthode </w:t>
      </w:r>
      <w:r>
        <w:rPr>
          <w:i/>
          <w:iCs/>
        </w:rPr>
        <w:t>update</w:t>
      </w:r>
      <w:r>
        <w:t xml:space="preserve">() qui efface le contenu du contexte graphique en rétablissant la couleur de fond et elle appelle </w:t>
      </w:r>
      <w:r>
        <w:rPr>
          <w:i/>
          <w:iCs/>
        </w:rPr>
        <w:t>paint</w:t>
      </w:r>
      <w:r>
        <w:t xml:space="preserve">() par la suite. D’autre part, c’est la méthode </w:t>
      </w:r>
      <w:r w:rsidRPr="00A928A5">
        <w:rPr>
          <w:i/>
          <w:iCs/>
        </w:rPr>
        <w:t>repaint</w:t>
      </w:r>
      <w:r>
        <w:t>() qui est appelée automatiquement lorsqu’il faut redessiner le contenu de la fenêtre lors des manipulations des fenêtres.</w:t>
      </w:r>
    </w:p>
    <w:p w14:paraId="47AD4336" w14:textId="39E28688" w:rsidR="00A03321" w:rsidRDefault="00A03321" w:rsidP="00A03321">
      <w:pPr>
        <w:pStyle w:val="Corpsdetexte"/>
      </w:pPr>
      <w:r>
        <w:t xml:space="preserve">Les autres méthodes de l’interface </w:t>
      </w:r>
      <w:hyperlink r:id="rId290" w:tooltip="interface in java.awt.event" w:history="1">
        <w:r w:rsidRPr="00820C3A">
          <w:rPr>
            <w:rStyle w:val="typenamelink1"/>
            <w:rFonts w:ascii="DejaVu Sans" w:hAnsi="DejaVu Sans"/>
            <w:color w:val="4A6782"/>
            <w:sz w:val="21"/>
            <w:szCs w:val="21"/>
            <w:lang w:val="fr-CA"/>
          </w:rPr>
          <w:t>MouseListener</w:t>
        </w:r>
      </w:hyperlink>
      <w:r w:rsidRPr="00820C3A">
        <w:rPr>
          <w:rFonts w:ascii="DejaVu Sans" w:hAnsi="DejaVu Sans"/>
          <w:color w:val="353833"/>
          <w:sz w:val="21"/>
          <w:szCs w:val="21"/>
          <w:lang w:val="fr-CA"/>
        </w:rPr>
        <w:t xml:space="preserve"> </w:t>
      </w:r>
      <w:r>
        <w:t>sont vides dans notre exemple car il n’y a rien à faire pour ces autres sortes d’événements :</w:t>
      </w:r>
    </w:p>
    <w:p w14:paraId="5CF83DE4" w14:textId="77777777" w:rsidR="00A03321" w:rsidRDefault="00A03321" w:rsidP="00A03321">
      <w:pPr>
        <w:pStyle w:val="CodeJava9ptCarCar"/>
        <w:rPr>
          <w:lang w:val="en-CA"/>
        </w:rPr>
      </w:pPr>
      <w:r>
        <w:lastRenderedPageBreak/>
        <w:t xml:space="preserve">    </w:t>
      </w:r>
      <w:r>
        <w:rPr>
          <w:lang w:val="en-CA"/>
        </w:rPr>
        <w:t>public void mouseClicked(MouseEvent leMouseEvent){}</w:t>
      </w:r>
    </w:p>
    <w:p w14:paraId="3A6B3469" w14:textId="77777777" w:rsidR="00A03321" w:rsidRDefault="00A03321" w:rsidP="00A03321">
      <w:pPr>
        <w:pStyle w:val="CodeJava9ptCarCar"/>
        <w:rPr>
          <w:lang w:val="en-CA"/>
        </w:rPr>
      </w:pPr>
      <w:r>
        <w:rPr>
          <w:lang w:val="en-CA"/>
        </w:rPr>
        <w:t xml:space="preserve">    public void mouseEntered(MouseEvent leMouseEvent){}</w:t>
      </w:r>
    </w:p>
    <w:p w14:paraId="3DC67F27" w14:textId="77777777" w:rsidR="00A03321" w:rsidRDefault="00A03321" w:rsidP="00A03321">
      <w:pPr>
        <w:pStyle w:val="CodeJava9ptCarCar"/>
        <w:rPr>
          <w:lang w:val="en-CA"/>
        </w:rPr>
      </w:pPr>
      <w:r>
        <w:rPr>
          <w:lang w:val="en-CA"/>
        </w:rPr>
        <w:t xml:space="preserve">    public void mouseExited(MouseEvent leMouseEvent){}</w:t>
      </w:r>
    </w:p>
    <w:p w14:paraId="0308E14D" w14:textId="77777777" w:rsidR="00A03321" w:rsidRDefault="00A03321" w:rsidP="00A03321">
      <w:pPr>
        <w:pStyle w:val="CodeJava9ptCarCar"/>
        <w:rPr>
          <w:lang w:val="en-CA"/>
        </w:rPr>
      </w:pPr>
      <w:r>
        <w:rPr>
          <w:lang w:val="en-CA"/>
        </w:rPr>
        <w:t xml:space="preserve">    public void mouseReleased(MouseEvent leMouseEvent){}</w:t>
      </w:r>
    </w:p>
    <w:p w14:paraId="06B7EA31" w14:textId="0F8B7DDD" w:rsidR="00A03321" w:rsidRDefault="00A03321" w:rsidP="00A03321">
      <w:pPr>
        <w:pStyle w:val="Corpsdetexte"/>
      </w:pPr>
      <w:r>
        <w:t xml:space="preserve">Elles doivent tout de même être déclarées dans la classe </w:t>
      </w:r>
      <w:r>
        <w:rPr>
          <w:i/>
          <w:iCs/>
        </w:rPr>
        <w:t>ExempleEvenementSouris</w:t>
      </w:r>
      <w:r>
        <w:t xml:space="preserve"> car elle implémente l’interface </w:t>
      </w:r>
      <w:hyperlink r:id="rId291" w:tooltip="interface in java.awt.event" w:history="1">
        <w:r w:rsidRPr="00820C3A">
          <w:rPr>
            <w:rStyle w:val="typenamelink1"/>
            <w:rFonts w:ascii="DejaVu Sans" w:hAnsi="DejaVu Sans"/>
            <w:color w:val="4A6782"/>
            <w:sz w:val="21"/>
            <w:szCs w:val="21"/>
            <w:lang w:val="fr-CA"/>
          </w:rPr>
          <w:t>MouseListener</w:t>
        </w:r>
      </w:hyperlink>
      <w:r>
        <w:t xml:space="preserve">. Nous verrons plus loin qu’il est possible d’éviter ces déclarations vides en employant une classe </w:t>
      </w:r>
      <w:r>
        <w:rPr>
          <w:i/>
          <w:iCs/>
        </w:rPr>
        <w:t>Adaptor</w:t>
      </w:r>
      <w:r>
        <w:t>.</w:t>
      </w:r>
    </w:p>
    <w:p w14:paraId="58A01B84" w14:textId="3A3E810A" w:rsidR="00A03321" w:rsidRDefault="00A03321" w:rsidP="00A03321">
      <w:pPr>
        <w:pStyle w:val="Corpsdetexte"/>
      </w:pPr>
      <w:r>
        <w:t xml:space="preserve">Un peu comme pour la méthode </w:t>
      </w:r>
      <w:r>
        <w:rPr>
          <w:i/>
          <w:iCs/>
        </w:rPr>
        <w:t>paint</w:t>
      </w:r>
      <w:r>
        <w:t xml:space="preserve">(), cette manière de répondre aux événements peut sembler un peu mystérieuse car on ne voit nulle part l’appel aux méthodes de réponse à l’événement. Il faut comprendre que tout le code de gestion des événements se trouve en quelque part dans du code hérité de la super-classe </w:t>
      </w:r>
      <w:hyperlink r:id="rId292" w:tooltip="class in javax.swing" w:history="1">
        <w:r w:rsidRPr="001D395F">
          <w:rPr>
            <w:rStyle w:val="typenamelink1"/>
            <w:rFonts w:ascii="DejaVu Sans" w:hAnsi="DejaVu Sans"/>
            <w:color w:val="4A6782"/>
            <w:sz w:val="21"/>
            <w:szCs w:val="21"/>
            <w:lang w:val="fr-CA"/>
          </w:rPr>
          <w:t>JFrame</w:t>
        </w:r>
      </w:hyperlink>
      <w:r>
        <w:t xml:space="preserve">  et qu’il serait compliqué d’expliquer le détail de la gestion d’événement à ce point-ci.</w:t>
      </w:r>
    </w:p>
    <w:p w14:paraId="114C6CE4" w14:textId="58A9B973" w:rsidR="00A03321" w:rsidRDefault="00A03321" w:rsidP="00A03321">
      <w:pPr>
        <w:pStyle w:val="Corpsdetexte"/>
        <w:numPr>
          <w:ilvl w:val="0"/>
          <w:numId w:val="13"/>
        </w:numPr>
        <w:rPr>
          <w:b/>
          <w:bCs/>
        </w:rPr>
      </w:pPr>
      <w:r>
        <w:rPr>
          <w:b/>
          <w:bCs/>
        </w:rPr>
        <w:t>Variables déclarées au niveau de la classe</w:t>
      </w:r>
    </w:p>
    <w:p w14:paraId="3BFA1822" w14:textId="77777777" w:rsidR="00A03321" w:rsidRDefault="00A03321" w:rsidP="00A03321">
      <w:pPr>
        <w:pStyle w:val="Corpsdetexte"/>
      </w:pPr>
      <w:r>
        <w:t xml:space="preserve">Vous avez peut-être noté que les variables </w:t>
      </w:r>
      <w:r>
        <w:rPr>
          <w:i/>
          <w:iCs/>
        </w:rPr>
        <w:t>x</w:t>
      </w:r>
      <w:r>
        <w:t xml:space="preserve"> et </w:t>
      </w:r>
      <w:r>
        <w:rPr>
          <w:i/>
          <w:iCs/>
        </w:rPr>
        <w:t>y</w:t>
      </w:r>
      <w:r>
        <w:t xml:space="preserve"> ne sont pas définies dans la méthode </w:t>
      </w:r>
      <w:r>
        <w:rPr>
          <w:i/>
          <w:iCs/>
        </w:rPr>
        <w:t>mousePressed</w:t>
      </w:r>
      <w:r>
        <w:t>() mais au début du corps de la classe dans les lignes suivantes :</w:t>
      </w:r>
    </w:p>
    <w:p w14:paraId="047C97C3" w14:textId="77777777" w:rsidR="00A03321" w:rsidRDefault="00A03321" w:rsidP="00A03321">
      <w:pPr>
        <w:pStyle w:val="CodeJava9ptCarCar"/>
      </w:pPr>
      <w:r>
        <w:t xml:space="preserve">    private int x = 0; // Coordonnée x du Bot à dessiner</w:t>
      </w:r>
    </w:p>
    <w:p w14:paraId="3AD6CB4A" w14:textId="77777777" w:rsidR="00A03321" w:rsidRDefault="00A03321" w:rsidP="00A03321">
      <w:pPr>
        <w:pStyle w:val="CodeJava9ptCarCar"/>
      </w:pPr>
      <w:r>
        <w:t xml:space="preserve">    private int y = 0; // Coordonnée y du Bot à dessiner</w:t>
      </w:r>
    </w:p>
    <w:p w14:paraId="5D41993E" w14:textId="77777777" w:rsidR="00A03321" w:rsidRDefault="00A03321" w:rsidP="00A03321">
      <w:pPr>
        <w:pStyle w:val="Corpsdetexte"/>
      </w:pPr>
    </w:p>
    <w:p w14:paraId="7FCECD66" w14:textId="4DF646EA" w:rsidR="00530BF8" w:rsidRDefault="00790DA8" w:rsidP="00A03321">
      <w:pPr>
        <w:pStyle w:val="Corpsdetexte"/>
      </w:pPr>
      <w:r>
        <w:t xml:space="preserve">On appelle parfois ces variables des </w:t>
      </w:r>
      <w:r w:rsidRPr="00790DA8">
        <w:rPr>
          <w:i/>
          <w:iCs/>
        </w:rPr>
        <w:t>attributs</w:t>
      </w:r>
      <w:r>
        <w:t xml:space="preserve"> de la classe. En Java, les attributs peuvent avoir différents degrés de visibilité indiqué par un terme tel que </w:t>
      </w:r>
      <w:r w:rsidRPr="00530BF8">
        <w:rPr>
          <w:i/>
          <w:iCs/>
        </w:rPr>
        <w:t>public</w:t>
      </w:r>
      <w:r>
        <w:t xml:space="preserve">, </w:t>
      </w:r>
      <w:r w:rsidRPr="00530BF8">
        <w:rPr>
          <w:i/>
          <w:iCs/>
        </w:rPr>
        <w:t>private</w:t>
      </w:r>
      <w:r>
        <w:t xml:space="preserve"> ou </w:t>
      </w:r>
      <w:r w:rsidRPr="00530BF8">
        <w:rPr>
          <w:i/>
          <w:iCs/>
        </w:rPr>
        <w:t>protected</w:t>
      </w:r>
      <w:r>
        <w:t xml:space="preserve">. Si aucun de ces termes </w:t>
      </w:r>
      <w:r w:rsidR="00530BF8">
        <w:t xml:space="preserve">qualifiant la visibilité </w:t>
      </w:r>
      <w:r>
        <w:t xml:space="preserve">précède la déclaration de la variable, alors cette variable a une visibilité par défaut ce qui signifie que la variable est accessible par toutes les classes dans le même </w:t>
      </w:r>
      <w:r w:rsidR="00530BF8">
        <w:t>package</w:t>
      </w:r>
      <w:r>
        <w:t xml:space="preserve">, mais par seulement ces classes. </w:t>
      </w:r>
      <w:r w:rsidR="00530BF8">
        <w:t xml:space="preserve">Le terme </w:t>
      </w:r>
      <w:r w:rsidR="00530BF8" w:rsidRPr="00530BF8">
        <w:rPr>
          <w:i/>
          <w:iCs/>
        </w:rPr>
        <w:t>protected</w:t>
      </w:r>
      <w:r w:rsidR="00530BF8">
        <w:t xml:space="preserve"> signifie que l’attribut est accessible par toutes les classes dans le même package mais aussi par les classes </w:t>
      </w:r>
      <w:bookmarkStart w:id="132" w:name="OLE_LINK50"/>
      <w:bookmarkStart w:id="133" w:name="OLE_LINK51"/>
      <w:r w:rsidR="00530BF8">
        <w:t>dérivées</w:t>
      </w:r>
      <w:bookmarkEnd w:id="132"/>
      <w:bookmarkEnd w:id="133"/>
      <w:r w:rsidR="00530BF8">
        <w:t xml:space="preserve">. Le terme </w:t>
      </w:r>
      <w:r w:rsidR="00530BF8" w:rsidRPr="00530BF8">
        <w:rPr>
          <w:i/>
          <w:iCs/>
        </w:rPr>
        <w:t>public</w:t>
      </w:r>
      <w:r w:rsidR="00530BF8">
        <w:t xml:space="preserve"> signifie que l’attribut est librement accessible.</w:t>
      </w:r>
      <w:r>
        <w:t xml:space="preserve"> </w:t>
      </w:r>
      <w:r w:rsidR="00A03321">
        <w:t xml:space="preserve">Le </w:t>
      </w:r>
      <w:r w:rsidR="00A03321">
        <w:rPr>
          <w:i/>
          <w:iCs/>
        </w:rPr>
        <w:t>private</w:t>
      </w:r>
      <w:r w:rsidR="00A03321">
        <w:t xml:space="preserve"> signifie que ces variables ne peuvent être accédées à partir des autres classes. </w:t>
      </w:r>
      <w:r w:rsidR="00530BF8">
        <w:t xml:space="preserve">Les méthodes d’une classe ont la même notion de visibilité : nous avons déjà vu que la méthode main d’un programme doit avoir la visibilité </w:t>
      </w:r>
      <w:r w:rsidR="00530BF8" w:rsidRPr="00530BF8">
        <w:rPr>
          <w:i/>
          <w:iCs/>
        </w:rPr>
        <w:t>public</w:t>
      </w:r>
      <w:r w:rsidR="00530BF8">
        <w:t>.</w:t>
      </w:r>
    </w:p>
    <w:p w14:paraId="38A0C4AD" w14:textId="0D89F027" w:rsidR="00A03321" w:rsidRDefault="00530BF8" w:rsidP="00A03321">
      <w:pPr>
        <w:pStyle w:val="Corpsdetexte"/>
      </w:pPr>
      <w:r>
        <w:t>Dans notre exemple, l</w:t>
      </w:r>
      <w:r w:rsidR="00A03321">
        <w:t xml:space="preserve">es variables sont des variables d’objet de la classe </w:t>
      </w:r>
      <w:r w:rsidR="00A03321">
        <w:rPr>
          <w:i/>
          <w:iCs/>
        </w:rPr>
        <w:t>ExempleEvenementSouris</w:t>
      </w:r>
      <w:r w:rsidR="00A03321">
        <w:t xml:space="preserve">. L’emploi de variables d’objet permet à ces variables </w:t>
      </w:r>
      <w:r w:rsidR="00A03321">
        <w:lastRenderedPageBreak/>
        <w:t xml:space="preserve">d’être accédées non seulement dans </w:t>
      </w:r>
      <w:r w:rsidR="00A03321" w:rsidRPr="00F169A4">
        <w:rPr>
          <w:i/>
        </w:rPr>
        <w:t>mousePressed</w:t>
      </w:r>
      <w:r w:rsidR="00A03321">
        <w:t xml:space="preserve">() mais aussi dans la méthode </w:t>
      </w:r>
      <w:r w:rsidR="00A03321">
        <w:rPr>
          <w:i/>
          <w:iCs/>
        </w:rPr>
        <w:t>paint</w:t>
      </w:r>
      <w:r w:rsidR="00A03321">
        <w:t>() :</w:t>
      </w:r>
    </w:p>
    <w:p w14:paraId="693D4351" w14:textId="77777777" w:rsidR="00790DA8" w:rsidRDefault="00A03321" w:rsidP="00790DA8">
      <w:pPr>
        <w:pStyle w:val="CodeJava9ptCarCar"/>
      </w:pPr>
      <w:r>
        <w:t xml:space="preserve">    public void paint (Graphics g) {</w:t>
      </w:r>
    </w:p>
    <w:p w14:paraId="1DCB3563" w14:textId="4F5967FE" w:rsidR="00A03321" w:rsidRDefault="00790DA8" w:rsidP="00790DA8">
      <w:pPr>
        <w:pStyle w:val="CodeJava9ptCarCar"/>
      </w:pPr>
      <w:r>
        <w:t xml:space="preserve">        </w:t>
      </w:r>
      <w:r w:rsidR="00A03321">
        <w:t>super.paint(g);</w:t>
      </w:r>
    </w:p>
    <w:p w14:paraId="17CBD109" w14:textId="77777777" w:rsidR="00A03321" w:rsidRDefault="00A03321" w:rsidP="00A03321">
      <w:pPr>
        <w:pStyle w:val="CodeJava9ptCarCar"/>
      </w:pPr>
      <w:r>
        <w:t xml:space="preserve">        paintBot(g,x,y,50,100);</w:t>
      </w:r>
    </w:p>
    <w:p w14:paraId="011F1759" w14:textId="77777777" w:rsidR="00A03321" w:rsidRDefault="00A03321" w:rsidP="00A03321">
      <w:pPr>
        <w:pStyle w:val="CodeJava9ptCarCar"/>
      </w:pPr>
      <w:r>
        <w:t xml:space="preserve">    }</w:t>
      </w:r>
    </w:p>
    <w:p w14:paraId="20CF52FA" w14:textId="77777777" w:rsidR="00A03321" w:rsidRDefault="00A03321" w:rsidP="00A03321">
      <w:pPr>
        <w:pStyle w:val="Corpsdetexte"/>
      </w:pPr>
    </w:p>
    <w:p w14:paraId="4CAF09A7" w14:textId="77777777" w:rsidR="00A03321" w:rsidRDefault="00A03321" w:rsidP="00A03321">
      <w:pPr>
        <w:pStyle w:val="Corpsdetexte"/>
      </w:pPr>
      <w:r>
        <w:t xml:space="preserve">L’utilisation de variables d’objet permet d’accéder aux mêmes variables dans les deux méthodes. Ainsi des données peuvent être partagées entre méthodes d’objet de la même classe. Si on avait déclaré les variables localement dans la méthode </w:t>
      </w:r>
      <w:r>
        <w:rPr>
          <w:i/>
          <w:iCs/>
        </w:rPr>
        <w:t>mousePressed</w:t>
      </w:r>
      <w:r>
        <w:t xml:space="preserve">(), la méthode </w:t>
      </w:r>
      <w:r>
        <w:rPr>
          <w:i/>
          <w:iCs/>
        </w:rPr>
        <w:t>paint</w:t>
      </w:r>
      <w:r>
        <w:t>() n’aurait pu y accéder. D’ailleurs, ceci aurait provoqué une erreur de compilation.</w:t>
      </w:r>
    </w:p>
    <w:p w14:paraId="72121FEC" w14:textId="77777777" w:rsidR="00A03321" w:rsidRDefault="00A03321" w:rsidP="00320406">
      <w:pPr>
        <w:pStyle w:val="Corpsdetexte"/>
        <w:keepNext/>
        <w:keepLines/>
      </w:pPr>
      <w:r>
        <w:rPr>
          <w:b/>
          <w:bCs/>
        </w:rPr>
        <w:t>Exemple</w:t>
      </w:r>
      <w:r>
        <w:t xml:space="preserve">. Si vous compilez le programme suivant, vous obtiendrez une erreur de compilation indiquant que </w:t>
      </w:r>
      <w:r>
        <w:rPr>
          <w:i/>
          <w:iCs/>
        </w:rPr>
        <w:t>x</w:t>
      </w:r>
      <w:r>
        <w:t xml:space="preserve"> et </w:t>
      </w:r>
      <w:r>
        <w:rPr>
          <w:i/>
          <w:iCs/>
        </w:rPr>
        <w:t>y</w:t>
      </w:r>
      <w:r>
        <w:t xml:space="preserve"> n’existe pas dans </w:t>
      </w:r>
      <w:r>
        <w:rPr>
          <w:i/>
          <w:iCs/>
        </w:rPr>
        <w:t>paint</w:t>
      </w:r>
      <w:r>
        <w:t>() :</w:t>
      </w:r>
    </w:p>
    <w:p w14:paraId="4E849DF7" w14:textId="77777777" w:rsidR="00320406" w:rsidRPr="00320406" w:rsidRDefault="00320406" w:rsidP="00320406">
      <w:pPr>
        <w:pStyle w:val="Code"/>
        <w:rPr>
          <w:color w:val="000000"/>
          <w:lang w:eastAsia="zh-CN"/>
        </w:rPr>
      </w:pPr>
      <w:r w:rsidRPr="00320406">
        <w:rPr>
          <w:b/>
          <w:bCs/>
          <w:color w:val="800000"/>
          <w:lang w:eastAsia="zh-CN"/>
        </w:rPr>
        <w:t>import</w:t>
      </w:r>
      <w:r w:rsidRPr="00320406">
        <w:rPr>
          <w:lang w:eastAsia="zh-CN"/>
        </w:rPr>
        <w:t xml:space="preserve"> java</w:t>
      </w:r>
      <w:r w:rsidRPr="00320406">
        <w:rPr>
          <w:color w:val="808030"/>
          <w:lang w:eastAsia="zh-CN"/>
        </w:rPr>
        <w:t>.</w:t>
      </w:r>
      <w:r w:rsidRPr="00320406">
        <w:rPr>
          <w:lang w:eastAsia="zh-CN"/>
        </w:rPr>
        <w:t>awt</w:t>
      </w:r>
      <w:r w:rsidRPr="00320406">
        <w:rPr>
          <w:color w:val="808030"/>
          <w:lang w:eastAsia="zh-CN"/>
        </w:rPr>
        <w:t>.</w:t>
      </w:r>
      <w:r w:rsidRPr="00320406">
        <w:rPr>
          <w:b/>
          <w:bCs/>
          <w:color w:val="800000"/>
          <w:lang w:eastAsia="zh-CN"/>
        </w:rPr>
        <w:t>*</w:t>
      </w:r>
      <w:r w:rsidRPr="00320406">
        <w:rPr>
          <w:color w:val="800080"/>
          <w:lang w:eastAsia="zh-CN"/>
        </w:rPr>
        <w:t>;</w:t>
      </w:r>
    </w:p>
    <w:p w14:paraId="50ACF57B" w14:textId="77777777" w:rsidR="00320406" w:rsidRPr="00320406" w:rsidRDefault="00320406" w:rsidP="00320406">
      <w:pPr>
        <w:pStyle w:val="Code"/>
        <w:rPr>
          <w:color w:val="000000"/>
          <w:lang w:eastAsia="zh-CN"/>
        </w:rPr>
      </w:pPr>
      <w:r w:rsidRPr="00320406">
        <w:rPr>
          <w:b/>
          <w:bCs/>
          <w:color w:val="800000"/>
          <w:lang w:eastAsia="zh-CN"/>
        </w:rPr>
        <w:t>import</w:t>
      </w:r>
      <w:r w:rsidRPr="00320406">
        <w:rPr>
          <w:lang w:eastAsia="zh-CN"/>
        </w:rPr>
        <w:t xml:space="preserve"> java</w:t>
      </w:r>
      <w:r w:rsidRPr="00320406">
        <w:rPr>
          <w:color w:val="808030"/>
          <w:lang w:eastAsia="zh-CN"/>
        </w:rPr>
        <w:t>.</w:t>
      </w:r>
      <w:r w:rsidRPr="00320406">
        <w:rPr>
          <w:lang w:eastAsia="zh-CN"/>
        </w:rPr>
        <w:t>awt</w:t>
      </w:r>
      <w:r w:rsidRPr="00320406">
        <w:rPr>
          <w:color w:val="808030"/>
          <w:lang w:eastAsia="zh-CN"/>
        </w:rPr>
        <w:t>.</w:t>
      </w:r>
      <w:r w:rsidRPr="00320406">
        <w:rPr>
          <w:lang w:eastAsia="zh-CN"/>
        </w:rPr>
        <w:t>event</w:t>
      </w:r>
      <w:r w:rsidRPr="00320406">
        <w:rPr>
          <w:color w:val="808030"/>
          <w:lang w:eastAsia="zh-CN"/>
        </w:rPr>
        <w:t>.</w:t>
      </w:r>
      <w:r w:rsidRPr="00320406">
        <w:rPr>
          <w:b/>
          <w:bCs/>
          <w:color w:val="800000"/>
          <w:lang w:eastAsia="zh-CN"/>
        </w:rPr>
        <w:t>*</w:t>
      </w:r>
      <w:r w:rsidRPr="00320406">
        <w:rPr>
          <w:color w:val="800080"/>
          <w:lang w:eastAsia="zh-CN"/>
        </w:rPr>
        <w:t>;</w:t>
      </w:r>
    </w:p>
    <w:p w14:paraId="165246FA" w14:textId="77777777" w:rsidR="00320406" w:rsidRPr="00320406" w:rsidRDefault="00320406" w:rsidP="00320406">
      <w:pPr>
        <w:pStyle w:val="Code"/>
        <w:rPr>
          <w:color w:val="000000"/>
          <w:lang w:eastAsia="zh-CN"/>
        </w:rPr>
      </w:pPr>
      <w:r w:rsidRPr="00320406">
        <w:rPr>
          <w:b/>
          <w:bCs/>
          <w:color w:val="800000"/>
          <w:lang w:eastAsia="zh-CN"/>
        </w:rPr>
        <w:t>import</w:t>
      </w:r>
      <w:r w:rsidRPr="00320406">
        <w:rPr>
          <w:lang w:eastAsia="zh-CN"/>
        </w:rPr>
        <w:t xml:space="preserve"> javax</w:t>
      </w:r>
      <w:r w:rsidRPr="00320406">
        <w:rPr>
          <w:color w:val="808030"/>
          <w:lang w:eastAsia="zh-CN"/>
        </w:rPr>
        <w:t>.</w:t>
      </w:r>
      <w:r w:rsidRPr="00320406">
        <w:rPr>
          <w:lang w:eastAsia="zh-CN"/>
        </w:rPr>
        <w:t>swing</w:t>
      </w:r>
      <w:r w:rsidRPr="00320406">
        <w:rPr>
          <w:color w:val="808030"/>
          <w:lang w:eastAsia="zh-CN"/>
        </w:rPr>
        <w:t>.</w:t>
      </w:r>
      <w:r w:rsidRPr="00320406">
        <w:rPr>
          <w:b/>
          <w:bCs/>
          <w:color w:val="800000"/>
          <w:lang w:eastAsia="zh-CN"/>
        </w:rPr>
        <w:t>*</w:t>
      </w:r>
      <w:r w:rsidRPr="00320406">
        <w:rPr>
          <w:color w:val="800080"/>
          <w:lang w:eastAsia="zh-CN"/>
        </w:rPr>
        <w:t>;</w:t>
      </w:r>
    </w:p>
    <w:p w14:paraId="6D79AFBF" w14:textId="77777777" w:rsidR="00320406" w:rsidRPr="00320406" w:rsidRDefault="00320406" w:rsidP="00320406">
      <w:pPr>
        <w:pStyle w:val="Code"/>
        <w:rPr>
          <w:color w:val="000000"/>
          <w:lang w:eastAsia="zh-CN"/>
        </w:rPr>
      </w:pPr>
    </w:p>
    <w:p w14:paraId="705824CD" w14:textId="77777777" w:rsidR="00320406" w:rsidRPr="00320406" w:rsidRDefault="00320406" w:rsidP="00320406">
      <w:pPr>
        <w:pStyle w:val="Code"/>
        <w:rPr>
          <w:color w:val="000000"/>
          <w:lang w:eastAsia="zh-CN"/>
        </w:rPr>
      </w:pPr>
      <w:r w:rsidRPr="00320406">
        <w:rPr>
          <w:b/>
          <w:bCs/>
          <w:color w:val="800000"/>
          <w:lang w:eastAsia="zh-CN"/>
        </w:rPr>
        <w:t>public</w:t>
      </w:r>
      <w:r w:rsidRPr="00320406">
        <w:rPr>
          <w:color w:val="000000"/>
          <w:lang w:eastAsia="zh-CN"/>
        </w:rPr>
        <w:t xml:space="preserve"> </w:t>
      </w:r>
      <w:r w:rsidRPr="00320406">
        <w:rPr>
          <w:b/>
          <w:bCs/>
          <w:color w:val="800000"/>
          <w:lang w:eastAsia="zh-CN"/>
        </w:rPr>
        <w:t>class</w:t>
      </w:r>
      <w:r w:rsidRPr="00320406">
        <w:rPr>
          <w:color w:val="000000"/>
          <w:lang w:eastAsia="zh-CN"/>
        </w:rPr>
        <w:t xml:space="preserve"> ExempleVariablesLocalesErreur </w:t>
      </w:r>
      <w:r w:rsidRPr="00320406">
        <w:rPr>
          <w:b/>
          <w:bCs/>
          <w:color w:val="800000"/>
          <w:lang w:eastAsia="zh-CN"/>
        </w:rPr>
        <w:t>extends</w:t>
      </w:r>
      <w:r w:rsidRPr="00320406">
        <w:rPr>
          <w:color w:val="000000"/>
          <w:lang w:eastAsia="zh-CN"/>
        </w:rPr>
        <w:t xml:space="preserve"> JFrame </w:t>
      </w:r>
      <w:r w:rsidRPr="00320406">
        <w:rPr>
          <w:b/>
          <w:bCs/>
          <w:color w:val="800000"/>
          <w:lang w:eastAsia="zh-CN"/>
        </w:rPr>
        <w:t>implements</w:t>
      </w:r>
      <w:r w:rsidRPr="00320406">
        <w:rPr>
          <w:color w:val="000000"/>
          <w:lang w:eastAsia="zh-CN"/>
        </w:rPr>
        <w:t xml:space="preserve"> MouseListener </w:t>
      </w:r>
      <w:r w:rsidRPr="00320406">
        <w:rPr>
          <w:color w:val="800080"/>
          <w:lang w:eastAsia="zh-CN"/>
        </w:rPr>
        <w:t>{</w:t>
      </w:r>
    </w:p>
    <w:p w14:paraId="0088B467" w14:textId="77777777" w:rsidR="00320406" w:rsidRPr="00320406" w:rsidRDefault="00320406" w:rsidP="00320406">
      <w:pPr>
        <w:pStyle w:val="Code"/>
        <w:rPr>
          <w:color w:val="000000"/>
          <w:lang w:eastAsia="zh-CN"/>
        </w:rPr>
      </w:pPr>
    </w:p>
    <w:p w14:paraId="177D8480"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b/>
          <w:bCs/>
          <w:color w:val="800000"/>
          <w:lang w:eastAsia="zh-CN"/>
        </w:rPr>
        <w:t>public</w:t>
      </w:r>
      <w:r w:rsidRPr="00320406">
        <w:rPr>
          <w:color w:val="000000"/>
          <w:lang w:eastAsia="zh-CN"/>
        </w:rPr>
        <w:t xml:space="preserve"> ExempleVariablesLocalesErreur</w:t>
      </w:r>
      <w:r w:rsidRPr="00320406">
        <w:rPr>
          <w:color w:val="808030"/>
          <w:lang w:eastAsia="zh-CN"/>
        </w:rPr>
        <w:t>()</w:t>
      </w:r>
      <w:r w:rsidRPr="00320406">
        <w:rPr>
          <w:color w:val="000000"/>
          <w:lang w:eastAsia="zh-CN"/>
        </w:rPr>
        <w:t xml:space="preserve"> </w:t>
      </w:r>
      <w:r w:rsidRPr="00320406">
        <w:rPr>
          <w:color w:val="800080"/>
          <w:lang w:eastAsia="zh-CN"/>
        </w:rPr>
        <w:t>{</w:t>
      </w:r>
    </w:p>
    <w:p w14:paraId="4550D501"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b/>
          <w:bCs/>
          <w:color w:val="800000"/>
          <w:lang w:eastAsia="zh-CN"/>
        </w:rPr>
        <w:t>super</w:t>
      </w:r>
      <w:r w:rsidRPr="00320406">
        <w:rPr>
          <w:color w:val="808030"/>
          <w:lang w:eastAsia="zh-CN"/>
        </w:rPr>
        <w:t>(</w:t>
      </w:r>
      <w:r w:rsidRPr="00320406">
        <w:rPr>
          <w:color w:val="0000E6"/>
          <w:lang w:eastAsia="zh-CN"/>
        </w:rPr>
        <w:t>"Exemple de traitement d'événements de la souris"</w:t>
      </w:r>
      <w:r w:rsidRPr="00320406">
        <w:rPr>
          <w:color w:val="808030"/>
          <w:lang w:eastAsia="zh-CN"/>
        </w:rPr>
        <w:t>)</w:t>
      </w:r>
      <w:r w:rsidRPr="00320406">
        <w:rPr>
          <w:color w:val="800080"/>
          <w:lang w:eastAsia="zh-CN"/>
        </w:rPr>
        <w:t>;</w:t>
      </w:r>
    </w:p>
    <w:p w14:paraId="490856AD" w14:textId="77777777" w:rsidR="00320406" w:rsidRPr="00320406" w:rsidRDefault="00320406" w:rsidP="00B36EED">
      <w:pPr>
        <w:pStyle w:val="Code"/>
        <w:keepNext w:val="0"/>
        <w:keepLines w:val="0"/>
        <w:rPr>
          <w:color w:val="000000"/>
          <w:lang w:eastAsia="zh-CN"/>
        </w:rPr>
      </w:pPr>
    </w:p>
    <w:p w14:paraId="5FF1FBC5"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Le paramètre this de addMouseListener() indique que l'objet qui doit</w:t>
      </w:r>
    </w:p>
    <w:p w14:paraId="615494FF"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réagir aux événements de souris est l'objet</w:t>
      </w:r>
    </w:p>
    <w:p w14:paraId="04E4F214"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qui est créé par ce constructeur</w:t>
      </w:r>
    </w:p>
    <w:p w14:paraId="5E278AE8" w14:textId="77777777" w:rsidR="00320406" w:rsidRPr="00320406" w:rsidRDefault="00320406" w:rsidP="00320406">
      <w:pPr>
        <w:pStyle w:val="Code"/>
        <w:rPr>
          <w:color w:val="000000"/>
          <w:lang w:val="en-CA" w:eastAsia="zh-CN"/>
        </w:rPr>
      </w:pPr>
      <w:r w:rsidRPr="00320406">
        <w:rPr>
          <w:color w:val="000000"/>
          <w:lang w:eastAsia="zh-CN"/>
        </w:rPr>
        <w:t xml:space="preserve">    </w:t>
      </w:r>
      <w:r w:rsidRPr="00320406">
        <w:rPr>
          <w:color w:val="000000"/>
          <w:lang w:val="en-CA" w:eastAsia="zh-CN"/>
        </w:rPr>
        <w:t>addMouseListener</w:t>
      </w:r>
      <w:r w:rsidRPr="00320406">
        <w:rPr>
          <w:color w:val="808030"/>
          <w:lang w:val="en-CA" w:eastAsia="zh-CN"/>
        </w:rPr>
        <w:t>(</w:t>
      </w:r>
      <w:r w:rsidRPr="00320406">
        <w:rPr>
          <w:b/>
          <w:bCs/>
          <w:color w:val="800000"/>
          <w:lang w:val="en-CA" w:eastAsia="zh-CN"/>
        </w:rPr>
        <w:t>this</w:t>
      </w:r>
      <w:r w:rsidRPr="00320406">
        <w:rPr>
          <w:color w:val="808030"/>
          <w:lang w:val="en-CA" w:eastAsia="zh-CN"/>
        </w:rPr>
        <w:t>)</w:t>
      </w:r>
      <w:r w:rsidRPr="00320406">
        <w:rPr>
          <w:color w:val="800080"/>
          <w:lang w:val="en-CA" w:eastAsia="zh-CN"/>
        </w:rPr>
        <w:t>;</w:t>
      </w:r>
    </w:p>
    <w:p w14:paraId="2E08D57A" w14:textId="77777777" w:rsidR="00320406" w:rsidRPr="00320406" w:rsidRDefault="00320406" w:rsidP="00320406">
      <w:pPr>
        <w:pStyle w:val="Code"/>
        <w:rPr>
          <w:color w:val="000000"/>
          <w:lang w:val="en-CA" w:eastAsia="zh-CN"/>
        </w:rPr>
      </w:pPr>
    </w:p>
    <w:p w14:paraId="23F27214"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this</w:t>
      </w:r>
      <w:r w:rsidRPr="00320406">
        <w:rPr>
          <w:color w:val="808030"/>
          <w:lang w:val="en-CA" w:eastAsia="zh-CN"/>
        </w:rPr>
        <w:t>.</w:t>
      </w:r>
      <w:r w:rsidRPr="00320406">
        <w:rPr>
          <w:color w:val="000000"/>
          <w:lang w:val="en-CA" w:eastAsia="zh-CN"/>
        </w:rPr>
        <w:t>setDefaultCloseOperation</w:t>
      </w:r>
      <w:r w:rsidRPr="00320406">
        <w:rPr>
          <w:color w:val="808030"/>
          <w:lang w:val="en-CA" w:eastAsia="zh-CN"/>
        </w:rPr>
        <w:t>(</w:t>
      </w:r>
      <w:r w:rsidRPr="00320406">
        <w:rPr>
          <w:color w:val="000000"/>
          <w:lang w:val="en-CA" w:eastAsia="zh-CN"/>
        </w:rPr>
        <w:t>EXIT_ON_CLOSE</w:t>
      </w:r>
      <w:r w:rsidRPr="00320406">
        <w:rPr>
          <w:color w:val="808030"/>
          <w:lang w:val="en-CA" w:eastAsia="zh-CN"/>
        </w:rPr>
        <w:t>)</w:t>
      </w:r>
      <w:r w:rsidRPr="00320406">
        <w:rPr>
          <w:color w:val="800080"/>
          <w:lang w:val="en-CA" w:eastAsia="zh-CN"/>
        </w:rPr>
        <w:t>;</w:t>
      </w:r>
    </w:p>
    <w:p w14:paraId="270F2B0E"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this</w:t>
      </w:r>
      <w:r w:rsidRPr="00320406">
        <w:rPr>
          <w:color w:val="808030"/>
          <w:lang w:val="en-CA" w:eastAsia="zh-CN"/>
        </w:rPr>
        <w:t>.</w:t>
      </w:r>
      <w:r w:rsidRPr="00320406">
        <w:rPr>
          <w:color w:val="000000"/>
          <w:lang w:val="en-CA" w:eastAsia="zh-CN"/>
        </w:rPr>
        <w:t>setSize</w:t>
      </w:r>
      <w:r w:rsidRPr="00320406">
        <w:rPr>
          <w:color w:val="808030"/>
          <w:lang w:val="en-CA" w:eastAsia="zh-CN"/>
        </w:rPr>
        <w:t>(</w:t>
      </w:r>
      <w:r w:rsidRPr="00320406">
        <w:rPr>
          <w:color w:val="008C00"/>
          <w:lang w:val="en-CA" w:eastAsia="zh-CN"/>
        </w:rPr>
        <w:t>400</w:t>
      </w:r>
      <w:r w:rsidRPr="00320406">
        <w:rPr>
          <w:color w:val="808030"/>
          <w:lang w:val="en-CA" w:eastAsia="zh-CN"/>
        </w:rPr>
        <w:t>,</w:t>
      </w:r>
      <w:r w:rsidRPr="00320406">
        <w:rPr>
          <w:color w:val="000000"/>
          <w:lang w:val="en-CA" w:eastAsia="zh-CN"/>
        </w:rPr>
        <w:t xml:space="preserve"> </w:t>
      </w:r>
      <w:r w:rsidRPr="00320406">
        <w:rPr>
          <w:color w:val="008C00"/>
          <w:lang w:val="en-CA" w:eastAsia="zh-CN"/>
        </w:rPr>
        <w:t>600</w:t>
      </w:r>
      <w:r w:rsidRPr="00320406">
        <w:rPr>
          <w:color w:val="808030"/>
          <w:lang w:val="en-CA" w:eastAsia="zh-CN"/>
        </w:rPr>
        <w:t>)</w:t>
      </w:r>
      <w:r w:rsidRPr="00320406">
        <w:rPr>
          <w:color w:val="800080"/>
          <w:lang w:val="en-CA" w:eastAsia="zh-CN"/>
        </w:rPr>
        <w:t>;</w:t>
      </w:r>
    </w:p>
    <w:p w14:paraId="0BF37DFF"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this</w:t>
      </w:r>
      <w:r w:rsidRPr="00320406">
        <w:rPr>
          <w:color w:val="808030"/>
          <w:lang w:val="en-CA" w:eastAsia="zh-CN"/>
        </w:rPr>
        <w:t>.</w:t>
      </w:r>
      <w:r w:rsidRPr="00320406">
        <w:rPr>
          <w:color w:val="000000"/>
          <w:lang w:val="en-CA" w:eastAsia="zh-CN"/>
        </w:rPr>
        <w:t>setVisible</w:t>
      </w:r>
      <w:r w:rsidRPr="00320406">
        <w:rPr>
          <w:color w:val="808030"/>
          <w:lang w:val="en-CA" w:eastAsia="zh-CN"/>
        </w:rPr>
        <w:t>(</w:t>
      </w:r>
      <w:r w:rsidRPr="00320406">
        <w:rPr>
          <w:b/>
          <w:bCs/>
          <w:color w:val="800000"/>
          <w:lang w:val="en-CA" w:eastAsia="zh-CN"/>
        </w:rPr>
        <w:t>true</w:t>
      </w:r>
      <w:r w:rsidRPr="00320406">
        <w:rPr>
          <w:color w:val="808030"/>
          <w:lang w:val="en-CA" w:eastAsia="zh-CN"/>
        </w:rPr>
        <w:t>)</w:t>
      </w:r>
      <w:r w:rsidRPr="00320406">
        <w:rPr>
          <w:color w:val="800080"/>
          <w:lang w:val="en-CA" w:eastAsia="zh-CN"/>
        </w:rPr>
        <w:t>;</w:t>
      </w:r>
    </w:p>
    <w:p w14:paraId="1735652C" w14:textId="77777777" w:rsidR="00320406" w:rsidRPr="00320406" w:rsidRDefault="00320406" w:rsidP="00320406">
      <w:pPr>
        <w:pStyle w:val="Code"/>
        <w:rPr>
          <w:color w:val="000000"/>
          <w:lang w:eastAsia="zh-CN"/>
        </w:rPr>
      </w:pPr>
      <w:r w:rsidRPr="00320406">
        <w:rPr>
          <w:color w:val="000000"/>
          <w:lang w:val="en-CA" w:eastAsia="zh-CN"/>
        </w:rPr>
        <w:t xml:space="preserve">  </w:t>
      </w:r>
      <w:r w:rsidRPr="00320406">
        <w:rPr>
          <w:color w:val="800080"/>
          <w:lang w:eastAsia="zh-CN"/>
        </w:rPr>
        <w:t>}</w:t>
      </w:r>
    </w:p>
    <w:p w14:paraId="76771209" w14:textId="77777777" w:rsidR="00320406" w:rsidRPr="00320406" w:rsidRDefault="00320406" w:rsidP="00B36EED">
      <w:pPr>
        <w:pStyle w:val="Code"/>
        <w:keepNext w:val="0"/>
        <w:keepLines w:val="0"/>
        <w:rPr>
          <w:color w:val="000000"/>
          <w:lang w:eastAsia="zh-CN"/>
        </w:rPr>
      </w:pPr>
    </w:p>
    <w:p w14:paraId="50FBE74B"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Méthode d'objet de la classe ExempleEvenementSouris qui est</w:t>
      </w:r>
    </w:p>
    <w:p w14:paraId="6AE5042E"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appelée si le bouton de souris est enfoncé</w:t>
      </w:r>
    </w:p>
    <w:p w14:paraId="6EDE540A" w14:textId="77777777" w:rsidR="00320406" w:rsidRPr="00320406" w:rsidRDefault="00320406" w:rsidP="00320406">
      <w:pPr>
        <w:pStyle w:val="Code"/>
        <w:rPr>
          <w:color w:val="000000"/>
          <w:lang w:val="en-CA" w:eastAsia="zh-CN"/>
        </w:rPr>
      </w:pPr>
      <w:r w:rsidRPr="00320406">
        <w:rPr>
          <w:color w:val="000000"/>
          <w:lang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mousePressed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624B033C" w14:textId="77777777" w:rsidR="00320406" w:rsidRPr="00320406" w:rsidRDefault="00320406" w:rsidP="00320406">
      <w:pPr>
        <w:pStyle w:val="Code"/>
        <w:rPr>
          <w:color w:val="000000"/>
          <w:lang w:eastAsia="zh-CN"/>
        </w:rPr>
      </w:pPr>
      <w:r w:rsidRPr="00320406">
        <w:rPr>
          <w:color w:val="000000"/>
          <w:lang w:val="en-CA" w:eastAsia="zh-CN"/>
        </w:rPr>
        <w:t xml:space="preserve">    </w:t>
      </w:r>
      <w:r w:rsidRPr="00320406">
        <w:rPr>
          <w:color w:val="BB7977"/>
          <w:lang w:eastAsia="zh-CN"/>
        </w:rPr>
        <w:t>int</w:t>
      </w:r>
      <w:r w:rsidRPr="00320406">
        <w:rPr>
          <w:color w:val="000000"/>
          <w:lang w:eastAsia="zh-CN"/>
        </w:rPr>
        <w:t xml:space="preserve"> x </w:t>
      </w:r>
      <w:r w:rsidRPr="00320406">
        <w:rPr>
          <w:color w:val="808030"/>
          <w:lang w:eastAsia="zh-CN"/>
        </w:rPr>
        <w:t>=</w:t>
      </w:r>
      <w:r w:rsidRPr="00320406">
        <w:rPr>
          <w:color w:val="000000"/>
          <w:lang w:eastAsia="zh-CN"/>
        </w:rPr>
        <w:t xml:space="preserve"> leMouseEvent</w:t>
      </w:r>
      <w:r w:rsidRPr="00320406">
        <w:rPr>
          <w:color w:val="808030"/>
          <w:lang w:eastAsia="zh-CN"/>
        </w:rPr>
        <w:t>.</w:t>
      </w:r>
      <w:r w:rsidRPr="00320406">
        <w:rPr>
          <w:color w:val="000000"/>
          <w:lang w:eastAsia="zh-CN"/>
        </w:rPr>
        <w:t>getX</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place la coordonnée x de la souris dans la variable x</w:t>
      </w:r>
    </w:p>
    <w:p w14:paraId="72C7FB85"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BB7977"/>
          <w:lang w:eastAsia="zh-CN"/>
        </w:rPr>
        <w:t>int</w:t>
      </w:r>
      <w:r w:rsidRPr="00320406">
        <w:rPr>
          <w:color w:val="000000"/>
          <w:lang w:eastAsia="zh-CN"/>
        </w:rPr>
        <w:t xml:space="preserve"> y </w:t>
      </w:r>
      <w:r w:rsidRPr="00320406">
        <w:rPr>
          <w:color w:val="808030"/>
          <w:lang w:eastAsia="zh-CN"/>
        </w:rPr>
        <w:t>=</w:t>
      </w:r>
      <w:r w:rsidRPr="00320406">
        <w:rPr>
          <w:color w:val="000000"/>
          <w:lang w:eastAsia="zh-CN"/>
        </w:rPr>
        <w:t xml:space="preserve"> leMouseEvent</w:t>
      </w:r>
      <w:r w:rsidRPr="00320406">
        <w:rPr>
          <w:color w:val="808030"/>
          <w:lang w:eastAsia="zh-CN"/>
        </w:rPr>
        <w:t>.</w:t>
      </w:r>
      <w:r w:rsidRPr="00320406">
        <w:rPr>
          <w:color w:val="000000"/>
          <w:lang w:eastAsia="zh-CN"/>
        </w:rPr>
        <w:t>getY</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place la coordonnée y de la souris dans la variable y</w:t>
      </w:r>
    </w:p>
    <w:p w14:paraId="7D091EA4"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repaint() provoque un nouvel appel à paint()</w:t>
      </w:r>
    </w:p>
    <w:p w14:paraId="61E96732" w14:textId="77777777" w:rsidR="00320406" w:rsidRPr="00320406" w:rsidRDefault="00320406" w:rsidP="00320406">
      <w:pPr>
        <w:pStyle w:val="Code"/>
        <w:rPr>
          <w:color w:val="000000"/>
          <w:lang w:eastAsia="zh-CN"/>
        </w:rPr>
      </w:pPr>
      <w:r w:rsidRPr="00320406">
        <w:rPr>
          <w:color w:val="000000"/>
          <w:lang w:eastAsia="zh-CN"/>
        </w:rPr>
        <w:t xml:space="preserve">    repaint</w:t>
      </w:r>
      <w:r w:rsidRPr="00320406">
        <w:rPr>
          <w:color w:val="808030"/>
          <w:lang w:eastAsia="zh-CN"/>
        </w:rPr>
        <w:t>()</w:t>
      </w:r>
      <w:r w:rsidRPr="00320406">
        <w:rPr>
          <w:color w:val="800080"/>
          <w:lang w:eastAsia="zh-CN"/>
        </w:rPr>
        <w:t>;</w:t>
      </w:r>
    </w:p>
    <w:p w14:paraId="5228DF7A"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800080"/>
          <w:lang w:eastAsia="zh-CN"/>
        </w:rPr>
        <w:t>}</w:t>
      </w:r>
    </w:p>
    <w:p w14:paraId="05121DE5" w14:textId="77777777" w:rsidR="00320406" w:rsidRPr="00320406" w:rsidRDefault="00320406" w:rsidP="00B36EED">
      <w:pPr>
        <w:pStyle w:val="Code"/>
        <w:keepNext w:val="0"/>
        <w:keepLines w:val="0"/>
        <w:rPr>
          <w:color w:val="000000"/>
          <w:lang w:eastAsia="zh-CN"/>
        </w:rPr>
      </w:pPr>
    </w:p>
    <w:p w14:paraId="2311941D" w14:textId="77777777" w:rsidR="00320406" w:rsidRPr="00320406" w:rsidRDefault="00320406" w:rsidP="00320406">
      <w:pPr>
        <w:pStyle w:val="Code"/>
        <w:rPr>
          <w:color w:val="000000"/>
          <w:lang w:eastAsia="zh-CN"/>
        </w:rPr>
      </w:pPr>
      <w:r w:rsidRPr="00320406">
        <w:rPr>
          <w:color w:val="000000"/>
          <w:lang w:eastAsia="zh-CN"/>
        </w:rPr>
        <w:lastRenderedPageBreak/>
        <w:t xml:space="preserve">  </w:t>
      </w:r>
      <w:r w:rsidRPr="00320406">
        <w:rPr>
          <w:color w:val="696969"/>
          <w:lang w:eastAsia="zh-CN"/>
        </w:rPr>
        <w:t>// Il faut absolument définir les autres méthodes pour les autres</w:t>
      </w:r>
    </w:p>
    <w:p w14:paraId="746BDFAB"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événements de souris même s'il ne font rien</w:t>
      </w:r>
    </w:p>
    <w:p w14:paraId="697099BB" w14:textId="77777777" w:rsidR="00320406" w:rsidRPr="00320406" w:rsidRDefault="00320406" w:rsidP="00320406">
      <w:pPr>
        <w:pStyle w:val="Code"/>
        <w:rPr>
          <w:color w:val="000000"/>
          <w:lang w:val="en-CA" w:eastAsia="zh-CN"/>
        </w:rPr>
      </w:pPr>
      <w:r w:rsidRPr="00320406">
        <w:rPr>
          <w:color w:val="000000"/>
          <w:lang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mouseClicked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1FC68975" w14:textId="77777777" w:rsidR="00320406" w:rsidRPr="00320406" w:rsidRDefault="00320406" w:rsidP="00320406">
      <w:pPr>
        <w:pStyle w:val="Code"/>
        <w:rPr>
          <w:color w:val="000000"/>
          <w:lang w:val="en-CA" w:eastAsia="zh-CN"/>
        </w:rPr>
      </w:pPr>
    </w:p>
    <w:p w14:paraId="1E93FDE9"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mouseEntered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2E809429" w14:textId="77777777" w:rsidR="00320406" w:rsidRPr="00320406" w:rsidRDefault="00320406" w:rsidP="00320406">
      <w:pPr>
        <w:pStyle w:val="Code"/>
        <w:rPr>
          <w:color w:val="000000"/>
          <w:lang w:val="en-CA" w:eastAsia="zh-CN"/>
        </w:rPr>
      </w:pPr>
    </w:p>
    <w:p w14:paraId="15C0AB6F"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mouseExited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1B7D8031" w14:textId="77777777" w:rsidR="00320406" w:rsidRPr="00320406" w:rsidRDefault="00320406" w:rsidP="00320406">
      <w:pPr>
        <w:pStyle w:val="Code"/>
        <w:rPr>
          <w:color w:val="000000"/>
          <w:lang w:val="en-CA" w:eastAsia="zh-CN"/>
        </w:rPr>
      </w:pPr>
    </w:p>
    <w:p w14:paraId="38AB9A7D"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mouseReleased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2A527A37" w14:textId="77777777" w:rsidR="00320406" w:rsidRPr="00320406" w:rsidRDefault="00320406" w:rsidP="00B36EED">
      <w:pPr>
        <w:pStyle w:val="Code"/>
        <w:keepNext w:val="0"/>
        <w:keepLines w:val="0"/>
        <w:rPr>
          <w:color w:val="000000"/>
          <w:lang w:val="en-CA" w:eastAsia="zh-CN"/>
        </w:rPr>
      </w:pPr>
    </w:p>
    <w:p w14:paraId="39274A6D" w14:textId="77777777" w:rsidR="00320406" w:rsidRPr="00320406" w:rsidRDefault="00320406" w:rsidP="00320406">
      <w:pPr>
        <w:pStyle w:val="Code"/>
        <w:rPr>
          <w:color w:val="000000"/>
          <w:lang w:eastAsia="zh-CN"/>
        </w:rPr>
      </w:pPr>
      <w:r w:rsidRPr="00320406">
        <w:rPr>
          <w:color w:val="000000"/>
          <w:lang w:val="en-CA" w:eastAsia="zh-CN"/>
        </w:rPr>
        <w:t xml:space="preserve">  </w:t>
      </w:r>
      <w:r w:rsidRPr="00320406">
        <w:rPr>
          <w:b/>
          <w:bCs/>
          <w:color w:val="800000"/>
          <w:lang w:eastAsia="zh-CN"/>
        </w:rPr>
        <w:t>public</w:t>
      </w:r>
      <w:r w:rsidRPr="00320406">
        <w:rPr>
          <w:color w:val="000000"/>
          <w:lang w:eastAsia="zh-CN"/>
        </w:rPr>
        <w:t xml:space="preserve"> </w:t>
      </w:r>
      <w:r w:rsidRPr="00320406">
        <w:rPr>
          <w:b/>
          <w:bCs/>
          <w:color w:val="800000"/>
          <w:lang w:eastAsia="zh-CN"/>
        </w:rPr>
        <w:t>static</w:t>
      </w:r>
      <w:r w:rsidRPr="00320406">
        <w:rPr>
          <w:color w:val="000000"/>
          <w:lang w:eastAsia="zh-CN"/>
        </w:rPr>
        <w:t xml:space="preserve"> </w:t>
      </w:r>
      <w:r w:rsidRPr="00320406">
        <w:rPr>
          <w:color w:val="BB7977"/>
          <w:lang w:eastAsia="zh-CN"/>
        </w:rPr>
        <w:t>void</w:t>
      </w:r>
      <w:r w:rsidRPr="00320406">
        <w:rPr>
          <w:color w:val="000000"/>
          <w:lang w:eastAsia="zh-CN"/>
        </w:rPr>
        <w:t xml:space="preserve"> paintBot</w:t>
      </w:r>
      <w:r w:rsidRPr="00320406">
        <w:rPr>
          <w:color w:val="808030"/>
          <w:lang w:eastAsia="zh-CN"/>
        </w:rPr>
        <w:t>(</w:t>
      </w:r>
      <w:r w:rsidRPr="00320406">
        <w:rPr>
          <w:color w:val="000000"/>
          <w:lang w:eastAsia="zh-CN"/>
        </w:rPr>
        <w:t>Graphics g</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x</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y</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largeur</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hauteur</w:t>
      </w:r>
      <w:r w:rsidRPr="00320406">
        <w:rPr>
          <w:color w:val="808030"/>
          <w:lang w:eastAsia="zh-CN"/>
        </w:rPr>
        <w:t>)</w:t>
      </w:r>
      <w:r w:rsidRPr="00320406">
        <w:rPr>
          <w:color w:val="000000"/>
          <w:lang w:eastAsia="zh-CN"/>
        </w:rPr>
        <w:t xml:space="preserve"> </w:t>
      </w:r>
      <w:r w:rsidRPr="00320406">
        <w:rPr>
          <w:color w:val="800080"/>
          <w:lang w:eastAsia="zh-CN"/>
        </w:rPr>
        <w:t>{</w:t>
      </w:r>
    </w:p>
    <w:p w14:paraId="335F0526"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setColor</w:t>
      </w:r>
      <w:r w:rsidRPr="00320406">
        <w:rPr>
          <w:color w:val="808030"/>
          <w:lang w:eastAsia="zh-CN"/>
        </w:rPr>
        <w:t>(</w:t>
      </w:r>
      <w:r w:rsidRPr="00320406">
        <w:rPr>
          <w:color w:val="000000"/>
          <w:lang w:eastAsia="zh-CN"/>
        </w:rPr>
        <w:t>Color</w:t>
      </w:r>
      <w:r w:rsidRPr="00320406">
        <w:rPr>
          <w:color w:val="808030"/>
          <w:lang w:eastAsia="zh-CN"/>
        </w:rPr>
        <w:t>.</w:t>
      </w:r>
      <w:r w:rsidRPr="00320406">
        <w:rPr>
          <w:color w:val="000000"/>
          <w:lang w:eastAsia="zh-CN"/>
        </w:rPr>
        <w:t>green</w:t>
      </w:r>
      <w:r w:rsidRPr="00320406">
        <w:rPr>
          <w:color w:val="808030"/>
          <w:lang w:eastAsia="zh-CN"/>
        </w:rPr>
        <w:t>)</w:t>
      </w:r>
      <w:r w:rsidRPr="00320406">
        <w:rPr>
          <w:color w:val="800080"/>
          <w:lang w:eastAsia="zh-CN"/>
        </w:rPr>
        <w:t>;</w:t>
      </w:r>
    </w:p>
    <w:p w14:paraId="5F555C91"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fillOval</w:t>
      </w:r>
      <w:r w:rsidRPr="00320406">
        <w:rPr>
          <w:color w:val="808030"/>
          <w:lang w:eastAsia="zh-CN"/>
        </w:rPr>
        <w:t>(</w:t>
      </w:r>
      <w:r w:rsidRPr="00320406">
        <w:rPr>
          <w:color w:val="000000"/>
          <w:lang w:eastAsia="zh-CN"/>
        </w:rPr>
        <w:t>x</w:t>
      </w:r>
      <w:r w:rsidRPr="00320406">
        <w:rPr>
          <w:color w:val="808030"/>
          <w:lang w:eastAsia="zh-CN"/>
        </w:rPr>
        <w:t>,</w:t>
      </w:r>
      <w:r w:rsidRPr="00320406">
        <w:rPr>
          <w:color w:val="000000"/>
          <w:lang w:eastAsia="zh-CN"/>
        </w:rPr>
        <w:t xml:space="preserve"> y</w:t>
      </w:r>
      <w:r w:rsidRPr="00320406">
        <w:rPr>
          <w:color w:val="808030"/>
          <w:lang w:eastAsia="zh-CN"/>
        </w:rPr>
        <w:t>,</w:t>
      </w:r>
      <w:r w:rsidRPr="00320406">
        <w:rPr>
          <w:color w:val="000000"/>
          <w:lang w:eastAsia="zh-CN"/>
        </w:rPr>
        <w:t xml:space="preserve"> largeur</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La tête</w:t>
      </w:r>
    </w:p>
    <w:p w14:paraId="68CD17BE" w14:textId="77777777" w:rsidR="00320406" w:rsidRPr="00320406" w:rsidRDefault="00320406" w:rsidP="00530BF8">
      <w:pPr>
        <w:pStyle w:val="Code"/>
        <w:keepNext w:val="0"/>
        <w:keepLines w:val="0"/>
        <w:rPr>
          <w:color w:val="000000"/>
          <w:lang w:eastAsia="zh-CN"/>
        </w:rPr>
      </w:pPr>
    </w:p>
    <w:p w14:paraId="1F14B189"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setColor</w:t>
      </w:r>
      <w:r w:rsidRPr="00320406">
        <w:rPr>
          <w:color w:val="808030"/>
          <w:lang w:eastAsia="zh-CN"/>
        </w:rPr>
        <w:t>(</w:t>
      </w:r>
      <w:r w:rsidRPr="00320406">
        <w:rPr>
          <w:color w:val="000000"/>
          <w:lang w:eastAsia="zh-CN"/>
        </w:rPr>
        <w:t>Color</w:t>
      </w:r>
      <w:r w:rsidRPr="00320406">
        <w:rPr>
          <w:color w:val="808030"/>
          <w:lang w:eastAsia="zh-CN"/>
        </w:rPr>
        <w:t>.</w:t>
      </w:r>
      <w:r w:rsidRPr="00320406">
        <w:rPr>
          <w:color w:val="000000"/>
          <w:lang w:eastAsia="zh-CN"/>
        </w:rPr>
        <w:t>black</w:t>
      </w:r>
      <w:r w:rsidRPr="00320406">
        <w:rPr>
          <w:color w:val="808030"/>
          <w:lang w:eastAsia="zh-CN"/>
        </w:rPr>
        <w:t>)</w:t>
      </w:r>
      <w:r w:rsidRPr="00320406">
        <w:rPr>
          <w:color w:val="800080"/>
          <w:lang w:eastAsia="zh-CN"/>
        </w:rPr>
        <w:t>;</w:t>
      </w:r>
    </w:p>
    <w:p w14:paraId="77EBA29E"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fillRect</w:t>
      </w:r>
      <w:r w:rsidRPr="00320406">
        <w:rPr>
          <w:color w:val="808030"/>
          <w:lang w:eastAsia="zh-CN"/>
        </w:rPr>
        <w:t>(</w:t>
      </w:r>
      <w:r w:rsidRPr="00320406">
        <w:rPr>
          <w:color w:val="000000"/>
          <w:lang w:eastAsia="zh-CN"/>
        </w:rPr>
        <w:t xml:space="preserve">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808030"/>
          <w:lang w:eastAsia="zh-CN"/>
        </w:rPr>
        <w:t>,</w:t>
      </w: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10</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20</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L'oeil gauche</w:t>
      </w:r>
    </w:p>
    <w:p w14:paraId="25CA7D0A"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fillRect</w:t>
      </w:r>
      <w:r w:rsidRPr="00320406">
        <w:rPr>
          <w:color w:val="808030"/>
          <w:lang w:eastAsia="zh-CN"/>
        </w:rPr>
        <w:t>(</w:t>
      </w:r>
    </w:p>
    <w:p w14:paraId="642BA300" w14:textId="77777777" w:rsidR="00320406" w:rsidRPr="00320406" w:rsidRDefault="00320406" w:rsidP="00320406">
      <w:pPr>
        <w:pStyle w:val="Code"/>
        <w:rPr>
          <w:color w:val="000000"/>
          <w:lang w:eastAsia="zh-CN"/>
        </w:rPr>
      </w:pPr>
      <w:r w:rsidRPr="00320406">
        <w:rPr>
          <w:color w:val="000000"/>
          <w:lang w:eastAsia="zh-CN"/>
        </w:rPr>
        <w:t xml:space="preserve">        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000000"/>
          <w:lang w:eastAsia="zh-CN"/>
        </w:rPr>
        <w:t xml:space="preserve">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10</w:t>
      </w:r>
      <w:r w:rsidRPr="00320406">
        <w:rPr>
          <w:color w:val="808030"/>
          <w:lang w:eastAsia="zh-CN"/>
        </w:rPr>
        <w:t>,</w:t>
      </w:r>
    </w:p>
    <w:p w14:paraId="791923F1" w14:textId="77777777" w:rsidR="00320406" w:rsidRPr="00320406" w:rsidRDefault="00320406" w:rsidP="00320406">
      <w:pPr>
        <w:pStyle w:val="Code"/>
        <w:rPr>
          <w:color w:val="000000"/>
          <w:lang w:eastAsia="zh-CN"/>
        </w:rPr>
      </w:pP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p>
    <w:p w14:paraId="5484D8CC" w14:textId="77777777" w:rsidR="00320406" w:rsidRPr="00320406" w:rsidRDefault="00320406" w:rsidP="00320406">
      <w:pPr>
        <w:pStyle w:val="Code"/>
        <w:rPr>
          <w:color w:val="000000"/>
          <w:lang w:eastAsia="zh-CN"/>
        </w:rPr>
      </w:pP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10</w:t>
      </w:r>
      <w:r w:rsidRPr="00320406">
        <w:rPr>
          <w:color w:val="808030"/>
          <w:lang w:eastAsia="zh-CN"/>
        </w:rPr>
        <w:t>,</w:t>
      </w:r>
    </w:p>
    <w:p w14:paraId="077DFAE1" w14:textId="77777777" w:rsidR="00320406" w:rsidRPr="00320406" w:rsidRDefault="00320406" w:rsidP="00320406">
      <w:pPr>
        <w:pStyle w:val="Code"/>
        <w:rPr>
          <w:color w:val="000000"/>
          <w:lang w:eastAsia="zh-CN"/>
        </w:rPr>
      </w:pP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20</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L'oeil droit</w:t>
      </w:r>
    </w:p>
    <w:p w14:paraId="070E4B61"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drawLine</w:t>
      </w:r>
      <w:r w:rsidRPr="00320406">
        <w:rPr>
          <w:color w:val="808030"/>
          <w:lang w:eastAsia="zh-CN"/>
        </w:rPr>
        <w:t>(</w:t>
      </w:r>
    </w:p>
    <w:p w14:paraId="4A6E8036" w14:textId="77777777" w:rsidR="00320406" w:rsidRPr="00320406" w:rsidRDefault="00320406" w:rsidP="00320406">
      <w:pPr>
        <w:pStyle w:val="Code"/>
        <w:rPr>
          <w:color w:val="000000"/>
          <w:lang w:eastAsia="zh-CN"/>
        </w:rPr>
      </w:pPr>
      <w:r w:rsidRPr="00320406">
        <w:rPr>
          <w:color w:val="000000"/>
          <w:lang w:eastAsia="zh-CN"/>
        </w:rPr>
        <w:t xml:space="preserve">        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808030"/>
          <w:lang w:eastAsia="zh-CN"/>
        </w:rPr>
        <w:t>,</w:t>
      </w:r>
    </w:p>
    <w:p w14:paraId="0C396565" w14:textId="77777777" w:rsidR="00320406" w:rsidRPr="00320406" w:rsidRDefault="00320406" w:rsidP="00320406">
      <w:pPr>
        <w:pStyle w:val="Code"/>
        <w:rPr>
          <w:color w:val="000000"/>
          <w:lang w:eastAsia="zh-CN"/>
        </w:rPr>
      </w:pP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p>
    <w:p w14:paraId="10F39C00" w14:textId="77777777" w:rsidR="00320406" w:rsidRPr="00320406" w:rsidRDefault="00320406" w:rsidP="00320406">
      <w:pPr>
        <w:pStyle w:val="Code"/>
        <w:rPr>
          <w:color w:val="000000"/>
          <w:lang w:eastAsia="zh-CN"/>
        </w:rPr>
      </w:pPr>
      <w:r w:rsidRPr="00320406">
        <w:rPr>
          <w:color w:val="000000"/>
          <w:lang w:eastAsia="zh-CN"/>
        </w:rPr>
        <w:t xml:space="preserve">        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808030"/>
          <w:lang w:eastAsia="zh-CN"/>
        </w:rPr>
        <w:t>,</w:t>
      </w:r>
    </w:p>
    <w:p w14:paraId="6CB46A57" w14:textId="77777777" w:rsidR="00320406" w:rsidRPr="00320406" w:rsidRDefault="00320406" w:rsidP="00320406">
      <w:pPr>
        <w:pStyle w:val="Code"/>
        <w:rPr>
          <w:color w:val="000000"/>
          <w:lang w:eastAsia="zh-CN"/>
        </w:rPr>
      </w:pP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La bouche</w:t>
      </w:r>
    </w:p>
    <w:p w14:paraId="60606A3D" w14:textId="77777777" w:rsidR="00320406" w:rsidRPr="00320406" w:rsidRDefault="00320406" w:rsidP="00320406">
      <w:pPr>
        <w:pStyle w:val="Code"/>
        <w:rPr>
          <w:color w:val="000000"/>
          <w:lang w:eastAsia="zh-CN"/>
        </w:rPr>
      </w:pPr>
    </w:p>
    <w:p w14:paraId="6DD88FE2"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setColor</w:t>
      </w:r>
      <w:r w:rsidRPr="00320406">
        <w:rPr>
          <w:color w:val="808030"/>
          <w:lang w:eastAsia="zh-CN"/>
        </w:rPr>
        <w:t>(</w:t>
      </w:r>
      <w:r w:rsidRPr="00320406">
        <w:rPr>
          <w:color w:val="000000"/>
          <w:lang w:eastAsia="zh-CN"/>
        </w:rPr>
        <w:t>Color</w:t>
      </w:r>
      <w:r w:rsidRPr="00320406">
        <w:rPr>
          <w:color w:val="808030"/>
          <w:lang w:eastAsia="zh-CN"/>
        </w:rPr>
        <w:t>.</w:t>
      </w:r>
      <w:r w:rsidRPr="00320406">
        <w:rPr>
          <w:color w:val="000000"/>
          <w:lang w:eastAsia="zh-CN"/>
        </w:rPr>
        <w:t>red</w:t>
      </w:r>
      <w:r w:rsidRPr="00320406">
        <w:rPr>
          <w:color w:val="808030"/>
          <w:lang w:eastAsia="zh-CN"/>
        </w:rPr>
        <w:t>)</w:t>
      </w:r>
      <w:r w:rsidRPr="00320406">
        <w:rPr>
          <w:color w:val="800080"/>
          <w:lang w:eastAsia="zh-CN"/>
        </w:rPr>
        <w:t>;</w:t>
      </w:r>
    </w:p>
    <w:p w14:paraId="2814B642"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fillRect</w:t>
      </w:r>
      <w:r w:rsidRPr="00320406">
        <w:rPr>
          <w:color w:val="808030"/>
          <w:lang w:eastAsia="zh-CN"/>
        </w:rPr>
        <w:t>(</w:t>
      </w:r>
      <w:r w:rsidRPr="00320406">
        <w:rPr>
          <w:color w:val="000000"/>
          <w:lang w:eastAsia="zh-CN"/>
        </w:rPr>
        <w:t>x</w:t>
      </w:r>
      <w:r w:rsidRPr="00320406">
        <w:rPr>
          <w:color w:val="808030"/>
          <w:lang w:eastAsia="zh-CN"/>
        </w:rPr>
        <w:t>,</w:t>
      </w: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w:t>
      </w:r>
      <w:r w:rsidRPr="00320406">
        <w:rPr>
          <w:color w:val="808030"/>
          <w:lang w:eastAsia="zh-CN"/>
        </w:rPr>
        <w:t>,</w:t>
      </w:r>
      <w:r w:rsidRPr="00320406">
        <w:rPr>
          <w:color w:val="000000"/>
          <w:lang w:eastAsia="zh-CN"/>
        </w:rPr>
        <w:t xml:space="preserve"> largeur</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Le corps</w:t>
      </w:r>
    </w:p>
    <w:p w14:paraId="3DA0BDD8" w14:textId="77777777" w:rsidR="00320406" w:rsidRPr="008B351D" w:rsidRDefault="00320406" w:rsidP="00320406">
      <w:pPr>
        <w:pStyle w:val="Code"/>
        <w:rPr>
          <w:color w:val="000000"/>
          <w:lang w:val="en-US" w:eastAsia="zh-CN"/>
        </w:rPr>
      </w:pPr>
      <w:r w:rsidRPr="00320406">
        <w:rPr>
          <w:color w:val="000000"/>
          <w:lang w:eastAsia="zh-CN"/>
        </w:rPr>
        <w:t xml:space="preserve">  </w:t>
      </w:r>
      <w:r w:rsidRPr="008B351D">
        <w:rPr>
          <w:color w:val="800080"/>
          <w:lang w:val="en-US" w:eastAsia="zh-CN"/>
        </w:rPr>
        <w:t>}</w:t>
      </w:r>
    </w:p>
    <w:p w14:paraId="5A9FE654" w14:textId="77777777" w:rsidR="00320406" w:rsidRPr="008B351D" w:rsidRDefault="00320406" w:rsidP="00B36EED">
      <w:pPr>
        <w:pStyle w:val="Code"/>
        <w:keepNext w:val="0"/>
        <w:keepLines w:val="0"/>
        <w:rPr>
          <w:color w:val="000000"/>
          <w:lang w:val="en-US" w:eastAsia="zh-CN"/>
        </w:rPr>
      </w:pPr>
    </w:p>
    <w:p w14:paraId="4353FCB5"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08127D94"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486857BA" w14:textId="77777777" w:rsidR="00320406" w:rsidRPr="008B351D" w:rsidRDefault="00320406" w:rsidP="00320406">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65FA66EA"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524B11DF" w14:textId="77777777" w:rsidR="00320406" w:rsidRPr="008B351D" w:rsidRDefault="00320406" w:rsidP="00B36EED">
      <w:pPr>
        <w:pStyle w:val="Code"/>
        <w:keepNext w:val="0"/>
        <w:keepLines w:val="0"/>
        <w:rPr>
          <w:color w:val="000000"/>
          <w:lang w:val="en-US" w:eastAsia="zh-CN"/>
        </w:rPr>
      </w:pPr>
    </w:p>
    <w:p w14:paraId="24F98350"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132F4BBD" w14:textId="77777777" w:rsidR="00320406" w:rsidRPr="00320406" w:rsidRDefault="00320406" w:rsidP="00320406">
      <w:pPr>
        <w:pStyle w:val="Code"/>
        <w:rPr>
          <w:color w:val="000000"/>
          <w:lang w:eastAsia="zh-CN"/>
        </w:rPr>
      </w:pPr>
      <w:r w:rsidRPr="008B351D">
        <w:rPr>
          <w:color w:val="000000"/>
          <w:lang w:val="en-US" w:eastAsia="zh-CN"/>
        </w:rPr>
        <w:t xml:space="preserve">    </w:t>
      </w:r>
      <w:r w:rsidRPr="00320406">
        <w:rPr>
          <w:b/>
          <w:bCs/>
          <w:color w:val="800000"/>
          <w:lang w:eastAsia="zh-CN"/>
        </w:rPr>
        <w:t>new</w:t>
      </w:r>
      <w:r w:rsidRPr="00320406">
        <w:rPr>
          <w:color w:val="000000"/>
          <w:lang w:eastAsia="zh-CN"/>
        </w:rPr>
        <w:t xml:space="preserve"> ExempleVariablesLocalesErreur</w:t>
      </w:r>
      <w:r w:rsidRPr="00320406">
        <w:rPr>
          <w:color w:val="808030"/>
          <w:lang w:eastAsia="zh-CN"/>
        </w:rPr>
        <w:t>()</w:t>
      </w:r>
      <w:r w:rsidRPr="00320406">
        <w:rPr>
          <w:color w:val="800080"/>
          <w:lang w:eastAsia="zh-CN"/>
        </w:rPr>
        <w:t>;</w:t>
      </w:r>
    </w:p>
    <w:p w14:paraId="18794391"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800080"/>
          <w:lang w:eastAsia="zh-CN"/>
        </w:rPr>
        <w:t>}</w:t>
      </w:r>
    </w:p>
    <w:p w14:paraId="7F21C419" w14:textId="63A0D4EB" w:rsidR="00320406" w:rsidRDefault="00320406" w:rsidP="00320406">
      <w:pPr>
        <w:pStyle w:val="Code"/>
        <w:rPr>
          <w:color w:val="800080"/>
          <w:lang w:eastAsia="zh-CN"/>
        </w:rPr>
      </w:pPr>
      <w:r w:rsidRPr="00320406">
        <w:rPr>
          <w:color w:val="800080"/>
          <w:lang w:eastAsia="zh-CN"/>
        </w:rPr>
        <w:t>}</w:t>
      </w:r>
    </w:p>
    <w:p w14:paraId="2C152087" w14:textId="77777777" w:rsidR="003E5B17" w:rsidRPr="00320406" w:rsidRDefault="003E5B17" w:rsidP="00320406">
      <w:pPr>
        <w:pStyle w:val="Code"/>
        <w:rPr>
          <w:color w:val="000000"/>
          <w:lang w:eastAsia="zh-CN"/>
        </w:rPr>
      </w:pPr>
    </w:p>
    <w:p w14:paraId="597502BE" w14:textId="77777777" w:rsidR="00A03321" w:rsidRPr="00C8486C" w:rsidRDefault="00A03321" w:rsidP="00A03321">
      <w:pPr>
        <w:pStyle w:val="Corpsdetexte"/>
      </w:pPr>
    </w:p>
    <w:p w14:paraId="78F714F4" w14:textId="77777777" w:rsidR="00A03321" w:rsidRDefault="00A03321" w:rsidP="00A03321">
      <w:pPr>
        <w:pStyle w:val="Corpsdetexte"/>
      </w:pPr>
      <w:r>
        <w:t xml:space="preserve">L’erreur de compilation vient du fait qu’une variable déclarée localement dans une méthode ne peut être accédée dans une autre méthode. </w:t>
      </w:r>
    </w:p>
    <w:p w14:paraId="39EBBDFE" w14:textId="77777777" w:rsidR="00A03321" w:rsidRPr="004051C6" w:rsidRDefault="00A03321" w:rsidP="00A03321">
      <w:pPr>
        <w:pStyle w:val="Corpsdetexte"/>
        <w:pBdr>
          <w:top w:val="single" w:sz="4" w:space="1" w:color="auto"/>
          <w:left w:val="single" w:sz="4" w:space="4" w:color="auto"/>
          <w:bottom w:val="single" w:sz="4" w:space="1" w:color="auto"/>
          <w:right w:val="single" w:sz="4" w:space="4" w:color="auto"/>
        </w:pBdr>
        <w:rPr>
          <w:b/>
        </w:rPr>
      </w:pPr>
      <w:r w:rsidRPr="004051C6">
        <w:rPr>
          <w:b/>
          <w:i/>
        </w:rPr>
        <w:t>Portée</w:t>
      </w:r>
      <w:r w:rsidRPr="004051C6">
        <w:rPr>
          <w:b/>
        </w:rPr>
        <w:t xml:space="preserve"> d’une variable</w:t>
      </w:r>
      <w:r>
        <w:rPr>
          <w:b/>
        </w:rPr>
        <w:t xml:space="preserve">, variable </w:t>
      </w:r>
      <w:r w:rsidRPr="00841481">
        <w:rPr>
          <w:b/>
          <w:i/>
        </w:rPr>
        <w:t>locale</w:t>
      </w:r>
    </w:p>
    <w:p w14:paraId="23E47BBD"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La </w:t>
      </w:r>
      <w:r>
        <w:rPr>
          <w:i/>
          <w:iCs/>
        </w:rPr>
        <w:t>portée</w:t>
      </w:r>
      <w:r>
        <w:t xml:space="preserve"> d’une variable déclarée dans une méthode est limitée au corps de la méthode.  En d’autres mots, la </w:t>
      </w:r>
      <w:r w:rsidRPr="00325561">
        <w:t>variable</w:t>
      </w:r>
      <w:r>
        <w:t xml:space="preserve"> déclarée dans une méthode est </w:t>
      </w:r>
      <w:r>
        <w:rPr>
          <w:i/>
          <w:iCs/>
        </w:rPr>
        <w:t>locale</w:t>
      </w:r>
      <w:r>
        <w:t xml:space="preserve"> à la méthode. </w:t>
      </w:r>
    </w:p>
    <w:p w14:paraId="0F6BB98F" w14:textId="77777777" w:rsidR="00A03321" w:rsidRDefault="00A03321" w:rsidP="00A03321">
      <w:pPr>
        <w:pStyle w:val="Corpsdetexte"/>
      </w:pPr>
      <w:r>
        <w:lastRenderedPageBreak/>
        <w:t xml:space="preserve">Concrètement, ceci signifie que la variable disparaît en quelque sorte lorsque l’exécution de la méthode est terminée. Il serait possible de déclarer des variables </w:t>
      </w:r>
      <w:r>
        <w:rPr>
          <w:i/>
          <w:iCs/>
        </w:rPr>
        <w:t>x</w:t>
      </w:r>
      <w:r>
        <w:t xml:space="preserve"> et </w:t>
      </w:r>
      <w:r>
        <w:rPr>
          <w:i/>
          <w:iCs/>
        </w:rPr>
        <w:t>y</w:t>
      </w:r>
      <w:r>
        <w:t xml:space="preserve"> dans chacune des deux méthodes, </w:t>
      </w:r>
      <w:r>
        <w:rPr>
          <w:i/>
          <w:iCs/>
        </w:rPr>
        <w:t>mousePressed</w:t>
      </w:r>
      <w:r>
        <w:t xml:space="preserve">() et </w:t>
      </w:r>
      <w:r>
        <w:rPr>
          <w:i/>
          <w:iCs/>
        </w:rPr>
        <w:t>paint</w:t>
      </w:r>
      <w:r>
        <w:t>(), mais ceci n’aurait pas produit le résultat recherché car ces variables seraient en réalité des variables différentes même si elles portent le même nom !</w:t>
      </w:r>
    </w:p>
    <w:p w14:paraId="32BA69C2" w14:textId="70AAFAA5" w:rsidR="00A03321" w:rsidRDefault="00A03321" w:rsidP="00A03321">
      <w:pPr>
        <w:pStyle w:val="Corpsdetexte"/>
      </w:pPr>
      <w:r>
        <w:t xml:space="preserve">Pour que le contenu d’une variable soit accessible à plusieurs méthodes de la même classe, il faut que la variable soit déclarée de manière globale au niveau de classe. </w:t>
      </w:r>
      <w:r w:rsidR="002412A7">
        <w:t>D’autre</w:t>
      </w:r>
      <w:r>
        <w:t xml:space="preserve"> part, une variable déclarée au niveau de la classe peut-être soit une variable de classe ou une variable d’objet. </w:t>
      </w:r>
    </w:p>
    <w:p w14:paraId="347803E8" w14:textId="77777777" w:rsidR="00A03321" w:rsidRPr="00884EC7" w:rsidRDefault="00A03321" w:rsidP="00A03321">
      <w:pPr>
        <w:pStyle w:val="Corpsdetexte"/>
        <w:pBdr>
          <w:top w:val="single" w:sz="4" w:space="1" w:color="auto"/>
          <w:left w:val="single" w:sz="4" w:space="4" w:color="auto"/>
          <w:bottom w:val="single" w:sz="4" w:space="1" w:color="auto"/>
          <w:right w:val="single" w:sz="4" w:space="4" w:color="auto"/>
        </w:pBdr>
        <w:rPr>
          <w:b/>
        </w:rPr>
      </w:pPr>
      <w:r w:rsidRPr="00884EC7">
        <w:rPr>
          <w:b/>
          <w:i/>
        </w:rPr>
        <w:t>Variable de classe</w:t>
      </w:r>
      <w:r w:rsidRPr="00884EC7">
        <w:rPr>
          <w:b/>
        </w:rPr>
        <w:t xml:space="preserve"> (</w:t>
      </w:r>
      <w:r w:rsidRPr="00884EC7">
        <w:rPr>
          <w:b/>
          <w:i/>
        </w:rPr>
        <w:t>static</w:t>
      </w:r>
      <w:r w:rsidRPr="00884EC7">
        <w:rPr>
          <w:b/>
        </w:rPr>
        <w:t>)</w:t>
      </w:r>
    </w:p>
    <w:p w14:paraId="7B3A993E" w14:textId="4CEF2A26"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L’identificateur réservé </w:t>
      </w:r>
      <w:r>
        <w:rPr>
          <w:i/>
          <w:iCs/>
        </w:rPr>
        <w:t>static</w:t>
      </w:r>
      <w:r>
        <w:t xml:space="preserve"> indique que c’est une variable de classe. </w:t>
      </w:r>
      <w:r w:rsidR="009B7C70">
        <w:t xml:space="preserve">Quand la mention </w:t>
      </w:r>
      <w:r w:rsidR="009B7C70" w:rsidRPr="009B7C70">
        <w:rPr>
          <w:i/>
          <w:iCs/>
        </w:rPr>
        <w:t>static</w:t>
      </w:r>
      <w:r w:rsidR="009B7C70">
        <w:t xml:space="preserve"> est omise, on dit parfois qu’il s’agit d’une variable d’instance ou variable d’objet.</w:t>
      </w:r>
    </w:p>
    <w:p w14:paraId="1215E80C" w14:textId="77777777" w:rsidR="00A03321" w:rsidRDefault="00A03321" w:rsidP="00A03321">
      <w:pPr>
        <w:pStyle w:val="Corpsdetexte"/>
      </w:pPr>
      <w:r>
        <w:t xml:space="preserve">Dans l’exemple précédent, nous avons employé des variables d’objet. Mais, on aurait aussi bien pu les définir comme des variables de classe sans que cela n’affecte le comportement de l’exemple puisqu’il n’y a qu’un seul objet de la classe </w:t>
      </w:r>
      <w:r w:rsidRPr="0037711F">
        <w:rPr>
          <w:i/>
        </w:rPr>
        <w:t>ExempleEvenementSouris</w:t>
      </w:r>
      <w:r>
        <w:t xml:space="preserve">. </w:t>
      </w:r>
    </w:p>
    <w:p w14:paraId="6D73C609" w14:textId="77777777" w:rsidR="00A03321" w:rsidRDefault="00A03321" w:rsidP="00A03321">
      <w:pPr>
        <w:pStyle w:val="Corpsdetexte"/>
      </w:pPr>
      <w:r>
        <w:rPr>
          <w:b/>
          <w:bCs/>
        </w:rPr>
        <w:t>Exercice</w:t>
      </w:r>
      <w:r>
        <w:t xml:space="preserve">. Ajoutez l’identificateur réservé </w:t>
      </w:r>
      <w:r>
        <w:rPr>
          <w:i/>
          <w:iCs/>
        </w:rPr>
        <w:t>static</w:t>
      </w:r>
      <w:r>
        <w:t xml:space="preserve"> dans la déclaration des variables </w:t>
      </w:r>
      <w:r>
        <w:rPr>
          <w:i/>
          <w:iCs/>
        </w:rPr>
        <w:t>x</w:t>
      </w:r>
      <w:r>
        <w:t xml:space="preserve"> et </w:t>
      </w:r>
      <w:r>
        <w:rPr>
          <w:i/>
          <w:iCs/>
        </w:rPr>
        <w:t>y</w:t>
      </w:r>
      <w:r>
        <w:t xml:space="preserve"> de </w:t>
      </w:r>
      <w:r>
        <w:rPr>
          <w:i/>
          <w:iCs/>
        </w:rPr>
        <w:t>ExempleEvenementSouris</w:t>
      </w:r>
      <w:r>
        <w:t xml:space="preserve"> et faites exécuter le programme.  </w:t>
      </w:r>
    </w:p>
    <w:p w14:paraId="0D813185" w14:textId="77777777" w:rsidR="00A03321" w:rsidRDefault="00A03321" w:rsidP="00A03321">
      <w:pPr>
        <w:pStyle w:val="CodeJava9ptCarCar"/>
      </w:pPr>
      <w:r>
        <w:t xml:space="preserve">    private </w:t>
      </w:r>
      <w:r>
        <w:rPr>
          <w:highlight w:val="yellow"/>
        </w:rPr>
        <w:t>static</w:t>
      </w:r>
      <w:r>
        <w:t xml:space="preserve"> int x = 0; // Coordonnée x du Bot à dessiner</w:t>
      </w:r>
    </w:p>
    <w:p w14:paraId="305584AC" w14:textId="77777777" w:rsidR="00A03321" w:rsidRDefault="00A03321" w:rsidP="00A03321">
      <w:pPr>
        <w:pStyle w:val="CodeJava9ptCarCar"/>
      </w:pPr>
      <w:r>
        <w:t xml:space="preserve">    private </w:t>
      </w:r>
      <w:r>
        <w:rPr>
          <w:highlight w:val="yellow"/>
        </w:rPr>
        <w:t>static</w:t>
      </w:r>
      <w:r>
        <w:t xml:space="preserve"> int y = 0; // Coordonnée y du Bot à dessiner</w:t>
      </w:r>
    </w:p>
    <w:p w14:paraId="5BCF8DA7" w14:textId="77777777" w:rsidR="00A03321" w:rsidRDefault="00A03321" w:rsidP="00A03321">
      <w:pPr>
        <w:pStyle w:val="Corpsdetexte"/>
        <w:rPr>
          <w:sz w:val="48"/>
          <w:szCs w:val="48"/>
        </w:rPr>
      </w:pPr>
      <w:r>
        <w:t>Dans le contexte de cet exemple, le résultat est le même que si les variables étaient des variables d’objet.</w:t>
      </w:r>
      <w:r>
        <w:rPr>
          <w:sz w:val="48"/>
          <w:szCs w:val="48"/>
        </w:rPr>
        <w:t xml:space="preserve"> </w:t>
      </w:r>
      <w:r>
        <w:t>Voyons maintenant un cas où l’emploi d’une variable de classe ou d’objet ne produit pas le même effet parce qu’il y a plus d’un objet de la même classe.</w:t>
      </w:r>
    </w:p>
    <w:p w14:paraId="447A3156"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rPr>
          <w:b/>
          <w:bCs/>
        </w:rPr>
      </w:pPr>
      <w:r>
        <w:rPr>
          <w:b/>
          <w:bCs/>
        </w:rPr>
        <w:lastRenderedPageBreak/>
        <w:t xml:space="preserve">Différence entre </w:t>
      </w:r>
      <w:r>
        <w:rPr>
          <w:b/>
          <w:bCs/>
          <w:i/>
          <w:iCs/>
        </w:rPr>
        <w:t>variable d’objet</w:t>
      </w:r>
      <w:r>
        <w:rPr>
          <w:b/>
          <w:bCs/>
        </w:rPr>
        <w:t xml:space="preserve"> et </w:t>
      </w:r>
      <w:r>
        <w:rPr>
          <w:b/>
          <w:bCs/>
          <w:i/>
          <w:iCs/>
        </w:rPr>
        <w:t>variable de classe</w:t>
      </w:r>
    </w:p>
    <w:p w14:paraId="1EC378C6" w14:textId="1B04591F"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Il y a une différence importante entre variable d’objet</w:t>
      </w:r>
      <w:r w:rsidR="009B7C70">
        <w:t xml:space="preserve"> (ou variable d’instance)</w:t>
      </w:r>
      <w:r>
        <w:t xml:space="preserve"> et variable de classe. Il n’y a qu’une valeur pour une variable de classe peu importe le nombre d’objets de la classe. Ceci signifie que tous les objets de la classe partagent la même variable. Dans le cas d’une variable d’objet, il y a en quelque sorte une variable différente pour chacun des objets.</w:t>
      </w:r>
    </w:p>
    <w:p w14:paraId="4BFD172D" w14:textId="487B15E1" w:rsidR="00A03321" w:rsidRDefault="00A03321" w:rsidP="00A03321">
      <w:pPr>
        <w:pStyle w:val="Corpsdetexte"/>
      </w:pPr>
      <w:r>
        <w:t xml:space="preserve">Pour voir la différence entre variable d’objet et de classe, il faut créer au moins deux objets de la classe </w:t>
      </w:r>
      <w:r>
        <w:rPr>
          <w:i/>
          <w:iCs/>
        </w:rPr>
        <w:t>ExempleEvenementSouris</w:t>
      </w:r>
      <w:r>
        <w:t>, c’est-à</w:t>
      </w:r>
      <w:r w:rsidR="002412A7">
        <w:t>-</w:t>
      </w:r>
      <w:r>
        <w:t>dire deux fenêtres.</w:t>
      </w:r>
    </w:p>
    <w:p w14:paraId="319DA8E3" w14:textId="2E6BA22F" w:rsidR="00B0199A" w:rsidRDefault="00A03321" w:rsidP="00795BA9">
      <w:pPr>
        <w:pStyle w:val="Corpsdetexte"/>
        <w:spacing w:after="0"/>
        <w:rPr>
          <w:rFonts w:ascii="Segoe UI" w:hAnsi="Segoe UI" w:cs="Segoe UI"/>
          <w:b/>
          <w:bCs/>
          <w:color w:val="586069"/>
          <w:lang w:val="fr-CA"/>
        </w:rPr>
      </w:pPr>
      <w:r>
        <w:rPr>
          <w:b/>
          <w:bCs/>
        </w:rPr>
        <w:t>Exemple</w:t>
      </w:r>
      <w:r>
        <w:t xml:space="preserve">. </w:t>
      </w:r>
      <w:hyperlink r:id="rId293" w:history="1">
        <w:r w:rsidRPr="00EE5807">
          <w:rPr>
            <w:rFonts w:ascii="Segoe UI" w:hAnsi="Segoe UI" w:cs="Segoe UI"/>
            <w:color w:val="0366D6"/>
            <w:lang w:val="fr-CA"/>
          </w:rPr>
          <w:t>JavaPasAPas</w:t>
        </w:r>
      </w:hyperlink>
      <w:r w:rsidRPr="00EE5807">
        <w:rPr>
          <w:rFonts w:ascii="Segoe UI" w:hAnsi="Segoe UI" w:cs="Segoe UI"/>
          <w:color w:val="586069"/>
          <w:lang w:val="fr-CA"/>
        </w:rPr>
        <w:t>/</w:t>
      </w:r>
      <w:r w:rsidR="00572565">
        <w:rPr>
          <w:rFonts w:ascii="Segoe UI" w:hAnsi="Segoe UI" w:cs="Segoe UI"/>
          <w:b/>
          <w:bCs/>
          <w:color w:val="586069"/>
          <w:lang w:val="fr-CA"/>
        </w:rPr>
        <w:t>chapitre_5/</w:t>
      </w:r>
    </w:p>
    <w:p w14:paraId="476EEB9E" w14:textId="7ADDFF72" w:rsidR="00A03321" w:rsidRDefault="00572565" w:rsidP="00795BA9">
      <w:pPr>
        <w:pStyle w:val="Corpsdetexte"/>
        <w:spacing w:after="0"/>
      </w:pPr>
      <w:r>
        <w:rPr>
          <w:rFonts w:ascii="Segoe UI" w:hAnsi="Segoe UI" w:cs="Segoe UI"/>
          <w:b/>
          <w:bCs/>
          <w:color w:val="586069"/>
          <w:lang w:val="fr-CA"/>
        </w:rPr>
        <w:t>E</w:t>
      </w:r>
      <w:r w:rsidR="00A03321" w:rsidRPr="00EE5807">
        <w:rPr>
          <w:rFonts w:ascii="Segoe UI" w:hAnsi="Segoe UI" w:cs="Segoe UI"/>
          <w:b/>
          <w:bCs/>
          <w:color w:val="586069"/>
          <w:lang w:val="fr-CA"/>
        </w:rPr>
        <w:t>xempleEvenementSouris2Fenetres.java</w:t>
      </w:r>
    </w:p>
    <w:p w14:paraId="0551F72D" w14:textId="77777777" w:rsidR="00A03321" w:rsidRDefault="00A03321" w:rsidP="00320406">
      <w:pPr>
        <w:pStyle w:val="Corpsdetexte"/>
      </w:pPr>
      <w:r>
        <w:t>L’exemple suivant illustre l’effet de l’utilisation de variables de classe dans le cas de plusieurs objets de la même classe.</w:t>
      </w:r>
    </w:p>
    <w:p w14:paraId="12CD0653" w14:textId="77777777" w:rsidR="00572565" w:rsidRPr="00572565" w:rsidRDefault="00572565" w:rsidP="00320406">
      <w:pPr>
        <w:pStyle w:val="Code"/>
        <w:keepNext w:val="0"/>
        <w:keepLines w:val="0"/>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5E786183" w14:textId="77777777" w:rsidR="00572565" w:rsidRPr="00572565" w:rsidRDefault="00572565" w:rsidP="001B068E">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lang w:eastAsia="zh-CN"/>
        </w:rPr>
        <w:t>event</w:t>
      </w:r>
      <w:r w:rsidRPr="00572565">
        <w:rPr>
          <w:color w:val="808030"/>
          <w:lang w:eastAsia="zh-CN"/>
        </w:rPr>
        <w:t>.</w:t>
      </w:r>
      <w:r w:rsidRPr="00572565">
        <w:rPr>
          <w:b/>
          <w:bCs/>
          <w:color w:val="800000"/>
          <w:lang w:eastAsia="zh-CN"/>
        </w:rPr>
        <w:t>*</w:t>
      </w:r>
      <w:r w:rsidRPr="00572565">
        <w:rPr>
          <w:color w:val="800080"/>
          <w:lang w:eastAsia="zh-CN"/>
        </w:rPr>
        <w:t>;</w:t>
      </w:r>
    </w:p>
    <w:p w14:paraId="4B41C3BE" w14:textId="77777777" w:rsidR="00572565" w:rsidRPr="00572565" w:rsidRDefault="00572565" w:rsidP="001B068E">
      <w:pPr>
        <w:pStyle w:val="Code"/>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b/>
          <w:bCs/>
          <w:color w:val="800000"/>
          <w:lang w:eastAsia="zh-CN"/>
        </w:rPr>
        <w:t>*</w:t>
      </w:r>
      <w:r w:rsidRPr="00572565">
        <w:rPr>
          <w:color w:val="800080"/>
          <w:lang w:eastAsia="zh-CN"/>
        </w:rPr>
        <w:t>;</w:t>
      </w:r>
    </w:p>
    <w:p w14:paraId="34FF321B" w14:textId="77777777" w:rsidR="00572565" w:rsidRPr="00572565" w:rsidRDefault="00572565" w:rsidP="001B068E">
      <w:pPr>
        <w:pStyle w:val="Code"/>
        <w:rPr>
          <w:color w:val="000000"/>
          <w:lang w:eastAsia="zh-CN"/>
        </w:rPr>
      </w:pPr>
    </w:p>
    <w:p w14:paraId="3D3206BB" w14:textId="77777777" w:rsidR="00572565" w:rsidRPr="00572565" w:rsidRDefault="00572565" w:rsidP="001B068E">
      <w:pPr>
        <w:pStyle w:val="Code"/>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ExempleEvenementSouris2Fenetres </w:t>
      </w:r>
      <w:r w:rsidRPr="00572565">
        <w:rPr>
          <w:b/>
          <w:bCs/>
          <w:color w:val="800000"/>
          <w:lang w:eastAsia="zh-CN"/>
        </w:rPr>
        <w:t>extends</w:t>
      </w:r>
      <w:r w:rsidRPr="00572565">
        <w:rPr>
          <w:color w:val="000000"/>
          <w:lang w:eastAsia="zh-CN"/>
        </w:rPr>
        <w:t xml:space="preserve"> JFrame </w:t>
      </w:r>
      <w:r w:rsidRPr="00572565">
        <w:rPr>
          <w:b/>
          <w:bCs/>
          <w:color w:val="800000"/>
          <w:lang w:eastAsia="zh-CN"/>
        </w:rPr>
        <w:t>implements</w:t>
      </w:r>
      <w:r w:rsidRPr="00572565">
        <w:rPr>
          <w:color w:val="000000"/>
          <w:lang w:eastAsia="zh-CN"/>
        </w:rPr>
        <w:t xml:space="preserve"> MouseListener </w:t>
      </w:r>
      <w:r w:rsidRPr="00572565">
        <w:rPr>
          <w:color w:val="800080"/>
          <w:lang w:eastAsia="zh-CN"/>
        </w:rPr>
        <w:t>{</w:t>
      </w:r>
    </w:p>
    <w:p w14:paraId="4339145E"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color w:val="696969"/>
          <w:lang w:eastAsia="zh-CN"/>
        </w:rPr>
        <w:t>// Variables de classe x et y</w:t>
      </w:r>
    </w:p>
    <w:p w14:paraId="7FCF2B38"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x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x du Bot à dessiner</w:t>
      </w:r>
    </w:p>
    <w:p w14:paraId="49B9F1B6"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y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y du Bot à dessiner</w:t>
      </w:r>
    </w:p>
    <w:p w14:paraId="7D7AC262" w14:textId="77777777" w:rsidR="00572565" w:rsidRPr="00572565" w:rsidRDefault="00572565" w:rsidP="00B36EED">
      <w:pPr>
        <w:pStyle w:val="Code"/>
        <w:keepNext w:val="0"/>
        <w:keepLines w:val="0"/>
        <w:rPr>
          <w:color w:val="000000"/>
          <w:lang w:eastAsia="zh-CN"/>
        </w:rPr>
      </w:pPr>
    </w:p>
    <w:p w14:paraId="69801FB0"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ExempleEvenementSouris2Fenetres</w:t>
      </w:r>
      <w:r w:rsidRPr="00572565">
        <w:rPr>
          <w:color w:val="808030"/>
          <w:lang w:eastAsia="zh-CN"/>
        </w:rPr>
        <w:t>()</w:t>
      </w:r>
      <w:r w:rsidRPr="00572565">
        <w:rPr>
          <w:color w:val="000000"/>
          <w:lang w:eastAsia="zh-CN"/>
        </w:rPr>
        <w:t xml:space="preserve"> </w:t>
      </w:r>
      <w:r w:rsidRPr="00572565">
        <w:rPr>
          <w:color w:val="800080"/>
          <w:lang w:eastAsia="zh-CN"/>
        </w:rPr>
        <w:t>{</w:t>
      </w:r>
    </w:p>
    <w:p w14:paraId="734C86F7"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"Exemple de traitement d'événements de la souris"</w:t>
      </w:r>
      <w:r w:rsidRPr="00572565">
        <w:rPr>
          <w:color w:val="808030"/>
          <w:lang w:eastAsia="zh-CN"/>
        </w:rPr>
        <w:t>)</w:t>
      </w:r>
      <w:r w:rsidRPr="00572565">
        <w:rPr>
          <w:color w:val="800080"/>
          <w:lang w:eastAsia="zh-CN"/>
        </w:rPr>
        <w:t>;</w:t>
      </w:r>
    </w:p>
    <w:p w14:paraId="59E29E60" w14:textId="77777777" w:rsidR="00572565" w:rsidRPr="00572565" w:rsidRDefault="00572565" w:rsidP="001B068E">
      <w:pPr>
        <w:pStyle w:val="Code"/>
        <w:rPr>
          <w:color w:val="000000"/>
          <w:lang w:eastAsia="zh-CN"/>
        </w:rPr>
      </w:pPr>
    </w:p>
    <w:p w14:paraId="65E2B166"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color w:val="696969"/>
          <w:lang w:eastAsia="zh-CN"/>
        </w:rPr>
        <w:t>// Le paramètre this de addMouseListener() indique que l'objet qui doit</w:t>
      </w:r>
    </w:p>
    <w:p w14:paraId="44BC7ECE"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color w:val="696969"/>
          <w:lang w:eastAsia="zh-CN"/>
        </w:rPr>
        <w:t>// réagir aux événements de souris est l'objet</w:t>
      </w:r>
    </w:p>
    <w:p w14:paraId="0E597C21" w14:textId="77777777" w:rsidR="00572565" w:rsidRPr="00572565" w:rsidRDefault="00572565" w:rsidP="001B068E">
      <w:pPr>
        <w:pStyle w:val="Code"/>
        <w:rPr>
          <w:color w:val="000000"/>
          <w:lang w:eastAsia="zh-CN"/>
        </w:rPr>
      </w:pPr>
      <w:r w:rsidRPr="00572565">
        <w:rPr>
          <w:color w:val="000000"/>
          <w:lang w:eastAsia="zh-CN"/>
        </w:rPr>
        <w:t xml:space="preserve">    </w:t>
      </w:r>
      <w:r w:rsidRPr="00572565">
        <w:rPr>
          <w:color w:val="696969"/>
          <w:lang w:eastAsia="zh-CN"/>
        </w:rPr>
        <w:t>// qui est créé par ce constructeur</w:t>
      </w:r>
    </w:p>
    <w:p w14:paraId="19FBC8EB" w14:textId="77777777" w:rsidR="00572565" w:rsidRPr="00572565" w:rsidRDefault="00572565" w:rsidP="001B068E">
      <w:pPr>
        <w:pStyle w:val="Code"/>
        <w:rPr>
          <w:color w:val="000000"/>
          <w:lang w:val="en-CA" w:eastAsia="zh-CN"/>
        </w:rPr>
      </w:pPr>
      <w:r w:rsidRPr="00572565">
        <w:rPr>
          <w:color w:val="000000"/>
          <w:lang w:eastAsia="zh-CN"/>
        </w:rPr>
        <w:t xml:space="preserve">    </w:t>
      </w:r>
      <w:r w:rsidRPr="00572565">
        <w:rPr>
          <w:color w:val="000000"/>
          <w:lang w:val="en-CA" w:eastAsia="zh-CN"/>
        </w:rPr>
        <w:t>addMouseListener</w:t>
      </w:r>
      <w:r w:rsidRPr="00572565">
        <w:rPr>
          <w:color w:val="808030"/>
          <w:lang w:val="en-CA" w:eastAsia="zh-CN"/>
        </w:rPr>
        <w:t>(</w:t>
      </w:r>
      <w:r w:rsidRPr="00572565">
        <w:rPr>
          <w:b/>
          <w:bCs/>
          <w:color w:val="800000"/>
          <w:lang w:val="en-CA" w:eastAsia="zh-CN"/>
        </w:rPr>
        <w:t>this</w:t>
      </w:r>
      <w:r w:rsidRPr="00572565">
        <w:rPr>
          <w:color w:val="808030"/>
          <w:lang w:val="en-CA" w:eastAsia="zh-CN"/>
        </w:rPr>
        <w:t>)</w:t>
      </w:r>
      <w:r w:rsidRPr="00572565">
        <w:rPr>
          <w:color w:val="800080"/>
          <w:lang w:val="en-CA" w:eastAsia="zh-CN"/>
        </w:rPr>
        <w:t>;</w:t>
      </w:r>
    </w:p>
    <w:p w14:paraId="6B57AB6C" w14:textId="77777777" w:rsidR="00572565" w:rsidRPr="00572565" w:rsidRDefault="00572565" w:rsidP="001B068E">
      <w:pPr>
        <w:pStyle w:val="Code"/>
        <w:rPr>
          <w:color w:val="000000"/>
          <w:lang w:val="en-CA" w:eastAsia="zh-CN"/>
        </w:rPr>
      </w:pPr>
    </w:p>
    <w:p w14:paraId="1D583616" w14:textId="77777777" w:rsidR="00572565" w:rsidRPr="00572565" w:rsidRDefault="00572565" w:rsidP="001B068E">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5C1FBA8A" w14:textId="77777777" w:rsidR="00572565" w:rsidRPr="00572565" w:rsidRDefault="00572565" w:rsidP="001B068E">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48442416" w14:textId="77777777" w:rsidR="00572565" w:rsidRPr="00572565" w:rsidRDefault="00572565" w:rsidP="001B068E">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792945AB" w14:textId="77777777" w:rsidR="00572565" w:rsidRPr="00572565" w:rsidRDefault="00572565" w:rsidP="001B068E">
      <w:pPr>
        <w:pStyle w:val="Code"/>
        <w:rPr>
          <w:color w:val="000000"/>
          <w:lang w:val="fr-FR" w:eastAsia="zh-CN"/>
        </w:rPr>
      </w:pPr>
      <w:r w:rsidRPr="00572565">
        <w:rPr>
          <w:color w:val="000000"/>
          <w:lang w:val="en-CA" w:eastAsia="zh-CN"/>
        </w:rPr>
        <w:t xml:space="preserve">  </w:t>
      </w:r>
      <w:r w:rsidRPr="00572565">
        <w:rPr>
          <w:color w:val="800080"/>
          <w:lang w:val="fr-FR" w:eastAsia="zh-CN"/>
        </w:rPr>
        <w:t>}</w:t>
      </w:r>
    </w:p>
    <w:p w14:paraId="3F629D9E" w14:textId="77777777" w:rsidR="00572565" w:rsidRPr="00572565" w:rsidRDefault="00572565" w:rsidP="00B36EED">
      <w:pPr>
        <w:pStyle w:val="Code"/>
        <w:keepNext w:val="0"/>
        <w:keepLines w:val="0"/>
        <w:rPr>
          <w:color w:val="000000"/>
          <w:lang w:val="fr-FR" w:eastAsia="zh-CN"/>
        </w:rPr>
      </w:pPr>
    </w:p>
    <w:p w14:paraId="454590D6" w14:textId="77777777" w:rsidR="00572565" w:rsidRPr="00572565" w:rsidRDefault="00572565" w:rsidP="001B068E">
      <w:pPr>
        <w:pStyle w:val="Code"/>
        <w:rPr>
          <w:color w:val="000000"/>
          <w:lang w:val="fr-FR" w:eastAsia="zh-CN"/>
        </w:rPr>
      </w:pPr>
      <w:r w:rsidRPr="00572565">
        <w:rPr>
          <w:color w:val="000000"/>
          <w:lang w:val="fr-FR" w:eastAsia="zh-CN"/>
        </w:rPr>
        <w:t xml:space="preserve">  </w:t>
      </w:r>
      <w:r w:rsidRPr="00572565">
        <w:rPr>
          <w:color w:val="696969"/>
          <w:lang w:val="fr-FR" w:eastAsia="zh-CN"/>
        </w:rPr>
        <w:t>// Méthode d'objet de la classe ExempleEvenementSouris qui est</w:t>
      </w:r>
    </w:p>
    <w:p w14:paraId="18D244CD" w14:textId="77777777" w:rsidR="00572565" w:rsidRPr="00572565" w:rsidRDefault="00572565" w:rsidP="001B068E">
      <w:pPr>
        <w:pStyle w:val="Code"/>
        <w:rPr>
          <w:color w:val="000000"/>
          <w:lang w:val="fr-FR" w:eastAsia="zh-CN"/>
        </w:rPr>
      </w:pPr>
      <w:r w:rsidRPr="00572565">
        <w:rPr>
          <w:color w:val="000000"/>
          <w:lang w:val="fr-FR" w:eastAsia="zh-CN"/>
        </w:rPr>
        <w:t xml:space="preserve">  </w:t>
      </w:r>
      <w:r w:rsidRPr="00572565">
        <w:rPr>
          <w:color w:val="696969"/>
          <w:lang w:val="fr-FR" w:eastAsia="zh-CN"/>
        </w:rPr>
        <w:t>// appelée si le bouton de souris est enfoncé</w:t>
      </w:r>
    </w:p>
    <w:p w14:paraId="55A624E5" w14:textId="77777777" w:rsidR="00572565" w:rsidRPr="00572565" w:rsidRDefault="00572565" w:rsidP="001B068E">
      <w:pPr>
        <w:pStyle w:val="Code"/>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mousePressed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61E23669" w14:textId="77777777" w:rsidR="00572565" w:rsidRPr="00572565" w:rsidRDefault="00572565" w:rsidP="001B068E">
      <w:pPr>
        <w:pStyle w:val="Code"/>
        <w:rPr>
          <w:color w:val="000000"/>
          <w:lang w:val="fr-FR" w:eastAsia="zh-CN"/>
        </w:rPr>
      </w:pPr>
      <w:r w:rsidRPr="00572565">
        <w:rPr>
          <w:color w:val="000000"/>
          <w:lang w:val="en-CA" w:eastAsia="zh-CN"/>
        </w:rPr>
        <w:t xml:space="preserve">    </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getX</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Coordonnée x de la souris dans la variable x</w:t>
      </w:r>
    </w:p>
    <w:p w14:paraId="3E4E5673" w14:textId="77777777" w:rsidR="00572565" w:rsidRPr="00572565" w:rsidRDefault="00572565" w:rsidP="001B068E">
      <w:pPr>
        <w:pStyle w:val="Code"/>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getY</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Coordonnée y de la souris dans la variable y</w:t>
      </w:r>
    </w:p>
    <w:p w14:paraId="5E5760BA" w14:textId="77777777" w:rsidR="00572565" w:rsidRPr="00572565" w:rsidRDefault="00572565" w:rsidP="001B068E">
      <w:pPr>
        <w:pStyle w:val="Code"/>
        <w:rPr>
          <w:color w:val="000000"/>
          <w:lang w:val="fr-FR" w:eastAsia="zh-CN"/>
        </w:rPr>
      </w:pPr>
      <w:r w:rsidRPr="00572565">
        <w:rPr>
          <w:color w:val="000000"/>
          <w:lang w:val="fr-FR" w:eastAsia="zh-CN"/>
        </w:rPr>
        <w:t xml:space="preserve">    </w:t>
      </w:r>
      <w:r w:rsidRPr="00572565">
        <w:rPr>
          <w:color w:val="696969"/>
          <w:lang w:val="fr-FR" w:eastAsia="zh-CN"/>
        </w:rPr>
        <w:t>// repaint() provoque un nouvel appel à paint()</w:t>
      </w:r>
    </w:p>
    <w:p w14:paraId="5926AF70" w14:textId="77777777" w:rsidR="00572565" w:rsidRPr="00572565" w:rsidRDefault="00572565" w:rsidP="001B068E">
      <w:pPr>
        <w:pStyle w:val="Code"/>
        <w:rPr>
          <w:color w:val="000000"/>
          <w:lang w:val="fr-FR" w:eastAsia="zh-CN"/>
        </w:rPr>
      </w:pPr>
      <w:r w:rsidRPr="00572565">
        <w:rPr>
          <w:color w:val="000000"/>
          <w:lang w:val="fr-FR" w:eastAsia="zh-CN"/>
        </w:rPr>
        <w:t xml:space="preserve">    repaint</w:t>
      </w:r>
      <w:r w:rsidRPr="00572565">
        <w:rPr>
          <w:color w:val="808030"/>
          <w:lang w:val="fr-FR" w:eastAsia="zh-CN"/>
        </w:rPr>
        <w:t>()</w:t>
      </w:r>
      <w:r w:rsidRPr="00572565">
        <w:rPr>
          <w:color w:val="800080"/>
          <w:lang w:val="fr-FR" w:eastAsia="zh-CN"/>
        </w:rPr>
        <w:t>;</w:t>
      </w:r>
    </w:p>
    <w:p w14:paraId="3C253CCC" w14:textId="77777777" w:rsidR="00572565" w:rsidRPr="00572565" w:rsidRDefault="00572565" w:rsidP="001B068E">
      <w:pPr>
        <w:pStyle w:val="Code"/>
        <w:rPr>
          <w:color w:val="000000"/>
          <w:lang w:val="fr-FR" w:eastAsia="zh-CN"/>
        </w:rPr>
      </w:pPr>
      <w:r w:rsidRPr="00572565">
        <w:rPr>
          <w:color w:val="000000"/>
          <w:lang w:val="fr-FR" w:eastAsia="zh-CN"/>
        </w:rPr>
        <w:t xml:space="preserve">  </w:t>
      </w:r>
      <w:r w:rsidRPr="00572565">
        <w:rPr>
          <w:color w:val="800080"/>
          <w:lang w:val="fr-FR" w:eastAsia="zh-CN"/>
        </w:rPr>
        <w:t>}</w:t>
      </w:r>
    </w:p>
    <w:p w14:paraId="7B9A212B" w14:textId="77777777" w:rsidR="00572565" w:rsidRPr="00572565" w:rsidRDefault="00572565" w:rsidP="00B36EED">
      <w:pPr>
        <w:pStyle w:val="Code"/>
        <w:keepNext w:val="0"/>
        <w:keepLines w:val="0"/>
        <w:rPr>
          <w:color w:val="000000"/>
          <w:lang w:val="fr-FR" w:eastAsia="zh-CN"/>
        </w:rPr>
      </w:pPr>
    </w:p>
    <w:p w14:paraId="62F75E43" w14:textId="77777777" w:rsidR="00572565" w:rsidRPr="00572565" w:rsidRDefault="00572565" w:rsidP="001B068E">
      <w:pPr>
        <w:pStyle w:val="Code"/>
        <w:rPr>
          <w:color w:val="000000"/>
          <w:lang w:val="fr-FR" w:eastAsia="zh-CN"/>
        </w:rPr>
      </w:pPr>
      <w:r w:rsidRPr="00572565">
        <w:rPr>
          <w:color w:val="000000"/>
          <w:lang w:val="fr-FR" w:eastAsia="zh-CN"/>
        </w:rPr>
        <w:t xml:space="preserve">  </w:t>
      </w:r>
      <w:r w:rsidRPr="00572565">
        <w:rPr>
          <w:color w:val="696969"/>
          <w:lang w:val="fr-FR" w:eastAsia="zh-CN"/>
        </w:rPr>
        <w:t>// Il faut absolument définir les autres méthodes pour les autres</w:t>
      </w:r>
    </w:p>
    <w:p w14:paraId="46E8230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événements de souris même s'il ne font rien</w:t>
      </w:r>
    </w:p>
    <w:p w14:paraId="5295AD72" w14:textId="77777777" w:rsidR="00572565" w:rsidRPr="00572565" w:rsidRDefault="00572565" w:rsidP="00C62F99">
      <w:pPr>
        <w:pStyle w:val="Code"/>
        <w:keepNext w:val="0"/>
        <w:keepLines w:val="0"/>
        <w:rPr>
          <w:color w:val="000000"/>
          <w:lang w:val="en-CA" w:eastAsia="zh-CN"/>
        </w:rPr>
      </w:pPr>
      <w:r w:rsidRPr="00572565">
        <w:rPr>
          <w:color w:val="000000"/>
          <w:lang w:val="fr-FR" w:eastAsia="zh-CN"/>
        </w:rPr>
        <w:lastRenderedPageBreak/>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mouseClicked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532BD4B1" w14:textId="77777777" w:rsidR="00572565" w:rsidRPr="00572565" w:rsidRDefault="00572565" w:rsidP="00C62F99">
      <w:pPr>
        <w:pStyle w:val="Code"/>
        <w:keepNext w:val="0"/>
        <w:keepLines w:val="0"/>
        <w:rPr>
          <w:color w:val="000000"/>
          <w:lang w:val="en-CA" w:eastAsia="zh-CN"/>
        </w:rPr>
      </w:pPr>
    </w:p>
    <w:p w14:paraId="538B61D1"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mouseEntered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25346EC3" w14:textId="77777777" w:rsidR="00572565" w:rsidRPr="00572565" w:rsidRDefault="00572565" w:rsidP="00C62F99">
      <w:pPr>
        <w:pStyle w:val="Code"/>
        <w:keepNext w:val="0"/>
        <w:keepLines w:val="0"/>
        <w:rPr>
          <w:color w:val="000000"/>
          <w:lang w:val="en-CA" w:eastAsia="zh-CN"/>
        </w:rPr>
      </w:pPr>
    </w:p>
    <w:p w14:paraId="6789EE87"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mouseExited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1909A05" w14:textId="77777777" w:rsidR="00572565" w:rsidRPr="00572565" w:rsidRDefault="00572565" w:rsidP="00C62F99">
      <w:pPr>
        <w:pStyle w:val="Code"/>
        <w:keepNext w:val="0"/>
        <w:keepLines w:val="0"/>
        <w:rPr>
          <w:color w:val="000000"/>
          <w:lang w:val="en-CA" w:eastAsia="zh-CN"/>
        </w:rPr>
      </w:pPr>
    </w:p>
    <w:p w14:paraId="137177A7"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mouseReleased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0308003D" w14:textId="77777777" w:rsidR="00572565" w:rsidRPr="00572565" w:rsidRDefault="00572565" w:rsidP="00C62F99">
      <w:pPr>
        <w:pStyle w:val="Code"/>
        <w:keepNext w:val="0"/>
        <w:keepLines w:val="0"/>
        <w:rPr>
          <w:color w:val="000000"/>
          <w:lang w:val="en-CA" w:eastAsia="zh-CN"/>
        </w:rPr>
      </w:pPr>
    </w:p>
    <w:p w14:paraId="64FDCAF9" w14:textId="77777777" w:rsidR="00572565" w:rsidRPr="00572565" w:rsidRDefault="00572565" w:rsidP="00C62F99">
      <w:pPr>
        <w:pStyle w:val="Code"/>
        <w:keepNext w:val="0"/>
        <w:keepLines w:val="0"/>
        <w:rPr>
          <w:color w:val="000000"/>
          <w:lang w:val="fr-FR" w:eastAsia="zh-CN"/>
        </w:rPr>
      </w:pPr>
      <w:r w:rsidRPr="00572565">
        <w:rPr>
          <w:color w:val="000000"/>
          <w:lang w:val="en-CA" w:eastAsia="zh-CN"/>
        </w:rPr>
        <w:t xml:space="preserve">  </w:t>
      </w:r>
      <w:r w:rsidRPr="00572565">
        <w:rPr>
          <w:b/>
          <w:bCs/>
          <w:color w:val="800000"/>
          <w:lang w:val="fr-FR" w:eastAsia="zh-CN"/>
        </w:rPr>
        <w:t>public</w:t>
      </w:r>
      <w:r w:rsidRPr="00572565">
        <w:rPr>
          <w:color w:val="000000"/>
          <w:lang w:val="fr-FR" w:eastAsia="zh-CN"/>
        </w:rPr>
        <w:t xml:space="preserve"> </w:t>
      </w:r>
      <w:r w:rsidRPr="00572565">
        <w:rPr>
          <w:b/>
          <w:bCs/>
          <w:color w:val="800000"/>
          <w:lang w:val="fr-FR" w:eastAsia="zh-CN"/>
        </w:rPr>
        <w:t>static</w:t>
      </w:r>
      <w:r w:rsidRPr="00572565">
        <w:rPr>
          <w:color w:val="000000"/>
          <w:lang w:val="fr-FR" w:eastAsia="zh-CN"/>
        </w:rPr>
        <w:t xml:space="preserve"> </w:t>
      </w:r>
      <w:r w:rsidRPr="00572565">
        <w:rPr>
          <w:color w:val="BB7977"/>
          <w:lang w:val="fr-FR" w:eastAsia="zh-CN"/>
        </w:rPr>
        <w:t>void</w:t>
      </w:r>
      <w:r w:rsidRPr="00572565">
        <w:rPr>
          <w:color w:val="000000"/>
          <w:lang w:val="fr-FR" w:eastAsia="zh-CN"/>
        </w:rPr>
        <w:t xml:space="preserve"> paintBot</w:t>
      </w:r>
      <w:r w:rsidRPr="00572565">
        <w:rPr>
          <w:color w:val="808030"/>
          <w:lang w:val="fr-FR" w:eastAsia="zh-CN"/>
        </w:rPr>
        <w:t>(</w:t>
      </w:r>
      <w:r w:rsidRPr="00572565">
        <w:rPr>
          <w:color w:val="000000"/>
          <w:lang w:val="fr-FR" w:eastAsia="zh-CN"/>
        </w:rPr>
        <w:t>Graphics g</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x</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w:t>
      </w:r>
      <w:r w:rsidRPr="00572565">
        <w:rPr>
          <w:color w:val="800080"/>
          <w:lang w:val="fr-FR" w:eastAsia="zh-CN"/>
        </w:rPr>
        <w:t>{</w:t>
      </w:r>
    </w:p>
    <w:p w14:paraId="77608FB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green</w:t>
      </w:r>
      <w:r w:rsidRPr="00572565">
        <w:rPr>
          <w:color w:val="808030"/>
          <w:lang w:val="fr-FR" w:eastAsia="zh-CN"/>
        </w:rPr>
        <w:t>)</w:t>
      </w:r>
      <w:r w:rsidRPr="00572565">
        <w:rPr>
          <w:color w:val="800080"/>
          <w:lang w:val="fr-FR" w:eastAsia="zh-CN"/>
        </w:rPr>
        <w:t>;</w:t>
      </w:r>
    </w:p>
    <w:p w14:paraId="4E776256"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tête</w:t>
      </w:r>
    </w:p>
    <w:p w14:paraId="55044FE3" w14:textId="77777777" w:rsidR="00572565" w:rsidRPr="00572565" w:rsidRDefault="00572565" w:rsidP="00C62F99">
      <w:pPr>
        <w:pStyle w:val="Code"/>
        <w:keepNext w:val="0"/>
        <w:keepLines w:val="0"/>
        <w:rPr>
          <w:color w:val="000000"/>
          <w:lang w:val="fr-FR" w:eastAsia="zh-CN"/>
        </w:rPr>
      </w:pPr>
    </w:p>
    <w:p w14:paraId="21799EB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black</w:t>
      </w:r>
      <w:r w:rsidRPr="00572565">
        <w:rPr>
          <w:color w:val="808030"/>
          <w:lang w:val="fr-FR" w:eastAsia="zh-CN"/>
        </w:rPr>
        <w:t>)</w:t>
      </w:r>
      <w:r w:rsidRPr="00572565">
        <w:rPr>
          <w:color w:val="800080"/>
          <w:lang w:val="fr-FR" w:eastAsia="zh-CN"/>
        </w:rPr>
        <w:t>;</w:t>
      </w:r>
    </w:p>
    <w:p w14:paraId="51CAB7DC"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gauche</w:t>
      </w:r>
    </w:p>
    <w:p w14:paraId="68FC438B"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p>
    <w:p w14:paraId="30B8166C"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2140E86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52218A7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6BC9F482"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droit</w:t>
      </w:r>
    </w:p>
    <w:p w14:paraId="3DB6140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p>
    <w:p w14:paraId="0D2BA45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5E4D70BB"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5BEA93D1"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5135A99E"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bouche</w:t>
      </w:r>
    </w:p>
    <w:p w14:paraId="12B8F36F" w14:textId="77777777" w:rsidR="00572565" w:rsidRPr="00572565" w:rsidRDefault="00572565" w:rsidP="00C62F99">
      <w:pPr>
        <w:pStyle w:val="Code"/>
        <w:keepNext w:val="0"/>
        <w:keepLines w:val="0"/>
        <w:rPr>
          <w:color w:val="000000"/>
          <w:lang w:val="fr-FR" w:eastAsia="zh-CN"/>
        </w:rPr>
      </w:pPr>
    </w:p>
    <w:p w14:paraId="5C5FA56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red</w:t>
      </w:r>
      <w:r w:rsidRPr="00572565">
        <w:rPr>
          <w:color w:val="808030"/>
          <w:lang w:val="fr-FR" w:eastAsia="zh-CN"/>
        </w:rPr>
        <w:t>)</w:t>
      </w:r>
      <w:r w:rsidRPr="00572565">
        <w:rPr>
          <w:color w:val="800080"/>
          <w:lang w:val="fr-FR" w:eastAsia="zh-CN"/>
        </w:rPr>
        <w:t>;</w:t>
      </w:r>
    </w:p>
    <w:p w14:paraId="5C59C745"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Le corps</w:t>
      </w:r>
    </w:p>
    <w:p w14:paraId="7B3E9441" w14:textId="77777777" w:rsidR="00572565" w:rsidRPr="008B351D" w:rsidRDefault="00572565" w:rsidP="00C62F99">
      <w:pPr>
        <w:pStyle w:val="Code"/>
        <w:keepNext w:val="0"/>
        <w:keepLines w:val="0"/>
        <w:rPr>
          <w:color w:val="000000"/>
          <w:lang w:val="en-US" w:eastAsia="zh-CN"/>
        </w:rPr>
      </w:pPr>
      <w:r w:rsidRPr="00572565">
        <w:rPr>
          <w:color w:val="000000"/>
          <w:lang w:val="fr-FR" w:eastAsia="zh-CN"/>
        </w:rPr>
        <w:t xml:space="preserve">  </w:t>
      </w:r>
      <w:r w:rsidRPr="008B351D">
        <w:rPr>
          <w:color w:val="800080"/>
          <w:lang w:val="en-US" w:eastAsia="zh-CN"/>
        </w:rPr>
        <w:t>}</w:t>
      </w:r>
    </w:p>
    <w:p w14:paraId="2ACA7AEC" w14:textId="77777777" w:rsidR="00572565" w:rsidRPr="008B351D" w:rsidRDefault="00572565" w:rsidP="00C62F99">
      <w:pPr>
        <w:pStyle w:val="Code"/>
        <w:keepNext w:val="0"/>
        <w:keepLines w:val="0"/>
        <w:rPr>
          <w:color w:val="000000"/>
          <w:lang w:val="en-US" w:eastAsia="zh-CN"/>
        </w:rPr>
      </w:pPr>
    </w:p>
    <w:p w14:paraId="34DA8C92"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3F4F98E7"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6BA9A3EA" w14:textId="77777777" w:rsidR="00572565" w:rsidRPr="008B351D" w:rsidRDefault="00572565" w:rsidP="00C62F99">
      <w:pPr>
        <w:pStyle w:val="Code"/>
        <w:keepNext w:val="0"/>
        <w:keepLines w:val="0"/>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66024B94" w14:textId="77777777" w:rsidR="00572565" w:rsidRPr="008B351D" w:rsidRDefault="00572565" w:rsidP="00572565">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drawString</w:t>
      </w:r>
      <w:r w:rsidRPr="008B351D">
        <w:rPr>
          <w:color w:val="808030"/>
          <w:lang w:val="en-US" w:eastAsia="zh-CN"/>
        </w:rPr>
        <w:t>(</w:t>
      </w:r>
      <w:r w:rsidRPr="008B351D">
        <w:rPr>
          <w:color w:val="0000E6"/>
          <w:lang w:val="en-US" w:eastAsia="zh-CN"/>
        </w:rPr>
        <w:t>"x="</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x </w:t>
      </w:r>
      <w:r w:rsidRPr="008B351D">
        <w:rPr>
          <w:color w:val="808030"/>
          <w:lang w:val="en-US" w:eastAsia="zh-CN"/>
        </w:rPr>
        <w:t>+</w:t>
      </w:r>
      <w:r w:rsidRPr="008B351D">
        <w:rPr>
          <w:color w:val="000000"/>
          <w:lang w:val="en-US" w:eastAsia="zh-CN"/>
        </w:rPr>
        <w:t xml:space="preserve"> </w:t>
      </w:r>
      <w:r w:rsidRPr="008B351D">
        <w:rPr>
          <w:color w:val="0000E6"/>
          <w:lang w:val="en-US" w:eastAsia="zh-CN"/>
        </w:rPr>
        <w:t>" y="</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10</w:t>
      </w:r>
      <w:r w:rsidRPr="008B351D">
        <w:rPr>
          <w:color w:val="808030"/>
          <w:lang w:val="en-US" w:eastAsia="zh-CN"/>
        </w:rPr>
        <w:t>,</w:t>
      </w:r>
      <w:r w:rsidRPr="008B351D">
        <w:rPr>
          <w:color w:val="000000"/>
          <w:lang w:val="en-US" w:eastAsia="zh-CN"/>
        </w:rPr>
        <w:t xml:space="preserve"> </w:t>
      </w:r>
      <w:r w:rsidRPr="008B351D">
        <w:rPr>
          <w:color w:val="008C00"/>
          <w:lang w:val="en-US" w:eastAsia="zh-CN"/>
        </w:rPr>
        <w:t>550</w:t>
      </w:r>
      <w:r w:rsidRPr="008B351D">
        <w:rPr>
          <w:color w:val="808030"/>
          <w:lang w:val="en-US" w:eastAsia="zh-CN"/>
        </w:rPr>
        <w:t>)</w:t>
      </w:r>
      <w:r w:rsidRPr="008B351D">
        <w:rPr>
          <w:color w:val="800080"/>
          <w:lang w:val="en-US" w:eastAsia="zh-CN"/>
        </w:rPr>
        <w:t>;</w:t>
      </w:r>
    </w:p>
    <w:p w14:paraId="011A6B79"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6D99BA5A" w14:textId="77777777" w:rsidR="00572565" w:rsidRPr="008B351D" w:rsidRDefault="00572565" w:rsidP="00B36EED">
      <w:pPr>
        <w:pStyle w:val="Code"/>
        <w:keepNext w:val="0"/>
        <w:keepLines w:val="0"/>
        <w:rPr>
          <w:color w:val="000000"/>
          <w:lang w:val="en-US" w:eastAsia="zh-CN"/>
        </w:rPr>
      </w:pPr>
    </w:p>
    <w:p w14:paraId="3D8EEDC8" w14:textId="77777777" w:rsidR="00572565" w:rsidRPr="008B351D" w:rsidRDefault="00572565" w:rsidP="00795BA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2F44E401" w14:textId="77777777" w:rsidR="00572565" w:rsidRPr="00987493" w:rsidRDefault="00572565" w:rsidP="00572565">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ExempleEvenementSouris2Fenetres</w:t>
      </w:r>
      <w:r w:rsidRPr="00987493">
        <w:rPr>
          <w:color w:val="808030"/>
          <w:lang w:val="fr-FR" w:eastAsia="zh-CN"/>
        </w:rPr>
        <w:t>()</w:t>
      </w:r>
      <w:r w:rsidRPr="00987493">
        <w:rPr>
          <w:color w:val="800080"/>
          <w:lang w:val="fr-FR" w:eastAsia="zh-CN"/>
        </w:rPr>
        <w:t>;</w:t>
      </w:r>
    </w:p>
    <w:p w14:paraId="00EBC5BF"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ExempleEvenementSouris2Fenetres</w:t>
      </w:r>
      <w:r w:rsidRPr="00987493">
        <w:rPr>
          <w:color w:val="808030"/>
          <w:lang w:val="fr-FR" w:eastAsia="zh-CN"/>
        </w:rPr>
        <w:t>()</w:t>
      </w:r>
      <w:r w:rsidRPr="00987493">
        <w:rPr>
          <w:color w:val="800080"/>
          <w:lang w:val="fr-FR" w:eastAsia="zh-CN"/>
        </w:rPr>
        <w:t>;</w:t>
      </w:r>
    </w:p>
    <w:p w14:paraId="700DD985"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5E5EB8CE" w14:textId="418D96C3" w:rsidR="00572565" w:rsidRDefault="00572565" w:rsidP="00572565">
      <w:pPr>
        <w:pStyle w:val="Code"/>
        <w:rPr>
          <w:color w:val="800080"/>
          <w:lang w:val="fr-FR" w:eastAsia="zh-CN"/>
        </w:rPr>
      </w:pPr>
      <w:r w:rsidRPr="00987493">
        <w:rPr>
          <w:color w:val="800080"/>
          <w:lang w:val="fr-FR" w:eastAsia="zh-CN"/>
        </w:rPr>
        <w:t>}</w:t>
      </w:r>
    </w:p>
    <w:p w14:paraId="6FDD87C3" w14:textId="77777777" w:rsidR="003E5B17" w:rsidRPr="00987493" w:rsidRDefault="003E5B17" w:rsidP="00572565">
      <w:pPr>
        <w:pStyle w:val="Code"/>
        <w:rPr>
          <w:color w:val="000000"/>
          <w:lang w:val="fr-FR" w:eastAsia="zh-CN"/>
        </w:rPr>
      </w:pPr>
    </w:p>
    <w:p w14:paraId="56C55636" w14:textId="77777777" w:rsidR="00A03321" w:rsidRDefault="00A03321" w:rsidP="00A03321">
      <w:pPr>
        <w:pStyle w:val="Corpsdetexte"/>
      </w:pPr>
    </w:p>
    <w:p w14:paraId="6B894076" w14:textId="2F6288E8" w:rsidR="00A03321" w:rsidRDefault="00A03321" w:rsidP="00A03321">
      <w:pPr>
        <w:pStyle w:val="Corpsdetexte"/>
      </w:pPr>
      <w:r>
        <w:t xml:space="preserve">La figure suivante montre les deux fenêtres dont le </w:t>
      </w:r>
      <w:r w:rsidRPr="00966AC3">
        <w:rPr>
          <w:i/>
        </w:rPr>
        <w:t>Bot</w:t>
      </w:r>
      <w:r>
        <w:t xml:space="preserve"> a été positionné à deux endroits différents en utilisant la souris. La ligne suivante a été ajoutée à la méthode </w:t>
      </w:r>
      <w:r>
        <w:rPr>
          <w:i/>
          <w:iCs/>
        </w:rPr>
        <w:t>paint</w:t>
      </w:r>
      <w:r>
        <w:t xml:space="preserve">() pour afficher la valeur des variables </w:t>
      </w:r>
      <w:r>
        <w:rPr>
          <w:i/>
          <w:iCs/>
        </w:rPr>
        <w:t>x</w:t>
      </w:r>
      <w:r>
        <w:t xml:space="preserve"> et </w:t>
      </w:r>
      <w:r>
        <w:rPr>
          <w:i/>
          <w:iCs/>
        </w:rPr>
        <w:t>y</w:t>
      </w:r>
      <w:r>
        <w:t xml:space="preserve">. La méthode </w:t>
      </w:r>
      <w:hyperlink r:id="rId294" w:anchor="drawString-java.lang.String-int-int-" w:history="1">
        <w:r w:rsidRPr="00E47B48">
          <w:rPr>
            <w:rFonts w:ascii="DejaVu Sans Mono" w:hAnsi="DejaVu Sans Mono" w:cs="Courier New"/>
            <w:b/>
            <w:bCs/>
            <w:color w:val="4A6782"/>
            <w:spacing w:val="0"/>
            <w:sz w:val="21"/>
            <w:szCs w:val="21"/>
          </w:rPr>
          <w:t>drawString</w:t>
        </w:r>
      </w:hyperlink>
      <w:r w:rsidRPr="00E47B48">
        <w:rPr>
          <w:rFonts w:ascii="DejaVu Sans Mono" w:hAnsi="DejaVu Sans Mono" w:cs="Courier New"/>
          <w:color w:val="353833"/>
          <w:spacing w:val="0"/>
          <w:sz w:val="21"/>
          <w:szCs w:val="21"/>
        </w:rPr>
        <w:t>(</w:t>
      </w:r>
      <w:hyperlink r:id="rId295" w:tooltip="class in java.lang" w:history="1">
        <w:r w:rsidRPr="00E47B48">
          <w:rPr>
            <w:rFonts w:ascii="DejaVu Sans Mono" w:hAnsi="DejaVu Sans Mono" w:cs="Courier New"/>
            <w:b/>
            <w:bCs/>
            <w:color w:val="4A6782"/>
            <w:spacing w:val="0"/>
            <w:sz w:val="21"/>
            <w:szCs w:val="21"/>
          </w:rPr>
          <w:t>String</w:t>
        </w:r>
      </w:hyperlink>
      <w:r w:rsidRPr="00E47B48">
        <w:rPr>
          <w:rFonts w:ascii="DejaVu Sans Mono" w:hAnsi="DejaVu Sans Mono" w:cs="Courier New"/>
          <w:color w:val="353833"/>
          <w:spacing w:val="0"/>
          <w:sz w:val="21"/>
          <w:szCs w:val="21"/>
        </w:rPr>
        <w:t> str, int x, int y)</w:t>
      </w:r>
      <w:r>
        <w:t xml:space="preserve"> a comme paramètres un </w:t>
      </w:r>
      <w:hyperlink r:id="rId296" w:tooltip="class in java.lang" w:history="1">
        <w:r w:rsidR="004E7F9E" w:rsidRPr="00BF5250">
          <w:rPr>
            <w:rFonts w:ascii="DejaVu Sans Mono" w:hAnsi="DejaVu Sans Mono" w:cs="Courier New"/>
            <w:b/>
            <w:bCs/>
            <w:color w:val="4A6782"/>
            <w:spacing w:val="0"/>
            <w:sz w:val="21"/>
            <w:szCs w:val="21"/>
          </w:rPr>
          <w:t>String</w:t>
        </w:r>
      </w:hyperlink>
      <w:r>
        <w:t xml:space="preserve"> à afficher et les coordonnées de l’emplacement où l’on veut afficher ce </w:t>
      </w:r>
      <w:hyperlink r:id="rId297" w:tooltip="class in java.lang" w:history="1">
        <w:r w:rsidR="004E7F9E" w:rsidRPr="00BF5250">
          <w:rPr>
            <w:rFonts w:ascii="DejaVu Sans Mono" w:hAnsi="DejaVu Sans Mono" w:cs="Courier New"/>
            <w:b/>
            <w:bCs/>
            <w:color w:val="4A6782"/>
            <w:spacing w:val="0"/>
            <w:sz w:val="21"/>
            <w:szCs w:val="21"/>
          </w:rPr>
          <w:t>String</w:t>
        </w:r>
      </w:hyperlink>
      <w:r>
        <w:t>.</w:t>
      </w:r>
    </w:p>
    <w:p w14:paraId="0B7AEFD3" w14:textId="77777777" w:rsidR="00A03321" w:rsidRPr="002E0279" w:rsidRDefault="00A03321" w:rsidP="00A03321">
      <w:pPr>
        <w:pStyle w:val="CodeJava9ptCarCar"/>
        <w:rPr>
          <w:lang w:val="es-ES"/>
        </w:rPr>
      </w:pPr>
      <w:r>
        <w:t xml:space="preserve">        </w:t>
      </w:r>
      <w:r w:rsidRPr="002E0279">
        <w:rPr>
          <w:lang w:val="es-ES"/>
        </w:rPr>
        <w:t>g.drawString("x="+x+" y="+y,10,550);</w:t>
      </w:r>
    </w:p>
    <w:p w14:paraId="064F15FF" w14:textId="77777777" w:rsidR="00A03321" w:rsidRDefault="00A03321" w:rsidP="00A03321">
      <w:pPr>
        <w:pStyle w:val="Corpsdetexte"/>
      </w:pPr>
      <w:r>
        <w:t xml:space="preserve">Dans la figure suivante produite par l’exécution du programme, le </w:t>
      </w:r>
      <w:r w:rsidRPr="00966AC3">
        <w:rPr>
          <w:i/>
        </w:rPr>
        <w:t>Bot</w:t>
      </w:r>
      <w:r>
        <w:t xml:space="preserve"> de la fenêtre de gauche a été positionné avant celui de la fenêtre de droite. À ce </w:t>
      </w:r>
      <w:r>
        <w:lastRenderedPageBreak/>
        <w:t xml:space="preserve">point-ci de l’exécution du programme, les variables de classe </w:t>
      </w:r>
      <w:r>
        <w:rPr>
          <w:i/>
          <w:iCs/>
        </w:rPr>
        <w:t>x</w:t>
      </w:r>
      <w:r>
        <w:t xml:space="preserve"> et </w:t>
      </w:r>
      <w:r>
        <w:rPr>
          <w:i/>
          <w:iCs/>
        </w:rPr>
        <w:t>y</w:t>
      </w:r>
      <w:r>
        <w:t xml:space="preserve"> contiennent les coordonnées de </w:t>
      </w:r>
      <w:r w:rsidRPr="00966AC3">
        <w:rPr>
          <w:i/>
        </w:rPr>
        <w:t>Bot</w:t>
      </w:r>
      <w:r>
        <w:t xml:space="preserve"> de la fenêtre de droite, soit </w:t>
      </w:r>
      <w:r>
        <w:rPr>
          <w:i/>
          <w:iCs/>
        </w:rPr>
        <w:t>x</w:t>
      </w:r>
      <w:r>
        <w:t xml:space="preserve"> = 288 et </w:t>
      </w:r>
      <w:r>
        <w:rPr>
          <w:i/>
          <w:iCs/>
        </w:rPr>
        <w:t>y</w:t>
      </w:r>
      <w:r>
        <w:t xml:space="preserve"> =442, parce que le </w:t>
      </w:r>
      <w:r w:rsidRPr="00966AC3">
        <w:rPr>
          <w:i/>
        </w:rPr>
        <w:t>Bot</w:t>
      </w:r>
      <w:r>
        <w:t xml:space="preserve"> de la fenêtre de droite a été positionné le dernier. Il n’y a pas de valeurs spécifiques à chacun des objets ! Les deux objets partagent la variable de classe.</w:t>
      </w:r>
    </w:p>
    <w:p w14:paraId="230B8EC9" w14:textId="3121A8D0" w:rsidR="00A03321" w:rsidRDefault="004B7EE2" w:rsidP="00A03321">
      <w:pPr>
        <w:pStyle w:val="Corpsdetexte"/>
        <w:jc w:val="center"/>
      </w:pPr>
      <w:r>
        <w:rPr>
          <w:noProof/>
          <w:lang w:val="en-US" w:eastAsia="en-US"/>
        </w:rPr>
        <w:drawing>
          <wp:inline distT="0" distB="0" distL="0" distR="0" wp14:anchorId="7154F4D4" wp14:editId="19CAC1AD">
            <wp:extent cx="2255965" cy="1608837"/>
            <wp:effectExtent l="0" t="0" r="5080" b="4445"/>
            <wp:docPr id="57217860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rotWithShape="1">
                    <a:blip r:embed="rId298">
                      <a:extLst>
                        <a:ext uri="{28A0092B-C50C-407E-A947-70E740481C1C}">
                          <a14:useLocalDpi xmlns:a14="http://schemas.microsoft.com/office/drawing/2010/main" val="0"/>
                        </a:ext>
                      </a:extLst>
                    </a:blip>
                    <a:srcRect l="10601" t="21044" r="10634" b="3960"/>
                    <a:stretch/>
                  </pic:blipFill>
                  <pic:spPr bwMode="auto">
                    <a:xfrm>
                      <a:off x="0" y="0"/>
                      <a:ext cx="2311289" cy="1648291"/>
                    </a:xfrm>
                    <a:prstGeom prst="rect">
                      <a:avLst/>
                    </a:prstGeom>
                    <a:ln>
                      <a:noFill/>
                    </a:ln>
                    <a:extLst>
                      <a:ext uri="{53640926-AAD7-44D8-BBD7-CCE9431645EC}">
                        <a14:shadowObscured xmlns:a14="http://schemas.microsoft.com/office/drawing/2010/main"/>
                      </a:ext>
                    </a:extLst>
                  </pic:spPr>
                </pic:pic>
              </a:graphicData>
            </a:graphic>
          </wp:inline>
        </w:drawing>
      </w:r>
    </w:p>
    <w:p w14:paraId="0D7182E0" w14:textId="20D6DDA8" w:rsidR="00A03321" w:rsidRDefault="00320B71" w:rsidP="00C41D11">
      <w:pPr>
        <w:pStyle w:val="Corpsdetexte"/>
        <w:keepNext/>
        <w:keepLines/>
        <w:jc w:val="center"/>
      </w:pPr>
      <w:r>
        <w:rPr>
          <w:noProof/>
        </w:rPr>
        <w:object w:dxaOrig="6177" w:dyaOrig="2217" w14:anchorId="02287677">
          <v:shape id="_x0000_i1050" type="#_x0000_t75" alt="" style="width:171pt;height:63pt;mso-width-percent:0;mso-height-percent:0;mso-width-percent:0;mso-height-percent:0" o:ole="">
            <v:imagedata r:id="rId299" o:title=""/>
          </v:shape>
          <o:OLEObject Type="Embed" ProgID="Visio.Drawing.11" ShapeID="_x0000_i1050" DrawAspect="Content" ObjectID="_1766443830" r:id="rId300"/>
        </w:object>
      </w:r>
    </w:p>
    <w:p w14:paraId="56B67449" w14:textId="0DCA18BC" w:rsidR="00A03321" w:rsidRDefault="00A03321" w:rsidP="00C41D11">
      <w:pPr>
        <w:pStyle w:val="Lgende"/>
        <w:keepNext/>
        <w:keepLines/>
        <w:jc w:val="center"/>
      </w:pPr>
      <w:r>
        <w:t xml:space="preserve">Figure </w:t>
      </w:r>
      <w:r>
        <w:fldChar w:fldCharType="begin"/>
      </w:r>
      <w:r>
        <w:instrText xml:space="preserve"> SEQ Figure \* ARABIC </w:instrText>
      </w:r>
      <w:r>
        <w:fldChar w:fldCharType="separate"/>
      </w:r>
      <w:r w:rsidR="00AB64FB">
        <w:rPr>
          <w:noProof/>
        </w:rPr>
        <w:t>19</w:t>
      </w:r>
      <w:r>
        <w:fldChar w:fldCharType="end"/>
      </w:r>
      <w:r>
        <w:t>. Variables de classe (static).</w:t>
      </w:r>
    </w:p>
    <w:p w14:paraId="3097F51A" w14:textId="77777777" w:rsidR="00A03321" w:rsidRDefault="00A03321" w:rsidP="00A03321">
      <w:pPr>
        <w:pStyle w:val="Corpsdetexte"/>
      </w:pPr>
      <w:r>
        <w:t>Si l’on réduit la fenêtre de gauche et on la réaffiche (le bouton de réduction est celui qui contient une petite barre horizontale dans le coin supérieur droit de la fenêtre), on obtient l’effet suivant :</w:t>
      </w:r>
    </w:p>
    <w:p w14:paraId="50A2C574" w14:textId="01299E2E" w:rsidR="00A03321" w:rsidRDefault="004B7EE2" w:rsidP="00A03321">
      <w:pPr>
        <w:pStyle w:val="Corpsdetexte"/>
        <w:jc w:val="center"/>
      </w:pPr>
      <w:r>
        <w:rPr>
          <w:noProof/>
          <w:lang w:val="en-US" w:eastAsia="en-US"/>
        </w:rPr>
        <w:drawing>
          <wp:inline distT="0" distB="0" distL="0" distR="0" wp14:anchorId="471EFAB3" wp14:editId="6AA1641C">
            <wp:extent cx="2749875" cy="1870605"/>
            <wp:effectExtent l="0" t="0" r="0" b="0"/>
            <wp:docPr id="160058950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rotWithShape="1">
                    <a:blip r:embed="rId301">
                      <a:extLst>
                        <a:ext uri="{28A0092B-C50C-407E-A947-70E740481C1C}">
                          <a14:useLocalDpi xmlns:a14="http://schemas.microsoft.com/office/drawing/2010/main" val="0"/>
                        </a:ext>
                      </a:extLst>
                    </a:blip>
                    <a:srcRect l="11147" t="26608" r="13188" b="4656"/>
                    <a:stretch/>
                  </pic:blipFill>
                  <pic:spPr bwMode="auto">
                    <a:xfrm>
                      <a:off x="0" y="0"/>
                      <a:ext cx="2765847" cy="1881470"/>
                    </a:xfrm>
                    <a:prstGeom prst="rect">
                      <a:avLst/>
                    </a:prstGeom>
                    <a:ln>
                      <a:noFill/>
                    </a:ln>
                    <a:extLst>
                      <a:ext uri="{53640926-AAD7-44D8-BBD7-CCE9431645EC}">
                        <a14:shadowObscured xmlns:a14="http://schemas.microsoft.com/office/drawing/2010/main"/>
                      </a:ext>
                    </a:extLst>
                  </pic:spPr>
                </pic:pic>
              </a:graphicData>
            </a:graphic>
          </wp:inline>
        </w:drawing>
      </w:r>
    </w:p>
    <w:p w14:paraId="0F7DD945" w14:textId="5875B564" w:rsidR="00A03321" w:rsidRDefault="00A03321" w:rsidP="00A03321">
      <w:pPr>
        <w:pStyle w:val="Corpsdetexte"/>
      </w:pPr>
      <w:r>
        <w:lastRenderedPageBreak/>
        <w:t xml:space="preserve">Le </w:t>
      </w:r>
      <w:r w:rsidRPr="00966AC3">
        <w:rPr>
          <w:i/>
        </w:rPr>
        <w:t>Bot</w:t>
      </w:r>
      <w:r>
        <w:t xml:space="preserve"> de la fenêtre de gauche est maintenant à la même position que celui de la fenêtre de droite ! Mais, nous ne l’avons pas repositionné ! Ceci est </w:t>
      </w:r>
      <w:r w:rsidR="002412A7">
        <w:t>dû</w:t>
      </w:r>
      <w:r>
        <w:t xml:space="preserve"> au fait qu’il n’y a qu’une seule valeur de </w:t>
      </w:r>
      <w:r>
        <w:rPr>
          <w:i/>
          <w:iCs/>
        </w:rPr>
        <w:t>x</w:t>
      </w:r>
      <w:r>
        <w:t xml:space="preserve"> et </w:t>
      </w:r>
      <w:r>
        <w:rPr>
          <w:i/>
          <w:iCs/>
        </w:rPr>
        <w:t>y</w:t>
      </w:r>
      <w:r>
        <w:t xml:space="preserve"> dans le cas de variables de classe. Lorsque la fenêtre de gauche est réaffichée, ceci provoque un appel automatique à la méthode </w:t>
      </w:r>
      <w:r>
        <w:rPr>
          <w:i/>
          <w:iCs/>
        </w:rPr>
        <w:t>paint</w:t>
      </w:r>
      <w:r>
        <w:t xml:space="preserve">() sur l’objet qui correspond à la fenêtre de gauche. La méthode </w:t>
      </w:r>
      <w:r>
        <w:rPr>
          <w:i/>
          <w:iCs/>
        </w:rPr>
        <w:t>paint</w:t>
      </w:r>
      <w:r>
        <w:t xml:space="preserve">() accède aux coordonnées </w:t>
      </w:r>
      <w:r>
        <w:rPr>
          <w:i/>
          <w:iCs/>
        </w:rPr>
        <w:t>x</w:t>
      </w:r>
      <w:r>
        <w:t xml:space="preserve"> et </w:t>
      </w:r>
      <w:r>
        <w:rPr>
          <w:i/>
          <w:iCs/>
        </w:rPr>
        <w:t>y</w:t>
      </w:r>
      <w:r>
        <w:t xml:space="preserve"> afin d’afficher le </w:t>
      </w:r>
      <w:r w:rsidRPr="00966AC3">
        <w:rPr>
          <w:i/>
        </w:rPr>
        <w:t>Bot</w:t>
      </w:r>
      <w:r>
        <w:t xml:space="preserve">. Mais comme, la valeur courante de </w:t>
      </w:r>
      <w:r>
        <w:rPr>
          <w:i/>
          <w:iCs/>
        </w:rPr>
        <w:t>x</w:t>
      </w:r>
      <w:r>
        <w:t xml:space="preserve"> et </w:t>
      </w:r>
      <w:r>
        <w:rPr>
          <w:i/>
          <w:iCs/>
        </w:rPr>
        <w:t>y</w:t>
      </w:r>
      <w:r>
        <w:t xml:space="preserve"> contient les coordonnées du Bot de la fenêtre de droite (288, 442) parce qu’il a été positionné le dernier, la méthode </w:t>
      </w:r>
      <w:r>
        <w:rPr>
          <w:i/>
          <w:iCs/>
        </w:rPr>
        <w:t>paint</w:t>
      </w:r>
      <w:r>
        <w:t xml:space="preserve">() dessine le </w:t>
      </w:r>
      <w:r w:rsidRPr="00966AC3">
        <w:rPr>
          <w:i/>
        </w:rPr>
        <w:t>Bot</w:t>
      </w:r>
      <w:r>
        <w:t xml:space="preserve"> au même endroit dans la fenêtre de gauche.</w:t>
      </w:r>
    </w:p>
    <w:p w14:paraId="6A04F5A5" w14:textId="77777777" w:rsidR="00A03321" w:rsidRDefault="00A03321" w:rsidP="00A03321">
      <w:pPr>
        <w:pStyle w:val="Corpsdetexte"/>
        <w:numPr>
          <w:ilvl w:val="0"/>
          <w:numId w:val="13"/>
        </w:numPr>
        <w:rPr>
          <w:b/>
          <w:bCs/>
        </w:rPr>
      </w:pPr>
      <w:r>
        <w:rPr>
          <w:b/>
          <w:bCs/>
        </w:rPr>
        <w:t>Variable d’objet</w:t>
      </w:r>
    </w:p>
    <w:p w14:paraId="5B50A304" w14:textId="77777777" w:rsidR="00A03321" w:rsidRDefault="00A03321" w:rsidP="00A03321">
      <w:pPr>
        <w:pStyle w:val="Corpsdetexte"/>
      </w:pPr>
      <w:r>
        <w:t xml:space="preserve">Pour que chacune des deux fenêtres ait ses propres valeurs des coordonnées </w:t>
      </w:r>
      <w:r>
        <w:rPr>
          <w:i/>
          <w:iCs/>
        </w:rPr>
        <w:t>x</w:t>
      </w:r>
      <w:r>
        <w:t xml:space="preserve"> et </w:t>
      </w:r>
      <w:r>
        <w:rPr>
          <w:i/>
          <w:iCs/>
        </w:rPr>
        <w:t>y</w:t>
      </w:r>
      <w:r>
        <w:t xml:space="preserve"> du Bot, il faut en faire des variables d’objet. Dans ce cas, les deux objets ont leurs propres variables </w:t>
      </w:r>
      <w:r>
        <w:rPr>
          <w:i/>
          <w:iCs/>
        </w:rPr>
        <w:t>x</w:t>
      </w:r>
      <w:r>
        <w:t xml:space="preserve"> et </w:t>
      </w:r>
      <w:r>
        <w:rPr>
          <w:i/>
          <w:iCs/>
        </w:rPr>
        <w:t>y</w:t>
      </w:r>
      <w:r>
        <w:t xml:space="preserve">. L’appel à </w:t>
      </w:r>
      <w:r>
        <w:rPr>
          <w:i/>
          <w:iCs/>
        </w:rPr>
        <w:t>paint</w:t>
      </w:r>
      <w:r>
        <w:t xml:space="preserve">() peut ainsi employer les valeurs de </w:t>
      </w:r>
      <w:r>
        <w:rPr>
          <w:i/>
          <w:iCs/>
        </w:rPr>
        <w:t>x</w:t>
      </w:r>
      <w:r>
        <w:t xml:space="preserve"> et </w:t>
      </w:r>
      <w:r>
        <w:rPr>
          <w:i/>
          <w:iCs/>
        </w:rPr>
        <w:t>y</w:t>
      </w:r>
      <w:r>
        <w:t xml:space="preserve"> particulières à l’objet.</w:t>
      </w:r>
    </w:p>
    <w:p w14:paraId="3F8AB5C2" w14:textId="67BF46B4" w:rsidR="00A03321" w:rsidRDefault="00320B71" w:rsidP="00A03321">
      <w:pPr>
        <w:pStyle w:val="Corpsdetexte"/>
        <w:jc w:val="center"/>
      </w:pPr>
      <w:r>
        <w:rPr>
          <w:noProof/>
        </w:rPr>
        <w:object w:dxaOrig="6177" w:dyaOrig="1137" w14:anchorId="1F08496C">
          <v:shape id="_x0000_i1049" type="#_x0000_t75" alt="" style="width:263pt;height:52pt;mso-width-percent:0;mso-height-percent:0;mso-width-percent:0;mso-height-percent:0" o:ole="">
            <v:imagedata r:id="rId302" o:title=""/>
          </v:shape>
          <o:OLEObject Type="Embed" ProgID="Visio.Drawing.11" ShapeID="_x0000_i1049" DrawAspect="Content" ObjectID="_1766443831" r:id="rId303"/>
        </w:object>
      </w:r>
    </w:p>
    <w:p w14:paraId="476B9D22" w14:textId="19C4FA02" w:rsidR="00A03321" w:rsidRDefault="00A03321" w:rsidP="00A03321">
      <w:pPr>
        <w:pStyle w:val="Lgende"/>
        <w:jc w:val="center"/>
      </w:pPr>
      <w:r>
        <w:t xml:space="preserve">Figure </w:t>
      </w:r>
      <w:r>
        <w:fldChar w:fldCharType="begin"/>
      </w:r>
      <w:r>
        <w:instrText xml:space="preserve"> SEQ Figure \* ARABIC </w:instrText>
      </w:r>
      <w:r>
        <w:fldChar w:fldCharType="separate"/>
      </w:r>
      <w:r w:rsidR="00AB64FB">
        <w:rPr>
          <w:noProof/>
        </w:rPr>
        <w:t>20</w:t>
      </w:r>
      <w:r>
        <w:fldChar w:fldCharType="end"/>
      </w:r>
      <w:r>
        <w:t>. Variables d’objet.</w:t>
      </w:r>
    </w:p>
    <w:p w14:paraId="0677EA09" w14:textId="0F3DD612" w:rsidR="00A03321" w:rsidRDefault="00A03321" w:rsidP="00572565">
      <w:pPr>
        <w:pStyle w:val="Corpsdetexte"/>
        <w:keepNext/>
        <w:keepLines/>
      </w:pPr>
      <w:r>
        <w:rPr>
          <w:b/>
          <w:bCs/>
        </w:rPr>
        <w:t>Exemple</w:t>
      </w:r>
      <w:r>
        <w:t xml:space="preserve">. </w:t>
      </w:r>
      <w:hyperlink r:id="rId304" w:history="1">
        <w:r w:rsidRPr="00EE5807">
          <w:rPr>
            <w:rFonts w:ascii="Segoe UI" w:hAnsi="Segoe UI" w:cs="Segoe UI"/>
            <w:color w:val="0366D6"/>
            <w:lang w:val="fr-CA"/>
          </w:rPr>
          <w:t>JavaPasAPas</w:t>
        </w:r>
      </w:hyperlink>
      <w:r w:rsidRPr="00EE5807">
        <w:rPr>
          <w:rFonts w:ascii="Segoe UI" w:hAnsi="Segoe UI" w:cs="Segoe UI"/>
          <w:color w:val="586069"/>
          <w:lang w:val="fr-CA"/>
        </w:rPr>
        <w:t>/</w:t>
      </w:r>
      <w:r w:rsidR="00572565">
        <w:rPr>
          <w:rFonts w:ascii="Segoe UI" w:hAnsi="Segoe UI" w:cs="Segoe UI"/>
          <w:b/>
          <w:bCs/>
          <w:color w:val="586069"/>
          <w:lang w:val="fr-CA"/>
        </w:rPr>
        <w:t>chapitre_5/E</w:t>
      </w:r>
      <w:r w:rsidRPr="00EE5807">
        <w:rPr>
          <w:rFonts w:ascii="Segoe UI" w:hAnsi="Segoe UI" w:cs="Segoe UI"/>
          <w:b/>
          <w:bCs/>
          <w:color w:val="586069"/>
          <w:lang w:val="fr-CA"/>
        </w:rPr>
        <w:t>xempleVariableDobjet.java</w:t>
      </w:r>
    </w:p>
    <w:p w14:paraId="415A1617" w14:textId="77777777" w:rsidR="00A03321" w:rsidRDefault="00A03321" w:rsidP="00572565">
      <w:pPr>
        <w:pStyle w:val="Corpsdetexte"/>
        <w:keepNext/>
        <w:keepLines/>
      </w:pPr>
      <w:r>
        <w:t xml:space="preserve">Dans </w:t>
      </w:r>
      <w:r>
        <w:rPr>
          <w:i/>
          <w:iCs/>
        </w:rPr>
        <w:t>ExempleVariableDobjet</w:t>
      </w:r>
      <w:r>
        <w:t xml:space="preserve">, les coordonnées du Bot sont des variables d’objet. Vous pouvez vérifier que le comportement des fenêtres est maintenant correct. Chacune des fenêtres a ses propres valeurs de </w:t>
      </w:r>
      <w:r>
        <w:rPr>
          <w:i/>
          <w:iCs/>
        </w:rPr>
        <w:t>x</w:t>
      </w:r>
      <w:r>
        <w:t xml:space="preserve"> et </w:t>
      </w:r>
      <w:r>
        <w:rPr>
          <w:i/>
          <w:iCs/>
        </w:rPr>
        <w:t>y</w:t>
      </w:r>
      <w:r>
        <w:t xml:space="preserve"> pour le Bot.</w:t>
      </w:r>
    </w:p>
    <w:p w14:paraId="5D86812D" w14:textId="77777777" w:rsidR="00965357" w:rsidRDefault="00965357" w:rsidP="00572565">
      <w:pPr>
        <w:keepNext/>
        <w:keepLines/>
      </w:pPr>
    </w:p>
    <w:p w14:paraId="1EEC8B06"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739E24A4"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lang w:eastAsia="zh-CN"/>
        </w:rPr>
        <w:t>event</w:t>
      </w:r>
      <w:r w:rsidRPr="00572565">
        <w:rPr>
          <w:color w:val="808030"/>
          <w:lang w:eastAsia="zh-CN"/>
        </w:rPr>
        <w:t>.</w:t>
      </w:r>
      <w:r w:rsidRPr="00572565">
        <w:rPr>
          <w:b/>
          <w:bCs/>
          <w:color w:val="800000"/>
          <w:lang w:eastAsia="zh-CN"/>
        </w:rPr>
        <w:t>*</w:t>
      </w:r>
      <w:r w:rsidRPr="00572565">
        <w:rPr>
          <w:color w:val="800080"/>
          <w:lang w:eastAsia="zh-CN"/>
        </w:rPr>
        <w:t>;</w:t>
      </w:r>
    </w:p>
    <w:p w14:paraId="14F0A204"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b/>
          <w:bCs/>
          <w:color w:val="800000"/>
          <w:lang w:eastAsia="zh-CN"/>
        </w:rPr>
        <w:t>*</w:t>
      </w:r>
      <w:r w:rsidRPr="00572565">
        <w:rPr>
          <w:color w:val="800080"/>
          <w:lang w:eastAsia="zh-CN"/>
        </w:rPr>
        <w:t>;</w:t>
      </w:r>
    </w:p>
    <w:p w14:paraId="6E841F6F" w14:textId="77777777" w:rsidR="00572565" w:rsidRPr="00572565" w:rsidRDefault="00572565" w:rsidP="00572565">
      <w:pPr>
        <w:pStyle w:val="Code"/>
        <w:rPr>
          <w:color w:val="000000"/>
          <w:lang w:eastAsia="zh-CN"/>
        </w:rPr>
      </w:pPr>
    </w:p>
    <w:p w14:paraId="5DB6D710" w14:textId="77777777" w:rsidR="00572565" w:rsidRPr="00572565" w:rsidRDefault="00572565" w:rsidP="00572565">
      <w:pPr>
        <w:pStyle w:val="Code"/>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ExempleVariableDobjet </w:t>
      </w:r>
      <w:r w:rsidRPr="00572565">
        <w:rPr>
          <w:b/>
          <w:bCs/>
          <w:color w:val="800000"/>
          <w:lang w:eastAsia="zh-CN"/>
        </w:rPr>
        <w:t>extends</w:t>
      </w:r>
      <w:r w:rsidRPr="00572565">
        <w:rPr>
          <w:color w:val="000000"/>
          <w:lang w:eastAsia="zh-CN"/>
        </w:rPr>
        <w:t xml:space="preserve"> JFrame </w:t>
      </w:r>
      <w:r w:rsidRPr="00572565">
        <w:rPr>
          <w:b/>
          <w:bCs/>
          <w:color w:val="800000"/>
          <w:lang w:eastAsia="zh-CN"/>
        </w:rPr>
        <w:t>implements</w:t>
      </w:r>
      <w:r w:rsidRPr="00572565">
        <w:rPr>
          <w:color w:val="000000"/>
          <w:lang w:eastAsia="zh-CN"/>
        </w:rPr>
        <w:t xml:space="preserve"> MouseListener </w:t>
      </w:r>
      <w:r w:rsidRPr="00572565">
        <w:rPr>
          <w:color w:val="800080"/>
          <w:lang w:eastAsia="zh-CN"/>
        </w:rPr>
        <w:t>{</w:t>
      </w:r>
    </w:p>
    <w:p w14:paraId="4A6576D3"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Variables d'objet qui contiennent les coordonnées de la souris</w:t>
      </w:r>
    </w:p>
    <w:p w14:paraId="318C59B7"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Le premier sera dessiné à la coordonnée (0,0)</w:t>
      </w:r>
    </w:p>
    <w:p w14:paraId="705A8BE2"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color w:val="BB7977"/>
          <w:lang w:eastAsia="zh-CN"/>
        </w:rPr>
        <w:t>int</w:t>
      </w:r>
      <w:r w:rsidRPr="00572565">
        <w:rPr>
          <w:color w:val="000000"/>
          <w:lang w:eastAsia="zh-CN"/>
        </w:rPr>
        <w:t xml:space="preserve"> x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x du Bot é dessiner</w:t>
      </w:r>
    </w:p>
    <w:p w14:paraId="5CB5451A"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color w:val="BB7977"/>
          <w:lang w:eastAsia="zh-CN"/>
        </w:rPr>
        <w:t>int</w:t>
      </w:r>
      <w:r w:rsidRPr="00572565">
        <w:rPr>
          <w:color w:val="000000"/>
          <w:lang w:eastAsia="zh-CN"/>
        </w:rPr>
        <w:t xml:space="preserve"> y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y du Bot é dessiner</w:t>
      </w:r>
    </w:p>
    <w:p w14:paraId="3128D4C8" w14:textId="77777777" w:rsidR="00572565" w:rsidRPr="00572565" w:rsidRDefault="00572565" w:rsidP="00C62F99">
      <w:pPr>
        <w:pStyle w:val="Code"/>
        <w:keepNext w:val="0"/>
        <w:keepLines w:val="0"/>
        <w:rPr>
          <w:color w:val="000000"/>
          <w:lang w:eastAsia="zh-CN"/>
        </w:rPr>
      </w:pPr>
    </w:p>
    <w:p w14:paraId="0677CA70"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ExempleVariableDobjet</w:t>
      </w:r>
      <w:r w:rsidRPr="00572565">
        <w:rPr>
          <w:color w:val="808030"/>
          <w:lang w:eastAsia="zh-CN"/>
        </w:rPr>
        <w:t>()</w:t>
      </w:r>
      <w:r w:rsidRPr="00572565">
        <w:rPr>
          <w:color w:val="000000"/>
          <w:lang w:eastAsia="zh-CN"/>
        </w:rPr>
        <w:t xml:space="preserve"> </w:t>
      </w:r>
      <w:r w:rsidRPr="00572565">
        <w:rPr>
          <w:color w:val="800080"/>
          <w:lang w:eastAsia="zh-CN"/>
        </w:rPr>
        <w:t>{</w:t>
      </w:r>
    </w:p>
    <w:p w14:paraId="3C9DCCA1"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"Exemple de variable d'objet x et y"</w:t>
      </w:r>
      <w:r w:rsidRPr="00572565">
        <w:rPr>
          <w:color w:val="808030"/>
          <w:lang w:eastAsia="zh-CN"/>
        </w:rPr>
        <w:t>)</w:t>
      </w:r>
      <w:r w:rsidRPr="00572565">
        <w:rPr>
          <w:color w:val="800080"/>
          <w:lang w:eastAsia="zh-CN"/>
        </w:rPr>
        <w:t>;</w:t>
      </w:r>
    </w:p>
    <w:p w14:paraId="0CC02132" w14:textId="77777777" w:rsidR="00572565" w:rsidRPr="00572565" w:rsidRDefault="00572565" w:rsidP="00C62F99">
      <w:pPr>
        <w:pStyle w:val="Code"/>
        <w:keepNext w:val="0"/>
        <w:keepLines w:val="0"/>
        <w:rPr>
          <w:color w:val="000000"/>
          <w:lang w:eastAsia="zh-CN"/>
        </w:rPr>
      </w:pPr>
    </w:p>
    <w:p w14:paraId="41C6336F" w14:textId="77777777" w:rsidR="00572565" w:rsidRPr="00572565" w:rsidRDefault="00572565" w:rsidP="00C62F99">
      <w:pPr>
        <w:pStyle w:val="Code"/>
        <w:keepNext w:val="0"/>
        <w:keepLines w:val="0"/>
        <w:rPr>
          <w:color w:val="000000"/>
          <w:lang w:eastAsia="zh-CN"/>
        </w:rPr>
      </w:pPr>
      <w:r w:rsidRPr="00572565">
        <w:rPr>
          <w:color w:val="000000"/>
          <w:lang w:eastAsia="zh-CN"/>
        </w:rPr>
        <w:lastRenderedPageBreak/>
        <w:t xml:space="preserve">    </w:t>
      </w:r>
      <w:r w:rsidRPr="00572565">
        <w:rPr>
          <w:color w:val="696969"/>
          <w:lang w:eastAsia="zh-CN"/>
        </w:rPr>
        <w:t>// Le paramètre this de addMouseListener() indique que l'objet qui doit</w:t>
      </w:r>
    </w:p>
    <w:p w14:paraId="6BB012F9"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réagir aux événements de souris est l'objet</w:t>
      </w:r>
    </w:p>
    <w:p w14:paraId="5CD4B8A4"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qui est créé par ce constructeur</w:t>
      </w:r>
    </w:p>
    <w:p w14:paraId="67BC51DA" w14:textId="77777777" w:rsidR="00572565" w:rsidRPr="00572565" w:rsidRDefault="00572565" w:rsidP="00C62F99">
      <w:pPr>
        <w:pStyle w:val="Code"/>
        <w:keepNext w:val="0"/>
        <w:keepLines w:val="0"/>
        <w:rPr>
          <w:color w:val="000000"/>
          <w:lang w:val="en-CA" w:eastAsia="zh-CN"/>
        </w:rPr>
      </w:pPr>
      <w:r w:rsidRPr="00572565">
        <w:rPr>
          <w:color w:val="000000"/>
          <w:lang w:eastAsia="zh-CN"/>
        </w:rPr>
        <w:t xml:space="preserve">    </w:t>
      </w:r>
      <w:r w:rsidRPr="00572565">
        <w:rPr>
          <w:color w:val="000000"/>
          <w:lang w:val="en-CA" w:eastAsia="zh-CN"/>
        </w:rPr>
        <w:t>addMouseListener</w:t>
      </w:r>
      <w:r w:rsidRPr="00572565">
        <w:rPr>
          <w:color w:val="808030"/>
          <w:lang w:val="en-CA" w:eastAsia="zh-CN"/>
        </w:rPr>
        <w:t>(</w:t>
      </w:r>
      <w:r w:rsidRPr="00572565">
        <w:rPr>
          <w:b/>
          <w:bCs/>
          <w:color w:val="800000"/>
          <w:lang w:val="en-CA" w:eastAsia="zh-CN"/>
        </w:rPr>
        <w:t>this</w:t>
      </w:r>
      <w:r w:rsidRPr="00572565">
        <w:rPr>
          <w:color w:val="808030"/>
          <w:lang w:val="en-CA" w:eastAsia="zh-CN"/>
        </w:rPr>
        <w:t>)</w:t>
      </w:r>
      <w:r w:rsidRPr="00572565">
        <w:rPr>
          <w:color w:val="800080"/>
          <w:lang w:val="en-CA" w:eastAsia="zh-CN"/>
        </w:rPr>
        <w:t>;</w:t>
      </w:r>
    </w:p>
    <w:p w14:paraId="3E9D1613" w14:textId="77777777" w:rsidR="00572565" w:rsidRPr="00572565" w:rsidRDefault="00572565" w:rsidP="00C62F99">
      <w:pPr>
        <w:pStyle w:val="Code"/>
        <w:keepNext w:val="0"/>
        <w:keepLines w:val="0"/>
        <w:rPr>
          <w:color w:val="000000"/>
          <w:lang w:val="en-CA" w:eastAsia="zh-CN"/>
        </w:rPr>
      </w:pPr>
    </w:p>
    <w:p w14:paraId="2B64B6BD"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51C33059"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4822AF4E" w14:textId="77777777" w:rsidR="00572565" w:rsidRPr="00572565" w:rsidRDefault="00572565" w:rsidP="00C62F9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75AC2F88" w14:textId="77777777" w:rsidR="00572565" w:rsidRPr="00572565" w:rsidRDefault="00572565" w:rsidP="00C62F99">
      <w:pPr>
        <w:pStyle w:val="Code"/>
        <w:keepNext w:val="0"/>
        <w:keepLines w:val="0"/>
        <w:rPr>
          <w:color w:val="000000"/>
          <w:lang w:eastAsia="zh-CN"/>
        </w:rPr>
      </w:pPr>
      <w:r w:rsidRPr="00572565">
        <w:rPr>
          <w:color w:val="000000"/>
          <w:lang w:val="en-CA" w:eastAsia="zh-CN"/>
        </w:rPr>
        <w:t xml:space="preserve">  </w:t>
      </w:r>
      <w:r w:rsidRPr="00572565">
        <w:rPr>
          <w:color w:val="800080"/>
          <w:lang w:eastAsia="zh-CN"/>
        </w:rPr>
        <w:t>}</w:t>
      </w:r>
    </w:p>
    <w:p w14:paraId="69A85955" w14:textId="77777777" w:rsidR="00572565" w:rsidRPr="00572565" w:rsidRDefault="00572565" w:rsidP="00C62F99">
      <w:pPr>
        <w:pStyle w:val="Code"/>
        <w:keepNext w:val="0"/>
        <w:keepLines w:val="0"/>
        <w:rPr>
          <w:color w:val="000000"/>
          <w:lang w:eastAsia="zh-CN"/>
        </w:rPr>
      </w:pPr>
    </w:p>
    <w:p w14:paraId="7A78057D"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Méthode d'objet de la classe ExempleEvenementSouris qui est</w:t>
      </w:r>
    </w:p>
    <w:p w14:paraId="69779706"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appelée si le bouton de souris est enfoncé</w:t>
      </w:r>
    </w:p>
    <w:p w14:paraId="2BE9C2E2" w14:textId="77777777" w:rsidR="00572565" w:rsidRPr="00572565" w:rsidRDefault="00572565" w:rsidP="00C62F99">
      <w:pPr>
        <w:pStyle w:val="Code"/>
        <w:keepNext w:val="0"/>
        <w:keepLines w:val="0"/>
        <w:rPr>
          <w:color w:val="000000"/>
          <w:lang w:val="en-CA" w:eastAsia="zh-CN"/>
        </w:rPr>
      </w:pPr>
      <w:r w:rsidRPr="00572565">
        <w:rPr>
          <w:color w:val="000000"/>
          <w:lang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mousePressed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41E61BB0" w14:textId="77777777" w:rsidR="00572565" w:rsidRPr="00572565" w:rsidRDefault="00572565" w:rsidP="00C62F99">
      <w:pPr>
        <w:pStyle w:val="Code"/>
        <w:keepNext w:val="0"/>
        <w:keepLines w:val="0"/>
        <w:rPr>
          <w:color w:val="000000"/>
          <w:lang w:eastAsia="zh-CN"/>
        </w:rPr>
      </w:pPr>
      <w:r w:rsidRPr="00572565">
        <w:rPr>
          <w:color w:val="000000"/>
          <w:lang w:val="en-CA" w:eastAsia="zh-CN"/>
        </w:rPr>
        <w:t xml:space="preserve">    </w:t>
      </w:r>
      <w:r w:rsidRPr="00572565">
        <w:rPr>
          <w:color w:val="000000"/>
          <w:lang w:eastAsia="zh-CN"/>
        </w:rPr>
        <w:t xml:space="preserve">x </w:t>
      </w:r>
      <w:r w:rsidRPr="00572565">
        <w:rPr>
          <w:color w:val="808030"/>
          <w:lang w:eastAsia="zh-CN"/>
        </w:rPr>
        <w:t>=</w:t>
      </w:r>
      <w:r w:rsidRPr="00572565">
        <w:rPr>
          <w:color w:val="000000"/>
          <w:lang w:eastAsia="zh-CN"/>
        </w:rPr>
        <w:t xml:space="preserve"> leMouseEvent</w:t>
      </w:r>
      <w:r w:rsidRPr="00572565">
        <w:rPr>
          <w:color w:val="808030"/>
          <w:lang w:eastAsia="zh-CN"/>
        </w:rPr>
        <w:t>.</w:t>
      </w:r>
      <w:r w:rsidRPr="00572565">
        <w:rPr>
          <w:color w:val="000000"/>
          <w:lang w:eastAsia="zh-CN"/>
        </w:rPr>
        <w:t>getX</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place la coordonnée x de la souris dans la variable x</w:t>
      </w:r>
    </w:p>
    <w:p w14:paraId="33C102A2"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leMouseEvent</w:t>
      </w:r>
      <w:r w:rsidRPr="00572565">
        <w:rPr>
          <w:color w:val="808030"/>
          <w:lang w:eastAsia="zh-CN"/>
        </w:rPr>
        <w:t>.</w:t>
      </w:r>
      <w:r w:rsidRPr="00572565">
        <w:rPr>
          <w:color w:val="000000"/>
          <w:lang w:eastAsia="zh-CN"/>
        </w:rPr>
        <w:t>getY</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place la coordonnée y de la souris dans la variable y</w:t>
      </w:r>
    </w:p>
    <w:p w14:paraId="0E8ED693"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w:t>
      </w:r>
      <w:r w:rsidRPr="00572565">
        <w:rPr>
          <w:color w:val="696969"/>
          <w:lang w:eastAsia="zh-CN"/>
        </w:rPr>
        <w:t>// repaint() provoque un nouvel appel é paint()</w:t>
      </w:r>
    </w:p>
    <w:p w14:paraId="18CA7117"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repaint</w:t>
      </w:r>
      <w:r w:rsidRPr="00572565">
        <w:rPr>
          <w:color w:val="808030"/>
          <w:lang w:eastAsia="zh-CN"/>
        </w:rPr>
        <w:t>()</w:t>
      </w:r>
      <w:r w:rsidRPr="00572565">
        <w:rPr>
          <w:color w:val="800080"/>
          <w:lang w:eastAsia="zh-CN"/>
        </w:rPr>
        <w:t>;</w:t>
      </w:r>
    </w:p>
    <w:p w14:paraId="29612EDD"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w:t>
      </w:r>
      <w:r w:rsidRPr="00572565">
        <w:rPr>
          <w:color w:val="800080"/>
          <w:lang w:eastAsia="zh-CN"/>
        </w:rPr>
        <w:t>}</w:t>
      </w:r>
    </w:p>
    <w:p w14:paraId="104F8DE9" w14:textId="77777777" w:rsidR="00572565" w:rsidRPr="00572565" w:rsidRDefault="00572565" w:rsidP="00795BA9">
      <w:pPr>
        <w:pStyle w:val="Code"/>
        <w:keepNext w:val="0"/>
        <w:keepLines w:val="0"/>
        <w:rPr>
          <w:color w:val="000000"/>
          <w:lang w:eastAsia="zh-CN"/>
        </w:rPr>
      </w:pPr>
    </w:p>
    <w:p w14:paraId="5703CAE8"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w:t>
      </w:r>
      <w:r w:rsidRPr="00572565">
        <w:rPr>
          <w:color w:val="696969"/>
          <w:lang w:eastAsia="zh-CN"/>
        </w:rPr>
        <w:t>// Il faut absolument définir les autres méthodes pour les autres</w:t>
      </w:r>
    </w:p>
    <w:p w14:paraId="478C0703"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w:t>
      </w:r>
      <w:r w:rsidRPr="00572565">
        <w:rPr>
          <w:color w:val="696969"/>
          <w:lang w:eastAsia="zh-CN"/>
        </w:rPr>
        <w:t>// événements de souris même s'il ne font rien</w:t>
      </w:r>
    </w:p>
    <w:p w14:paraId="61F5EB09" w14:textId="77777777" w:rsidR="00572565" w:rsidRPr="00572565" w:rsidRDefault="00572565" w:rsidP="00795BA9">
      <w:pPr>
        <w:pStyle w:val="Code"/>
        <w:keepNext w:val="0"/>
        <w:keepLines w:val="0"/>
        <w:rPr>
          <w:color w:val="000000"/>
          <w:lang w:val="en-CA" w:eastAsia="zh-CN"/>
        </w:rPr>
      </w:pPr>
      <w:r w:rsidRPr="00572565">
        <w:rPr>
          <w:color w:val="000000"/>
          <w:lang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mouseClicked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2469628" w14:textId="77777777" w:rsidR="00572565" w:rsidRPr="00572565" w:rsidRDefault="00572565" w:rsidP="00795BA9">
      <w:pPr>
        <w:pStyle w:val="Code"/>
        <w:keepNext w:val="0"/>
        <w:keepLines w:val="0"/>
        <w:rPr>
          <w:color w:val="000000"/>
          <w:lang w:val="en-CA" w:eastAsia="zh-CN"/>
        </w:rPr>
      </w:pPr>
    </w:p>
    <w:p w14:paraId="58FB46DC" w14:textId="77777777" w:rsidR="00572565" w:rsidRPr="00572565" w:rsidRDefault="00572565" w:rsidP="00795BA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mouseEntered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ADA46F4" w14:textId="77777777" w:rsidR="00572565" w:rsidRPr="00572565" w:rsidRDefault="00572565" w:rsidP="00795BA9">
      <w:pPr>
        <w:pStyle w:val="Code"/>
        <w:keepNext w:val="0"/>
        <w:keepLines w:val="0"/>
        <w:rPr>
          <w:color w:val="000000"/>
          <w:lang w:val="en-CA" w:eastAsia="zh-CN"/>
        </w:rPr>
      </w:pPr>
    </w:p>
    <w:p w14:paraId="62E0E118" w14:textId="77777777" w:rsidR="00572565" w:rsidRPr="00572565" w:rsidRDefault="00572565" w:rsidP="00795BA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mouseExited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6828497B" w14:textId="77777777" w:rsidR="00572565" w:rsidRPr="00572565" w:rsidRDefault="00572565" w:rsidP="00795BA9">
      <w:pPr>
        <w:pStyle w:val="Code"/>
        <w:keepNext w:val="0"/>
        <w:keepLines w:val="0"/>
        <w:rPr>
          <w:color w:val="000000"/>
          <w:lang w:val="en-CA" w:eastAsia="zh-CN"/>
        </w:rPr>
      </w:pPr>
    </w:p>
    <w:p w14:paraId="6C97E5DF" w14:textId="77777777" w:rsidR="00572565" w:rsidRPr="00572565" w:rsidRDefault="00572565" w:rsidP="00795BA9">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mouseReleased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1A5A9553" w14:textId="77777777" w:rsidR="00572565" w:rsidRPr="00572565" w:rsidRDefault="00572565" w:rsidP="00795BA9">
      <w:pPr>
        <w:pStyle w:val="Code"/>
        <w:keepNext w:val="0"/>
        <w:keepLines w:val="0"/>
        <w:rPr>
          <w:color w:val="000000"/>
          <w:lang w:val="en-CA" w:eastAsia="zh-CN"/>
        </w:rPr>
      </w:pPr>
    </w:p>
    <w:p w14:paraId="201F47A1" w14:textId="77777777" w:rsidR="00572565" w:rsidRPr="00572565" w:rsidRDefault="00572565" w:rsidP="00795BA9">
      <w:pPr>
        <w:pStyle w:val="Code"/>
        <w:keepNext w:val="0"/>
        <w:keepLines w:val="0"/>
        <w:rPr>
          <w:color w:val="000000"/>
          <w:lang w:eastAsia="zh-CN"/>
        </w:rPr>
      </w:pPr>
      <w:r w:rsidRPr="00572565">
        <w:rPr>
          <w:color w:val="000000"/>
          <w:lang w:val="en-CA" w:eastAsia="zh-CN"/>
        </w:rPr>
        <w:t xml:space="preserve">  </w:t>
      </w:r>
      <w:r w:rsidRPr="00572565">
        <w:rPr>
          <w:b/>
          <w:bCs/>
          <w:color w:val="800000"/>
          <w:lang w:eastAsia="zh-CN"/>
        </w:rPr>
        <w:t>public</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void</w:t>
      </w:r>
      <w:r w:rsidRPr="00572565">
        <w:rPr>
          <w:color w:val="000000"/>
          <w:lang w:eastAsia="zh-CN"/>
        </w:rPr>
        <w:t xml:space="preserve"> paintBot</w:t>
      </w:r>
      <w:r w:rsidRPr="00572565">
        <w:rPr>
          <w:color w:val="808030"/>
          <w:lang w:eastAsia="zh-CN"/>
        </w:rPr>
        <w:t>(</w:t>
      </w:r>
      <w:r w:rsidRPr="00572565">
        <w:rPr>
          <w:color w:val="000000"/>
          <w:lang w:eastAsia="zh-CN"/>
        </w:rPr>
        <w:t>Graphics g</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x</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y</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largeur</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hauteur</w:t>
      </w:r>
      <w:r w:rsidRPr="00572565">
        <w:rPr>
          <w:color w:val="808030"/>
          <w:lang w:eastAsia="zh-CN"/>
        </w:rPr>
        <w:t>)</w:t>
      </w:r>
      <w:r w:rsidRPr="00572565">
        <w:rPr>
          <w:color w:val="000000"/>
          <w:lang w:eastAsia="zh-CN"/>
        </w:rPr>
        <w:t xml:space="preserve"> </w:t>
      </w:r>
      <w:r w:rsidRPr="00572565">
        <w:rPr>
          <w:color w:val="800080"/>
          <w:lang w:eastAsia="zh-CN"/>
        </w:rPr>
        <w:t>{</w:t>
      </w:r>
    </w:p>
    <w:p w14:paraId="6B0BA0FC"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green</w:t>
      </w:r>
      <w:r w:rsidRPr="00572565">
        <w:rPr>
          <w:color w:val="808030"/>
          <w:lang w:eastAsia="zh-CN"/>
        </w:rPr>
        <w:t>)</w:t>
      </w:r>
      <w:r w:rsidRPr="00572565">
        <w:rPr>
          <w:color w:val="800080"/>
          <w:lang w:eastAsia="zh-CN"/>
        </w:rPr>
        <w:t>;</w:t>
      </w:r>
    </w:p>
    <w:p w14:paraId="382BD7E9"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fillOval</w:t>
      </w:r>
      <w:r w:rsidRPr="00572565">
        <w:rPr>
          <w:color w:val="808030"/>
          <w:lang w:eastAsia="zh-CN"/>
        </w:rPr>
        <w:t>(</w:t>
      </w:r>
      <w:r w:rsidRPr="00572565">
        <w:rPr>
          <w:color w:val="000000"/>
          <w:lang w:eastAsia="zh-CN"/>
        </w:rPr>
        <w:t>x</w:t>
      </w:r>
      <w:r w:rsidRPr="00572565">
        <w:rPr>
          <w:color w:val="808030"/>
          <w:lang w:eastAsia="zh-CN"/>
        </w:rPr>
        <w:t>,</w:t>
      </w:r>
      <w:r w:rsidRPr="00572565">
        <w:rPr>
          <w:color w:val="000000"/>
          <w:lang w:eastAsia="zh-CN"/>
        </w:rPr>
        <w:t xml:space="preserve"> y</w:t>
      </w:r>
      <w:r w:rsidRPr="00572565">
        <w:rPr>
          <w:color w:val="808030"/>
          <w:lang w:eastAsia="zh-CN"/>
        </w:rPr>
        <w:t>,</w:t>
      </w:r>
      <w:r w:rsidRPr="00572565">
        <w:rPr>
          <w:color w:val="000000"/>
          <w:lang w:eastAsia="zh-CN"/>
        </w:rPr>
        <w:t xml:space="preserve"> largeur</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La tête</w:t>
      </w:r>
    </w:p>
    <w:p w14:paraId="0506E2EF" w14:textId="77777777" w:rsidR="00572565" w:rsidRPr="00572565" w:rsidRDefault="00572565" w:rsidP="00795BA9">
      <w:pPr>
        <w:pStyle w:val="Code"/>
        <w:keepNext w:val="0"/>
        <w:keepLines w:val="0"/>
        <w:rPr>
          <w:color w:val="000000"/>
          <w:lang w:eastAsia="zh-CN"/>
        </w:rPr>
      </w:pPr>
    </w:p>
    <w:p w14:paraId="743CA3C4"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black</w:t>
      </w:r>
      <w:r w:rsidRPr="00572565">
        <w:rPr>
          <w:color w:val="808030"/>
          <w:lang w:eastAsia="zh-CN"/>
        </w:rPr>
        <w:t>)</w:t>
      </w:r>
      <w:r w:rsidRPr="00572565">
        <w:rPr>
          <w:color w:val="800080"/>
          <w:lang w:eastAsia="zh-CN"/>
        </w:rPr>
        <w:t>;</w:t>
      </w:r>
    </w:p>
    <w:p w14:paraId="55639834"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fillRect</w:t>
      </w:r>
      <w:r w:rsidRPr="00572565">
        <w:rPr>
          <w:color w:val="808030"/>
          <w:lang w:eastAsia="zh-CN"/>
        </w:rPr>
        <w:t>(</w:t>
      </w:r>
      <w:r w:rsidRPr="00572565">
        <w:rPr>
          <w:color w:val="000000"/>
          <w:lang w:eastAsia="zh-CN"/>
        </w:rPr>
        <w:t xml:space="preserve">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20</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L'oeil gauche</w:t>
      </w:r>
    </w:p>
    <w:p w14:paraId="68D2E26C" w14:textId="77777777" w:rsidR="00572565" w:rsidRPr="00572565" w:rsidRDefault="00572565" w:rsidP="00795BA9">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fillRect</w:t>
      </w:r>
      <w:r w:rsidRPr="00572565">
        <w:rPr>
          <w:color w:val="808030"/>
          <w:lang w:eastAsia="zh-CN"/>
        </w:rPr>
        <w:t>(</w:t>
      </w:r>
    </w:p>
    <w:p w14:paraId="7D4539C6"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000000"/>
          <w:lang w:eastAsia="zh-CN"/>
        </w:rPr>
        <w:t xml:space="preserve">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p>
    <w:p w14:paraId="63C65A63"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p>
    <w:p w14:paraId="4B8672BD"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p>
    <w:p w14:paraId="7FEC9047"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20</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L'oeil droit</w:t>
      </w:r>
    </w:p>
    <w:p w14:paraId="3167E8E8"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drawLine</w:t>
      </w:r>
      <w:r w:rsidRPr="00572565">
        <w:rPr>
          <w:color w:val="808030"/>
          <w:lang w:eastAsia="zh-CN"/>
        </w:rPr>
        <w:t>(</w:t>
      </w:r>
    </w:p>
    <w:p w14:paraId="7A5EE285"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p>
    <w:p w14:paraId="25250B25" w14:textId="77777777" w:rsidR="00572565" w:rsidRPr="00572565" w:rsidRDefault="00572565" w:rsidP="00C62F99">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p>
    <w:p w14:paraId="1929439D" w14:textId="77777777" w:rsidR="00572565" w:rsidRPr="00572565" w:rsidRDefault="00572565" w:rsidP="00C62F99">
      <w:pPr>
        <w:pStyle w:val="Code"/>
        <w:keepNext w:val="0"/>
        <w:keepLines w:val="0"/>
        <w:rPr>
          <w:color w:val="000000"/>
          <w:lang w:val="fr-FR" w:eastAsia="zh-CN"/>
        </w:rPr>
      </w:pPr>
      <w:r w:rsidRPr="00572565">
        <w:rPr>
          <w:color w:val="000000"/>
          <w:lang w:eastAsia="zh-CN"/>
        </w:rPr>
        <w:t xml:space="preserve">        </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5F13A836"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bouche</w:t>
      </w:r>
    </w:p>
    <w:p w14:paraId="10291914" w14:textId="77777777" w:rsidR="00572565" w:rsidRPr="00572565" w:rsidRDefault="00572565" w:rsidP="00C62F99">
      <w:pPr>
        <w:pStyle w:val="Code"/>
        <w:keepNext w:val="0"/>
        <w:keepLines w:val="0"/>
        <w:rPr>
          <w:color w:val="000000"/>
          <w:lang w:val="fr-FR" w:eastAsia="zh-CN"/>
        </w:rPr>
      </w:pPr>
    </w:p>
    <w:p w14:paraId="13B3D89A"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red</w:t>
      </w:r>
      <w:r w:rsidRPr="00572565">
        <w:rPr>
          <w:color w:val="808030"/>
          <w:lang w:val="fr-FR" w:eastAsia="zh-CN"/>
        </w:rPr>
        <w:t>)</w:t>
      </w:r>
      <w:r w:rsidRPr="00572565">
        <w:rPr>
          <w:color w:val="800080"/>
          <w:lang w:val="fr-FR" w:eastAsia="zh-CN"/>
        </w:rPr>
        <w:t>;</w:t>
      </w:r>
    </w:p>
    <w:p w14:paraId="75895898" w14:textId="77777777" w:rsidR="00572565" w:rsidRPr="00572565" w:rsidRDefault="00572565" w:rsidP="00C62F99">
      <w:pPr>
        <w:pStyle w:val="Code"/>
        <w:keepNext w:val="0"/>
        <w:keepLines w:val="0"/>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Le corps</w:t>
      </w:r>
    </w:p>
    <w:p w14:paraId="3118B874" w14:textId="77777777" w:rsidR="00572565" w:rsidRPr="008B351D" w:rsidRDefault="00572565" w:rsidP="00C62F99">
      <w:pPr>
        <w:pStyle w:val="Code"/>
        <w:keepNext w:val="0"/>
        <w:keepLines w:val="0"/>
        <w:rPr>
          <w:color w:val="000000"/>
          <w:lang w:val="en-US" w:eastAsia="zh-CN"/>
        </w:rPr>
      </w:pPr>
      <w:r w:rsidRPr="00572565">
        <w:rPr>
          <w:color w:val="000000"/>
          <w:lang w:val="fr-FR" w:eastAsia="zh-CN"/>
        </w:rPr>
        <w:t xml:space="preserve">  </w:t>
      </w:r>
      <w:r w:rsidRPr="008B351D">
        <w:rPr>
          <w:color w:val="800080"/>
          <w:lang w:val="en-US" w:eastAsia="zh-CN"/>
        </w:rPr>
        <w:t>}</w:t>
      </w:r>
    </w:p>
    <w:p w14:paraId="1C691016" w14:textId="77777777" w:rsidR="00572565" w:rsidRPr="008B351D" w:rsidRDefault="00572565" w:rsidP="00E93CFF">
      <w:pPr>
        <w:pStyle w:val="Code"/>
        <w:keepNext w:val="0"/>
        <w:keepLines w:val="0"/>
        <w:rPr>
          <w:color w:val="000000"/>
          <w:lang w:val="en-US" w:eastAsia="zh-CN"/>
        </w:rPr>
      </w:pPr>
    </w:p>
    <w:p w14:paraId="059ADC96" w14:textId="77777777" w:rsidR="00572565" w:rsidRPr="008B351D" w:rsidRDefault="00572565" w:rsidP="00572565">
      <w:pPr>
        <w:pStyle w:val="Code"/>
        <w:rPr>
          <w:color w:val="000000"/>
          <w:lang w:val="en-US" w:eastAsia="zh-CN"/>
        </w:rPr>
      </w:pPr>
      <w:r w:rsidRPr="008B351D">
        <w:rPr>
          <w:color w:val="000000"/>
          <w:lang w:val="en-US" w:eastAsia="zh-CN"/>
        </w:rPr>
        <w:lastRenderedPageBreak/>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210D09A3"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0C376CF6"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455BDC6E" w14:textId="77777777" w:rsidR="00572565" w:rsidRPr="008B351D" w:rsidRDefault="00572565" w:rsidP="00572565">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drawString</w:t>
      </w:r>
      <w:r w:rsidRPr="008B351D">
        <w:rPr>
          <w:color w:val="808030"/>
          <w:lang w:val="en-US" w:eastAsia="zh-CN"/>
        </w:rPr>
        <w:t>(</w:t>
      </w:r>
      <w:r w:rsidRPr="008B351D">
        <w:rPr>
          <w:color w:val="0000E6"/>
          <w:lang w:val="en-US" w:eastAsia="zh-CN"/>
        </w:rPr>
        <w:t>"x="</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x </w:t>
      </w:r>
      <w:r w:rsidRPr="008B351D">
        <w:rPr>
          <w:color w:val="808030"/>
          <w:lang w:val="en-US" w:eastAsia="zh-CN"/>
        </w:rPr>
        <w:t>+</w:t>
      </w:r>
      <w:r w:rsidRPr="008B351D">
        <w:rPr>
          <w:color w:val="000000"/>
          <w:lang w:val="en-US" w:eastAsia="zh-CN"/>
        </w:rPr>
        <w:t xml:space="preserve"> </w:t>
      </w:r>
      <w:r w:rsidRPr="008B351D">
        <w:rPr>
          <w:color w:val="0000E6"/>
          <w:lang w:val="en-US" w:eastAsia="zh-CN"/>
        </w:rPr>
        <w:t>" y="</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10</w:t>
      </w:r>
      <w:r w:rsidRPr="008B351D">
        <w:rPr>
          <w:color w:val="808030"/>
          <w:lang w:val="en-US" w:eastAsia="zh-CN"/>
        </w:rPr>
        <w:t>,</w:t>
      </w:r>
      <w:r w:rsidRPr="008B351D">
        <w:rPr>
          <w:color w:val="000000"/>
          <w:lang w:val="en-US" w:eastAsia="zh-CN"/>
        </w:rPr>
        <w:t xml:space="preserve"> </w:t>
      </w:r>
      <w:r w:rsidRPr="008B351D">
        <w:rPr>
          <w:color w:val="008C00"/>
          <w:lang w:val="en-US" w:eastAsia="zh-CN"/>
        </w:rPr>
        <w:t>550</w:t>
      </w:r>
      <w:r w:rsidRPr="008B351D">
        <w:rPr>
          <w:color w:val="808030"/>
          <w:lang w:val="en-US" w:eastAsia="zh-CN"/>
        </w:rPr>
        <w:t>)</w:t>
      </w:r>
      <w:r w:rsidRPr="008B351D">
        <w:rPr>
          <w:color w:val="800080"/>
          <w:lang w:val="en-US" w:eastAsia="zh-CN"/>
        </w:rPr>
        <w:t>;</w:t>
      </w:r>
    </w:p>
    <w:p w14:paraId="7024313D"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3781E3BA" w14:textId="77777777" w:rsidR="00572565" w:rsidRPr="008B351D" w:rsidRDefault="00572565" w:rsidP="00572565">
      <w:pPr>
        <w:pStyle w:val="Code"/>
        <w:rPr>
          <w:color w:val="000000"/>
          <w:lang w:val="en-US" w:eastAsia="zh-CN"/>
        </w:rPr>
      </w:pPr>
    </w:p>
    <w:p w14:paraId="0D0A2613"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59634FAA" w14:textId="77777777" w:rsidR="00572565" w:rsidRPr="00987493" w:rsidRDefault="00572565" w:rsidP="00572565">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ExempleVariableDobjet</w:t>
      </w:r>
      <w:r w:rsidRPr="00987493">
        <w:rPr>
          <w:color w:val="808030"/>
          <w:lang w:val="fr-FR" w:eastAsia="zh-CN"/>
        </w:rPr>
        <w:t>()</w:t>
      </w:r>
      <w:r w:rsidRPr="00987493">
        <w:rPr>
          <w:color w:val="800080"/>
          <w:lang w:val="fr-FR" w:eastAsia="zh-CN"/>
        </w:rPr>
        <w:t>;</w:t>
      </w:r>
    </w:p>
    <w:p w14:paraId="51F3FF67"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ExempleVariableDobjet</w:t>
      </w:r>
      <w:r w:rsidRPr="00987493">
        <w:rPr>
          <w:color w:val="808030"/>
          <w:lang w:val="fr-FR" w:eastAsia="zh-CN"/>
        </w:rPr>
        <w:t>()</w:t>
      </w:r>
      <w:r w:rsidRPr="00987493">
        <w:rPr>
          <w:color w:val="800080"/>
          <w:lang w:val="fr-FR" w:eastAsia="zh-CN"/>
        </w:rPr>
        <w:t>;</w:t>
      </w:r>
    </w:p>
    <w:p w14:paraId="1899F9AC"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660BFA7F" w14:textId="20AE2446" w:rsidR="00572565" w:rsidRDefault="00572565" w:rsidP="00572565">
      <w:pPr>
        <w:pStyle w:val="Code"/>
        <w:rPr>
          <w:color w:val="800080"/>
          <w:lang w:val="fr-FR" w:eastAsia="zh-CN"/>
        </w:rPr>
      </w:pPr>
      <w:r w:rsidRPr="00987493">
        <w:rPr>
          <w:color w:val="800080"/>
          <w:lang w:val="fr-FR" w:eastAsia="zh-CN"/>
        </w:rPr>
        <w:t>}</w:t>
      </w:r>
    </w:p>
    <w:p w14:paraId="53B26293" w14:textId="77777777" w:rsidR="003E5B17" w:rsidRPr="00987493" w:rsidRDefault="003E5B17" w:rsidP="00572565">
      <w:pPr>
        <w:pStyle w:val="Code"/>
        <w:rPr>
          <w:color w:val="000000"/>
          <w:lang w:val="fr-FR" w:eastAsia="zh-CN"/>
        </w:rPr>
      </w:pPr>
    </w:p>
    <w:p w14:paraId="3474F19E" w14:textId="77777777" w:rsidR="00A03321" w:rsidRDefault="00A03321" w:rsidP="00A03321">
      <w:pPr>
        <w:pStyle w:val="Corpsdetexte"/>
      </w:pPr>
    </w:p>
    <w:p w14:paraId="0565FBBD" w14:textId="77777777" w:rsidR="00A03321" w:rsidRDefault="00A03321" w:rsidP="00A03321">
      <w:pPr>
        <w:pStyle w:val="Corpsdetexte"/>
      </w:pPr>
      <w:r>
        <w:t>En conclusion, une variable de classe peut être employée si tous les objets de la classe partagent la même valeur pour cette variable. Si chacun des objets doit avoir sa propre valeur distincte pour la variable, il faut employer une variable d’objet.</w:t>
      </w:r>
    </w:p>
    <w:p w14:paraId="3477441F" w14:textId="77777777" w:rsidR="00A03321" w:rsidRDefault="00A03321" w:rsidP="00B36EED">
      <w:pPr>
        <w:pStyle w:val="Corpsdetexte"/>
        <w:keepNext/>
        <w:keepLines/>
        <w:numPr>
          <w:ilvl w:val="0"/>
          <w:numId w:val="13"/>
        </w:numPr>
        <w:rPr>
          <w:b/>
          <w:bCs/>
        </w:rPr>
      </w:pPr>
      <w:r>
        <w:rPr>
          <w:b/>
          <w:bCs/>
        </w:rPr>
        <w:t>Méthode d’objet ou de classe</w:t>
      </w:r>
    </w:p>
    <w:p w14:paraId="5E7D3785" w14:textId="47F7F191" w:rsidR="00A03321" w:rsidRDefault="00A03321" w:rsidP="00B36EED">
      <w:pPr>
        <w:pStyle w:val="Corpsdetexte"/>
        <w:keepNext/>
        <w:keepLines/>
      </w:pPr>
      <w:r>
        <w:t xml:space="preserve">Une distinction analogue existe entre les méthodes d’objet et de classe. Une méthode de classe est appropriée lorsqu’elle n’utilise pas les variables d’objet. </w:t>
      </w:r>
      <w:r w:rsidR="00EF7B00">
        <w:t>En revanche</w:t>
      </w:r>
      <w:r>
        <w:t>, si la méthode utilise des variables d’objet, il faut en faire une méthode d’objet.</w:t>
      </w:r>
    </w:p>
    <w:p w14:paraId="04C7D67E" w14:textId="77777777" w:rsidR="00A03321" w:rsidRDefault="00A03321" w:rsidP="00A03321">
      <w:pPr>
        <w:pStyle w:val="Corpsdetexte"/>
      </w:pPr>
      <w:r>
        <w:t xml:space="preserve">Examinons le cas de la méthode </w:t>
      </w:r>
      <w:r>
        <w:rPr>
          <w:i/>
          <w:iCs/>
        </w:rPr>
        <w:t>paintBot</w:t>
      </w:r>
      <w:r>
        <w:t xml:space="preserve">() dans l’exemple précédent. C’est une méthode de classe et ceci est correct car elle n’utilise pas directement les variables d’objet </w:t>
      </w:r>
      <w:r>
        <w:rPr>
          <w:i/>
          <w:iCs/>
        </w:rPr>
        <w:t>x</w:t>
      </w:r>
      <w:r>
        <w:t xml:space="preserve"> et </w:t>
      </w:r>
      <w:r>
        <w:rPr>
          <w:i/>
          <w:iCs/>
        </w:rPr>
        <w:t>y</w:t>
      </w:r>
      <w:r>
        <w:t xml:space="preserve">. En effet, elle utilise les paramètres </w:t>
      </w:r>
      <w:r>
        <w:rPr>
          <w:i/>
          <w:iCs/>
        </w:rPr>
        <w:t>x</w:t>
      </w:r>
      <w:r>
        <w:t xml:space="preserve"> et </w:t>
      </w:r>
      <w:r>
        <w:rPr>
          <w:i/>
          <w:iCs/>
        </w:rPr>
        <w:t>y</w:t>
      </w:r>
      <w:r>
        <w:t xml:space="preserve"> qui sont passés par l’appel </w:t>
      </w:r>
      <w:r>
        <w:rPr>
          <w:i/>
          <w:iCs/>
        </w:rPr>
        <w:t>paintBot</w:t>
      </w:r>
      <w:r>
        <w:t xml:space="preserve">(g,x,y,50,100) dans la méthode </w:t>
      </w:r>
      <w:r>
        <w:rPr>
          <w:i/>
          <w:iCs/>
        </w:rPr>
        <w:t>paint</w:t>
      </w:r>
      <w:r>
        <w:t xml:space="preserve">(). </w:t>
      </w:r>
    </w:p>
    <w:p w14:paraId="017C45D7" w14:textId="77777777" w:rsidR="00A03321" w:rsidRDefault="00A03321" w:rsidP="00A03321">
      <w:pPr>
        <w:pStyle w:val="CodeJava9ptCarCar"/>
      </w:pPr>
      <w:r>
        <w:t xml:space="preserve">    public void paint (Graphics g) {</w:t>
      </w:r>
    </w:p>
    <w:p w14:paraId="17900713" w14:textId="77777777" w:rsidR="00A03321" w:rsidRDefault="00A03321" w:rsidP="00A03321">
      <w:pPr>
        <w:pStyle w:val="CodeJava9ptCarCar"/>
      </w:pPr>
      <w:r>
        <w:t xml:space="preserve">        super.paint(g);</w:t>
      </w:r>
    </w:p>
    <w:p w14:paraId="0B6C1FB3" w14:textId="77777777" w:rsidR="00A03321" w:rsidRDefault="00A03321" w:rsidP="00A03321">
      <w:pPr>
        <w:pStyle w:val="CodeJava9ptCarCar"/>
      </w:pPr>
      <w:r>
        <w:t xml:space="preserve">        </w:t>
      </w:r>
      <w:r>
        <w:rPr>
          <w:highlight w:val="yellow"/>
        </w:rPr>
        <w:t>paintBot(g,x,y,50,100)</w:t>
      </w:r>
      <w:r>
        <w:t>;</w:t>
      </w:r>
    </w:p>
    <w:p w14:paraId="4E08D30E" w14:textId="77777777" w:rsidR="00A03321" w:rsidRDefault="00A03321" w:rsidP="00A03321">
      <w:pPr>
        <w:pStyle w:val="CodeJava9ptCarCar"/>
      </w:pPr>
      <w:r>
        <w:t xml:space="preserve">        g.drawString("x="+x+" y="+y,10,550);</w:t>
      </w:r>
    </w:p>
    <w:p w14:paraId="4395AB0C" w14:textId="77777777" w:rsidR="00A03321" w:rsidRPr="00C8486C" w:rsidRDefault="00A03321" w:rsidP="00A03321">
      <w:pPr>
        <w:pStyle w:val="CodeJava9ptCarCar"/>
      </w:pPr>
      <w:r>
        <w:t xml:space="preserve">    </w:t>
      </w:r>
      <w:r w:rsidRPr="00C8486C">
        <w:t>}</w:t>
      </w:r>
    </w:p>
    <w:p w14:paraId="5FCFBD2E" w14:textId="77777777" w:rsidR="00A03321" w:rsidRDefault="00A03321" w:rsidP="00A03321">
      <w:pPr>
        <w:pStyle w:val="Corpsdetexte"/>
      </w:pPr>
    </w:p>
    <w:p w14:paraId="3F99750A" w14:textId="77777777" w:rsidR="00A03321" w:rsidRDefault="00A03321" w:rsidP="00A03321">
      <w:pPr>
        <w:pStyle w:val="Corpsdetexte"/>
      </w:pPr>
      <w:r>
        <w:t xml:space="preserve">Dans </w:t>
      </w:r>
      <w:r>
        <w:rPr>
          <w:i/>
          <w:iCs/>
        </w:rPr>
        <w:t>paint</w:t>
      </w:r>
      <w:r>
        <w:t xml:space="preserve">(), les variables </w:t>
      </w:r>
      <w:r>
        <w:rPr>
          <w:i/>
          <w:iCs/>
        </w:rPr>
        <w:t>x</w:t>
      </w:r>
      <w:r>
        <w:t xml:space="preserve"> et </w:t>
      </w:r>
      <w:r>
        <w:rPr>
          <w:i/>
          <w:iCs/>
        </w:rPr>
        <w:t>y</w:t>
      </w:r>
      <w:r>
        <w:t xml:space="preserve"> correspondent aux  variables d’objet. Les valeurs des variables d’objet sont passées à la méthode de classe par l’appel </w:t>
      </w:r>
      <w:r>
        <w:rPr>
          <w:i/>
          <w:iCs/>
        </w:rPr>
        <w:t>paintBot</w:t>
      </w:r>
      <w:r>
        <w:t>(g,x,y,50,100).</w:t>
      </w:r>
    </w:p>
    <w:p w14:paraId="7D2BC69D" w14:textId="77777777" w:rsidR="00A03321" w:rsidRDefault="00A03321" w:rsidP="001B068E">
      <w:pPr>
        <w:pStyle w:val="Corpsdetexte"/>
        <w:keepNext/>
        <w:keepLines/>
      </w:pPr>
      <w:r>
        <w:lastRenderedPageBreak/>
        <w:t xml:space="preserve">Regardons maintenant un autre exemple, où plutôt que de passer les valeurs de </w:t>
      </w:r>
      <w:r>
        <w:rPr>
          <w:i/>
          <w:iCs/>
        </w:rPr>
        <w:t>x</w:t>
      </w:r>
      <w:r>
        <w:t xml:space="preserve"> et </w:t>
      </w:r>
      <w:r>
        <w:rPr>
          <w:i/>
          <w:iCs/>
        </w:rPr>
        <w:t>y</w:t>
      </w:r>
      <w:r>
        <w:t xml:space="preserve"> à </w:t>
      </w:r>
      <w:r>
        <w:rPr>
          <w:i/>
          <w:iCs/>
        </w:rPr>
        <w:t>paintBot</w:t>
      </w:r>
      <w:r>
        <w:t xml:space="preserve">() par les paramètres, la méthode </w:t>
      </w:r>
      <w:r>
        <w:rPr>
          <w:i/>
          <w:iCs/>
        </w:rPr>
        <w:t>paintBot</w:t>
      </w:r>
      <w:r>
        <w:t xml:space="preserve">() utilise directement les variables d’objet </w:t>
      </w:r>
      <w:r>
        <w:rPr>
          <w:i/>
          <w:iCs/>
        </w:rPr>
        <w:t>x</w:t>
      </w:r>
      <w:r>
        <w:t xml:space="preserve"> et </w:t>
      </w:r>
      <w:r>
        <w:rPr>
          <w:i/>
          <w:iCs/>
        </w:rPr>
        <w:t>y</w:t>
      </w:r>
      <w:r>
        <w:t>.</w:t>
      </w:r>
    </w:p>
    <w:p w14:paraId="136F67E7" w14:textId="7FA272A6" w:rsidR="00A03321" w:rsidRDefault="00A03321" w:rsidP="001B068E">
      <w:pPr>
        <w:pStyle w:val="Corpsdetexte"/>
        <w:keepNext/>
        <w:keepLines/>
      </w:pPr>
      <w:r>
        <w:rPr>
          <w:b/>
          <w:bCs/>
        </w:rPr>
        <w:t>Exemple</w:t>
      </w:r>
      <w:r>
        <w:t xml:space="preserve">. </w:t>
      </w:r>
      <w:hyperlink r:id="rId305" w:history="1">
        <w:r w:rsidRPr="00EE5807">
          <w:rPr>
            <w:rFonts w:ascii="Segoe UI" w:hAnsi="Segoe UI" w:cs="Segoe UI"/>
            <w:color w:val="0366D6"/>
            <w:lang w:val="fr-CA"/>
          </w:rPr>
          <w:t>JavaPasAPas</w:t>
        </w:r>
      </w:hyperlink>
      <w:r w:rsidRPr="00EE5807">
        <w:rPr>
          <w:rFonts w:ascii="Segoe UI" w:hAnsi="Segoe UI" w:cs="Segoe UI"/>
          <w:color w:val="586069"/>
          <w:lang w:val="fr-CA"/>
        </w:rPr>
        <w:t>/</w:t>
      </w:r>
      <w:bookmarkStart w:id="134" w:name="OLE_LINK38"/>
      <w:bookmarkStart w:id="135" w:name="OLE_LINK39"/>
      <w:r w:rsidR="00EA7A57">
        <w:rPr>
          <w:rFonts w:ascii="Segoe UI" w:hAnsi="Segoe UI" w:cs="Segoe UI"/>
          <w:b/>
          <w:bCs/>
          <w:color w:val="586069"/>
          <w:lang w:val="fr-CA"/>
        </w:rPr>
        <w:t>chapitre_5/E</w:t>
      </w:r>
      <w:r w:rsidRPr="00EE5807">
        <w:rPr>
          <w:rFonts w:ascii="Segoe UI" w:hAnsi="Segoe UI" w:cs="Segoe UI"/>
          <w:b/>
          <w:bCs/>
          <w:color w:val="586069"/>
          <w:lang w:val="fr-CA"/>
        </w:rPr>
        <w:t>xempleMethodeDobjetPaintBot</w:t>
      </w:r>
      <w:bookmarkEnd w:id="134"/>
      <w:bookmarkEnd w:id="135"/>
      <w:r w:rsidRPr="00EE5807">
        <w:rPr>
          <w:rFonts w:ascii="Segoe UI" w:hAnsi="Segoe UI" w:cs="Segoe UI"/>
          <w:b/>
          <w:bCs/>
          <w:color w:val="586069"/>
          <w:lang w:val="fr-CA"/>
        </w:rPr>
        <w:t>.java</w:t>
      </w:r>
    </w:p>
    <w:p w14:paraId="34A7E0C7" w14:textId="77777777" w:rsidR="00EA7A57" w:rsidRPr="00EA7A57" w:rsidRDefault="00EA7A57" w:rsidP="001B068E">
      <w:pPr>
        <w:pStyle w:val="Code"/>
        <w:rPr>
          <w:color w:val="000000"/>
          <w:lang w:eastAsia="zh-CN"/>
        </w:rPr>
      </w:pPr>
      <w:r w:rsidRPr="00EA7A57">
        <w:rPr>
          <w:b/>
          <w:bCs/>
          <w:color w:val="800000"/>
          <w:lang w:eastAsia="zh-CN"/>
        </w:rPr>
        <w:t>import</w:t>
      </w:r>
      <w:r w:rsidRPr="00EA7A57">
        <w:rPr>
          <w:lang w:eastAsia="zh-CN"/>
        </w:rPr>
        <w:t xml:space="preserve"> java</w:t>
      </w:r>
      <w:r w:rsidRPr="00EA7A57">
        <w:rPr>
          <w:color w:val="808030"/>
          <w:lang w:eastAsia="zh-CN"/>
        </w:rPr>
        <w:t>.</w:t>
      </w:r>
      <w:r w:rsidRPr="00EA7A57">
        <w:rPr>
          <w:lang w:eastAsia="zh-CN"/>
        </w:rPr>
        <w:t>awt</w:t>
      </w:r>
      <w:r w:rsidRPr="00EA7A57">
        <w:rPr>
          <w:color w:val="808030"/>
          <w:lang w:eastAsia="zh-CN"/>
        </w:rPr>
        <w:t>.</w:t>
      </w:r>
      <w:r w:rsidRPr="00EA7A57">
        <w:rPr>
          <w:b/>
          <w:bCs/>
          <w:color w:val="800000"/>
          <w:lang w:eastAsia="zh-CN"/>
        </w:rPr>
        <w:t>*</w:t>
      </w:r>
      <w:r w:rsidRPr="00EA7A57">
        <w:rPr>
          <w:color w:val="800080"/>
          <w:lang w:eastAsia="zh-CN"/>
        </w:rPr>
        <w:t>;</w:t>
      </w:r>
    </w:p>
    <w:p w14:paraId="27670311" w14:textId="77777777" w:rsidR="00EA7A57" w:rsidRPr="00EA7A57" w:rsidRDefault="00EA7A57" w:rsidP="001B068E">
      <w:pPr>
        <w:pStyle w:val="Code"/>
        <w:rPr>
          <w:color w:val="000000"/>
          <w:lang w:eastAsia="zh-CN"/>
        </w:rPr>
      </w:pPr>
      <w:r w:rsidRPr="00EA7A57">
        <w:rPr>
          <w:b/>
          <w:bCs/>
          <w:color w:val="800000"/>
          <w:lang w:eastAsia="zh-CN"/>
        </w:rPr>
        <w:t>import</w:t>
      </w:r>
      <w:r w:rsidRPr="00EA7A57">
        <w:rPr>
          <w:lang w:eastAsia="zh-CN"/>
        </w:rPr>
        <w:t xml:space="preserve"> java</w:t>
      </w:r>
      <w:r w:rsidRPr="00EA7A57">
        <w:rPr>
          <w:color w:val="808030"/>
          <w:lang w:eastAsia="zh-CN"/>
        </w:rPr>
        <w:t>.</w:t>
      </w:r>
      <w:r w:rsidRPr="00EA7A57">
        <w:rPr>
          <w:lang w:eastAsia="zh-CN"/>
        </w:rPr>
        <w:t>awt</w:t>
      </w:r>
      <w:r w:rsidRPr="00EA7A57">
        <w:rPr>
          <w:color w:val="808030"/>
          <w:lang w:eastAsia="zh-CN"/>
        </w:rPr>
        <w:t>.</w:t>
      </w:r>
      <w:r w:rsidRPr="00EA7A57">
        <w:rPr>
          <w:lang w:eastAsia="zh-CN"/>
        </w:rPr>
        <w:t>event</w:t>
      </w:r>
      <w:r w:rsidRPr="00EA7A57">
        <w:rPr>
          <w:color w:val="808030"/>
          <w:lang w:eastAsia="zh-CN"/>
        </w:rPr>
        <w:t>.</w:t>
      </w:r>
      <w:r w:rsidRPr="00EA7A57">
        <w:rPr>
          <w:b/>
          <w:bCs/>
          <w:color w:val="800000"/>
          <w:lang w:eastAsia="zh-CN"/>
        </w:rPr>
        <w:t>*</w:t>
      </w:r>
      <w:r w:rsidRPr="00EA7A57">
        <w:rPr>
          <w:color w:val="800080"/>
          <w:lang w:eastAsia="zh-CN"/>
        </w:rPr>
        <w:t>;</w:t>
      </w:r>
    </w:p>
    <w:p w14:paraId="35ED75AC" w14:textId="77777777" w:rsidR="00EA7A57" w:rsidRPr="00EA7A57" w:rsidRDefault="00EA7A57" w:rsidP="001B068E">
      <w:pPr>
        <w:pStyle w:val="Code"/>
        <w:rPr>
          <w:color w:val="000000"/>
          <w:lang w:eastAsia="zh-CN"/>
        </w:rPr>
      </w:pPr>
      <w:r w:rsidRPr="00EA7A57">
        <w:rPr>
          <w:b/>
          <w:bCs/>
          <w:color w:val="800000"/>
          <w:lang w:eastAsia="zh-CN"/>
        </w:rPr>
        <w:t>import</w:t>
      </w:r>
      <w:r w:rsidRPr="00EA7A57">
        <w:rPr>
          <w:lang w:eastAsia="zh-CN"/>
        </w:rPr>
        <w:t xml:space="preserve"> javax</w:t>
      </w:r>
      <w:r w:rsidRPr="00EA7A57">
        <w:rPr>
          <w:color w:val="808030"/>
          <w:lang w:eastAsia="zh-CN"/>
        </w:rPr>
        <w:t>.</w:t>
      </w:r>
      <w:r w:rsidRPr="00EA7A57">
        <w:rPr>
          <w:lang w:eastAsia="zh-CN"/>
        </w:rPr>
        <w:t>swing</w:t>
      </w:r>
      <w:r w:rsidRPr="00EA7A57">
        <w:rPr>
          <w:color w:val="808030"/>
          <w:lang w:eastAsia="zh-CN"/>
        </w:rPr>
        <w:t>.</w:t>
      </w:r>
      <w:r w:rsidRPr="00EA7A57">
        <w:rPr>
          <w:b/>
          <w:bCs/>
          <w:color w:val="800000"/>
          <w:lang w:eastAsia="zh-CN"/>
        </w:rPr>
        <w:t>*</w:t>
      </w:r>
      <w:r w:rsidRPr="00EA7A57">
        <w:rPr>
          <w:color w:val="800080"/>
          <w:lang w:eastAsia="zh-CN"/>
        </w:rPr>
        <w:t>;</w:t>
      </w:r>
    </w:p>
    <w:p w14:paraId="71C820CC" w14:textId="77777777" w:rsidR="00EA7A57" w:rsidRPr="00EA7A57" w:rsidRDefault="00EA7A57" w:rsidP="001B068E">
      <w:pPr>
        <w:pStyle w:val="Code"/>
        <w:rPr>
          <w:color w:val="000000"/>
          <w:lang w:eastAsia="zh-CN"/>
        </w:rPr>
      </w:pPr>
    </w:p>
    <w:p w14:paraId="259F1FBB" w14:textId="77777777" w:rsidR="00EA7A57" w:rsidRPr="00EA7A57" w:rsidRDefault="00EA7A57" w:rsidP="001B068E">
      <w:pPr>
        <w:pStyle w:val="Code"/>
        <w:rPr>
          <w:color w:val="000000"/>
          <w:lang w:eastAsia="zh-CN"/>
        </w:rPr>
      </w:pPr>
      <w:r w:rsidRPr="00EA7A57">
        <w:rPr>
          <w:b/>
          <w:bCs/>
          <w:color w:val="800000"/>
          <w:lang w:eastAsia="zh-CN"/>
        </w:rPr>
        <w:t>public</w:t>
      </w:r>
      <w:r w:rsidRPr="00EA7A57">
        <w:rPr>
          <w:color w:val="000000"/>
          <w:lang w:eastAsia="zh-CN"/>
        </w:rPr>
        <w:t xml:space="preserve"> </w:t>
      </w:r>
      <w:r w:rsidRPr="00EA7A57">
        <w:rPr>
          <w:b/>
          <w:bCs/>
          <w:color w:val="800000"/>
          <w:lang w:eastAsia="zh-CN"/>
        </w:rPr>
        <w:t>class</w:t>
      </w:r>
      <w:r w:rsidRPr="00EA7A57">
        <w:rPr>
          <w:color w:val="000000"/>
          <w:lang w:eastAsia="zh-CN"/>
        </w:rPr>
        <w:t xml:space="preserve"> ExempleMethodeDobjetPaintBot </w:t>
      </w:r>
      <w:r w:rsidRPr="00EA7A57">
        <w:rPr>
          <w:b/>
          <w:bCs/>
          <w:color w:val="800000"/>
          <w:lang w:eastAsia="zh-CN"/>
        </w:rPr>
        <w:t>extends</w:t>
      </w:r>
      <w:r w:rsidRPr="00EA7A57">
        <w:rPr>
          <w:color w:val="000000"/>
          <w:lang w:eastAsia="zh-CN"/>
        </w:rPr>
        <w:t xml:space="preserve"> JFrame </w:t>
      </w:r>
      <w:r w:rsidRPr="00EA7A57">
        <w:rPr>
          <w:b/>
          <w:bCs/>
          <w:color w:val="800000"/>
          <w:lang w:eastAsia="zh-CN"/>
        </w:rPr>
        <w:t>implements</w:t>
      </w:r>
      <w:r w:rsidRPr="00EA7A57">
        <w:rPr>
          <w:color w:val="000000"/>
          <w:lang w:eastAsia="zh-CN"/>
        </w:rPr>
        <w:t xml:space="preserve"> MouseListener </w:t>
      </w:r>
      <w:r w:rsidRPr="00EA7A57">
        <w:rPr>
          <w:color w:val="800080"/>
          <w:lang w:eastAsia="zh-CN"/>
        </w:rPr>
        <w:t>{</w:t>
      </w:r>
    </w:p>
    <w:p w14:paraId="649118E1" w14:textId="77777777" w:rsidR="00EA7A57" w:rsidRPr="00EA7A57" w:rsidRDefault="00EA7A57" w:rsidP="001B068E">
      <w:pPr>
        <w:pStyle w:val="Code"/>
        <w:rPr>
          <w:color w:val="000000"/>
          <w:lang w:eastAsia="zh-CN"/>
        </w:rPr>
      </w:pPr>
      <w:r w:rsidRPr="00EA7A57">
        <w:rPr>
          <w:color w:val="000000"/>
          <w:lang w:eastAsia="zh-CN"/>
        </w:rPr>
        <w:t xml:space="preserve">  </w:t>
      </w:r>
      <w:r w:rsidRPr="00EA7A57">
        <w:rPr>
          <w:color w:val="696969"/>
          <w:lang w:eastAsia="zh-CN"/>
        </w:rPr>
        <w:t>// Variables d'objet qui contiennent les coordonnées de la souris</w:t>
      </w:r>
    </w:p>
    <w:p w14:paraId="2D7468AD" w14:textId="77777777" w:rsidR="00EA7A57" w:rsidRPr="00EA7A57" w:rsidRDefault="00EA7A57" w:rsidP="001B068E">
      <w:pPr>
        <w:pStyle w:val="Code"/>
        <w:rPr>
          <w:color w:val="000000"/>
          <w:lang w:eastAsia="zh-CN"/>
        </w:rPr>
      </w:pPr>
      <w:r w:rsidRPr="00EA7A57">
        <w:rPr>
          <w:color w:val="000000"/>
          <w:lang w:eastAsia="zh-CN"/>
        </w:rPr>
        <w:t xml:space="preserve">  </w:t>
      </w:r>
      <w:r w:rsidRPr="00EA7A57">
        <w:rPr>
          <w:color w:val="696969"/>
          <w:lang w:eastAsia="zh-CN"/>
        </w:rPr>
        <w:t>// Le premier sera dessiné à la coordonnée (0,0)</w:t>
      </w:r>
    </w:p>
    <w:p w14:paraId="65E06EC4" w14:textId="77777777" w:rsidR="00EA7A57" w:rsidRPr="00EA7A57" w:rsidRDefault="00EA7A57" w:rsidP="001B068E">
      <w:pPr>
        <w:pStyle w:val="Code"/>
        <w:rPr>
          <w:color w:val="000000"/>
          <w:lang w:eastAsia="zh-CN"/>
        </w:rPr>
      </w:pPr>
      <w:r w:rsidRPr="00EA7A57">
        <w:rPr>
          <w:color w:val="000000"/>
          <w:lang w:eastAsia="zh-CN"/>
        </w:rPr>
        <w:t xml:space="preserve">  </w:t>
      </w:r>
      <w:r w:rsidRPr="00EA7A57">
        <w:rPr>
          <w:b/>
          <w:bCs/>
          <w:color w:val="800000"/>
          <w:lang w:eastAsia="zh-CN"/>
        </w:rPr>
        <w:t>private</w:t>
      </w:r>
      <w:r w:rsidRPr="00EA7A57">
        <w:rPr>
          <w:color w:val="000000"/>
          <w:lang w:eastAsia="zh-CN"/>
        </w:rPr>
        <w:t xml:space="preserve"> </w:t>
      </w:r>
      <w:r w:rsidRPr="00EA7A57">
        <w:rPr>
          <w:color w:val="BB7977"/>
          <w:lang w:eastAsia="zh-CN"/>
        </w:rPr>
        <w:t>int</w:t>
      </w:r>
      <w:r w:rsidRPr="00EA7A57">
        <w:rPr>
          <w:color w:val="000000"/>
          <w:lang w:eastAsia="zh-CN"/>
        </w:rPr>
        <w:t xml:space="preserve"> x </w:t>
      </w:r>
      <w:r w:rsidRPr="00EA7A57">
        <w:rPr>
          <w:color w:val="808030"/>
          <w:lang w:eastAsia="zh-CN"/>
        </w:rPr>
        <w:t>=</w:t>
      </w:r>
      <w:r w:rsidRPr="00EA7A57">
        <w:rPr>
          <w:color w:val="000000"/>
          <w:lang w:eastAsia="zh-CN"/>
        </w:rPr>
        <w:t xml:space="preserve"> </w:t>
      </w:r>
      <w:r w:rsidRPr="00EA7A57">
        <w:rPr>
          <w:color w:val="008C00"/>
          <w:lang w:eastAsia="zh-CN"/>
        </w:rPr>
        <w:t>0</w:t>
      </w:r>
      <w:r w:rsidRPr="00EA7A57">
        <w:rPr>
          <w:color w:val="800080"/>
          <w:lang w:eastAsia="zh-CN"/>
        </w:rPr>
        <w:t>;</w:t>
      </w:r>
      <w:r w:rsidRPr="00EA7A57">
        <w:rPr>
          <w:color w:val="000000"/>
          <w:lang w:eastAsia="zh-CN"/>
        </w:rPr>
        <w:t xml:space="preserve"> </w:t>
      </w:r>
      <w:r w:rsidRPr="00EA7A57">
        <w:rPr>
          <w:color w:val="696969"/>
          <w:lang w:eastAsia="zh-CN"/>
        </w:rPr>
        <w:t>// Coordonnée x du Bot à dessiner</w:t>
      </w:r>
    </w:p>
    <w:p w14:paraId="6E063EB3"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b/>
          <w:bCs/>
          <w:color w:val="800000"/>
          <w:lang w:eastAsia="zh-CN"/>
        </w:rPr>
        <w:t>private</w:t>
      </w:r>
      <w:r w:rsidRPr="00EA7A57">
        <w:rPr>
          <w:color w:val="000000"/>
          <w:lang w:eastAsia="zh-CN"/>
        </w:rPr>
        <w:t xml:space="preserve"> </w:t>
      </w:r>
      <w:r w:rsidRPr="00EA7A57">
        <w:rPr>
          <w:color w:val="BB7977"/>
          <w:lang w:eastAsia="zh-CN"/>
        </w:rPr>
        <w:t>int</w:t>
      </w:r>
      <w:r w:rsidRPr="00EA7A57">
        <w:rPr>
          <w:color w:val="000000"/>
          <w:lang w:eastAsia="zh-CN"/>
        </w:rPr>
        <w:t xml:space="preserve"> y </w:t>
      </w:r>
      <w:r w:rsidRPr="00EA7A57">
        <w:rPr>
          <w:color w:val="808030"/>
          <w:lang w:eastAsia="zh-CN"/>
        </w:rPr>
        <w:t>=</w:t>
      </w:r>
      <w:r w:rsidRPr="00EA7A57">
        <w:rPr>
          <w:color w:val="000000"/>
          <w:lang w:eastAsia="zh-CN"/>
        </w:rPr>
        <w:t xml:space="preserve"> </w:t>
      </w:r>
      <w:r w:rsidRPr="00EA7A57">
        <w:rPr>
          <w:color w:val="008C00"/>
          <w:lang w:eastAsia="zh-CN"/>
        </w:rPr>
        <w:t>0</w:t>
      </w:r>
      <w:r w:rsidRPr="00EA7A57">
        <w:rPr>
          <w:color w:val="800080"/>
          <w:lang w:eastAsia="zh-CN"/>
        </w:rPr>
        <w:t>;</w:t>
      </w:r>
      <w:r w:rsidRPr="00EA7A57">
        <w:rPr>
          <w:color w:val="000000"/>
          <w:lang w:eastAsia="zh-CN"/>
        </w:rPr>
        <w:t xml:space="preserve"> </w:t>
      </w:r>
      <w:r w:rsidRPr="00EA7A57">
        <w:rPr>
          <w:color w:val="696969"/>
          <w:lang w:eastAsia="zh-CN"/>
        </w:rPr>
        <w:t>// Coordonnée y du Bot à dessiner</w:t>
      </w:r>
    </w:p>
    <w:p w14:paraId="00A04FA5" w14:textId="77777777" w:rsidR="00EA7A57" w:rsidRPr="00EA7A57" w:rsidRDefault="00EA7A57" w:rsidP="00C62F99">
      <w:pPr>
        <w:pStyle w:val="Code"/>
        <w:keepNext w:val="0"/>
        <w:keepLines w:val="0"/>
        <w:rPr>
          <w:color w:val="000000"/>
          <w:lang w:eastAsia="zh-CN"/>
        </w:rPr>
      </w:pPr>
    </w:p>
    <w:p w14:paraId="211C0EBC"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b/>
          <w:bCs/>
          <w:color w:val="800000"/>
          <w:lang w:eastAsia="zh-CN"/>
        </w:rPr>
        <w:t>public</w:t>
      </w:r>
      <w:r w:rsidRPr="00EA7A57">
        <w:rPr>
          <w:color w:val="000000"/>
          <w:lang w:eastAsia="zh-CN"/>
        </w:rPr>
        <w:t xml:space="preserve"> ExempleMethodeDobjetPaintBot</w:t>
      </w:r>
      <w:r w:rsidRPr="00EA7A57">
        <w:rPr>
          <w:color w:val="808030"/>
          <w:lang w:eastAsia="zh-CN"/>
        </w:rPr>
        <w:t>()</w:t>
      </w:r>
      <w:r w:rsidRPr="00EA7A57">
        <w:rPr>
          <w:color w:val="000000"/>
          <w:lang w:eastAsia="zh-CN"/>
        </w:rPr>
        <w:t xml:space="preserve"> </w:t>
      </w:r>
      <w:r w:rsidRPr="00EA7A57">
        <w:rPr>
          <w:color w:val="800080"/>
          <w:lang w:eastAsia="zh-CN"/>
        </w:rPr>
        <w:t>{</w:t>
      </w:r>
    </w:p>
    <w:p w14:paraId="4C6E1911"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b/>
          <w:bCs/>
          <w:color w:val="800000"/>
          <w:lang w:eastAsia="zh-CN"/>
        </w:rPr>
        <w:t>super</w:t>
      </w:r>
      <w:r w:rsidRPr="00EA7A57">
        <w:rPr>
          <w:color w:val="808030"/>
          <w:lang w:eastAsia="zh-CN"/>
        </w:rPr>
        <w:t>(</w:t>
      </w:r>
      <w:r w:rsidRPr="00EA7A57">
        <w:rPr>
          <w:color w:val="0000E6"/>
          <w:lang w:eastAsia="zh-CN"/>
        </w:rPr>
        <w:t>"Exemple de traitement d'événements de la souris"</w:t>
      </w:r>
      <w:r w:rsidRPr="00EA7A57">
        <w:rPr>
          <w:color w:val="808030"/>
          <w:lang w:eastAsia="zh-CN"/>
        </w:rPr>
        <w:t>)</w:t>
      </w:r>
      <w:r w:rsidRPr="00EA7A57">
        <w:rPr>
          <w:color w:val="800080"/>
          <w:lang w:eastAsia="zh-CN"/>
        </w:rPr>
        <w:t>;</w:t>
      </w:r>
    </w:p>
    <w:p w14:paraId="36C46D31" w14:textId="77777777" w:rsidR="00EA7A57" w:rsidRPr="00EA7A57" w:rsidRDefault="00EA7A57" w:rsidP="00C62F99">
      <w:pPr>
        <w:pStyle w:val="Code"/>
        <w:keepNext w:val="0"/>
        <w:keepLines w:val="0"/>
        <w:rPr>
          <w:color w:val="000000"/>
          <w:lang w:eastAsia="zh-CN"/>
        </w:rPr>
      </w:pPr>
    </w:p>
    <w:p w14:paraId="289DC206"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Le paramètre this de addMouseListener() indique que l'objet qui doit</w:t>
      </w:r>
    </w:p>
    <w:p w14:paraId="4729361F"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réagir aux événements de souris est l'objet</w:t>
      </w:r>
    </w:p>
    <w:p w14:paraId="130E2A37"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qui est créé par ce constructeur</w:t>
      </w:r>
    </w:p>
    <w:p w14:paraId="2176497D" w14:textId="77777777" w:rsidR="00EA7A57" w:rsidRPr="00EA7A57" w:rsidRDefault="00EA7A57" w:rsidP="00C62F99">
      <w:pPr>
        <w:pStyle w:val="Code"/>
        <w:keepNext w:val="0"/>
        <w:keepLines w:val="0"/>
        <w:rPr>
          <w:color w:val="000000"/>
          <w:lang w:val="en-CA" w:eastAsia="zh-CN"/>
        </w:rPr>
      </w:pPr>
      <w:r w:rsidRPr="00EA7A57">
        <w:rPr>
          <w:color w:val="000000"/>
          <w:lang w:eastAsia="zh-CN"/>
        </w:rPr>
        <w:t xml:space="preserve">    </w:t>
      </w:r>
      <w:r w:rsidRPr="00EA7A57">
        <w:rPr>
          <w:color w:val="000000"/>
          <w:lang w:val="en-CA" w:eastAsia="zh-CN"/>
        </w:rPr>
        <w:t>addMouseListener</w:t>
      </w:r>
      <w:r w:rsidRPr="00EA7A57">
        <w:rPr>
          <w:color w:val="808030"/>
          <w:lang w:val="en-CA" w:eastAsia="zh-CN"/>
        </w:rPr>
        <w:t>(</w:t>
      </w:r>
      <w:r w:rsidRPr="00EA7A57">
        <w:rPr>
          <w:b/>
          <w:bCs/>
          <w:color w:val="800000"/>
          <w:lang w:val="en-CA" w:eastAsia="zh-CN"/>
        </w:rPr>
        <w:t>this</w:t>
      </w:r>
      <w:r w:rsidRPr="00EA7A57">
        <w:rPr>
          <w:color w:val="808030"/>
          <w:lang w:val="en-CA" w:eastAsia="zh-CN"/>
        </w:rPr>
        <w:t>)</w:t>
      </w:r>
      <w:r w:rsidRPr="00EA7A57">
        <w:rPr>
          <w:color w:val="800080"/>
          <w:lang w:val="en-CA" w:eastAsia="zh-CN"/>
        </w:rPr>
        <w:t>;</w:t>
      </w:r>
    </w:p>
    <w:p w14:paraId="51EDFB27" w14:textId="77777777" w:rsidR="00EA7A57" w:rsidRPr="00EA7A57" w:rsidRDefault="00EA7A57" w:rsidP="00C62F99">
      <w:pPr>
        <w:pStyle w:val="Code"/>
        <w:keepNext w:val="0"/>
        <w:keepLines w:val="0"/>
        <w:rPr>
          <w:color w:val="000000"/>
          <w:lang w:val="en-CA" w:eastAsia="zh-CN"/>
        </w:rPr>
      </w:pPr>
    </w:p>
    <w:p w14:paraId="31C8F098"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this</w:t>
      </w:r>
      <w:r w:rsidRPr="00EA7A57">
        <w:rPr>
          <w:color w:val="808030"/>
          <w:lang w:val="en-CA" w:eastAsia="zh-CN"/>
        </w:rPr>
        <w:t>.</w:t>
      </w:r>
      <w:r w:rsidRPr="00EA7A57">
        <w:rPr>
          <w:color w:val="000000"/>
          <w:lang w:val="en-CA" w:eastAsia="zh-CN"/>
        </w:rPr>
        <w:t>setDefaultCloseOperation</w:t>
      </w:r>
      <w:r w:rsidRPr="00EA7A57">
        <w:rPr>
          <w:color w:val="808030"/>
          <w:lang w:val="en-CA" w:eastAsia="zh-CN"/>
        </w:rPr>
        <w:t>(</w:t>
      </w:r>
      <w:r w:rsidRPr="00EA7A57">
        <w:rPr>
          <w:color w:val="000000"/>
          <w:lang w:val="en-CA" w:eastAsia="zh-CN"/>
        </w:rPr>
        <w:t>EXIT_ON_CLOSE</w:t>
      </w:r>
      <w:r w:rsidRPr="00EA7A57">
        <w:rPr>
          <w:color w:val="808030"/>
          <w:lang w:val="en-CA" w:eastAsia="zh-CN"/>
        </w:rPr>
        <w:t>)</w:t>
      </w:r>
      <w:r w:rsidRPr="00EA7A57">
        <w:rPr>
          <w:color w:val="800080"/>
          <w:lang w:val="en-CA" w:eastAsia="zh-CN"/>
        </w:rPr>
        <w:t>;</w:t>
      </w:r>
    </w:p>
    <w:p w14:paraId="04C2C081"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this</w:t>
      </w:r>
      <w:r w:rsidRPr="00EA7A57">
        <w:rPr>
          <w:color w:val="808030"/>
          <w:lang w:val="en-CA" w:eastAsia="zh-CN"/>
        </w:rPr>
        <w:t>.</w:t>
      </w:r>
      <w:r w:rsidRPr="00EA7A57">
        <w:rPr>
          <w:color w:val="000000"/>
          <w:lang w:val="en-CA" w:eastAsia="zh-CN"/>
        </w:rPr>
        <w:t>setSize</w:t>
      </w:r>
      <w:r w:rsidRPr="00EA7A57">
        <w:rPr>
          <w:color w:val="808030"/>
          <w:lang w:val="en-CA" w:eastAsia="zh-CN"/>
        </w:rPr>
        <w:t>(</w:t>
      </w:r>
      <w:r w:rsidRPr="00EA7A57">
        <w:rPr>
          <w:color w:val="008C00"/>
          <w:lang w:val="en-CA" w:eastAsia="zh-CN"/>
        </w:rPr>
        <w:t>400</w:t>
      </w:r>
      <w:r w:rsidRPr="00EA7A57">
        <w:rPr>
          <w:color w:val="808030"/>
          <w:lang w:val="en-CA" w:eastAsia="zh-CN"/>
        </w:rPr>
        <w:t>,</w:t>
      </w:r>
      <w:r w:rsidRPr="00EA7A57">
        <w:rPr>
          <w:color w:val="000000"/>
          <w:lang w:val="en-CA" w:eastAsia="zh-CN"/>
        </w:rPr>
        <w:t xml:space="preserve"> </w:t>
      </w:r>
      <w:r w:rsidRPr="00EA7A57">
        <w:rPr>
          <w:color w:val="008C00"/>
          <w:lang w:val="en-CA" w:eastAsia="zh-CN"/>
        </w:rPr>
        <w:t>600</w:t>
      </w:r>
      <w:r w:rsidRPr="00EA7A57">
        <w:rPr>
          <w:color w:val="808030"/>
          <w:lang w:val="en-CA" w:eastAsia="zh-CN"/>
        </w:rPr>
        <w:t>)</w:t>
      </w:r>
      <w:r w:rsidRPr="00EA7A57">
        <w:rPr>
          <w:color w:val="800080"/>
          <w:lang w:val="en-CA" w:eastAsia="zh-CN"/>
        </w:rPr>
        <w:t>;</w:t>
      </w:r>
    </w:p>
    <w:p w14:paraId="3E5FBAB4"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this</w:t>
      </w:r>
      <w:r w:rsidRPr="00EA7A57">
        <w:rPr>
          <w:color w:val="808030"/>
          <w:lang w:val="en-CA" w:eastAsia="zh-CN"/>
        </w:rPr>
        <w:t>.</w:t>
      </w:r>
      <w:r w:rsidRPr="00EA7A57">
        <w:rPr>
          <w:color w:val="000000"/>
          <w:lang w:val="en-CA" w:eastAsia="zh-CN"/>
        </w:rPr>
        <w:t>setVisible</w:t>
      </w:r>
      <w:r w:rsidRPr="00EA7A57">
        <w:rPr>
          <w:color w:val="808030"/>
          <w:lang w:val="en-CA" w:eastAsia="zh-CN"/>
        </w:rPr>
        <w:t>(</w:t>
      </w:r>
      <w:r w:rsidRPr="00EA7A57">
        <w:rPr>
          <w:b/>
          <w:bCs/>
          <w:color w:val="800000"/>
          <w:lang w:val="en-CA" w:eastAsia="zh-CN"/>
        </w:rPr>
        <w:t>true</w:t>
      </w:r>
      <w:r w:rsidRPr="00EA7A57">
        <w:rPr>
          <w:color w:val="808030"/>
          <w:lang w:val="en-CA" w:eastAsia="zh-CN"/>
        </w:rPr>
        <w:t>)</w:t>
      </w:r>
      <w:r w:rsidRPr="00EA7A57">
        <w:rPr>
          <w:color w:val="800080"/>
          <w:lang w:val="en-CA" w:eastAsia="zh-CN"/>
        </w:rPr>
        <w:t>;</w:t>
      </w:r>
    </w:p>
    <w:p w14:paraId="798A5AD0" w14:textId="77777777" w:rsidR="00EA7A57" w:rsidRPr="00EA7A57" w:rsidRDefault="00EA7A57" w:rsidP="00C62F99">
      <w:pPr>
        <w:pStyle w:val="Code"/>
        <w:keepNext w:val="0"/>
        <w:keepLines w:val="0"/>
        <w:rPr>
          <w:color w:val="000000"/>
          <w:lang w:eastAsia="zh-CN"/>
        </w:rPr>
      </w:pPr>
      <w:r w:rsidRPr="00EA7A57">
        <w:rPr>
          <w:color w:val="000000"/>
          <w:lang w:val="en-CA" w:eastAsia="zh-CN"/>
        </w:rPr>
        <w:t xml:space="preserve">  </w:t>
      </w:r>
      <w:r w:rsidRPr="00EA7A57">
        <w:rPr>
          <w:color w:val="800080"/>
          <w:lang w:eastAsia="zh-CN"/>
        </w:rPr>
        <w:t>}</w:t>
      </w:r>
    </w:p>
    <w:p w14:paraId="4BCACC15" w14:textId="77777777" w:rsidR="00EA7A57" w:rsidRPr="00EA7A57" w:rsidRDefault="00EA7A57" w:rsidP="00C62F99">
      <w:pPr>
        <w:pStyle w:val="Code"/>
        <w:keepNext w:val="0"/>
        <w:keepLines w:val="0"/>
        <w:rPr>
          <w:color w:val="000000"/>
          <w:lang w:eastAsia="zh-CN"/>
        </w:rPr>
      </w:pPr>
    </w:p>
    <w:p w14:paraId="3E04187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Méthode d'objet de la classe ExempleEvenementSouris qui est</w:t>
      </w:r>
    </w:p>
    <w:p w14:paraId="3E2BA170"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appelée si le bouton de souris est enfoncé</w:t>
      </w:r>
    </w:p>
    <w:p w14:paraId="2ADD2A78" w14:textId="77777777" w:rsidR="00EA7A57" w:rsidRPr="00EA7A57" w:rsidRDefault="00EA7A57" w:rsidP="00C62F99">
      <w:pPr>
        <w:pStyle w:val="Code"/>
        <w:keepNext w:val="0"/>
        <w:keepLines w:val="0"/>
        <w:rPr>
          <w:color w:val="000000"/>
          <w:lang w:val="en-CA" w:eastAsia="zh-CN"/>
        </w:rPr>
      </w:pPr>
      <w:r w:rsidRPr="00EA7A57">
        <w:rPr>
          <w:color w:val="000000"/>
          <w:lang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mousePressed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1B2FCD6" w14:textId="77777777" w:rsidR="00EA7A57" w:rsidRPr="00EA7A57" w:rsidRDefault="00EA7A57" w:rsidP="00C62F99">
      <w:pPr>
        <w:pStyle w:val="Code"/>
        <w:keepNext w:val="0"/>
        <w:keepLines w:val="0"/>
        <w:rPr>
          <w:color w:val="000000"/>
          <w:lang w:eastAsia="zh-CN"/>
        </w:rPr>
      </w:pPr>
      <w:r w:rsidRPr="00EA7A57">
        <w:rPr>
          <w:color w:val="000000"/>
          <w:lang w:val="en-CA" w:eastAsia="zh-CN"/>
        </w:rPr>
        <w:t xml:space="preserve">    </w:t>
      </w:r>
      <w:r w:rsidRPr="00EA7A57">
        <w:rPr>
          <w:color w:val="000000"/>
          <w:lang w:eastAsia="zh-CN"/>
        </w:rPr>
        <w:t xml:space="preserve">x </w:t>
      </w:r>
      <w:r w:rsidRPr="00EA7A57">
        <w:rPr>
          <w:color w:val="808030"/>
          <w:lang w:eastAsia="zh-CN"/>
        </w:rPr>
        <w:t>=</w:t>
      </w:r>
      <w:r w:rsidRPr="00EA7A57">
        <w:rPr>
          <w:color w:val="000000"/>
          <w:lang w:eastAsia="zh-CN"/>
        </w:rPr>
        <w:t xml:space="preserve"> leMouseEvent</w:t>
      </w:r>
      <w:r w:rsidRPr="00EA7A57">
        <w:rPr>
          <w:color w:val="808030"/>
          <w:lang w:eastAsia="zh-CN"/>
        </w:rPr>
        <w:t>.</w:t>
      </w:r>
      <w:r w:rsidRPr="00EA7A57">
        <w:rPr>
          <w:color w:val="000000"/>
          <w:lang w:eastAsia="zh-CN"/>
        </w:rPr>
        <w:t>getX</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place la coordonnée x de la souris dans la variable x</w:t>
      </w:r>
    </w:p>
    <w:p w14:paraId="4A9A5CE8"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leMouseEvent</w:t>
      </w:r>
      <w:r w:rsidRPr="00EA7A57">
        <w:rPr>
          <w:color w:val="808030"/>
          <w:lang w:eastAsia="zh-CN"/>
        </w:rPr>
        <w:t>.</w:t>
      </w:r>
      <w:r w:rsidRPr="00EA7A57">
        <w:rPr>
          <w:color w:val="000000"/>
          <w:lang w:eastAsia="zh-CN"/>
        </w:rPr>
        <w:t>getY</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place la coordonnée y de la souris dans la variable y</w:t>
      </w:r>
    </w:p>
    <w:p w14:paraId="1EEB0ED8" w14:textId="26176849"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xml:space="preserve">// repaint() provoque un nouvel appel </w:t>
      </w:r>
      <w:r>
        <w:rPr>
          <w:color w:val="696969"/>
          <w:lang w:eastAsia="zh-CN"/>
        </w:rPr>
        <w:t>à</w:t>
      </w:r>
      <w:r w:rsidRPr="00EA7A57">
        <w:rPr>
          <w:color w:val="696969"/>
          <w:lang w:eastAsia="zh-CN"/>
        </w:rPr>
        <w:t xml:space="preserve"> paint()</w:t>
      </w:r>
    </w:p>
    <w:p w14:paraId="3AA547CA"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repaint</w:t>
      </w:r>
      <w:r w:rsidRPr="00EA7A57">
        <w:rPr>
          <w:color w:val="808030"/>
          <w:lang w:eastAsia="zh-CN"/>
        </w:rPr>
        <w:t>()</w:t>
      </w:r>
      <w:r w:rsidRPr="00EA7A57">
        <w:rPr>
          <w:color w:val="800080"/>
          <w:lang w:eastAsia="zh-CN"/>
        </w:rPr>
        <w:t>;</w:t>
      </w:r>
    </w:p>
    <w:p w14:paraId="71BFE99F"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800080"/>
          <w:lang w:eastAsia="zh-CN"/>
        </w:rPr>
        <w:t>}</w:t>
      </w:r>
    </w:p>
    <w:p w14:paraId="6A725F69" w14:textId="77777777" w:rsidR="00EA7A57" w:rsidRPr="00EA7A57" w:rsidRDefault="00EA7A57" w:rsidP="00C62F99">
      <w:pPr>
        <w:pStyle w:val="Code"/>
        <w:keepNext w:val="0"/>
        <w:keepLines w:val="0"/>
        <w:rPr>
          <w:color w:val="000000"/>
          <w:lang w:eastAsia="zh-CN"/>
        </w:rPr>
      </w:pPr>
    </w:p>
    <w:p w14:paraId="40C339A7"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Il faut absolument définir les autres méthodes pour les autres</w:t>
      </w:r>
    </w:p>
    <w:p w14:paraId="1C8794D6"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événements de souris méme s'il ne font rien</w:t>
      </w:r>
    </w:p>
    <w:p w14:paraId="18658F11" w14:textId="77777777" w:rsidR="00EA7A57" w:rsidRPr="00EA7A57" w:rsidRDefault="00EA7A57" w:rsidP="00C62F99">
      <w:pPr>
        <w:pStyle w:val="Code"/>
        <w:keepNext w:val="0"/>
        <w:keepLines w:val="0"/>
        <w:rPr>
          <w:color w:val="000000"/>
          <w:lang w:val="en-CA" w:eastAsia="zh-CN"/>
        </w:rPr>
      </w:pPr>
      <w:r w:rsidRPr="00EA7A57">
        <w:rPr>
          <w:color w:val="000000"/>
          <w:lang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mouseClicked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B2E30EF" w14:textId="77777777" w:rsidR="00EA7A57" w:rsidRPr="00EA7A57" w:rsidRDefault="00EA7A57" w:rsidP="00C62F99">
      <w:pPr>
        <w:pStyle w:val="Code"/>
        <w:keepNext w:val="0"/>
        <w:keepLines w:val="0"/>
        <w:rPr>
          <w:color w:val="000000"/>
          <w:lang w:val="en-CA" w:eastAsia="zh-CN"/>
        </w:rPr>
      </w:pPr>
    </w:p>
    <w:p w14:paraId="0617E551"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mouseEntered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5DC51982" w14:textId="77777777" w:rsidR="00EA7A57" w:rsidRPr="00EA7A57" w:rsidRDefault="00EA7A57" w:rsidP="00C62F99">
      <w:pPr>
        <w:pStyle w:val="Code"/>
        <w:keepNext w:val="0"/>
        <w:keepLines w:val="0"/>
        <w:rPr>
          <w:color w:val="000000"/>
          <w:lang w:val="en-CA" w:eastAsia="zh-CN"/>
        </w:rPr>
      </w:pPr>
    </w:p>
    <w:p w14:paraId="6D707C32"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mouseExited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F59808E" w14:textId="77777777" w:rsidR="00EA7A57" w:rsidRPr="00EA7A57" w:rsidRDefault="00EA7A57" w:rsidP="00C62F99">
      <w:pPr>
        <w:pStyle w:val="Code"/>
        <w:keepNext w:val="0"/>
        <w:keepLines w:val="0"/>
        <w:rPr>
          <w:color w:val="000000"/>
          <w:lang w:val="en-CA" w:eastAsia="zh-CN"/>
        </w:rPr>
      </w:pPr>
    </w:p>
    <w:p w14:paraId="77A57AC2" w14:textId="77777777" w:rsidR="00EA7A57" w:rsidRPr="00EA7A57" w:rsidRDefault="00EA7A57" w:rsidP="00C62F99">
      <w:pPr>
        <w:pStyle w:val="Code"/>
        <w:keepNext w:val="0"/>
        <w:keepLines w:val="0"/>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mouseReleased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22636701" w14:textId="77777777" w:rsidR="00EA7A57" w:rsidRPr="00EA7A57" w:rsidRDefault="00EA7A57" w:rsidP="00C62F99">
      <w:pPr>
        <w:pStyle w:val="Code"/>
        <w:keepNext w:val="0"/>
        <w:keepLines w:val="0"/>
        <w:rPr>
          <w:color w:val="000000"/>
          <w:lang w:val="en-CA" w:eastAsia="zh-CN"/>
        </w:rPr>
      </w:pPr>
    </w:p>
    <w:p w14:paraId="5A735506" w14:textId="77777777" w:rsidR="00EA7A57" w:rsidRPr="00EA7A57" w:rsidRDefault="00EA7A57" w:rsidP="00C62F99">
      <w:pPr>
        <w:pStyle w:val="Code"/>
        <w:keepNext w:val="0"/>
        <w:keepLines w:val="0"/>
        <w:rPr>
          <w:color w:val="000000"/>
          <w:lang w:eastAsia="zh-CN"/>
        </w:rPr>
      </w:pPr>
      <w:r w:rsidRPr="00EA7A57">
        <w:rPr>
          <w:color w:val="000000"/>
          <w:lang w:val="en-CA" w:eastAsia="zh-CN"/>
        </w:rPr>
        <w:t xml:space="preserve">  </w:t>
      </w:r>
      <w:r w:rsidRPr="00EA7A57">
        <w:rPr>
          <w:b/>
          <w:bCs/>
          <w:color w:val="800000"/>
          <w:lang w:eastAsia="zh-CN"/>
        </w:rPr>
        <w:t>public</w:t>
      </w:r>
      <w:r w:rsidRPr="00EA7A57">
        <w:rPr>
          <w:color w:val="000000"/>
          <w:lang w:eastAsia="zh-CN"/>
        </w:rPr>
        <w:t xml:space="preserve"> </w:t>
      </w:r>
      <w:r w:rsidRPr="00EA7A57">
        <w:rPr>
          <w:color w:val="BB7977"/>
          <w:lang w:eastAsia="zh-CN"/>
        </w:rPr>
        <w:t>void</w:t>
      </w:r>
      <w:r w:rsidRPr="00EA7A57">
        <w:rPr>
          <w:color w:val="000000"/>
          <w:lang w:eastAsia="zh-CN"/>
        </w:rPr>
        <w:t xml:space="preserve"> paintBot</w:t>
      </w:r>
      <w:r w:rsidRPr="00EA7A57">
        <w:rPr>
          <w:color w:val="808030"/>
          <w:lang w:eastAsia="zh-CN"/>
        </w:rPr>
        <w:t>(</w:t>
      </w:r>
      <w:r w:rsidRPr="00EA7A57">
        <w:rPr>
          <w:color w:val="000000"/>
          <w:lang w:eastAsia="zh-CN"/>
        </w:rPr>
        <w:t>Graphics g</w:t>
      </w:r>
      <w:r w:rsidRPr="00EA7A57">
        <w:rPr>
          <w:color w:val="808030"/>
          <w:lang w:eastAsia="zh-CN"/>
        </w:rPr>
        <w:t>,</w:t>
      </w:r>
      <w:r w:rsidRPr="00EA7A57">
        <w:rPr>
          <w:color w:val="000000"/>
          <w:lang w:eastAsia="zh-CN"/>
        </w:rPr>
        <w:t xml:space="preserve"> </w:t>
      </w:r>
      <w:r w:rsidRPr="00EA7A57">
        <w:rPr>
          <w:color w:val="BB7977"/>
          <w:lang w:eastAsia="zh-CN"/>
        </w:rPr>
        <w:t>int</w:t>
      </w:r>
      <w:r w:rsidRPr="00EA7A57">
        <w:rPr>
          <w:color w:val="000000"/>
          <w:lang w:eastAsia="zh-CN"/>
        </w:rPr>
        <w:t xml:space="preserve"> largeur</w:t>
      </w:r>
      <w:r w:rsidRPr="00EA7A57">
        <w:rPr>
          <w:color w:val="808030"/>
          <w:lang w:eastAsia="zh-CN"/>
        </w:rPr>
        <w:t>,</w:t>
      </w:r>
      <w:r w:rsidRPr="00EA7A57">
        <w:rPr>
          <w:color w:val="000000"/>
          <w:lang w:eastAsia="zh-CN"/>
        </w:rPr>
        <w:t xml:space="preserve"> </w:t>
      </w:r>
      <w:r w:rsidRPr="00EA7A57">
        <w:rPr>
          <w:color w:val="BB7977"/>
          <w:lang w:eastAsia="zh-CN"/>
        </w:rPr>
        <w:t>int</w:t>
      </w:r>
      <w:r w:rsidRPr="00EA7A57">
        <w:rPr>
          <w:color w:val="000000"/>
          <w:lang w:eastAsia="zh-CN"/>
        </w:rPr>
        <w:t xml:space="preserve"> hauteur</w:t>
      </w:r>
      <w:r w:rsidRPr="00EA7A57">
        <w:rPr>
          <w:color w:val="808030"/>
          <w:lang w:eastAsia="zh-CN"/>
        </w:rPr>
        <w:t>)</w:t>
      </w:r>
      <w:r w:rsidRPr="00EA7A57">
        <w:rPr>
          <w:color w:val="000000"/>
          <w:lang w:eastAsia="zh-CN"/>
        </w:rPr>
        <w:t xml:space="preserve"> </w:t>
      </w:r>
      <w:r w:rsidRPr="00EA7A57">
        <w:rPr>
          <w:color w:val="800080"/>
          <w:lang w:eastAsia="zh-CN"/>
        </w:rPr>
        <w:t>{</w:t>
      </w:r>
    </w:p>
    <w:p w14:paraId="1591A1D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w:t>
      </w:r>
      <w:r w:rsidRPr="00EA7A57">
        <w:rPr>
          <w:color w:val="696969"/>
          <w:lang w:eastAsia="zh-CN"/>
        </w:rPr>
        <w:t>// La méthode d'objet utilise directment les variables d'objet x et y</w:t>
      </w:r>
    </w:p>
    <w:p w14:paraId="0EFAAD12"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setColor</w:t>
      </w:r>
      <w:r w:rsidRPr="00EA7A57">
        <w:rPr>
          <w:color w:val="808030"/>
          <w:lang w:eastAsia="zh-CN"/>
        </w:rPr>
        <w:t>(</w:t>
      </w:r>
      <w:r w:rsidRPr="00EA7A57">
        <w:rPr>
          <w:color w:val="000000"/>
          <w:lang w:eastAsia="zh-CN"/>
        </w:rPr>
        <w:t>Color</w:t>
      </w:r>
      <w:r w:rsidRPr="00EA7A57">
        <w:rPr>
          <w:color w:val="808030"/>
          <w:lang w:eastAsia="zh-CN"/>
        </w:rPr>
        <w:t>.</w:t>
      </w:r>
      <w:r w:rsidRPr="00EA7A57">
        <w:rPr>
          <w:color w:val="000000"/>
          <w:lang w:eastAsia="zh-CN"/>
        </w:rPr>
        <w:t>green</w:t>
      </w:r>
      <w:r w:rsidRPr="00EA7A57">
        <w:rPr>
          <w:color w:val="808030"/>
          <w:lang w:eastAsia="zh-CN"/>
        </w:rPr>
        <w:t>)</w:t>
      </w:r>
      <w:r w:rsidRPr="00EA7A57">
        <w:rPr>
          <w:color w:val="800080"/>
          <w:lang w:eastAsia="zh-CN"/>
        </w:rPr>
        <w:t>;</w:t>
      </w:r>
    </w:p>
    <w:p w14:paraId="41CE379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fillOval</w:t>
      </w:r>
      <w:r w:rsidRPr="00EA7A57">
        <w:rPr>
          <w:color w:val="808030"/>
          <w:lang w:eastAsia="zh-CN"/>
        </w:rPr>
        <w:t>(</w:t>
      </w:r>
      <w:r w:rsidRPr="00EA7A57">
        <w:rPr>
          <w:color w:val="000000"/>
          <w:lang w:eastAsia="zh-CN"/>
        </w:rPr>
        <w:t>x</w:t>
      </w:r>
      <w:r w:rsidRPr="00EA7A57">
        <w:rPr>
          <w:color w:val="808030"/>
          <w:lang w:eastAsia="zh-CN"/>
        </w:rPr>
        <w:t>,</w:t>
      </w:r>
      <w:r w:rsidRPr="00EA7A57">
        <w:rPr>
          <w:color w:val="000000"/>
          <w:lang w:eastAsia="zh-CN"/>
        </w:rPr>
        <w:t xml:space="preserve"> y</w:t>
      </w:r>
      <w:r w:rsidRPr="00EA7A57">
        <w:rPr>
          <w:color w:val="808030"/>
          <w:lang w:eastAsia="zh-CN"/>
        </w:rPr>
        <w:t>,</w:t>
      </w:r>
      <w:r w:rsidRPr="00EA7A57">
        <w:rPr>
          <w:color w:val="000000"/>
          <w:lang w:eastAsia="zh-CN"/>
        </w:rPr>
        <w:t xml:space="preserve"> largeur</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La tête</w:t>
      </w:r>
    </w:p>
    <w:p w14:paraId="1F37BAEE" w14:textId="77777777" w:rsidR="00EA7A57" w:rsidRPr="00EA7A57" w:rsidRDefault="00EA7A57" w:rsidP="00C62F99">
      <w:pPr>
        <w:pStyle w:val="Code"/>
        <w:keepNext w:val="0"/>
        <w:keepLines w:val="0"/>
        <w:rPr>
          <w:color w:val="000000"/>
          <w:lang w:eastAsia="zh-CN"/>
        </w:rPr>
      </w:pPr>
    </w:p>
    <w:p w14:paraId="380B07D7"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setColor</w:t>
      </w:r>
      <w:r w:rsidRPr="00EA7A57">
        <w:rPr>
          <w:color w:val="808030"/>
          <w:lang w:eastAsia="zh-CN"/>
        </w:rPr>
        <w:t>(</w:t>
      </w:r>
      <w:r w:rsidRPr="00EA7A57">
        <w:rPr>
          <w:color w:val="000000"/>
          <w:lang w:eastAsia="zh-CN"/>
        </w:rPr>
        <w:t>Color</w:t>
      </w:r>
      <w:r w:rsidRPr="00EA7A57">
        <w:rPr>
          <w:color w:val="808030"/>
          <w:lang w:eastAsia="zh-CN"/>
        </w:rPr>
        <w:t>.</w:t>
      </w:r>
      <w:r w:rsidRPr="00EA7A57">
        <w:rPr>
          <w:color w:val="000000"/>
          <w:lang w:eastAsia="zh-CN"/>
        </w:rPr>
        <w:t>black</w:t>
      </w:r>
      <w:r w:rsidRPr="00EA7A57">
        <w:rPr>
          <w:color w:val="808030"/>
          <w:lang w:eastAsia="zh-CN"/>
        </w:rPr>
        <w:t>)</w:t>
      </w:r>
      <w:r w:rsidRPr="00EA7A57">
        <w:rPr>
          <w:color w:val="800080"/>
          <w:lang w:eastAsia="zh-CN"/>
        </w:rPr>
        <w:t>;</w:t>
      </w:r>
    </w:p>
    <w:p w14:paraId="1A38929B"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fillRect</w:t>
      </w:r>
      <w:r w:rsidRPr="00EA7A57">
        <w:rPr>
          <w:color w:val="808030"/>
          <w:lang w:eastAsia="zh-CN"/>
        </w:rPr>
        <w:t>(</w:t>
      </w:r>
      <w:r w:rsidRPr="00EA7A57">
        <w:rPr>
          <w:color w:val="000000"/>
          <w:lang w:eastAsia="zh-CN"/>
        </w:rPr>
        <w:t xml:space="preserve">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808030"/>
          <w:lang w:eastAsia="zh-CN"/>
        </w:rPr>
        <w:t>,</w:t>
      </w: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10</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20</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L'oeil gauche</w:t>
      </w:r>
    </w:p>
    <w:p w14:paraId="075D1370" w14:textId="77777777" w:rsidR="00EA7A57" w:rsidRPr="00EA7A57" w:rsidRDefault="00EA7A57" w:rsidP="00C62F99">
      <w:pPr>
        <w:pStyle w:val="Code"/>
        <w:keepNext w:val="0"/>
        <w:keepLines w:val="0"/>
        <w:rPr>
          <w:color w:val="000000"/>
          <w:lang w:eastAsia="zh-CN"/>
        </w:rPr>
      </w:pPr>
      <w:r w:rsidRPr="00EA7A57">
        <w:rPr>
          <w:color w:val="000000"/>
          <w:lang w:eastAsia="zh-CN"/>
        </w:rPr>
        <w:lastRenderedPageBreak/>
        <w:t xml:space="preserve">    g</w:t>
      </w:r>
      <w:r w:rsidRPr="00EA7A57">
        <w:rPr>
          <w:color w:val="808030"/>
          <w:lang w:eastAsia="zh-CN"/>
        </w:rPr>
        <w:t>.</w:t>
      </w:r>
      <w:r w:rsidRPr="00EA7A57">
        <w:rPr>
          <w:color w:val="000000"/>
          <w:lang w:eastAsia="zh-CN"/>
        </w:rPr>
        <w:t>fillRect</w:t>
      </w:r>
      <w:r w:rsidRPr="00EA7A57">
        <w:rPr>
          <w:color w:val="808030"/>
          <w:lang w:eastAsia="zh-CN"/>
        </w:rPr>
        <w:t>(</w:t>
      </w:r>
    </w:p>
    <w:p w14:paraId="18BF5BF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000000"/>
          <w:lang w:eastAsia="zh-CN"/>
        </w:rPr>
        <w:t xml:space="preserve">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10</w:t>
      </w:r>
      <w:r w:rsidRPr="00EA7A57">
        <w:rPr>
          <w:color w:val="808030"/>
          <w:lang w:eastAsia="zh-CN"/>
        </w:rPr>
        <w:t>,</w:t>
      </w:r>
    </w:p>
    <w:p w14:paraId="0038205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p>
    <w:p w14:paraId="043DB55A"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10</w:t>
      </w:r>
      <w:r w:rsidRPr="00EA7A57">
        <w:rPr>
          <w:color w:val="808030"/>
          <w:lang w:eastAsia="zh-CN"/>
        </w:rPr>
        <w:t>,</w:t>
      </w:r>
    </w:p>
    <w:p w14:paraId="4E62E7F5"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20</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L'oeil droit</w:t>
      </w:r>
    </w:p>
    <w:p w14:paraId="436974F0"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drawLine</w:t>
      </w:r>
      <w:r w:rsidRPr="00EA7A57">
        <w:rPr>
          <w:color w:val="808030"/>
          <w:lang w:eastAsia="zh-CN"/>
        </w:rPr>
        <w:t>(</w:t>
      </w:r>
    </w:p>
    <w:p w14:paraId="3FB7E119"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808030"/>
          <w:lang w:eastAsia="zh-CN"/>
        </w:rPr>
        <w:t>,</w:t>
      </w:r>
    </w:p>
    <w:p w14:paraId="0C43419E"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p>
    <w:p w14:paraId="0B391375"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808030"/>
          <w:lang w:eastAsia="zh-CN"/>
        </w:rPr>
        <w:t>,</w:t>
      </w:r>
    </w:p>
    <w:p w14:paraId="27AC26CE"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La bouche</w:t>
      </w:r>
    </w:p>
    <w:p w14:paraId="12596243" w14:textId="77777777" w:rsidR="00EA7A57" w:rsidRPr="00EA7A57" w:rsidRDefault="00EA7A57" w:rsidP="00C62F99">
      <w:pPr>
        <w:pStyle w:val="Code"/>
        <w:keepNext w:val="0"/>
        <w:keepLines w:val="0"/>
        <w:rPr>
          <w:color w:val="000000"/>
          <w:lang w:eastAsia="zh-CN"/>
        </w:rPr>
      </w:pPr>
    </w:p>
    <w:p w14:paraId="0A1B6B60"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setColor</w:t>
      </w:r>
      <w:r w:rsidRPr="00EA7A57">
        <w:rPr>
          <w:color w:val="808030"/>
          <w:lang w:eastAsia="zh-CN"/>
        </w:rPr>
        <w:t>(</w:t>
      </w:r>
      <w:r w:rsidRPr="00EA7A57">
        <w:rPr>
          <w:color w:val="000000"/>
          <w:lang w:eastAsia="zh-CN"/>
        </w:rPr>
        <w:t>Color</w:t>
      </w:r>
      <w:r w:rsidRPr="00EA7A57">
        <w:rPr>
          <w:color w:val="808030"/>
          <w:lang w:eastAsia="zh-CN"/>
        </w:rPr>
        <w:t>.</w:t>
      </w:r>
      <w:r w:rsidRPr="00EA7A57">
        <w:rPr>
          <w:color w:val="000000"/>
          <w:lang w:eastAsia="zh-CN"/>
        </w:rPr>
        <w:t>red</w:t>
      </w:r>
      <w:r w:rsidRPr="00EA7A57">
        <w:rPr>
          <w:color w:val="808030"/>
          <w:lang w:eastAsia="zh-CN"/>
        </w:rPr>
        <w:t>)</w:t>
      </w:r>
      <w:r w:rsidRPr="00EA7A57">
        <w:rPr>
          <w:color w:val="800080"/>
          <w:lang w:eastAsia="zh-CN"/>
        </w:rPr>
        <w:t>;</w:t>
      </w:r>
    </w:p>
    <w:p w14:paraId="58F2FCD8" w14:textId="77777777" w:rsidR="00EA7A57" w:rsidRPr="00EA7A57" w:rsidRDefault="00EA7A57" w:rsidP="00C62F99">
      <w:pPr>
        <w:pStyle w:val="Code"/>
        <w:keepNext w:val="0"/>
        <w:keepLines w:val="0"/>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fillRect</w:t>
      </w:r>
      <w:r w:rsidRPr="00EA7A57">
        <w:rPr>
          <w:color w:val="808030"/>
          <w:lang w:eastAsia="zh-CN"/>
        </w:rPr>
        <w:t>(</w:t>
      </w:r>
      <w:r w:rsidRPr="00EA7A57">
        <w:rPr>
          <w:color w:val="000000"/>
          <w:lang w:eastAsia="zh-CN"/>
        </w:rPr>
        <w:t>x</w:t>
      </w:r>
      <w:r w:rsidRPr="00EA7A57">
        <w:rPr>
          <w:color w:val="808030"/>
          <w:lang w:eastAsia="zh-CN"/>
        </w:rPr>
        <w:t>,</w:t>
      </w: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w:t>
      </w:r>
      <w:r w:rsidRPr="00EA7A57">
        <w:rPr>
          <w:color w:val="808030"/>
          <w:lang w:eastAsia="zh-CN"/>
        </w:rPr>
        <w:t>,</w:t>
      </w:r>
      <w:r w:rsidRPr="00EA7A57">
        <w:rPr>
          <w:color w:val="000000"/>
          <w:lang w:eastAsia="zh-CN"/>
        </w:rPr>
        <w:t xml:space="preserve"> largeur</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Le corps</w:t>
      </w:r>
    </w:p>
    <w:p w14:paraId="7CDAC26E" w14:textId="77777777" w:rsidR="00EA7A57" w:rsidRPr="008B351D" w:rsidRDefault="00EA7A57" w:rsidP="00C62F99">
      <w:pPr>
        <w:pStyle w:val="Code"/>
        <w:keepNext w:val="0"/>
        <w:keepLines w:val="0"/>
        <w:rPr>
          <w:color w:val="000000"/>
          <w:lang w:val="en-US" w:eastAsia="zh-CN"/>
        </w:rPr>
      </w:pPr>
      <w:r w:rsidRPr="00EA7A57">
        <w:rPr>
          <w:color w:val="000000"/>
          <w:lang w:eastAsia="zh-CN"/>
        </w:rPr>
        <w:t xml:space="preserve">  </w:t>
      </w:r>
      <w:r w:rsidRPr="008B351D">
        <w:rPr>
          <w:color w:val="800080"/>
          <w:lang w:val="en-US" w:eastAsia="zh-CN"/>
        </w:rPr>
        <w:t>}</w:t>
      </w:r>
    </w:p>
    <w:p w14:paraId="6F61FF9A" w14:textId="77777777" w:rsidR="00EA7A57" w:rsidRPr="008B351D" w:rsidRDefault="00EA7A57" w:rsidP="00C62F99">
      <w:pPr>
        <w:pStyle w:val="Code"/>
        <w:keepNext w:val="0"/>
        <w:keepLines w:val="0"/>
        <w:rPr>
          <w:color w:val="000000"/>
          <w:lang w:val="en-US" w:eastAsia="zh-CN"/>
        </w:rPr>
      </w:pPr>
    </w:p>
    <w:p w14:paraId="1D97AAB6" w14:textId="77777777" w:rsidR="00EA7A57" w:rsidRPr="008B351D" w:rsidRDefault="00EA7A57"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5E7CD405" w14:textId="77777777" w:rsidR="00EA7A57" w:rsidRPr="008B351D" w:rsidRDefault="00EA7A57" w:rsidP="00EA7A57">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75DE9DBA" w14:textId="77777777" w:rsidR="00EA7A57" w:rsidRPr="008B351D" w:rsidRDefault="00EA7A57" w:rsidP="00EA7A57">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7855E792" w14:textId="77777777" w:rsidR="00EA7A57" w:rsidRPr="00EA7A57" w:rsidRDefault="00EA7A57" w:rsidP="00EA7A57">
      <w:pPr>
        <w:pStyle w:val="Code"/>
        <w:rPr>
          <w:color w:val="000000"/>
          <w:lang w:val="es-ES" w:eastAsia="zh-CN"/>
        </w:rPr>
      </w:pPr>
      <w:r w:rsidRPr="008B351D">
        <w:rPr>
          <w:color w:val="000000"/>
          <w:lang w:val="en-US" w:eastAsia="zh-CN"/>
        </w:rPr>
        <w:t xml:space="preserve">    </w:t>
      </w:r>
      <w:r w:rsidRPr="00EA7A57">
        <w:rPr>
          <w:color w:val="000000"/>
          <w:lang w:val="es-ES" w:eastAsia="zh-CN"/>
        </w:rPr>
        <w:t>g</w:t>
      </w:r>
      <w:r w:rsidRPr="00EA7A57">
        <w:rPr>
          <w:color w:val="808030"/>
          <w:lang w:val="es-ES" w:eastAsia="zh-CN"/>
        </w:rPr>
        <w:t>.</w:t>
      </w:r>
      <w:r w:rsidRPr="00EA7A57">
        <w:rPr>
          <w:color w:val="000000"/>
          <w:lang w:val="es-ES" w:eastAsia="zh-CN"/>
        </w:rPr>
        <w:t>drawString</w:t>
      </w:r>
      <w:r w:rsidRPr="00EA7A57">
        <w:rPr>
          <w:color w:val="808030"/>
          <w:lang w:val="es-ES" w:eastAsia="zh-CN"/>
        </w:rPr>
        <w:t>(</w:t>
      </w:r>
      <w:r w:rsidRPr="00EA7A57">
        <w:rPr>
          <w:color w:val="0000E6"/>
          <w:lang w:val="es-ES" w:eastAsia="zh-CN"/>
        </w:rPr>
        <w:t>"x="</w:t>
      </w:r>
      <w:r w:rsidRPr="00EA7A57">
        <w:rPr>
          <w:color w:val="000000"/>
          <w:lang w:val="es-ES" w:eastAsia="zh-CN"/>
        </w:rPr>
        <w:t xml:space="preserve"> </w:t>
      </w:r>
      <w:r w:rsidRPr="00EA7A57">
        <w:rPr>
          <w:color w:val="808030"/>
          <w:lang w:val="es-ES" w:eastAsia="zh-CN"/>
        </w:rPr>
        <w:t>+</w:t>
      </w:r>
      <w:r w:rsidRPr="00EA7A57">
        <w:rPr>
          <w:color w:val="000000"/>
          <w:lang w:val="es-ES" w:eastAsia="zh-CN"/>
        </w:rPr>
        <w:t xml:space="preserve"> x </w:t>
      </w:r>
      <w:r w:rsidRPr="00EA7A57">
        <w:rPr>
          <w:color w:val="808030"/>
          <w:lang w:val="es-ES" w:eastAsia="zh-CN"/>
        </w:rPr>
        <w:t>+</w:t>
      </w:r>
      <w:r w:rsidRPr="00EA7A57">
        <w:rPr>
          <w:color w:val="000000"/>
          <w:lang w:val="es-ES" w:eastAsia="zh-CN"/>
        </w:rPr>
        <w:t xml:space="preserve"> </w:t>
      </w:r>
      <w:r w:rsidRPr="00EA7A57">
        <w:rPr>
          <w:color w:val="0000E6"/>
          <w:lang w:val="es-ES" w:eastAsia="zh-CN"/>
        </w:rPr>
        <w:t>" y="</w:t>
      </w:r>
      <w:r w:rsidRPr="00EA7A57">
        <w:rPr>
          <w:color w:val="000000"/>
          <w:lang w:val="es-ES" w:eastAsia="zh-CN"/>
        </w:rPr>
        <w:t xml:space="preserve"> </w:t>
      </w:r>
      <w:r w:rsidRPr="00EA7A57">
        <w:rPr>
          <w:color w:val="808030"/>
          <w:lang w:val="es-ES" w:eastAsia="zh-CN"/>
        </w:rPr>
        <w:t>+</w:t>
      </w:r>
      <w:r w:rsidRPr="00EA7A57">
        <w:rPr>
          <w:color w:val="000000"/>
          <w:lang w:val="es-ES" w:eastAsia="zh-CN"/>
        </w:rPr>
        <w:t xml:space="preserve"> y</w:t>
      </w:r>
      <w:r w:rsidRPr="00EA7A57">
        <w:rPr>
          <w:color w:val="808030"/>
          <w:lang w:val="es-ES" w:eastAsia="zh-CN"/>
        </w:rPr>
        <w:t>,</w:t>
      </w:r>
      <w:r w:rsidRPr="00EA7A57">
        <w:rPr>
          <w:color w:val="000000"/>
          <w:lang w:val="es-ES" w:eastAsia="zh-CN"/>
        </w:rPr>
        <w:t xml:space="preserve"> </w:t>
      </w:r>
      <w:r w:rsidRPr="00EA7A57">
        <w:rPr>
          <w:color w:val="008C00"/>
          <w:lang w:val="es-ES" w:eastAsia="zh-CN"/>
        </w:rPr>
        <w:t>10</w:t>
      </w:r>
      <w:r w:rsidRPr="00EA7A57">
        <w:rPr>
          <w:color w:val="808030"/>
          <w:lang w:val="es-ES" w:eastAsia="zh-CN"/>
        </w:rPr>
        <w:t>,</w:t>
      </w:r>
      <w:r w:rsidRPr="00EA7A57">
        <w:rPr>
          <w:color w:val="000000"/>
          <w:lang w:val="es-ES" w:eastAsia="zh-CN"/>
        </w:rPr>
        <w:t xml:space="preserve"> </w:t>
      </w:r>
      <w:r w:rsidRPr="00EA7A57">
        <w:rPr>
          <w:color w:val="008C00"/>
          <w:lang w:val="es-ES" w:eastAsia="zh-CN"/>
        </w:rPr>
        <w:t>550</w:t>
      </w:r>
      <w:r w:rsidRPr="00EA7A57">
        <w:rPr>
          <w:color w:val="808030"/>
          <w:lang w:val="es-ES" w:eastAsia="zh-CN"/>
        </w:rPr>
        <w:t>)</w:t>
      </w:r>
      <w:r w:rsidRPr="00EA7A57">
        <w:rPr>
          <w:color w:val="800080"/>
          <w:lang w:val="es-ES" w:eastAsia="zh-CN"/>
        </w:rPr>
        <w:t>;</w:t>
      </w:r>
    </w:p>
    <w:p w14:paraId="12A1C7C0" w14:textId="77777777" w:rsidR="00EA7A57" w:rsidRPr="00EA7A57" w:rsidRDefault="00EA7A57" w:rsidP="00EA7A57">
      <w:pPr>
        <w:pStyle w:val="Code"/>
        <w:rPr>
          <w:color w:val="000000"/>
          <w:lang w:val="en-CA" w:eastAsia="zh-CN"/>
        </w:rPr>
      </w:pPr>
      <w:r w:rsidRPr="00EA7A57">
        <w:rPr>
          <w:color w:val="000000"/>
          <w:lang w:val="es-ES" w:eastAsia="zh-CN"/>
        </w:rPr>
        <w:t xml:space="preserve">  </w:t>
      </w:r>
      <w:r w:rsidRPr="00EA7A57">
        <w:rPr>
          <w:color w:val="800080"/>
          <w:lang w:val="en-CA" w:eastAsia="zh-CN"/>
        </w:rPr>
        <w:t>}</w:t>
      </w:r>
    </w:p>
    <w:p w14:paraId="6378C007" w14:textId="77777777" w:rsidR="00EA7A57" w:rsidRPr="00EA7A57" w:rsidRDefault="00EA7A57" w:rsidP="00EA7A57">
      <w:pPr>
        <w:pStyle w:val="Code"/>
        <w:rPr>
          <w:color w:val="000000"/>
          <w:lang w:val="en-CA" w:eastAsia="zh-CN"/>
        </w:rPr>
      </w:pPr>
    </w:p>
    <w:p w14:paraId="2A6BBDFC" w14:textId="77777777" w:rsidR="00EA7A57" w:rsidRPr="00EA7A57" w:rsidRDefault="00EA7A57" w:rsidP="00EA7A57">
      <w:pPr>
        <w:pStyle w:val="Code"/>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b/>
          <w:bCs/>
          <w:color w:val="800000"/>
          <w:lang w:val="en-CA" w:eastAsia="zh-CN"/>
        </w:rPr>
        <w:t>static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main</w:t>
      </w:r>
      <w:r w:rsidRPr="00EA7A57">
        <w:rPr>
          <w:color w:val="808030"/>
          <w:lang w:val="en-CA" w:eastAsia="zh-CN"/>
        </w:rPr>
        <w:t>(</w:t>
      </w:r>
      <w:r w:rsidRPr="00EA7A57">
        <w:rPr>
          <w:b/>
          <w:bCs/>
          <w:color w:val="BB7977"/>
          <w:lang w:val="en-CA" w:eastAsia="zh-CN"/>
        </w:rPr>
        <w:t>String</w:t>
      </w:r>
      <w:r w:rsidRPr="00EA7A57">
        <w:rPr>
          <w:color w:val="000000"/>
          <w:lang w:val="en-CA" w:eastAsia="zh-CN"/>
        </w:rPr>
        <w:t xml:space="preserve"> args</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264468A" w14:textId="77777777" w:rsidR="00EA7A57" w:rsidRPr="00987493" w:rsidRDefault="00EA7A57" w:rsidP="00EA7A57">
      <w:pPr>
        <w:pStyle w:val="Code"/>
        <w:rPr>
          <w:color w:val="000000"/>
          <w:lang w:val="fr-FR" w:eastAsia="zh-CN"/>
        </w:rPr>
      </w:pPr>
      <w:r w:rsidRPr="00EA7A57">
        <w:rPr>
          <w:color w:val="000000"/>
          <w:lang w:val="en-CA" w:eastAsia="zh-CN"/>
        </w:rPr>
        <w:t xml:space="preserve">    </w:t>
      </w:r>
      <w:r w:rsidRPr="00987493">
        <w:rPr>
          <w:b/>
          <w:bCs/>
          <w:color w:val="800000"/>
          <w:lang w:val="fr-FR" w:eastAsia="zh-CN"/>
        </w:rPr>
        <w:t>new</w:t>
      </w:r>
      <w:r w:rsidRPr="00987493">
        <w:rPr>
          <w:color w:val="000000"/>
          <w:lang w:val="fr-FR" w:eastAsia="zh-CN"/>
        </w:rPr>
        <w:t xml:space="preserve"> ExempleMethodeDobjetPaintBot</w:t>
      </w:r>
      <w:r w:rsidRPr="00987493">
        <w:rPr>
          <w:color w:val="808030"/>
          <w:lang w:val="fr-FR" w:eastAsia="zh-CN"/>
        </w:rPr>
        <w:t>()</w:t>
      </w:r>
      <w:r w:rsidRPr="00987493">
        <w:rPr>
          <w:color w:val="800080"/>
          <w:lang w:val="fr-FR" w:eastAsia="zh-CN"/>
        </w:rPr>
        <w:t>;</w:t>
      </w:r>
    </w:p>
    <w:p w14:paraId="5BF2D560" w14:textId="77777777" w:rsidR="00EA7A57" w:rsidRPr="00987493" w:rsidRDefault="00EA7A57" w:rsidP="00EA7A57">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ExempleMethodeDobjetPaintBot</w:t>
      </w:r>
      <w:r w:rsidRPr="00987493">
        <w:rPr>
          <w:color w:val="808030"/>
          <w:lang w:val="fr-FR" w:eastAsia="zh-CN"/>
        </w:rPr>
        <w:t>()</w:t>
      </w:r>
      <w:r w:rsidRPr="00987493">
        <w:rPr>
          <w:color w:val="800080"/>
          <w:lang w:val="fr-FR" w:eastAsia="zh-CN"/>
        </w:rPr>
        <w:t>;</w:t>
      </w:r>
    </w:p>
    <w:p w14:paraId="0DF0BB64" w14:textId="77777777" w:rsidR="00EA7A57" w:rsidRPr="00987493" w:rsidRDefault="00EA7A57" w:rsidP="00EA7A57">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6751AAF1" w14:textId="7D7C96BD" w:rsidR="00EA7A57" w:rsidRDefault="00EA7A57" w:rsidP="00EA7A57">
      <w:pPr>
        <w:pStyle w:val="Code"/>
        <w:rPr>
          <w:color w:val="800080"/>
          <w:lang w:val="fr-FR" w:eastAsia="zh-CN"/>
        </w:rPr>
      </w:pPr>
      <w:r w:rsidRPr="00987493">
        <w:rPr>
          <w:color w:val="800080"/>
          <w:lang w:val="fr-FR" w:eastAsia="zh-CN"/>
        </w:rPr>
        <w:t>}</w:t>
      </w:r>
    </w:p>
    <w:p w14:paraId="2FAFBBBC" w14:textId="77777777" w:rsidR="003E5B17" w:rsidRPr="00987493" w:rsidRDefault="003E5B17" w:rsidP="00EA7A57">
      <w:pPr>
        <w:pStyle w:val="Code"/>
        <w:rPr>
          <w:color w:val="000000"/>
          <w:lang w:val="fr-FR" w:eastAsia="zh-CN"/>
        </w:rPr>
      </w:pPr>
    </w:p>
    <w:p w14:paraId="287F6ECE" w14:textId="77777777" w:rsidR="00A03321" w:rsidRDefault="00A03321" w:rsidP="00A03321">
      <w:pPr>
        <w:pStyle w:val="Corpsdetexte"/>
      </w:pPr>
    </w:p>
    <w:p w14:paraId="3BCA8F81" w14:textId="77777777" w:rsidR="00A03321" w:rsidRDefault="00A03321" w:rsidP="00A03321">
      <w:pPr>
        <w:pStyle w:val="Corpsdetexte"/>
      </w:pPr>
      <w:r>
        <w:t xml:space="preserve">Dans cet exemple, la méthode d’objet </w:t>
      </w:r>
      <w:r>
        <w:rPr>
          <w:i/>
          <w:iCs/>
        </w:rPr>
        <w:t>paintBot</w:t>
      </w:r>
      <w:r>
        <w:t xml:space="preserve">() ne peut être une méthode de classe car elle accède aux variables d’objet </w:t>
      </w:r>
      <w:r>
        <w:rPr>
          <w:i/>
          <w:iCs/>
        </w:rPr>
        <w:t>x</w:t>
      </w:r>
      <w:r>
        <w:t xml:space="preserve"> et </w:t>
      </w:r>
      <w:r>
        <w:rPr>
          <w:i/>
          <w:iCs/>
        </w:rPr>
        <w:t>y</w:t>
      </w:r>
      <w:r>
        <w:t xml:space="preserve">. Si la méthode </w:t>
      </w:r>
      <w:r>
        <w:rPr>
          <w:i/>
          <w:iCs/>
        </w:rPr>
        <w:t>paintBot</w:t>
      </w:r>
      <w:r>
        <w:t xml:space="preserve">() était déclarée </w:t>
      </w:r>
      <w:r>
        <w:rPr>
          <w:i/>
          <w:iCs/>
        </w:rPr>
        <w:t>static</w:t>
      </w:r>
      <w:r>
        <w:t>, une erreur de compilation serait signalée.</w:t>
      </w:r>
    </w:p>
    <w:p w14:paraId="64F02A51" w14:textId="77777777" w:rsidR="00A03321" w:rsidRDefault="00A03321" w:rsidP="00A03321">
      <w:pPr>
        <w:pStyle w:val="Titre2"/>
      </w:pPr>
      <w:bookmarkStart w:id="136" w:name="_Toc508793538"/>
      <w:bookmarkStart w:id="137" w:name="_Toc155813911"/>
      <w:r>
        <w:t>Constantes (final)</w:t>
      </w:r>
      <w:bookmarkEnd w:id="136"/>
      <w:bookmarkEnd w:id="137"/>
    </w:p>
    <w:p w14:paraId="6C945930" w14:textId="77777777" w:rsidR="00A03321" w:rsidRDefault="00A03321" w:rsidP="00A03321">
      <w:pPr>
        <w:pStyle w:val="Corpsdetexte"/>
      </w:pPr>
      <w:r>
        <w:t xml:space="preserve">Lorsqu’il précède une variable, l’identificateur réservé </w:t>
      </w:r>
      <w:r>
        <w:rPr>
          <w:i/>
          <w:iCs/>
        </w:rPr>
        <w:t>final</w:t>
      </w:r>
      <w:r>
        <w:t xml:space="preserve"> indique que la variable ne peut être modifiée. Une telle variable désigne donc une </w:t>
      </w:r>
      <w:r w:rsidRPr="00451DE2">
        <w:rPr>
          <w:i/>
        </w:rPr>
        <w:t>constante</w:t>
      </w:r>
      <w:r>
        <w:t xml:space="preserve"> dans le programme Java. Une pratique souvent employée consiste à définir les constantes utilisées dans un programme comme des variables </w:t>
      </w:r>
      <w:r>
        <w:rPr>
          <w:i/>
          <w:iCs/>
        </w:rPr>
        <w:t>final</w:t>
      </w:r>
      <w:r>
        <w:t>. Ceci améliore la lisibilité du programme.  D’autre part, si le programmeur doit changer la valeur de la constante,  il évite d’avoir à parcourir le programme pour retrouver toutes les occurrences de la valeur constante pour la modifier.</w:t>
      </w:r>
    </w:p>
    <w:p w14:paraId="122E78A2" w14:textId="4B0BC10F" w:rsidR="00A03321" w:rsidRDefault="00A03321" w:rsidP="00A03321">
      <w:pPr>
        <w:pStyle w:val="Corpsdetexte"/>
      </w:pPr>
      <w:r>
        <w:rPr>
          <w:b/>
          <w:bCs/>
        </w:rPr>
        <w:t>Exemple</w:t>
      </w:r>
      <w:r>
        <w:t xml:space="preserve">. </w:t>
      </w:r>
      <w:hyperlink r:id="rId306" w:history="1">
        <w:r w:rsidRPr="00FA4097">
          <w:rPr>
            <w:rFonts w:ascii="Segoe UI" w:hAnsi="Segoe UI" w:cs="Segoe UI"/>
            <w:color w:val="0366D6"/>
            <w:lang w:val="fr-CA"/>
          </w:rPr>
          <w:t>JavaPasAPas</w:t>
        </w:r>
      </w:hyperlink>
      <w:r w:rsidRPr="00FA4097">
        <w:rPr>
          <w:rFonts w:ascii="Segoe UI" w:hAnsi="Segoe UI" w:cs="Segoe UI"/>
          <w:color w:val="586069"/>
          <w:lang w:val="fr-CA"/>
        </w:rPr>
        <w:t>/</w:t>
      </w:r>
      <w:bookmarkStart w:id="138" w:name="OLE_LINK36"/>
      <w:bookmarkStart w:id="139" w:name="OLE_LINK37"/>
      <w:r w:rsidR="001B4E1C">
        <w:rPr>
          <w:rFonts w:ascii="Segoe UI" w:hAnsi="Segoe UI" w:cs="Segoe UI"/>
          <w:b/>
          <w:bCs/>
          <w:color w:val="586069"/>
          <w:lang w:val="fr-CA"/>
        </w:rPr>
        <w:t>chapitre_5/E</w:t>
      </w:r>
      <w:r w:rsidRPr="00FA4097">
        <w:rPr>
          <w:rFonts w:ascii="Segoe UI" w:hAnsi="Segoe UI" w:cs="Segoe UI"/>
          <w:b/>
          <w:bCs/>
          <w:color w:val="586069"/>
          <w:lang w:val="fr-CA"/>
        </w:rPr>
        <w:t>xempleConstantesFinal</w:t>
      </w:r>
      <w:bookmarkEnd w:id="138"/>
      <w:bookmarkEnd w:id="139"/>
      <w:r w:rsidRPr="00FA4097">
        <w:rPr>
          <w:rFonts w:ascii="Segoe UI" w:hAnsi="Segoe UI" w:cs="Segoe UI"/>
          <w:b/>
          <w:bCs/>
          <w:color w:val="586069"/>
          <w:lang w:val="fr-CA"/>
        </w:rPr>
        <w:t>.java</w:t>
      </w:r>
    </w:p>
    <w:p w14:paraId="1BD68B70" w14:textId="77777777" w:rsidR="00A03321" w:rsidRDefault="00A03321" w:rsidP="00A03321">
      <w:pPr>
        <w:pStyle w:val="Corpsdetexte"/>
      </w:pPr>
      <w:r>
        <w:t xml:space="preserve">Dans l’exemple suivant qui reprend l’exemple précédent, la hauteur et la largeur de la fenêtre sont définies comme des variables </w:t>
      </w:r>
      <w:r>
        <w:rPr>
          <w:i/>
          <w:iCs/>
        </w:rPr>
        <w:t>final</w:t>
      </w:r>
      <w:r>
        <w:t xml:space="preserve">. Ces constantes sont employées dans le constructeur de fenêtre </w:t>
      </w:r>
      <w:r>
        <w:rPr>
          <w:i/>
          <w:iCs/>
        </w:rPr>
        <w:t>ExempleConstantesFinal</w:t>
      </w:r>
      <w:r>
        <w:t xml:space="preserve">() et  la </w:t>
      </w:r>
      <w:r>
        <w:lastRenderedPageBreak/>
        <w:t xml:space="preserve">méthode </w:t>
      </w:r>
      <w:r>
        <w:rPr>
          <w:i/>
          <w:iCs/>
        </w:rPr>
        <w:t>paint</w:t>
      </w:r>
      <w:r>
        <w:t>() pour ajuster la dimension du Bot et la position du message affichée.</w:t>
      </w:r>
    </w:p>
    <w:p w14:paraId="10772F12" w14:textId="77777777" w:rsidR="001B4E1C" w:rsidRPr="001B4E1C" w:rsidRDefault="001B4E1C" w:rsidP="001B4E1C">
      <w:pPr>
        <w:pStyle w:val="Code"/>
        <w:rPr>
          <w:color w:val="000000"/>
          <w:lang w:eastAsia="zh-CN"/>
        </w:rPr>
      </w:pPr>
      <w:r w:rsidRPr="001B4E1C">
        <w:rPr>
          <w:b/>
          <w:bCs/>
          <w:color w:val="800000"/>
          <w:lang w:eastAsia="zh-CN"/>
        </w:rPr>
        <w:t>import</w:t>
      </w:r>
      <w:r w:rsidRPr="001B4E1C">
        <w:rPr>
          <w:lang w:eastAsia="zh-CN"/>
        </w:rPr>
        <w:t xml:space="preserve"> java</w:t>
      </w:r>
      <w:r w:rsidRPr="001B4E1C">
        <w:rPr>
          <w:color w:val="808030"/>
          <w:lang w:eastAsia="zh-CN"/>
        </w:rPr>
        <w:t>.</w:t>
      </w:r>
      <w:r w:rsidRPr="001B4E1C">
        <w:rPr>
          <w:lang w:eastAsia="zh-CN"/>
        </w:rPr>
        <w:t>awt</w:t>
      </w:r>
      <w:r w:rsidRPr="001B4E1C">
        <w:rPr>
          <w:color w:val="808030"/>
          <w:lang w:eastAsia="zh-CN"/>
        </w:rPr>
        <w:t>.</w:t>
      </w:r>
      <w:r w:rsidRPr="001B4E1C">
        <w:rPr>
          <w:b/>
          <w:bCs/>
          <w:color w:val="800000"/>
          <w:lang w:eastAsia="zh-CN"/>
        </w:rPr>
        <w:t>*</w:t>
      </w:r>
      <w:r w:rsidRPr="001B4E1C">
        <w:rPr>
          <w:color w:val="800080"/>
          <w:lang w:eastAsia="zh-CN"/>
        </w:rPr>
        <w:t>;</w:t>
      </w:r>
    </w:p>
    <w:p w14:paraId="475588D3" w14:textId="77777777" w:rsidR="001B4E1C" w:rsidRPr="001B4E1C" w:rsidRDefault="001B4E1C" w:rsidP="001B4E1C">
      <w:pPr>
        <w:pStyle w:val="Code"/>
        <w:rPr>
          <w:color w:val="000000"/>
          <w:lang w:eastAsia="zh-CN"/>
        </w:rPr>
      </w:pPr>
      <w:r w:rsidRPr="001B4E1C">
        <w:rPr>
          <w:b/>
          <w:bCs/>
          <w:color w:val="800000"/>
          <w:lang w:eastAsia="zh-CN"/>
        </w:rPr>
        <w:t>import</w:t>
      </w:r>
      <w:r w:rsidRPr="001B4E1C">
        <w:rPr>
          <w:lang w:eastAsia="zh-CN"/>
        </w:rPr>
        <w:t xml:space="preserve"> java</w:t>
      </w:r>
      <w:r w:rsidRPr="001B4E1C">
        <w:rPr>
          <w:color w:val="808030"/>
          <w:lang w:eastAsia="zh-CN"/>
        </w:rPr>
        <w:t>.</w:t>
      </w:r>
      <w:r w:rsidRPr="001B4E1C">
        <w:rPr>
          <w:lang w:eastAsia="zh-CN"/>
        </w:rPr>
        <w:t>awt</w:t>
      </w:r>
      <w:r w:rsidRPr="001B4E1C">
        <w:rPr>
          <w:color w:val="808030"/>
          <w:lang w:eastAsia="zh-CN"/>
        </w:rPr>
        <w:t>.</w:t>
      </w:r>
      <w:r w:rsidRPr="001B4E1C">
        <w:rPr>
          <w:lang w:eastAsia="zh-CN"/>
        </w:rPr>
        <w:t>event</w:t>
      </w:r>
      <w:r w:rsidRPr="001B4E1C">
        <w:rPr>
          <w:color w:val="808030"/>
          <w:lang w:eastAsia="zh-CN"/>
        </w:rPr>
        <w:t>.</w:t>
      </w:r>
      <w:r w:rsidRPr="001B4E1C">
        <w:rPr>
          <w:b/>
          <w:bCs/>
          <w:color w:val="800000"/>
          <w:lang w:eastAsia="zh-CN"/>
        </w:rPr>
        <w:t>*</w:t>
      </w:r>
      <w:r w:rsidRPr="001B4E1C">
        <w:rPr>
          <w:color w:val="800080"/>
          <w:lang w:eastAsia="zh-CN"/>
        </w:rPr>
        <w:t>;</w:t>
      </w:r>
    </w:p>
    <w:p w14:paraId="376EE4D7" w14:textId="77777777" w:rsidR="001B4E1C" w:rsidRPr="001B4E1C" w:rsidRDefault="001B4E1C" w:rsidP="001B4E1C">
      <w:pPr>
        <w:pStyle w:val="Code"/>
        <w:rPr>
          <w:color w:val="000000"/>
          <w:lang w:eastAsia="zh-CN"/>
        </w:rPr>
      </w:pPr>
      <w:r w:rsidRPr="001B4E1C">
        <w:rPr>
          <w:b/>
          <w:bCs/>
          <w:color w:val="800000"/>
          <w:lang w:eastAsia="zh-CN"/>
        </w:rPr>
        <w:t>import</w:t>
      </w:r>
      <w:r w:rsidRPr="001B4E1C">
        <w:rPr>
          <w:lang w:eastAsia="zh-CN"/>
        </w:rPr>
        <w:t xml:space="preserve"> javax</w:t>
      </w:r>
      <w:r w:rsidRPr="001B4E1C">
        <w:rPr>
          <w:color w:val="808030"/>
          <w:lang w:eastAsia="zh-CN"/>
        </w:rPr>
        <w:t>.</w:t>
      </w:r>
      <w:r w:rsidRPr="001B4E1C">
        <w:rPr>
          <w:lang w:eastAsia="zh-CN"/>
        </w:rPr>
        <w:t>swing</w:t>
      </w:r>
      <w:r w:rsidRPr="001B4E1C">
        <w:rPr>
          <w:color w:val="808030"/>
          <w:lang w:eastAsia="zh-CN"/>
        </w:rPr>
        <w:t>.</w:t>
      </w:r>
      <w:r w:rsidRPr="001B4E1C">
        <w:rPr>
          <w:b/>
          <w:bCs/>
          <w:color w:val="800000"/>
          <w:lang w:eastAsia="zh-CN"/>
        </w:rPr>
        <w:t>*</w:t>
      </w:r>
      <w:r w:rsidRPr="001B4E1C">
        <w:rPr>
          <w:color w:val="800080"/>
          <w:lang w:eastAsia="zh-CN"/>
        </w:rPr>
        <w:t>;</w:t>
      </w:r>
    </w:p>
    <w:p w14:paraId="344DCBF2" w14:textId="77777777" w:rsidR="001B4E1C" w:rsidRPr="001B4E1C" w:rsidRDefault="001B4E1C" w:rsidP="001B4E1C">
      <w:pPr>
        <w:pStyle w:val="Code"/>
        <w:rPr>
          <w:color w:val="000000"/>
          <w:lang w:eastAsia="zh-CN"/>
        </w:rPr>
      </w:pPr>
    </w:p>
    <w:p w14:paraId="2795D377" w14:textId="77777777" w:rsidR="001B4E1C" w:rsidRPr="001B4E1C" w:rsidRDefault="001B4E1C" w:rsidP="00C62F99">
      <w:pPr>
        <w:pStyle w:val="Code"/>
        <w:keepNext w:val="0"/>
        <w:keepLines w:val="0"/>
        <w:rPr>
          <w:color w:val="000000"/>
          <w:lang w:eastAsia="zh-CN"/>
        </w:rPr>
      </w:pPr>
      <w:r w:rsidRPr="001B4E1C">
        <w:rPr>
          <w:b/>
          <w:bCs/>
          <w:color w:val="800000"/>
          <w:lang w:eastAsia="zh-CN"/>
        </w:rPr>
        <w:t>public</w:t>
      </w:r>
      <w:r w:rsidRPr="001B4E1C">
        <w:rPr>
          <w:color w:val="000000"/>
          <w:lang w:eastAsia="zh-CN"/>
        </w:rPr>
        <w:t xml:space="preserve"> </w:t>
      </w:r>
      <w:r w:rsidRPr="001B4E1C">
        <w:rPr>
          <w:b/>
          <w:bCs/>
          <w:color w:val="800000"/>
          <w:lang w:eastAsia="zh-CN"/>
        </w:rPr>
        <w:t>class</w:t>
      </w:r>
      <w:r w:rsidRPr="001B4E1C">
        <w:rPr>
          <w:color w:val="000000"/>
          <w:lang w:eastAsia="zh-CN"/>
        </w:rPr>
        <w:t xml:space="preserve"> ExempleConstantesFinal </w:t>
      </w:r>
      <w:r w:rsidRPr="001B4E1C">
        <w:rPr>
          <w:b/>
          <w:bCs/>
          <w:color w:val="800000"/>
          <w:lang w:eastAsia="zh-CN"/>
        </w:rPr>
        <w:t>extends</w:t>
      </w:r>
      <w:r w:rsidRPr="001B4E1C">
        <w:rPr>
          <w:color w:val="000000"/>
          <w:lang w:eastAsia="zh-CN"/>
        </w:rPr>
        <w:t xml:space="preserve"> JFrame</w:t>
      </w:r>
    </w:p>
    <w:p w14:paraId="39DE39D2"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b/>
          <w:bCs/>
          <w:color w:val="800000"/>
          <w:lang w:eastAsia="zh-CN"/>
        </w:rPr>
        <w:t>implements</w:t>
      </w:r>
      <w:r w:rsidRPr="001B4E1C">
        <w:rPr>
          <w:color w:val="000000"/>
          <w:lang w:eastAsia="zh-CN"/>
        </w:rPr>
        <w:t xml:space="preserve"> MouseListener </w:t>
      </w:r>
      <w:r w:rsidRPr="001B4E1C">
        <w:rPr>
          <w:color w:val="800080"/>
          <w:lang w:eastAsia="zh-CN"/>
        </w:rPr>
        <w:t>{</w:t>
      </w:r>
      <w:r w:rsidRPr="001B4E1C">
        <w:rPr>
          <w:color w:val="000000"/>
          <w:lang w:eastAsia="zh-CN"/>
        </w:rPr>
        <w:t xml:space="preserve"> </w:t>
      </w:r>
      <w:r w:rsidRPr="001B4E1C">
        <w:rPr>
          <w:color w:val="696969"/>
          <w:lang w:eastAsia="zh-CN"/>
        </w:rPr>
        <w:t>// Constantes pour la taille de la fenetre</w:t>
      </w:r>
    </w:p>
    <w:p w14:paraId="1D5D12F8" w14:textId="77777777" w:rsidR="001B4E1C" w:rsidRPr="008B351D" w:rsidRDefault="001B4E1C" w:rsidP="00C62F99">
      <w:pPr>
        <w:pStyle w:val="Code"/>
        <w:keepNext w:val="0"/>
        <w:keepLines w:val="0"/>
        <w:rPr>
          <w:color w:val="000000"/>
          <w:lang w:val="en-US" w:eastAsia="zh-CN"/>
        </w:rPr>
      </w:pPr>
      <w:r w:rsidRPr="001B4E1C">
        <w:rPr>
          <w:color w:val="000000"/>
          <w:lang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LARGEURFENETRE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400</w:t>
      </w:r>
      <w:r w:rsidRPr="008B351D">
        <w:rPr>
          <w:color w:val="800080"/>
          <w:lang w:val="en-US" w:eastAsia="zh-CN"/>
        </w:rPr>
        <w:t>;</w:t>
      </w:r>
    </w:p>
    <w:p w14:paraId="16AD7A3B" w14:textId="77777777" w:rsidR="001B4E1C" w:rsidRPr="008B351D" w:rsidRDefault="001B4E1C" w:rsidP="00C62F99">
      <w:pPr>
        <w:pStyle w:val="Code"/>
        <w:keepNext w:val="0"/>
        <w:keepLines w:val="0"/>
        <w:rPr>
          <w:color w:val="000000"/>
          <w:lang w:val="en-US" w:eastAsia="zh-CN"/>
        </w:rPr>
      </w:pPr>
      <w:r w:rsidRPr="008B351D">
        <w:rPr>
          <w:color w:val="000000"/>
          <w:lang w:val="en-US"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HAUTEURFENETRE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600</w:t>
      </w:r>
      <w:r w:rsidRPr="008B351D">
        <w:rPr>
          <w:color w:val="800080"/>
          <w:lang w:val="en-US" w:eastAsia="zh-CN"/>
        </w:rPr>
        <w:t>;</w:t>
      </w:r>
    </w:p>
    <w:p w14:paraId="1836DD83" w14:textId="77777777" w:rsidR="001B4E1C" w:rsidRPr="008B351D" w:rsidRDefault="001B4E1C" w:rsidP="00C62F99">
      <w:pPr>
        <w:pStyle w:val="Code"/>
        <w:keepNext w:val="0"/>
        <w:keepLines w:val="0"/>
        <w:rPr>
          <w:color w:val="000000"/>
          <w:lang w:val="en-US" w:eastAsia="zh-CN"/>
        </w:rPr>
      </w:pPr>
    </w:p>
    <w:p w14:paraId="0BDCA749" w14:textId="77777777" w:rsidR="001B4E1C" w:rsidRPr="001B4E1C" w:rsidRDefault="001B4E1C" w:rsidP="00C62F99">
      <w:pPr>
        <w:pStyle w:val="Code"/>
        <w:keepNext w:val="0"/>
        <w:keepLines w:val="0"/>
        <w:rPr>
          <w:color w:val="000000"/>
          <w:lang w:eastAsia="zh-CN"/>
        </w:rPr>
      </w:pPr>
      <w:r w:rsidRPr="008B351D">
        <w:rPr>
          <w:color w:val="000000"/>
          <w:lang w:val="en-US" w:eastAsia="zh-CN"/>
        </w:rPr>
        <w:t xml:space="preserve">  </w:t>
      </w:r>
      <w:r w:rsidRPr="001B4E1C">
        <w:rPr>
          <w:color w:val="696969"/>
          <w:lang w:eastAsia="zh-CN"/>
        </w:rPr>
        <w:t>// Variables d'objet qui contiennent les coordonnées de la souris</w:t>
      </w:r>
    </w:p>
    <w:p w14:paraId="2B0A53F1"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Le premier sera dessiné à la coordonnée (0,0)</w:t>
      </w:r>
    </w:p>
    <w:p w14:paraId="464315C6"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b/>
          <w:bCs/>
          <w:color w:val="800000"/>
          <w:lang w:eastAsia="zh-CN"/>
        </w:rPr>
        <w:t>private</w:t>
      </w:r>
      <w:r w:rsidRPr="001B4E1C">
        <w:rPr>
          <w:color w:val="000000"/>
          <w:lang w:eastAsia="zh-CN"/>
        </w:rPr>
        <w:t xml:space="preserve"> </w:t>
      </w:r>
      <w:r w:rsidRPr="001B4E1C">
        <w:rPr>
          <w:color w:val="BB7977"/>
          <w:lang w:eastAsia="zh-CN"/>
        </w:rPr>
        <w:t>int</w:t>
      </w:r>
      <w:r w:rsidRPr="001B4E1C">
        <w:rPr>
          <w:color w:val="000000"/>
          <w:lang w:eastAsia="zh-CN"/>
        </w:rPr>
        <w:t xml:space="preserve"> x </w:t>
      </w:r>
      <w:r w:rsidRPr="001B4E1C">
        <w:rPr>
          <w:color w:val="808030"/>
          <w:lang w:eastAsia="zh-CN"/>
        </w:rPr>
        <w:t>=</w:t>
      </w:r>
      <w:r w:rsidRPr="001B4E1C">
        <w:rPr>
          <w:color w:val="000000"/>
          <w:lang w:eastAsia="zh-CN"/>
        </w:rPr>
        <w:t xml:space="preserve"> </w:t>
      </w:r>
      <w:r w:rsidRPr="001B4E1C">
        <w:rPr>
          <w:color w:val="008C00"/>
          <w:lang w:eastAsia="zh-CN"/>
        </w:rPr>
        <w:t>0</w:t>
      </w:r>
      <w:r w:rsidRPr="001B4E1C">
        <w:rPr>
          <w:color w:val="800080"/>
          <w:lang w:eastAsia="zh-CN"/>
        </w:rPr>
        <w:t>;</w:t>
      </w:r>
      <w:r w:rsidRPr="001B4E1C">
        <w:rPr>
          <w:color w:val="000000"/>
          <w:lang w:eastAsia="zh-CN"/>
        </w:rPr>
        <w:t xml:space="preserve"> </w:t>
      </w:r>
      <w:r w:rsidRPr="001B4E1C">
        <w:rPr>
          <w:color w:val="696969"/>
          <w:lang w:eastAsia="zh-CN"/>
        </w:rPr>
        <w:t>// Coordonnée x du Bot à dessiner</w:t>
      </w:r>
    </w:p>
    <w:p w14:paraId="16A722E0"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b/>
          <w:bCs/>
          <w:color w:val="800000"/>
          <w:lang w:eastAsia="zh-CN"/>
        </w:rPr>
        <w:t>private</w:t>
      </w:r>
      <w:r w:rsidRPr="001B4E1C">
        <w:rPr>
          <w:color w:val="000000"/>
          <w:lang w:eastAsia="zh-CN"/>
        </w:rPr>
        <w:t xml:space="preserve"> </w:t>
      </w:r>
      <w:r w:rsidRPr="001B4E1C">
        <w:rPr>
          <w:color w:val="BB7977"/>
          <w:lang w:eastAsia="zh-CN"/>
        </w:rPr>
        <w:t>int</w:t>
      </w:r>
      <w:r w:rsidRPr="001B4E1C">
        <w:rPr>
          <w:color w:val="000000"/>
          <w:lang w:eastAsia="zh-CN"/>
        </w:rPr>
        <w:t xml:space="preserve"> y </w:t>
      </w:r>
      <w:r w:rsidRPr="001B4E1C">
        <w:rPr>
          <w:color w:val="808030"/>
          <w:lang w:eastAsia="zh-CN"/>
        </w:rPr>
        <w:t>=</w:t>
      </w:r>
      <w:r w:rsidRPr="001B4E1C">
        <w:rPr>
          <w:color w:val="000000"/>
          <w:lang w:eastAsia="zh-CN"/>
        </w:rPr>
        <w:t xml:space="preserve"> </w:t>
      </w:r>
      <w:r w:rsidRPr="001B4E1C">
        <w:rPr>
          <w:color w:val="008C00"/>
          <w:lang w:eastAsia="zh-CN"/>
        </w:rPr>
        <w:t>0</w:t>
      </w:r>
      <w:r w:rsidRPr="001B4E1C">
        <w:rPr>
          <w:color w:val="800080"/>
          <w:lang w:eastAsia="zh-CN"/>
        </w:rPr>
        <w:t>;</w:t>
      </w:r>
      <w:r w:rsidRPr="001B4E1C">
        <w:rPr>
          <w:color w:val="000000"/>
          <w:lang w:eastAsia="zh-CN"/>
        </w:rPr>
        <w:t xml:space="preserve"> </w:t>
      </w:r>
      <w:r w:rsidRPr="001B4E1C">
        <w:rPr>
          <w:color w:val="696969"/>
          <w:lang w:eastAsia="zh-CN"/>
        </w:rPr>
        <w:t>// Coordonnée y du Bot à dessiner</w:t>
      </w:r>
    </w:p>
    <w:p w14:paraId="24F1ABF7" w14:textId="77777777" w:rsidR="001B4E1C" w:rsidRPr="001B4E1C" w:rsidRDefault="001B4E1C" w:rsidP="00C62F99">
      <w:pPr>
        <w:pStyle w:val="Code"/>
        <w:keepNext w:val="0"/>
        <w:keepLines w:val="0"/>
        <w:rPr>
          <w:color w:val="000000"/>
          <w:lang w:eastAsia="zh-CN"/>
        </w:rPr>
      </w:pPr>
    </w:p>
    <w:p w14:paraId="665EEC3C"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b/>
          <w:bCs/>
          <w:color w:val="800000"/>
          <w:lang w:eastAsia="zh-CN"/>
        </w:rPr>
        <w:t>public</w:t>
      </w:r>
      <w:r w:rsidRPr="001B4E1C">
        <w:rPr>
          <w:color w:val="000000"/>
          <w:lang w:eastAsia="zh-CN"/>
        </w:rPr>
        <w:t xml:space="preserve"> ExempleConstantesFinal</w:t>
      </w:r>
      <w:r w:rsidRPr="001B4E1C">
        <w:rPr>
          <w:color w:val="808030"/>
          <w:lang w:eastAsia="zh-CN"/>
        </w:rPr>
        <w:t>()</w:t>
      </w:r>
      <w:r w:rsidRPr="001B4E1C">
        <w:rPr>
          <w:color w:val="000000"/>
          <w:lang w:eastAsia="zh-CN"/>
        </w:rPr>
        <w:t xml:space="preserve"> </w:t>
      </w:r>
      <w:r w:rsidRPr="001B4E1C">
        <w:rPr>
          <w:color w:val="800080"/>
          <w:lang w:eastAsia="zh-CN"/>
        </w:rPr>
        <w:t>{</w:t>
      </w:r>
    </w:p>
    <w:p w14:paraId="62999AE7"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b/>
          <w:bCs/>
          <w:color w:val="800000"/>
          <w:lang w:eastAsia="zh-CN"/>
        </w:rPr>
        <w:t>super</w:t>
      </w:r>
      <w:r w:rsidRPr="001B4E1C">
        <w:rPr>
          <w:color w:val="808030"/>
          <w:lang w:eastAsia="zh-CN"/>
        </w:rPr>
        <w:t>(</w:t>
      </w:r>
      <w:r w:rsidRPr="001B4E1C">
        <w:rPr>
          <w:color w:val="0000E6"/>
          <w:lang w:eastAsia="zh-CN"/>
        </w:rPr>
        <w:t>"Exemple de traitement d'événements de la souris"</w:t>
      </w:r>
      <w:r w:rsidRPr="001B4E1C">
        <w:rPr>
          <w:color w:val="808030"/>
          <w:lang w:eastAsia="zh-CN"/>
        </w:rPr>
        <w:t>)</w:t>
      </w:r>
      <w:r w:rsidRPr="001B4E1C">
        <w:rPr>
          <w:color w:val="800080"/>
          <w:lang w:eastAsia="zh-CN"/>
        </w:rPr>
        <w:t>;</w:t>
      </w:r>
    </w:p>
    <w:p w14:paraId="39D87958" w14:textId="77777777" w:rsidR="001B4E1C" w:rsidRPr="001B4E1C" w:rsidRDefault="001B4E1C" w:rsidP="00C62F99">
      <w:pPr>
        <w:pStyle w:val="Code"/>
        <w:keepNext w:val="0"/>
        <w:keepLines w:val="0"/>
        <w:rPr>
          <w:color w:val="000000"/>
          <w:lang w:eastAsia="zh-CN"/>
        </w:rPr>
      </w:pPr>
    </w:p>
    <w:p w14:paraId="40B3EE40"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Le paramêtre this de addMouseListener() indique que l'objet qui doit</w:t>
      </w:r>
    </w:p>
    <w:p w14:paraId="51C7D974"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réagir aux événements de souris est l'objet</w:t>
      </w:r>
    </w:p>
    <w:p w14:paraId="7AEE0690"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qui est créé par ce constructeur</w:t>
      </w:r>
    </w:p>
    <w:p w14:paraId="187EB0D6" w14:textId="77777777" w:rsidR="001B4E1C" w:rsidRPr="001B4E1C" w:rsidRDefault="001B4E1C" w:rsidP="00C62F99">
      <w:pPr>
        <w:pStyle w:val="Code"/>
        <w:keepNext w:val="0"/>
        <w:keepLines w:val="0"/>
        <w:rPr>
          <w:color w:val="000000"/>
          <w:lang w:val="en-CA" w:eastAsia="zh-CN"/>
        </w:rPr>
      </w:pPr>
      <w:r w:rsidRPr="001B4E1C">
        <w:rPr>
          <w:color w:val="000000"/>
          <w:lang w:eastAsia="zh-CN"/>
        </w:rPr>
        <w:t xml:space="preserve">    </w:t>
      </w:r>
      <w:r w:rsidRPr="001B4E1C">
        <w:rPr>
          <w:color w:val="000000"/>
          <w:lang w:val="en-CA" w:eastAsia="zh-CN"/>
        </w:rPr>
        <w:t>addMouseListener</w:t>
      </w:r>
      <w:r w:rsidRPr="001B4E1C">
        <w:rPr>
          <w:color w:val="808030"/>
          <w:lang w:val="en-CA" w:eastAsia="zh-CN"/>
        </w:rPr>
        <w:t>(</w:t>
      </w:r>
      <w:r w:rsidRPr="001B4E1C">
        <w:rPr>
          <w:b/>
          <w:bCs/>
          <w:color w:val="800000"/>
          <w:lang w:val="en-CA" w:eastAsia="zh-CN"/>
        </w:rPr>
        <w:t>this</w:t>
      </w:r>
      <w:r w:rsidRPr="001B4E1C">
        <w:rPr>
          <w:color w:val="808030"/>
          <w:lang w:val="en-CA" w:eastAsia="zh-CN"/>
        </w:rPr>
        <w:t>)</w:t>
      </w:r>
      <w:r w:rsidRPr="001B4E1C">
        <w:rPr>
          <w:color w:val="800080"/>
          <w:lang w:val="en-CA" w:eastAsia="zh-CN"/>
        </w:rPr>
        <w:t>;</w:t>
      </w:r>
    </w:p>
    <w:p w14:paraId="4F52B238" w14:textId="77777777" w:rsidR="001B4E1C" w:rsidRPr="001B4E1C" w:rsidRDefault="001B4E1C" w:rsidP="00C62F99">
      <w:pPr>
        <w:pStyle w:val="Code"/>
        <w:keepNext w:val="0"/>
        <w:keepLines w:val="0"/>
        <w:rPr>
          <w:color w:val="000000"/>
          <w:lang w:val="en-CA" w:eastAsia="zh-CN"/>
        </w:rPr>
      </w:pPr>
    </w:p>
    <w:p w14:paraId="328BFC31"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this</w:t>
      </w:r>
      <w:r w:rsidRPr="001B4E1C">
        <w:rPr>
          <w:color w:val="808030"/>
          <w:lang w:val="en-CA" w:eastAsia="zh-CN"/>
        </w:rPr>
        <w:t>.</w:t>
      </w:r>
      <w:r w:rsidRPr="001B4E1C">
        <w:rPr>
          <w:color w:val="000000"/>
          <w:lang w:val="en-CA" w:eastAsia="zh-CN"/>
        </w:rPr>
        <w:t>setDefaultCloseOperation</w:t>
      </w:r>
      <w:r w:rsidRPr="001B4E1C">
        <w:rPr>
          <w:color w:val="808030"/>
          <w:lang w:val="en-CA" w:eastAsia="zh-CN"/>
        </w:rPr>
        <w:t>(</w:t>
      </w:r>
      <w:r w:rsidRPr="001B4E1C">
        <w:rPr>
          <w:color w:val="000000"/>
          <w:lang w:val="en-CA" w:eastAsia="zh-CN"/>
        </w:rPr>
        <w:t>EXIT_ON_CLOSE</w:t>
      </w:r>
      <w:r w:rsidRPr="001B4E1C">
        <w:rPr>
          <w:color w:val="808030"/>
          <w:lang w:val="en-CA" w:eastAsia="zh-CN"/>
        </w:rPr>
        <w:t>)</w:t>
      </w:r>
      <w:r w:rsidRPr="001B4E1C">
        <w:rPr>
          <w:color w:val="800080"/>
          <w:lang w:val="en-CA" w:eastAsia="zh-CN"/>
        </w:rPr>
        <w:t>;</w:t>
      </w:r>
    </w:p>
    <w:p w14:paraId="3F56A237"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this</w:t>
      </w:r>
      <w:r w:rsidRPr="001B4E1C">
        <w:rPr>
          <w:color w:val="808030"/>
          <w:lang w:val="en-CA" w:eastAsia="zh-CN"/>
        </w:rPr>
        <w:t>.</w:t>
      </w:r>
      <w:r w:rsidRPr="001B4E1C">
        <w:rPr>
          <w:color w:val="000000"/>
          <w:lang w:val="en-CA" w:eastAsia="zh-CN"/>
        </w:rPr>
        <w:t>setSize</w:t>
      </w:r>
      <w:r w:rsidRPr="001B4E1C">
        <w:rPr>
          <w:color w:val="808030"/>
          <w:lang w:val="en-CA" w:eastAsia="zh-CN"/>
        </w:rPr>
        <w:t>(</w:t>
      </w:r>
      <w:r w:rsidRPr="001B4E1C">
        <w:rPr>
          <w:color w:val="000000"/>
          <w:lang w:val="en-CA" w:eastAsia="zh-CN"/>
        </w:rPr>
        <w:t>LARGEURFENETRE</w:t>
      </w:r>
      <w:r w:rsidRPr="001B4E1C">
        <w:rPr>
          <w:color w:val="808030"/>
          <w:lang w:val="en-CA" w:eastAsia="zh-CN"/>
        </w:rPr>
        <w:t>,</w:t>
      </w:r>
      <w:r w:rsidRPr="001B4E1C">
        <w:rPr>
          <w:color w:val="000000"/>
          <w:lang w:val="en-CA" w:eastAsia="zh-CN"/>
        </w:rPr>
        <w:t xml:space="preserve"> HAUTEURFENETRE</w:t>
      </w:r>
      <w:r w:rsidRPr="001B4E1C">
        <w:rPr>
          <w:color w:val="808030"/>
          <w:lang w:val="en-CA" w:eastAsia="zh-CN"/>
        </w:rPr>
        <w:t>)</w:t>
      </w:r>
      <w:r w:rsidRPr="001B4E1C">
        <w:rPr>
          <w:color w:val="800080"/>
          <w:lang w:val="en-CA" w:eastAsia="zh-CN"/>
        </w:rPr>
        <w:t>;</w:t>
      </w:r>
    </w:p>
    <w:p w14:paraId="7999FD94"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this</w:t>
      </w:r>
      <w:r w:rsidRPr="001B4E1C">
        <w:rPr>
          <w:color w:val="808030"/>
          <w:lang w:val="en-CA" w:eastAsia="zh-CN"/>
        </w:rPr>
        <w:t>.</w:t>
      </w:r>
      <w:r w:rsidRPr="001B4E1C">
        <w:rPr>
          <w:color w:val="000000"/>
          <w:lang w:val="en-CA" w:eastAsia="zh-CN"/>
        </w:rPr>
        <w:t>setVisible</w:t>
      </w:r>
      <w:r w:rsidRPr="001B4E1C">
        <w:rPr>
          <w:color w:val="808030"/>
          <w:lang w:val="en-CA" w:eastAsia="zh-CN"/>
        </w:rPr>
        <w:t>(</w:t>
      </w:r>
      <w:r w:rsidRPr="001B4E1C">
        <w:rPr>
          <w:b/>
          <w:bCs/>
          <w:color w:val="800000"/>
          <w:lang w:val="en-CA" w:eastAsia="zh-CN"/>
        </w:rPr>
        <w:t>true</w:t>
      </w:r>
      <w:r w:rsidRPr="001B4E1C">
        <w:rPr>
          <w:color w:val="808030"/>
          <w:lang w:val="en-CA" w:eastAsia="zh-CN"/>
        </w:rPr>
        <w:t>)</w:t>
      </w:r>
      <w:r w:rsidRPr="001B4E1C">
        <w:rPr>
          <w:color w:val="800080"/>
          <w:lang w:val="en-CA" w:eastAsia="zh-CN"/>
        </w:rPr>
        <w:t>;</w:t>
      </w:r>
    </w:p>
    <w:p w14:paraId="23A222A9" w14:textId="77777777" w:rsidR="001B4E1C" w:rsidRPr="001B4E1C" w:rsidRDefault="001B4E1C" w:rsidP="00C62F99">
      <w:pPr>
        <w:pStyle w:val="Code"/>
        <w:keepNext w:val="0"/>
        <w:keepLines w:val="0"/>
        <w:rPr>
          <w:color w:val="000000"/>
          <w:lang w:eastAsia="zh-CN"/>
        </w:rPr>
      </w:pPr>
      <w:r w:rsidRPr="001B4E1C">
        <w:rPr>
          <w:color w:val="000000"/>
          <w:lang w:val="en-CA" w:eastAsia="zh-CN"/>
        </w:rPr>
        <w:t xml:space="preserve">  </w:t>
      </w:r>
      <w:r w:rsidRPr="001B4E1C">
        <w:rPr>
          <w:color w:val="800080"/>
          <w:lang w:eastAsia="zh-CN"/>
        </w:rPr>
        <w:t>}</w:t>
      </w:r>
    </w:p>
    <w:p w14:paraId="1E1865AB" w14:textId="77777777" w:rsidR="001B4E1C" w:rsidRPr="001B4E1C" w:rsidRDefault="001B4E1C" w:rsidP="00C62F99">
      <w:pPr>
        <w:pStyle w:val="Code"/>
        <w:keepNext w:val="0"/>
        <w:keepLines w:val="0"/>
        <w:rPr>
          <w:color w:val="000000"/>
          <w:lang w:eastAsia="zh-CN"/>
        </w:rPr>
      </w:pPr>
    </w:p>
    <w:p w14:paraId="29011469"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Méthode d'objet de la classe ExempleEvenementSouris qui est</w:t>
      </w:r>
    </w:p>
    <w:p w14:paraId="2978B7F8" w14:textId="77777777" w:rsidR="001B4E1C" w:rsidRPr="001B4E1C" w:rsidRDefault="001B4E1C" w:rsidP="00C62F99">
      <w:pPr>
        <w:pStyle w:val="Code"/>
        <w:keepNext w:val="0"/>
        <w:keepLines w:val="0"/>
        <w:rPr>
          <w:color w:val="000000"/>
          <w:lang w:eastAsia="zh-CN"/>
        </w:rPr>
      </w:pPr>
      <w:r w:rsidRPr="001B4E1C">
        <w:rPr>
          <w:color w:val="000000"/>
          <w:lang w:eastAsia="zh-CN"/>
        </w:rPr>
        <w:t xml:space="preserve">  </w:t>
      </w:r>
      <w:r w:rsidRPr="001B4E1C">
        <w:rPr>
          <w:color w:val="696969"/>
          <w:lang w:eastAsia="zh-CN"/>
        </w:rPr>
        <w:t>// appelée si le bouton de souris est enfoncé</w:t>
      </w:r>
    </w:p>
    <w:p w14:paraId="173664EF" w14:textId="77777777" w:rsidR="001B4E1C" w:rsidRPr="001B4E1C" w:rsidRDefault="001B4E1C" w:rsidP="00C62F99">
      <w:pPr>
        <w:pStyle w:val="Code"/>
        <w:keepNext w:val="0"/>
        <w:keepLines w:val="0"/>
        <w:rPr>
          <w:color w:val="000000"/>
          <w:lang w:val="en-CA" w:eastAsia="zh-CN"/>
        </w:rPr>
      </w:pPr>
      <w:r w:rsidRPr="001B4E1C">
        <w:rPr>
          <w:color w:val="000000"/>
          <w:lang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mousePressed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1CCAF560" w14:textId="77777777" w:rsidR="001B4E1C" w:rsidRPr="001B4E1C" w:rsidRDefault="001B4E1C" w:rsidP="00C62F99">
      <w:pPr>
        <w:pStyle w:val="Code"/>
        <w:keepNext w:val="0"/>
        <w:keepLines w:val="0"/>
        <w:rPr>
          <w:color w:val="000000"/>
          <w:lang w:val="fr-FR" w:eastAsia="zh-CN"/>
        </w:rPr>
      </w:pPr>
      <w:r w:rsidRPr="001B4E1C">
        <w:rPr>
          <w:color w:val="000000"/>
          <w:lang w:val="en-CA" w:eastAsia="zh-CN"/>
        </w:rPr>
        <w:t xml:space="preserve">    </w:t>
      </w:r>
      <w:r w:rsidRPr="001B4E1C">
        <w:rPr>
          <w:color w:val="000000"/>
          <w:lang w:val="fr-FR" w:eastAsia="zh-CN"/>
        </w:rPr>
        <w:t xml:space="preserve">x </w:t>
      </w:r>
      <w:r w:rsidRPr="001B4E1C">
        <w:rPr>
          <w:color w:val="808030"/>
          <w:lang w:val="fr-FR" w:eastAsia="zh-CN"/>
        </w:rPr>
        <w:t>=</w:t>
      </w:r>
      <w:r w:rsidRPr="001B4E1C">
        <w:rPr>
          <w:color w:val="000000"/>
          <w:lang w:val="fr-FR" w:eastAsia="zh-CN"/>
        </w:rPr>
        <w:t xml:space="preserve"> leMouseEvent</w:t>
      </w:r>
      <w:r w:rsidRPr="001B4E1C">
        <w:rPr>
          <w:color w:val="808030"/>
          <w:lang w:val="fr-FR" w:eastAsia="zh-CN"/>
        </w:rPr>
        <w:t>.</w:t>
      </w:r>
      <w:r w:rsidRPr="001B4E1C">
        <w:rPr>
          <w:color w:val="000000"/>
          <w:lang w:val="fr-FR" w:eastAsia="zh-CN"/>
        </w:rPr>
        <w:t>getX</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place la coordonnée x de la souris dans la variable x</w:t>
      </w:r>
    </w:p>
    <w:p w14:paraId="31342178"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leMouseEvent</w:t>
      </w:r>
      <w:r w:rsidRPr="001B4E1C">
        <w:rPr>
          <w:color w:val="808030"/>
          <w:lang w:val="fr-FR" w:eastAsia="zh-CN"/>
        </w:rPr>
        <w:t>.</w:t>
      </w:r>
      <w:r w:rsidRPr="001B4E1C">
        <w:rPr>
          <w:color w:val="000000"/>
          <w:lang w:val="fr-FR" w:eastAsia="zh-CN"/>
        </w:rPr>
        <w:t>getY</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place la coordonnée y de la souris dans la variable y</w:t>
      </w:r>
    </w:p>
    <w:p w14:paraId="37F4B7E9"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696969"/>
          <w:lang w:val="fr-FR" w:eastAsia="zh-CN"/>
        </w:rPr>
        <w:t>// repaint() provoque un nouvel appel à paint()</w:t>
      </w:r>
    </w:p>
    <w:p w14:paraId="42402BC7"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repaint</w:t>
      </w:r>
      <w:r w:rsidRPr="001B4E1C">
        <w:rPr>
          <w:color w:val="808030"/>
          <w:lang w:val="fr-FR" w:eastAsia="zh-CN"/>
        </w:rPr>
        <w:t>()</w:t>
      </w:r>
      <w:r w:rsidRPr="001B4E1C">
        <w:rPr>
          <w:color w:val="800080"/>
          <w:lang w:val="fr-FR" w:eastAsia="zh-CN"/>
        </w:rPr>
        <w:t>;</w:t>
      </w:r>
    </w:p>
    <w:p w14:paraId="32DC4BBC"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800080"/>
          <w:lang w:val="fr-FR" w:eastAsia="zh-CN"/>
        </w:rPr>
        <w:t>}</w:t>
      </w:r>
    </w:p>
    <w:p w14:paraId="485227FD" w14:textId="77777777" w:rsidR="001B4E1C" w:rsidRPr="001B4E1C" w:rsidRDefault="001B4E1C" w:rsidP="00C62F99">
      <w:pPr>
        <w:pStyle w:val="Code"/>
        <w:keepNext w:val="0"/>
        <w:keepLines w:val="0"/>
        <w:rPr>
          <w:color w:val="000000"/>
          <w:lang w:val="fr-FR" w:eastAsia="zh-CN"/>
        </w:rPr>
      </w:pPr>
    </w:p>
    <w:p w14:paraId="12D4F3B3"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696969"/>
          <w:lang w:val="fr-FR" w:eastAsia="zh-CN"/>
        </w:rPr>
        <w:t>// Il faut absolument définir les autres méthodes pour les autres</w:t>
      </w:r>
    </w:p>
    <w:p w14:paraId="0E95C4E4"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696969"/>
          <w:lang w:val="fr-FR" w:eastAsia="zh-CN"/>
        </w:rPr>
        <w:t>// événements de souris même s'il ne font rien</w:t>
      </w:r>
    </w:p>
    <w:p w14:paraId="22AF0E69" w14:textId="77777777" w:rsidR="001B4E1C" w:rsidRPr="001B4E1C" w:rsidRDefault="001B4E1C" w:rsidP="00C62F99">
      <w:pPr>
        <w:pStyle w:val="Code"/>
        <w:keepNext w:val="0"/>
        <w:keepLines w:val="0"/>
        <w:rPr>
          <w:color w:val="000000"/>
          <w:lang w:val="en-CA" w:eastAsia="zh-CN"/>
        </w:rPr>
      </w:pPr>
      <w:r w:rsidRPr="001B4E1C">
        <w:rPr>
          <w:color w:val="000000"/>
          <w:lang w:val="fr-FR"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mouseClicked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30C892BC" w14:textId="77777777" w:rsidR="001B4E1C" w:rsidRPr="001B4E1C" w:rsidRDefault="001B4E1C" w:rsidP="00C62F99">
      <w:pPr>
        <w:pStyle w:val="Code"/>
        <w:keepNext w:val="0"/>
        <w:keepLines w:val="0"/>
        <w:rPr>
          <w:color w:val="000000"/>
          <w:lang w:val="en-CA" w:eastAsia="zh-CN"/>
        </w:rPr>
      </w:pPr>
    </w:p>
    <w:p w14:paraId="19B1FFCE"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mouseEntered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5CAF3C94" w14:textId="77777777" w:rsidR="001B4E1C" w:rsidRPr="001B4E1C" w:rsidRDefault="001B4E1C" w:rsidP="00C62F99">
      <w:pPr>
        <w:pStyle w:val="Code"/>
        <w:keepNext w:val="0"/>
        <w:keepLines w:val="0"/>
        <w:rPr>
          <w:color w:val="000000"/>
          <w:lang w:val="en-CA" w:eastAsia="zh-CN"/>
        </w:rPr>
      </w:pPr>
    </w:p>
    <w:p w14:paraId="49B3E331"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mouseExited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151F9815" w14:textId="77777777" w:rsidR="001B4E1C" w:rsidRPr="001B4E1C" w:rsidRDefault="001B4E1C" w:rsidP="00C62F99">
      <w:pPr>
        <w:pStyle w:val="Code"/>
        <w:keepNext w:val="0"/>
        <w:keepLines w:val="0"/>
        <w:rPr>
          <w:color w:val="000000"/>
          <w:lang w:val="en-CA" w:eastAsia="zh-CN"/>
        </w:rPr>
      </w:pPr>
    </w:p>
    <w:p w14:paraId="781A29D4" w14:textId="77777777" w:rsidR="001B4E1C" w:rsidRPr="001B4E1C" w:rsidRDefault="001B4E1C" w:rsidP="00C62F99">
      <w:pPr>
        <w:pStyle w:val="Code"/>
        <w:keepNext w:val="0"/>
        <w:keepLines w:val="0"/>
        <w:rPr>
          <w:color w:val="000000"/>
          <w:lang w:val="en-CA" w:eastAsia="zh-CN"/>
        </w:rPr>
      </w:pPr>
      <w:r w:rsidRPr="001B4E1C">
        <w:rPr>
          <w:color w:val="000000"/>
          <w:lang w:val="en-CA"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mouseReleased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1EC39FCE" w14:textId="77777777" w:rsidR="001B4E1C" w:rsidRPr="001B4E1C" w:rsidRDefault="001B4E1C" w:rsidP="00C62F99">
      <w:pPr>
        <w:pStyle w:val="Code"/>
        <w:keepNext w:val="0"/>
        <w:keepLines w:val="0"/>
        <w:rPr>
          <w:color w:val="000000"/>
          <w:lang w:val="en-CA" w:eastAsia="zh-CN"/>
        </w:rPr>
      </w:pPr>
    </w:p>
    <w:p w14:paraId="51D669FE" w14:textId="77777777" w:rsidR="001B4E1C" w:rsidRPr="001B4E1C" w:rsidRDefault="001B4E1C" w:rsidP="00C62F99">
      <w:pPr>
        <w:pStyle w:val="Code"/>
        <w:keepNext w:val="0"/>
        <w:keepLines w:val="0"/>
        <w:rPr>
          <w:color w:val="000000"/>
          <w:lang w:val="fr-FR" w:eastAsia="zh-CN"/>
        </w:rPr>
      </w:pPr>
      <w:r w:rsidRPr="001B4E1C">
        <w:rPr>
          <w:color w:val="000000"/>
          <w:lang w:val="en-CA" w:eastAsia="zh-CN"/>
        </w:rPr>
        <w:t xml:space="preserve">  </w:t>
      </w:r>
      <w:r w:rsidRPr="001B4E1C">
        <w:rPr>
          <w:b/>
          <w:bCs/>
          <w:color w:val="800000"/>
          <w:lang w:val="fr-FR" w:eastAsia="zh-CN"/>
        </w:rPr>
        <w:t>public</w:t>
      </w:r>
      <w:r w:rsidRPr="001B4E1C">
        <w:rPr>
          <w:color w:val="000000"/>
          <w:lang w:val="fr-FR" w:eastAsia="zh-CN"/>
        </w:rPr>
        <w:t xml:space="preserve"> </w:t>
      </w:r>
      <w:r w:rsidRPr="001B4E1C">
        <w:rPr>
          <w:color w:val="BB7977"/>
          <w:lang w:val="fr-FR" w:eastAsia="zh-CN"/>
        </w:rPr>
        <w:t>void</w:t>
      </w:r>
      <w:r w:rsidRPr="001B4E1C">
        <w:rPr>
          <w:color w:val="000000"/>
          <w:lang w:val="fr-FR" w:eastAsia="zh-CN"/>
        </w:rPr>
        <w:t xml:space="preserve"> paintBot</w:t>
      </w:r>
      <w:r w:rsidRPr="001B4E1C">
        <w:rPr>
          <w:color w:val="808030"/>
          <w:lang w:val="fr-FR" w:eastAsia="zh-CN"/>
        </w:rPr>
        <w:t>(</w:t>
      </w:r>
      <w:r w:rsidRPr="001B4E1C">
        <w:rPr>
          <w:color w:val="000000"/>
          <w:lang w:val="fr-FR" w:eastAsia="zh-CN"/>
        </w:rPr>
        <w:t>Graphics g</w:t>
      </w:r>
      <w:r w:rsidRPr="001B4E1C">
        <w:rPr>
          <w:color w:val="808030"/>
          <w:lang w:val="fr-FR" w:eastAsia="zh-CN"/>
        </w:rPr>
        <w:t>,</w:t>
      </w:r>
      <w:r w:rsidRPr="001B4E1C">
        <w:rPr>
          <w:color w:val="000000"/>
          <w:lang w:val="fr-FR" w:eastAsia="zh-CN"/>
        </w:rPr>
        <w:t xml:space="preserve"> </w:t>
      </w:r>
      <w:r w:rsidRPr="001B4E1C">
        <w:rPr>
          <w:color w:val="BB7977"/>
          <w:lang w:val="fr-FR" w:eastAsia="zh-CN"/>
        </w:rPr>
        <w:t>int</w:t>
      </w:r>
      <w:r w:rsidRPr="001B4E1C">
        <w:rPr>
          <w:color w:val="000000"/>
          <w:lang w:val="fr-FR" w:eastAsia="zh-CN"/>
        </w:rPr>
        <w:t xml:space="preserve"> largeur</w:t>
      </w:r>
      <w:r w:rsidRPr="001B4E1C">
        <w:rPr>
          <w:color w:val="808030"/>
          <w:lang w:val="fr-FR" w:eastAsia="zh-CN"/>
        </w:rPr>
        <w:t>,</w:t>
      </w:r>
      <w:r w:rsidRPr="001B4E1C">
        <w:rPr>
          <w:color w:val="000000"/>
          <w:lang w:val="fr-FR" w:eastAsia="zh-CN"/>
        </w:rPr>
        <w:t xml:space="preserve"> </w:t>
      </w:r>
      <w:r w:rsidRPr="001B4E1C">
        <w:rPr>
          <w:color w:val="BB7977"/>
          <w:lang w:val="fr-FR" w:eastAsia="zh-CN"/>
        </w:rPr>
        <w:t>int</w:t>
      </w:r>
      <w:r w:rsidRPr="001B4E1C">
        <w:rPr>
          <w:color w:val="000000"/>
          <w:lang w:val="fr-FR" w:eastAsia="zh-CN"/>
        </w:rPr>
        <w:t xml:space="preserve"> hauteur</w:t>
      </w:r>
      <w:r w:rsidRPr="001B4E1C">
        <w:rPr>
          <w:color w:val="808030"/>
          <w:lang w:val="fr-FR" w:eastAsia="zh-CN"/>
        </w:rPr>
        <w:t>)</w:t>
      </w:r>
      <w:r w:rsidRPr="001B4E1C">
        <w:rPr>
          <w:color w:val="000000"/>
          <w:lang w:val="fr-FR" w:eastAsia="zh-CN"/>
        </w:rPr>
        <w:t xml:space="preserve"> </w:t>
      </w:r>
      <w:r w:rsidRPr="001B4E1C">
        <w:rPr>
          <w:color w:val="800080"/>
          <w:lang w:val="fr-FR" w:eastAsia="zh-CN"/>
        </w:rPr>
        <w:t>{</w:t>
      </w:r>
    </w:p>
    <w:p w14:paraId="29AD0C0B"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696969"/>
          <w:lang w:val="fr-FR" w:eastAsia="zh-CN"/>
        </w:rPr>
        <w:t>// La méthode d'objet utilise directment les variables d'objet x et y</w:t>
      </w:r>
    </w:p>
    <w:p w14:paraId="6EB3C282"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setColor</w:t>
      </w:r>
      <w:r w:rsidRPr="001B4E1C">
        <w:rPr>
          <w:color w:val="808030"/>
          <w:lang w:val="fr-FR" w:eastAsia="zh-CN"/>
        </w:rPr>
        <w:t>(</w:t>
      </w:r>
      <w:r w:rsidRPr="001B4E1C">
        <w:rPr>
          <w:color w:val="000000"/>
          <w:lang w:val="fr-FR" w:eastAsia="zh-CN"/>
        </w:rPr>
        <w:t>Color</w:t>
      </w:r>
      <w:r w:rsidRPr="001B4E1C">
        <w:rPr>
          <w:color w:val="808030"/>
          <w:lang w:val="fr-FR" w:eastAsia="zh-CN"/>
        </w:rPr>
        <w:t>.</w:t>
      </w:r>
      <w:r w:rsidRPr="001B4E1C">
        <w:rPr>
          <w:color w:val="000000"/>
          <w:lang w:val="fr-FR" w:eastAsia="zh-CN"/>
        </w:rPr>
        <w:t>green</w:t>
      </w:r>
      <w:r w:rsidRPr="001B4E1C">
        <w:rPr>
          <w:color w:val="808030"/>
          <w:lang w:val="fr-FR" w:eastAsia="zh-CN"/>
        </w:rPr>
        <w:t>)</w:t>
      </w:r>
      <w:r w:rsidRPr="001B4E1C">
        <w:rPr>
          <w:color w:val="800080"/>
          <w:lang w:val="fr-FR" w:eastAsia="zh-CN"/>
        </w:rPr>
        <w:t>;</w:t>
      </w:r>
    </w:p>
    <w:p w14:paraId="0139DE21"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fillOval</w:t>
      </w:r>
      <w:r w:rsidRPr="001B4E1C">
        <w:rPr>
          <w:color w:val="808030"/>
          <w:lang w:val="fr-FR" w:eastAsia="zh-CN"/>
        </w:rPr>
        <w:t>(</w:t>
      </w:r>
      <w:r w:rsidRPr="001B4E1C">
        <w:rPr>
          <w:color w:val="000000"/>
          <w:lang w:val="fr-FR" w:eastAsia="zh-CN"/>
        </w:rPr>
        <w:t>x</w:t>
      </w:r>
      <w:r w:rsidRPr="001B4E1C">
        <w:rPr>
          <w:color w:val="808030"/>
          <w:lang w:val="fr-FR" w:eastAsia="zh-CN"/>
        </w:rPr>
        <w:t>,</w:t>
      </w:r>
      <w:r w:rsidRPr="001B4E1C">
        <w:rPr>
          <w:color w:val="000000"/>
          <w:lang w:val="fr-FR" w:eastAsia="zh-CN"/>
        </w:rPr>
        <w:t xml:space="preserve"> y</w:t>
      </w:r>
      <w:r w:rsidRPr="001B4E1C">
        <w:rPr>
          <w:color w:val="808030"/>
          <w:lang w:val="fr-FR" w:eastAsia="zh-CN"/>
        </w:rPr>
        <w:t>,</w:t>
      </w:r>
      <w:r w:rsidRPr="001B4E1C">
        <w:rPr>
          <w:color w:val="000000"/>
          <w:lang w:val="fr-FR" w:eastAsia="zh-CN"/>
        </w:rPr>
        <w:t xml:space="preserve"> largeur</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La tête</w:t>
      </w:r>
    </w:p>
    <w:p w14:paraId="240B56DB" w14:textId="77777777" w:rsidR="001B4E1C" w:rsidRPr="001B4E1C" w:rsidRDefault="001B4E1C" w:rsidP="00C62F99">
      <w:pPr>
        <w:pStyle w:val="Code"/>
        <w:keepNext w:val="0"/>
        <w:keepLines w:val="0"/>
        <w:rPr>
          <w:color w:val="000000"/>
          <w:lang w:val="fr-FR" w:eastAsia="zh-CN"/>
        </w:rPr>
      </w:pPr>
    </w:p>
    <w:p w14:paraId="620FD23F"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setColor</w:t>
      </w:r>
      <w:r w:rsidRPr="001B4E1C">
        <w:rPr>
          <w:color w:val="808030"/>
          <w:lang w:val="fr-FR" w:eastAsia="zh-CN"/>
        </w:rPr>
        <w:t>(</w:t>
      </w:r>
      <w:r w:rsidRPr="001B4E1C">
        <w:rPr>
          <w:color w:val="000000"/>
          <w:lang w:val="fr-FR" w:eastAsia="zh-CN"/>
        </w:rPr>
        <w:t>Color</w:t>
      </w:r>
      <w:r w:rsidRPr="001B4E1C">
        <w:rPr>
          <w:color w:val="808030"/>
          <w:lang w:val="fr-FR" w:eastAsia="zh-CN"/>
        </w:rPr>
        <w:t>.</w:t>
      </w:r>
      <w:r w:rsidRPr="001B4E1C">
        <w:rPr>
          <w:color w:val="000000"/>
          <w:lang w:val="fr-FR" w:eastAsia="zh-CN"/>
        </w:rPr>
        <w:t>black</w:t>
      </w:r>
      <w:r w:rsidRPr="001B4E1C">
        <w:rPr>
          <w:color w:val="808030"/>
          <w:lang w:val="fr-FR" w:eastAsia="zh-CN"/>
        </w:rPr>
        <w:t>)</w:t>
      </w:r>
      <w:r w:rsidRPr="001B4E1C">
        <w:rPr>
          <w:color w:val="800080"/>
          <w:lang w:val="fr-FR" w:eastAsia="zh-CN"/>
        </w:rPr>
        <w:t>;</w:t>
      </w:r>
    </w:p>
    <w:p w14:paraId="14019331"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fillRect</w:t>
      </w:r>
      <w:r w:rsidRPr="001B4E1C">
        <w:rPr>
          <w:color w:val="808030"/>
          <w:lang w:val="fr-FR" w:eastAsia="zh-CN"/>
        </w:rPr>
        <w:t>(</w:t>
      </w:r>
      <w:r w:rsidRPr="001B4E1C">
        <w:rPr>
          <w:color w:val="000000"/>
          <w:lang w:val="fr-FR" w:eastAsia="zh-CN"/>
        </w:rPr>
        <w:t xml:space="preserve">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808030"/>
          <w:lang w:val="fr-FR" w:eastAsia="zh-CN"/>
        </w:rPr>
        <w:t>,</w:t>
      </w: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20</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L'oeil gauche</w:t>
      </w:r>
    </w:p>
    <w:p w14:paraId="1B7887EF"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fillRect</w:t>
      </w:r>
      <w:r w:rsidRPr="001B4E1C">
        <w:rPr>
          <w:color w:val="808030"/>
          <w:lang w:val="fr-FR" w:eastAsia="zh-CN"/>
        </w:rPr>
        <w:t>(</w:t>
      </w:r>
    </w:p>
    <w:p w14:paraId="7A039A16"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p>
    <w:p w14:paraId="773B3C05"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lastRenderedPageBreak/>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p>
    <w:p w14:paraId="367A79BD"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p>
    <w:p w14:paraId="139D0D1F"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20</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L'oeil droit</w:t>
      </w:r>
    </w:p>
    <w:p w14:paraId="0B0D205A"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drawLine</w:t>
      </w:r>
      <w:r w:rsidRPr="001B4E1C">
        <w:rPr>
          <w:color w:val="808030"/>
          <w:lang w:val="fr-FR" w:eastAsia="zh-CN"/>
        </w:rPr>
        <w:t>(</w:t>
      </w:r>
    </w:p>
    <w:p w14:paraId="119ED81E"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808030"/>
          <w:lang w:val="fr-FR" w:eastAsia="zh-CN"/>
        </w:rPr>
        <w:t>,</w:t>
      </w:r>
    </w:p>
    <w:p w14:paraId="15D5ABF3"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p>
    <w:p w14:paraId="413253D5"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808030"/>
          <w:lang w:val="fr-FR" w:eastAsia="zh-CN"/>
        </w:rPr>
        <w:t>,</w:t>
      </w:r>
    </w:p>
    <w:p w14:paraId="42C6E1F4"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La bouche</w:t>
      </w:r>
    </w:p>
    <w:p w14:paraId="62D723BB" w14:textId="77777777" w:rsidR="001B4E1C" w:rsidRPr="001B4E1C" w:rsidRDefault="001B4E1C" w:rsidP="00C62F99">
      <w:pPr>
        <w:pStyle w:val="Code"/>
        <w:keepNext w:val="0"/>
        <w:keepLines w:val="0"/>
        <w:rPr>
          <w:color w:val="000000"/>
          <w:lang w:val="fr-FR" w:eastAsia="zh-CN"/>
        </w:rPr>
      </w:pPr>
    </w:p>
    <w:p w14:paraId="7282B1D2"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setColor</w:t>
      </w:r>
      <w:r w:rsidRPr="001B4E1C">
        <w:rPr>
          <w:color w:val="808030"/>
          <w:lang w:val="fr-FR" w:eastAsia="zh-CN"/>
        </w:rPr>
        <w:t>(</w:t>
      </w:r>
      <w:r w:rsidRPr="001B4E1C">
        <w:rPr>
          <w:color w:val="000000"/>
          <w:lang w:val="fr-FR" w:eastAsia="zh-CN"/>
        </w:rPr>
        <w:t>Color</w:t>
      </w:r>
      <w:r w:rsidRPr="001B4E1C">
        <w:rPr>
          <w:color w:val="808030"/>
          <w:lang w:val="fr-FR" w:eastAsia="zh-CN"/>
        </w:rPr>
        <w:t>.</w:t>
      </w:r>
      <w:r w:rsidRPr="001B4E1C">
        <w:rPr>
          <w:color w:val="000000"/>
          <w:lang w:val="fr-FR" w:eastAsia="zh-CN"/>
        </w:rPr>
        <w:t>red</w:t>
      </w:r>
      <w:r w:rsidRPr="001B4E1C">
        <w:rPr>
          <w:color w:val="808030"/>
          <w:lang w:val="fr-FR" w:eastAsia="zh-CN"/>
        </w:rPr>
        <w:t>)</w:t>
      </w:r>
      <w:r w:rsidRPr="001B4E1C">
        <w:rPr>
          <w:color w:val="800080"/>
          <w:lang w:val="fr-FR" w:eastAsia="zh-CN"/>
        </w:rPr>
        <w:t>;</w:t>
      </w:r>
    </w:p>
    <w:p w14:paraId="1AECACEB"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fillRect</w:t>
      </w:r>
      <w:r w:rsidRPr="001B4E1C">
        <w:rPr>
          <w:color w:val="808030"/>
          <w:lang w:val="fr-FR" w:eastAsia="zh-CN"/>
        </w:rPr>
        <w:t>(</w:t>
      </w:r>
      <w:r w:rsidRPr="001B4E1C">
        <w:rPr>
          <w:color w:val="000000"/>
          <w:lang w:val="fr-FR" w:eastAsia="zh-CN"/>
        </w:rPr>
        <w:t>x</w:t>
      </w:r>
      <w:r w:rsidRPr="001B4E1C">
        <w:rPr>
          <w:color w:val="808030"/>
          <w:lang w:val="fr-FR" w:eastAsia="zh-CN"/>
        </w:rPr>
        <w:t>,</w:t>
      </w: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w:t>
      </w:r>
      <w:r w:rsidRPr="001B4E1C">
        <w:rPr>
          <w:color w:val="808030"/>
          <w:lang w:val="fr-FR" w:eastAsia="zh-CN"/>
        </w:rPr>
        <w:t>,</w:t>
      </w:r>
      <w:r w:rsidRPr="001B4E1C">
        <w:rPr>
          <w:color w:val="000000"/>
          <w:lang w:val="fr-FR" w:eastAsia="zh-CN"/>
        </w:rPr>
        <w:t xml:space="preserve"> largeur</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Le corps</w:t>
      </w:r>
    </w:p>
    <w:p w14:paraId="04B26EF1"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color w:val="800080"/>
          <w:lang w:val="fr-FR" w:eastAsia="zh-CN"/>
        </w:rPr>
        <w:t>}</w:t>
      </w:r>
    </w:p>
    <w:p w14:paraId="4C56D689" w14:textId="77777777" w:rsidR="001B4E1C" w:rsidRPr="001B4E1C" w:rsidRDefault="001B4E1C" w:rsidP="00C62F99">
      <w:pPr>
        <w:pStyle w:val="Code"/>
        <w:keepNext w:val="0"/>
        <w:keepLines w:val="0"/>
        <w:rPr>
          <w:color w:val="000000"/>
          <w:lang w:val="fr-FR" w:eastAsia="zh-CN"/>
        </w:rPr>
      </w:pPr>
    </w:p>
    <w:p w14:paraId="3A712E72"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b/>
          <w:bCs/>
          <w:color w:val="800000"/>
          <w:lang w:val="fr-FR" w:eastAsia="zh-CN"/>
        </w:rPr>
        <w:t>public</w:t>
      </w:r>
      <w:r w:rsidRPr="001B4E1C">
        <w:rPr>
          <w:color w:val="000000"/>
          <w:lang w:val="fr-FR" w:eastAsia="zh-CN"/>
        </w:rPr>
        <w:t xml:space="preserve"> </w:t>
      </w:r>
      <w:r w:rsidRPr="001B4E1C">
        <w:rPr>
          <w:color w:val="BB7977"/>
          <w:lang w:val="fr-FR" w:eastAsia="zh-CN"/>
        </w:rPr>
        <w:t>void</w:t>
      </w:r>
      <w:r w:rsidRPr="001B4E1C">
        <w:rPr>
          <w:color w:val="000000"/>
          <w:lang w:val="fr-FR" w:eastAsia="zh-CN"/>
        </w:rPr>
        <w:t xml:space="preserve"> paint</w:t>
      </w:r>
      <w:r w:rsidRPr="001B4E1C">
        <w:rPr>
          <w:color w:val="808030"/>
          <w:lang w:val="fr-FR" w:eastAsia="zh-CN"/>
        </w:rPr>
        <w:t>(</w:t>
      </w:r>
      <w:r w:rsidRPr="001B4E1C">
        <w:rPr>
          <w:color w:val="000000"/>
          <w:lang w:val="fr-FR" w:eastAsia="zh-CN"/>
        </w:rPr>
        <w:t>Graphics g</w:t>
      </w:r>
      <w:r w:rsidRPr="001B4E1C">
        <w:rPr>
          <w:color w:val="808030"/>
          <w:lang w:val="fr-FR" w:eastAsia="zh-CN"/>
        </w:rPr>
        <w:t>)</w:t>
      </w:r>
      <w:r w:rsidRPr="001B4E1C">
        <w:rPr>
          <w:color w:val="000000"/>
          <w:lang w:val="fr-FR" w:eastAsia="zh-CN"/>
        </w:rPr>
        <w:t xml:space="preserve"> </w:t>
      </w:r>
      <w:r w:rsidRPr="001B4E1C">
        <w:rPr>
          <w:color w:val="800080"/>
          <w:lang w:val="fr-FR" w:eastAsia="zh-CN"/>
        </w:rPr>
        <w:t>{</w:t>
      </w:r>
    </w:p>
    <w:p w14:paraId="230F9BBD"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w:t>
      </w:r>
      <w:r w:rsidRPr="001B4E1C">
        <w:rPr>
          <w:b/>
          <w:bCs/>
          <w:color w:val="800000"/>
          <w:lang w:val="fr-FR" w:eastAsia="zh-CN"/>
        </w:rPr>
        <w:t>super</w:t>
      </w:r>
      <w:r w:rsidRPr="001B4E1C">
        <w:rPr>
          <w:color w:val="808030"/>
          <w:lang w:val="fr-FR" w:eastAsia="zh-CN"/>
        </w:rPr>
        <w:t>.</w:t>
      </w:r>
      <w:r w:rsidRPr="001B4E1C">
        <w:rPr>
          <w:color w:val="000000"/>
          <w:lang w:val="fr-FR" w:eastAsia="zh-CN"/>
        </w:rPr>
        <w:t>paint</w:t>
      </w:r>
      <w:r w:rsidRPr="001B4E1C">
        <w:rPr>
          <w:color w:val="808030"/>
          <w:lang w:val="fr-FR" w:eastAsia="zh-CN"/>
        </w:rPr>
        <w:t>(</w:t>
      </w:r>
      <w:r w:rsidRPr="001B4E1C">
        <w:rPr>
          <w:color w:val="000000"/>
          <w:lang w:val="fr-FR" w:eastAsia="zh-CN"/>
        </w:rPr>
        <w:t>g</w:t>
      </w:r>
      <w:r w:rsidRPr="001B4E1C">
        <w:rPr>
          <w:color w:val="808030"/>
          <w:lang w:val="fr-FR" w:eastAsia="zh-CN"/>
        </w:rPr>
        <w:t>)</w:t>
      </w:r>
      <w:r w:rsidRPr="001B4E1C">
        <w:rPr>
          <w:color w:val="800080"/>
          <w:lang w:val="fr-FR" w:eastAsia="zh-CN"/>
        </w:rPr>
        <w:t>;</w:t>
      </w:r>
    </w:p>
    <w:p w14:paraId="28D670B6" w14:textId="77777777" w:rsidR="001B4E1C" w:rsidRPr="001B4E1C" w:rsidRDefault="001B4E1C" w:rsidP="00C62F99">
      <w:pPr>
        <w:pStyle w:val="Code"/>
        <w:keepNext w:val="0"/>
        <w:keepLines w:val="0"/>
        <w:rPr>
          <w:color w:val="000000"/>
          <w:lang w:val="fr-FR" w:eastAsia="zh-CN"/>
        </w:rPr>
      </w:pPr>
      <w:r w:rsidRPr="001B4E1C">
        <w:rPr>
          <w:color w:val="000000"/>
          <w:lang w:val="fr-FR" w:eastAsia="zh-CN"/>
        </w:rPr>
        <w:t xml:space="preserve">    paintBot</w:t>
      </w:r>
      <w:r w:rsidRPr="001B4E1C">
        <w:rPr>
          <w:color w:val="808030"/>
          <w:lang w:val="fr-FR" w:eastAsia="zh-CN"/>
        </w:rPr>
        <w:t>(</w:t>
      </w:r>
      <w:r w:rsidRPr="001B4E1C">
        <w:rPr>
          <w:color w:val="000000"/>
          <w:lang w:val="fr-FR" w:eastAsia="zh-CN"/>
        </w:rPr>
        <w:t>g</w:t>
      </w:r>
      <w:r w:rsidRPr="001B4E1C">
        <w:rPr>
          <w:color w:val="808030"/>
          <w:lang w:val="fr-FR" w:eastAsia="zh-CN"/>
        </w:rPr>
        <w:t>,</w:t>
      </w:r>
      <w:r w:rsidRPr="001B4E1C">
        <w:rPr>
          <w:color w:val="000000"/>
          <w:lang w:val="fr-FR" w:eastAsia="zh-CN"/>
        </w:rPr>
        <w:t xml:space="preserve"> LARGEURFENETRE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r w:rsidRPr="001B4E1C">
        <w:rPr>
          <w:color w:val="000000"/>
          <w:lang w:val="fr-FR" w:eastAsia="zh-CN"/>
        </w:rPr>
        <w:t xml:space="preserve"> HAUTEURFENETRE </w:t>
      </w:r>
      <w:r w:rsidRPr="001B4E1C">
        <w:rPr>
          <w:color w:val="808030"/>
          <w:lang w:val="fr-FR" w:eastAsia="zh-CN"/>
        </w:rPr>
        <w:t>/</w:t>
      </w:r>
      <w:r w:rsidRPr="001B4E1C">
        <w:rPr>
          <w:color w:val="000000"/>
          <w:lang w:val="fr-FR" w:eastAsia="zh-CN"/>
        </w:rPr>
        <w:t xml:space="preserve"> </w:t>
      </w:r>
      <w:r w:rsidRPr="001B4E1C">
        <w:rPr>
          <w:color w:val="008C00"/>
          <w:lang w:val="fr-FR" w:eastAsia="zh-CN"/>
        </w:rPr>
        <w:t>6</w:t>
      </w:r>
      <w:r w:rsidRPr="001B4E1C">
        <w:rPr>
          <w:color w:val="808030"/>
          <w:lang w:val="fr-FR" w:eastAsia="zh-CN"/>
        </w:rPr>
        <w:t>)</w:t>
      </w:r>
      <w:r w:rsidRPr="001B4E1C">
        <w:rPr>
          <w:color w:val="800080"/>
          <w:lang w:val="fr-FR" w:eastAsia="zh-CN"/>
        </w:rPr>
        <w:t>;</w:t>
      </w:r>
    </w:p>
    <w:p w14:paraId="45AEC1CB" w14:textId="77777777" w:rsidR="001B4E1C" w:rsidRPr="001B4E1C" w:rsidRDefault="001B4E1C" w:rsidP="001B4E1C">
      <w:pPr>
        <w:pStyle w:val="Code"/>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drawString</w:t>
      </w:r>
      <w:r w:rsidRPr="001B4E1C">
        <w:rPr>
          <w:color w:val="808030"/>
          <w:lang w:val="fr-FR" w:eastAsia="zh-CN"/>
        </w:rPr>
        <w:t>(</w:t>
      </w:r>
      <w:r w:rsidRPr="001B4E1C">
        <w:rPr>
          <w:color w:val="0000E6"/>
          <w:lang w:val="fr-FR" w:eastAsia="zh-CN"/>
        </w:rPr>
        <w:t>"x="</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w:t>
      </w:r>
      <w:r w:rsidRPr="001B4E1C">
        <w:rPr>
          <w:color w:val="0000E6"/>
          <w:lang w:val="fr-FR" w:eastAsia="zh-CN"/>
        </w:rPr>
        <w:t>" y="</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y</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r w:rsidRPr="001B4E1C">
        <w:rPr>
          <w:color w:val="000000"/>
          <w:lang w:val="fr-FR" w:eastAsia="zh-CN"/>
        </w:rPr>
        <w:t xml:space="preserve"> HAUTEURFENETRE </w:t>
      </w:r>
      <w:r w:rsidRPr="001B4E1C">
        <w:rPr>
          <w:color w:val="808030"/>
          <w:lang w:val="fr-FR" w:eastAsia="zh-CN"/>
        </w:rPr>
        <w:t>-</w:t>
      </w:r>
      <w:r w:rsidRPr="001B4E1C">
        <w:rPr>
          <w:color w:val="000000"/>
          <w:lang w:val="fr-FR" w:eastAsia="zh-CN"/>
        </w:rPr>
        <w:t xml:space="preserve"> </w:t>
      </w:r>
      <w:r w:rsidRPr="001B4E1C">
        <w:rPr>
          <w:color w:val="008C00"/>
          <w:lang w:val="fr-FR" w:eastAsia="zh-CN"/>
        </w:rPr>
        <w:t>50</w:t>
      </w:r>
      <w:r w:rsidRPr="001B4E1C">
        <w:rPr>
          <w:color w:val="808030"/>
          <w:lang w:val="fr-FR" w:eastAsia="zh-CN"/>
        </w:rPr>
        <w:t>)</w:t>
      </w:r>
      <w:r w:rsidRPr="001B4E1C">
        <w:rPr>
          <w:color w:val="800080"/>
          <w:lang w:val="fr-FR" w:eastAsia="zh-CN"/>
        </w:rPr>
        <w:t>;</w:t>
      </w:r>
    </w:p>
    <w:p w14:paraId="5C4D741E" w14:textId="77777777" w:rsidR="001B4E1C" w:rsidRPr="008B351D" w:rsidRDefault="001B4E1C" w:rsidP="001B4E1C">
      <w:pPr>
        <w:pStyle w:val="Code"/>
        <w:rPr>
          <w:color w:val="000000"/>
          <w:lang w:val="en-US" w:eastAsia="zh-CN"/>
        </w:rPr>
      </w:pPr>
      <w:r w:rsidRPr="001B4E1C">
        <w:rPr>
          <w:color w:val="000000"/>
          <w:lang w:val="fr-FR" w:eastAsia="zh-CN"/>
        </w:rPr>
        <w:t xml:space="preserve">  </w:t>
      </w:r>
      <w:r w:rsidRPr="008B351D">
        <w:rPr>
          <w:color w:val="800080"/>
          <w:lang w:val="en-US" w:eastAsia="zh-CN"/>
        </w:rPr>
        <w:t>}</w:t>
      </w:r>
    </w:p>
    <w:p w14:paraId="226C87E7" w14:textId="77777777" w:rsidR="001B4E1C" w:rsidRPr="008B351D" w:rsidRDefault="001B4E1C" w:rsidP="001B4E1C">
      <w:pPr>
        <w:pStyle w:val="Code"/>
        <w:rPr>
          <w:color w:val="000000"/>
          <w:lang w:val="en-US" w:eastAsia="zh-CN"/>
        </w:rPr>
      </w:pPr>
    </w:p>
    <w:p w14:paraId="38A67D10" w14:textId="77777777" w:rsidR="001B4E1C" w:rsidRPr="008B351D" w:rsidRDefault="001B4E1C" w:rsidP="001B4E1C">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6618A7FA" w14:textId="77777777" w:rsidR="001B4E1C" w:rsidRPr="00987493" w:rsidRDefault="001B4E1C" w:rsidP="001B4E1C">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ExempleConstantesFinal</w:t>
      </w:r>
      <w:r w:rsidRPr="00987493">
        <w:rPr>
          <w:color w:val="808030"/>
          <w:lang w:val="fr-FR" w:eastAsia="zh-CN"/>
        </w:rPr>
        <w:t>()</w:t>
      </w:r>
      <w:r w:rsidRPr="00987493">
        <w:rPr>
          <w:color w:val="800080"/>
          <w:lang w:val="fr-FR" w:eastAsia="zh-CN"/>
        </w:rPr>
        <w:t>;</w:t>
      </w:r>
    </w:p>
    <w:p w14:paraId="5AF10181" w14:textId="77777777" w:rsidR="001B4E1C" w:rsidRPr="00987493" w:rsidRDefault="001B4E1C" w:rsidP="001B4E1C">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ExempleConstantesFinal</w:t>
      </w:r>
      <w:r w:rsidRPr="00987493">
        <w:rPr>
          <w:color w:val="808030"/>
          <w:lang w:val="fr-FR" w:eastAsia="zh-CN"/>
        </w:rPr>
        <w:t>()</w:t>
      </w:r>
      <w:r w:rsidRPr="00987493">
        <w:rPr>
          <w:color w:val="800080"/>
          <w:lang w:val="fr-FR" w:eastAsia="zh-CN"/>
        </w:rPr>
        <w:t>;</w:t>
      </w:r>
    </w:p>
    <w:p w14:paraId="6AD389FA" w14:textId="77777777" w:rsidR="001B4E1C" w:rsidRPr="00987493" w:rsidRDefault="001B4E1C" w:rsidP="001B4E1C">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50612D09" w14:textId="03C1E481" w:rsidR="001B4E1C" w:rsidRDefault="001B4E1C" w:rsidP="001B4E1C">
      <w:pPr>
        <w:pStyle w:val="Code"/>
        <w:rPr>
          <w:color w:val="800080"/>
          <w:lang w:val="fr-FR" w:eastAsia="zh-CN"/>
        </w:rPr>
      </w:pPr>
      <w:r w:rsidRPr="00987493">
        <w:rPr>
          <w:color w:val="800080"/>
          <w:lang w:val="fr-FR" w:eastAsia="zh-CN"/>
        </w:rPr>
        <w:t>}</w:t>
      </w:r>
    </w:p>
    <w:p w14:paraId="4067EE19" w14:textId="77777777" w:rsidR="003E5B17" w:rsidRPr="00987493" w:rsidRDefault="003E5B17" w:rsidP="001B4E1C">
      <w:pPr>
        <w:pStyle w:val="Code"/>
        <w:rPr>
          <w:color w:val="000000"/>
          <w:lang w:val="fr-FR" w:eastAsia="zh-CN"/>
        </w:rPr>
      </w:pPr>
    </w:p>
    <w:p w14:paraId="4BBBFAE0" w14:textId="77777777" w:rsidR="00A03321" w:rsidRDefault="00A03321" w:rsidP="00A03321">
      <w:pPr>
        <w:pStyle w:val="Corpsdetexte"/>
      </w:pPr>
    </w:p>
    <w:p w14:paraId="0594538C" w14:textId="77777777" w:rsidR="00A03321" w:rsidRDefault="00A03321" w:rsidP="00A03321">
      <w:pPr>
        <w:pStyle w:val="Corpsdetexte"/>
      </w:pPr>
      <w:r>
        <w:rPr>
          <w:b/>
          <w:bCs/>
        </w:rPr>
        <w:t>Exercice</w:t>
      </w:r>
      <w:r>
        <w:t xml:space="preserve">. Modifiez le programme précédent en définissant dans la classe </w:t>
      </w:r>
      <w:r>
        <w:rPr>
          <w:i/>
          <w:iCs/>
        </w:rPr>
        <w:t>ExempleConstantesFinal</w:t>
      </w:r>
      <w:r>
        <w:t xml:space="preserve"> deux constantes LARGEURBOT et HAUTEURBOT qui seront utilisées dans l’appel à </w:t>
      </w:r>
      <w:r>
        <w:rPr>
          <w:i/>
          <w:iCs/>
        </w:rPr>
        <w:t>paintBot</w:t>
      </w:r>
      <w:r>
        <w:t>(). La valeur de ces constantes sera calculée à partir des constantes LARGEURFENETRE et HAUTEURFENETRE.</w:t>
      </w:r>
    </w:p>
    <w:p w14:paraId="2655D21D" w14:textId="77777777" w:rsidR="00A03321" w:rsidRPr="001F6D2A" w:rsidRDefault="00A03321" w:rsidP="00EF7B00">
      <w:pPr>
        <w:pStyle w:val="Corpsdetexte"/>
        <w:keepNext/>
        <w:keepLines/>
        <w:numPr>
          <w:ilvl w:val="0"/>
          <w:numId w:val="13"/>
        </w:numPr>
        <w:rPr>
          <w:b/>
        </w:rPr>
      </w:pPr>
      <w:r w:rsidRPr="001F6D2A">
        <w:rPr>
          <w:b/>
        </w:rPr>
        <w:lastRenderedPageBreak/>
        <w:t>Ensemble de constantes (types de données énumérés)</w:t>
      </w:r>
    </w:p>
    <w:p w14:paraId="456A7B7A" w14:textId="6DBA841C" w:rsidR="00A03321" w:rsidRDefault="00A03321" w:rsidP="00EF7B00">
      <w:pPr>
        <w:pStyle w:val="Corpsdetexte"/>
        <w:keepNext/>
        <w:keepLines/>
      </w:pPr>
      <w:r>
        <w:t xml:space="preserve">À noter que la constante </w:t>
      </w:r>
      <w:hyperlink r:id="rId307" w:tooltip="class in java.awt" w:history="1">
        <w:r w:rsidRPr="00D3063E">
          <w:rPr>
            <w:rFonts w:ascii="DejaVu Sans Mono" w:hAnsi="DejaVu Sans Mono" w:cs="Courier New"/>
            <w:b/>
            <w:bCs/>
            <w:color w:val="4A6782"/>
            <w:spacing w:val="0"/>
            <w:sz w:val="21"/>
            <w:szCs w:val="21"/>
          </w:rPr>
          <w:t>Color</w:t>
        </w:r>
      </w:hyperlink>
      <w:r>
        <w:rPr>
          <w:i/>
          <w:iCs/>
        </w:rPr>
        <w:t>.</w:t>
      </w:r>
      <w:hyperlink r:id="rId308" w:anchor="green" w:history="1">
        <w:r>
          <w:rPr>
            <w:rStyle w:val="membernamelink1"/>
            <w:rFonts w:ascii="DejaVu Sans Mono" w:hAnsi="DejaVu Sans Mono" w:cs="Courier New"/>
            <w:color w:val="4A6782"/>
            <w:sz w:val="21"/>
            <w:szCs w:val="21"/>
          </w:rPr>
          <w:t>green</w:t>
        </w:r>
      </w:hyperlink>
      <w:r>
        <w:t xml:space="preserve"> qui représente une couleur de dessin est en fait un nom de variable </w:t>
      </w:r>
      <w:r>
        <w:rPr>
          <w:i/>
          <w:iCs/>
        </w:rPr>
        <w:t>public static</w:t>
      </w:r>
      <w:r>
        <w:t xml:space="preserve"> </w:t>
      </w:r>
      <w:r>
        <w:rPr>
          <w:i/>
          <w:iCs/>
        </w:rPr>
        <w:t>final</w:t>
      </w:r>
      <w:r>
        <w:t xml:space="preserve"> de la classe </w:t>
      </w:r>
      <w:hyperlink r:id="rId309" w:tooltip="class in java.awt" w:history="1">
        <w:r w:rsidRPr="00D3063E">
          <w:rPr>
            <w:rFonts w:ascii="DejaVu Sans Mono" w:hAnsi="DejaVu Sans Mono" w:cs="Courier New"/>
            <w:b/>
            <w:bCs/>
            <w:color w:val="4A6782"/>
            <w:spacing w:val="0"/>
            <w:sz w:val="21"/>
            <w:szCs w:val="21"/>
          </w:rPr>
          <w:t>Color</w:t>
        </w:r>
      </w:hyperlink>
      <w:r>
        <w:t xml:space="preserve">. Il en est de même pour les autres couleurs </w:t>
      </w:r>
      <w:r w:rsidR="004D0AB9">
        <w:t>prédéfinies</w:t>
      </w:r>
      <w:r>
        <w:t xml:space="preserve"> énumérées précédemment.  Ainsi cet ensemble des couleurs est un ensemble de constantes dans la classe </w:t>
      </w:r>
      <w:hyperlink r:id="rId310" w:tooltip="class in java.awt" w:history="1">
        <w:r w:rsidRPr="00D3063E">
          <w:rPr>
            <w:rFonts w:ascii="DejaVu Sans Mono" w:hAnsi="DejaVu Sans Mono" w:cs="Courier New"/>
            <w:b/>
            <w:bCs/>
            <w:color w:val="4A6782"/>
            <w:spacing w:val="0"/>
            <w:sz w:val="21"/>
            <w:szCs w:val="21"/>
          </w:rPr>
          <w:t>Color</w:t>
        </w:r>
      </w:hyperlink>
      <w:r>
        <w:t xml:space="preserve">. Voici un extrait de la classe </w:t>
      </w:r>
      <w:hyperlink r:id="rId311"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b/>
          <w:bCs/>
          <w:color w:val="4A6782"/>
          <w:spacing w:val="0"/>
          <w:sz w:val="21"/>
          <w:szCs w:val="21"/>
        </w:rPr>
        <w:t xml:space="preserve"> </w:t>
      </w:r>
      <w:r>
        <w:t xml:space="preserve">qui montre quelques déclarations de couleurs. Une couleur est un objet de la classe </w:t>
      </w:r>
      <w:hyperlink r:id="rId312"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b/>
          <w:bCs/>
          <w:color w:val="4A6782"/>
          <w:spacing w:val="0"/>
          <w:sz w:val="21"/>
          <w:szCs w:val="21"/>
        </w:rPr>
        <w:t xml:space="preserve"> </w:t>
      </w:r>
      <w:r>
        <w:t xml:space="preserve">créé avec le constructeur </w:t>
      </w:r>
      <w:hyperlink r:id="rId313" w:anchor="Color-int-int-int-" w:history="1">
        <w:r w:rsidRPr="00744E88">
          <w:rPr>
            <w:rFonts w:ascii="DejaVu Sans Mono" w:hAnsi="DejaVu Sans Mono" w:cs="Courier New"/>
            <w:b/>
            <w:bCs/>
            <w:color w:val="4A6782"/>
            <w:spacing w:val="0"/>
            <w:sz w:val="21"/>
            <w:szCs w:val="21"/>
          </w:rPr>
          <w:t>Color</w:t>
        </w:r>
      </w:hyperlink>
      <w:r w:rsidRPr="00744E88">
        <w:rPr>
          <w:rFonts w:ascii="DejaVu Sans Mono" w:hAnsi="DejaVu Sans Mono" w:cs="Courier New"/>
          <w:color w:val="353833"/>
          <w:spacing w:val="0"/>
          <w:sz w:val="21"/>
          <w:szCs w:val="21"/>
        </w:rPr>
        <w:t>(int r, int g, int b)</w:t>
      </w:r>
      <w:r>
        <w:t>. Chacun des paramètres est un entier entre 0 et 255 qui spécifie l’intensité d’une des trois composantes de la couleur : rouge, vert et bleu. Cette manière de représenter les couleurs correspond au système RGB.</w:t>
      </w:r>
    </w:p>
    <w:p w14:paraId="6645C459" w14:textId="77777777" w:rsidR="00C62F99" w:rsidRPr="00A076A2" w:rsidRDefault="00C62F99" w:rsidP="00C62F99">
      <w:pPr>
        <w:pStyle w:val="Code"/>
        <w:rPr>
          <w:color w:val="000000"/>
          <w:lang w:val="en-US" w:eastAsia="fr-CA"/>
        </w:rPr>
      </w:pPr>
      <w:r w:rsidRPr="00A076A2">
        <w:rPr>
          <w:lang w:val="en-US" w:eastAsia="fr-CA"/>
        </w:rPr>
        <w:t>public</w:t>
      </w:r>
      <w:r w:rsidRPr="00A076A2">
        <w:rPr>
          <w:color w:val="000000"/>
          <w:lang w:val="en-US" w:eastAsia="fr-CA"/>
        </w:rPr>
        <w:t xml:space="preserve"> </w:t>
      </w:r>
      <w:r w:rsidRPr="00A076A2">
        <w:rPr>
          <w:lang w:val="en-US" w:eastAsia="fr-CA"/>
        </w:rPr>
        <w:t>class</w:t>
      </w:r>
      <w:r w:rsidRPr="00A076A2">
        <w:rPr>
          <w:color w:val="000000"/>
          <w:lang w:val="en-US" w:eastAsia="fr-CA"/>
        </w:rPr>
        <w:t xml:space="preserve"> Color</w:t>
      </w:r>
    </w:p>
    <w:p w14:paraId="1D8A78DB" w14:textId="77777777" w:rsidR="00C62F99" w:rsidRPr="00A076A2" w:rsidRDefault="00C62F99" w:rsidP="00C62F99">
      <w:pPr>
        <w:pStyle w:val="Code"/>
        <w:rPr>
          <w:color w:val="000000"/>
          <w:lang w:val="en-US" w:eastAsia="fr-CA"/>
        </w:rPr>
      </w:pPr>
      <w:r w:rsidRPr="00A076A2">
        <w:rPr>
          <w:color w:val="000000"/>
          <w:lang w:val="en-US" w:eastAsia="fr-CA"/>
        </w:rPr>
        <w:t xml:space="preserve">    </w:t>
      </w:r>
      <w:r w:rsidRPr="00A076A2">
        <w:rPr>
          <w:lang w:val="en-US" w:eastAsia="fr-CA"/>
        </w:rPr>
        <w:t>implements</w:t>
      </w:r>
      <w:r w:rsidRPr="00A076A2">
        <w:rPr>
          <w:color w:val="000000"/>
          <w:lang w:val="en-US" w:eastAsia="fr-CA"/>
        </w:rPr>
        <w:t xml:space="preserve"> java.awt.Paint, java.io.Serializable</w:t>
      </w:r>
    </w:p>
    <w:p w14:paraId="644B19F6" w14:textId="77777777" w:rsidR="00C62F99" w:rsidRPr="00A076A2" w:rsidRDefault="00C62F99" w:rsidP="00C62F99">
      <w:pPr>
        <w:pStyle w:val="Code"/>
        <w:rPr>
          <w:color w:val="000000"/>
          <w:lang w:val="en-US" w:eastAsia="fr-CA"/>
        </w:rPr>
      </w:pPr>
      <w:r w:rsidRPr="00A076A2">
        <w:rPr>
          <w:color w:val="800080"/>
          <w:lang w:val="en-US" w:eastAsia="fr-CA"/>
        </w:rPr>
        <w:t>{</w:t>
      </w:r>
    </w:p>
    <w:p w14:paraId="302FD93F"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w:t>
      </w:r>
    </w:p>
    <w:p w14:paraId="36AE086D"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white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800080"/>
          <w:lang w:val="en-US" w:eastAsia="fr-CA"/>
        </w:rPr>
        <w:t>;</w:t>
      </w:r>
    </w:p>
    <w:p w14:paraId="4D85FC76"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lightGray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192</w:t>
      </w:r>
      <w:r w:rsidRPr="00A076A2">
        <w:rPr>
          <w:color w:val="808030"/>
          <w:lang w:val="en-US" w:eastAsia="fr-CA"/>
        </w:rPr>
        <w:t>,</w:t>
      </w:r>
      <w:r w:rsidRPr="00A076A2">
        <w:rPr>
          <w:color w:val="008C00"/>
          <w:lang w:val="en-US" w:eastAsia="fr-CA"/>
        </w:rPr>
        <w:t>192</w:t>
      </w:r>
      <w:r w:rsidRPr="00A076A2">
        <w:rPr>
          <w:color w:val="808030"/>
          <w:lang w:val="en-US" w:eastAsia="fr-CA"/>
        </w:rPr>
        <w:t>,</w:t>
      </w:r>
      <w:r w:rsidRPr="00A076A2">
        <w:rPr>
          <w:color w:val="008C00"/>
          <w:lang w:val="en-US" w:eastAsia="fr-CA"/>
        </w:rPr>
        <w:t>192</w:t>
      </w:r>
      <w:r w:rsidRPr="00A076A2">
        <w:rPr>
          <w:color w:val="808030"/>
          <w:lang w:val="en-US" w:eastAsia="fr-CA"/>
        </w:rPr>
        <w:t>)</w:t>
      </w:r>
      <w:r w:rsidRPr="00A076A2">
        <w:rPr>
          <w:color w:val="800080"/>
          <w:lang w:val="en-US" w:eastAsia="fr-CA"/>
        </w:rPr>
        <w:t>;</w:t>
      </w:r>
    </w:p>
    <w:p w14:paraId="283323EB"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gray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128</w:t>
      </w:r>
      <w:r w:rsidRPr="00A076A2">
        <w:rPr>
          <w:color w:val="808030"/>
          <w:lang w:val="en-US" w:eastAsia="fr-CA"/>
        </w:rPr>
        <w:t>,</w:t>
      </w:r>
      <w:r w:rsidRPr="00A076A2">
        <w:rPr>
          <w:color w:val="008C00"/>
          <w:lang w:val="en-US" w:eastAsia="fr-CA"/>
        </w:rPr>
        <w:t>128</w:t>
      </w:r>
      <w:r w:rsidRPr="00A076A2">
        <w:rPr>
          <w:color w:val="808030"/>
          <w:lang w:val="en-US" w:eastAsia="fr-CA"/>
        </w:rPr>
        <w:t>,</w:t>
      </w:r>
      <w:r w:rsidRPr="00A076A2">
        <w:rPr>
          <w:color w:val="008C00"/>
          <w:lang w:val="en-US" w:eastAsia="fr-CA"/>
        </w:rPr>
        <w:t>128</w:t>
      </w:r>
      <w:r w:rsidRPr="00A076A2">
        <w:rPr>
          <w:color w:val="808030"/>
          <w:lang w:val="en-US" w:eastAsia="fr-CA"/>
        </w:rPr>
        <w:t>)</w:t>
      </w:r>
      <w:r w:rsidRPr="00A076A2">
        <w:rPr>
          <w:color w:val="800080"/>
          <w:lang w:val="en-US" w:eastAsia="fr-CA"/>
        </w:rPr>
        <w:t>;</w:t>
      </w:r>
    </w:p>
    <w:p w14:paraId="4CF5BB2C"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darkGray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64</w:t>
      </w:r>
      <w:r w:rsidRPr="00A076A2">
        <w:rPr>
          <w:color w:val="808030"/>
          <w:lang w:val="en-US" w:eastAsia="fr-CA"/>
        </w:rPr>
        <w:t>,</w:t>
      </w:r>
      <w:r w:rsidRPr="00A076A2">
        <w:rPr>
          <w:color w:val="008C00"/>
          <w:lang w:val="en-US" w:eastAsia="fr-CA"/>
        </w:rPr>
        <w:t>64</w:t>
      </w:r>
      <w:r w:rsidRPr="00A076A2">
        <w:rPr>
          <w:color w:val="808030"/>
          <w:lang w:val="en-US" w:eastAsia="fr-CA"/>
        </w:rPr>
        <w:t>,</w:t>
      </w:r>
      <w:r w:rsidRPr="00A076A2">
        <w:rPr>
          <w:color w:val="008C00"/>
          <w:lang w:val="en-US" w:eastAsia="fr-CA"/>
        </w:rPr>
        <w:t>64</w:t>
      </w:r>
      <w:r w:rsidRPr="00A076A2">
        <w:rPr>
          <w:color w:val="808030"/>
          <w:lang w:val="en-US" w:eastAsia="fr-CA"/>
        </w:rPr>
        <w:t>)</w:t>
      </w:r>
      <w:r w:rsidRPr="00A076A2">
        <w:rPr>
          <w:color w:val="800080"/>
          <w:lang w:val="en-US" w:eastAsia="fr-CA"/>
        </w:rPr>
        <w:t>;</w:t>
      </w:r>
    </w:p>
    <w:p w14:paraId="0A1A67CC"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black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320CA44C"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red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2A07D160"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pink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175</w:t>
      </w:r>
      <w:r w:rsidRPr="00A076A2">
        <w:rPr>
          <w:color w:val="808030"/>
          <w:lang w:val="en-US" w:eastAsia="fr-CA"/>
        </w:rPr>
        <w:t>,</w:t>
      </w:r>
      <w:r w:rsidRPr="00A076A2">
        <w:rPr>
          <w:color w:val="008C00"/>
          <w:lang w:val="en-US" w:eastAsia="fr-CA"/>
        </w:rPr>
        <w:t>175</w:t>
      </w:r>
      <w:r w:rsidRPr="00A076A2">
        <w:rPr>
          <w:color w:val="808030"/>
          <w:lang w:val="en-US" w:eastAsia="fr-CA"/>
        </w:rPr>
        <w:t>)</w:t>
      </w:r>
      <w:r w:rsidRPr="00A076A2">
        <w:rPr>
          <w:color w:val="800080"/>
          <w:lang w:val="en-US" w:eastAsia="fr-CA"/>
        </w:rPr>
        <w:t>;</w:t>
      </w:r>
    </w:p>
    <w:p w14:paraId="08F81A95"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orange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200</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31207D47"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yellow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4672DAA5"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green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3F3ABB37"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magenta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800080"/>
          <w:lang w:val="en-US" w:eastAsia="fr-CA"/>
        </w:rPr>
        <w:t>;</w:t>
      </w:r>
    </w:p>
    <w:p w14:paraId="4B2D0D90"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cyan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800080"/>
          <w:lang w:val="en-US" w:eastAsia="fr-CA"/>
        </w:rPr>
        <w:t>;</w:t>
      </w:r>
    </w:p>
    <w:p w14:paraId="1A6E2C53" w14:textId="77777777" w:rsidR="00C62F99" w:rsidRPr="00A076A2" w:rsidRDefault="00C62F99" w:rsidP="00C62F99">
      <w:pPr>
        <w:pStyle w:val="Code"/>
        <w:keepNext w:val="0"/>
        <w:keepLines w:val="0"/>
        <w:rPr>
          <w:color w:val="000000"/>
          <w:lang w:val="en-US" w:eastAsia="fr-CA"/>
        </w:rPr>
      </w:pPr>
      <w:r w:rsidRPr="00A076A2">
        <w:rPr>
          <w:color w:val="000000"/>
          <w:lang w:val="en-US" w:eastAsia="fr-CA"/>
        </w:rPr>
        <w:t xml:space="preserve">    </w:t>
      </w:r>
      <w:r w:rsidRPr="00A076A2">
        <w:rPr>
          <w:lang w:val="en-US" w:eastAsia="fr-CA"/>
        </w:rPr>
        <w:t>public</w:t>
      </w:r>
      <w:r w:rsidRPr="00A076A2">
        <w:rPr>
          <w:color w:val="000000"/>
          <w:lang w:val="en-US" w:eastAsia="fr-CA"/>
        </w:rPr>
        <w:t xml:space="preserve"> </w:t>
      </w:r>
      <w:r w:rsidRPr="00A076A2">
        <w:rPr>
          <w:lang w:val="en-US" w:eastAsia="fr-CA"/>
        </w:rPr>
        <w:t>static</w:t>
      </w:r>
      <w:r w:rsidRPr="00A076A2">
        <w:rPr>
          <w:color w:val="000000"/>
          <w:lang w:val="en-US" w:eastAsia="fr-CA"/>
        </w:rPr>
        <w:t xml:space="preserve"> </w:t>
      </w:r>
      <w:r w:rsidRPr="00A076A2">
        <w:rPr>
          <w:lang w:val="en-US" w:eastAsia="fr-CA"/>
        </w:rPr>
        <w:t>final</w:t>
      </w:r>
      <w:r w:rsidRPr="00A076A2">
        <w:rPr>
          <w:color w:val="000000"/>
          <w:lang w:val="en-US" w:eastAsia="fr-CA"/>
        </w:rPr>
        <w:t xml:space="preserve"> java</w:t>
      </w:r>
      <w:r w:rsidRPr="00A076A2">
        <w:rPr>
          <w:color w:val="808030"/>
          <w:lang w:val="en-US" w:eastAsia="fr-CA"/>
        </w:rPr>
        <w:t>.</w:t>
      </w:r>
      <w:r w:rsidRPr="00A076A2">
        <w:rPr>
          <w:color w:val="000000"/>
          <w:lang w:val="en-US" w:eastAsia="fr-CA"/>
        </w:rPr>
        <w:t>awt</w:t>
      </w:r>
      <w:r w:rsidRPr="00A076A2">
        <w:rPr>
          <w:color w:val="808030"/>
          <w:lang w:val="en-US" w:eastAsia="fr-CA"/>
        </w:rPr>
        <w:t>.</w:t>
      </w:r>
      <w:r w:rsidRPr="00A076A2">
        <w:rPr>
          <w:color w:val="000000"/>
          <w:lang w:val="en-US" w:eastAsia="fr-CA"/>
        </w:rPr>
        <w:t xml:space="preserve">Color blue </w:t>
      </w:r>
      <w:r w:rsidRPr="00A076A2">
        <w:rPr>
          <w:color w:val="808030"/>
          <w:lang w:val="en-US" w:eastAsia="fr-CA"/>
        </w:rPr>
        <w:t>=</w:t>
      </w:r>
      <w:r w:rsidRPr="00A076A2">
        <w:rPr>
          <w:color w:val="000000"/>
          <w:lang w:val="en-US" w:eastAsia="fr-CA"/>
        </w:rPr>
        <w:t xml:space="preserve"> </w:t>
      </w:r>
      <w:r w:rsidRPr="00A076A2">
        <w:rPr>
          <w:lang w:val="en-US" w:eastAsia="fr-CA"/>
        </w:rPr>
        <w:t>new</w:t>
      </w:r>
      <w:r w:rsidRPr="00A076A2">
        <w:rPr>
          <w:color w:val="000000"/>
          <w:lang w:val="en-US" w:eastAsia="fr-CA"/>
        </w:rPr>
        <w:t xml:space="preserve"> Color</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008C00"/>
          <w:lang w:val="en-US" w:eastAsia="fr-CA"/>
        </w:rPr>
        <w:t>255</w:t>
      </w:r>
      <w:r w:rsidRPr="00A076A2">
        <w:rPr>
          <w:color w:val="808030"/>
          <w:lang w:val="en-US" w:eastAsia="fr-CA"/>
        </w:rPr>
        <w:t>,</w:t>
      </w:r>
      <w:r w:rsidRPr="00A076A2">
        <w:rPr>
          <w:color w:val="008C00"/>
          <w:lang w:val="en-US" w:eastAsia="fr-CA"/>
        </w:rPr>
        <w:t>0</w:t>
      </w:r>
      <w:r w:rsidRPr="00A076A2">
        <w:rPr>
          <w:color w:val="808030"/>
          <w:lang w:val="en-US" w:eastAsia="fr-CA"/>
        </w:rPr>
        <w:t>)</w:t>
      </w:r>
      <w:r w:rsidRPr="00A076A2">
        <w:rPr>
          <w:color w:val="800080"/>
          <w:lang w:val="en-US" w:eastAsia="fr-CA"/>
        </w:rPr>
        <w:t>;</w:t>
      </w:r>
    </w:p>
    <w:p w14:paraId="0FA72BEB" w14:textId="77777777" w:rsidR="00C62F99" w:rsidRPr="00A076A2" w:rsidRDefault="00C62F99" w:rsidP="00C62F99">
      <w:pPr>
        <w:pStyle w:val="Code"/>
        <w:keepNext w:val="0"/>
        <w:keepLines w:val="0"/>
        <w:rPr>
          <w:color w:val="000000"/>
          <w:lang w:val="en-US" w:eastAsia="fr-CA"/>
        </w:rPr>
      </w:pPr>
    </w:p>
    <w:p w14:paraId="1B4C9FF4" w14:textId="77777777" w:rsidR="00C62F99" w:rsidRPr="00C62F99" w:rsidRDefault="00C62F99" w:rsidP="00C62F99">
      <w:pPr>
        <w:pStyle w:val="Code"/>
        <w:keepNext w:val="0"/>
        <w:keepLines w:val="0"/>
        <w:rPr>
          <w:color w:val="000000"/>
          <w:lang w:eastAsia="fr-CA"/>
        </w:rPr>
      </w:pPr>
      <w:r w:rsidRPr="00C62F99">
        <w:rPr>
          <w:color w:val="000000"/>
          <w:lang w:eastAsia="fr-CA"/>
        </w:rPr>
        <w:t>…</w:t>
      </w:r>
    </w:p>
    <w:p w14:paraId="65A1155A" w14:textId="77777777" w:rsidR="00C62F99" w:rsidRPr="00C62F99" w:rsidRDefault="00C62F99" w:rsidP="00C62F99">
      <w:pPr>
        <w:pStyle w:val="Code"/>
        <w:keepNext w:val="0"/>
        <w:keepLines w:val="0"/>
        <w:rPr>
          <w:color w:val="000000"/>
          <w:lang w:eastAsia="fr-CA"/>
        </w:rPr>
      </w:pPr>
    </w:p>
    <w:p w14:paraId="6FBD02FF" w14:textId="77777777" w:rsidR="00C62F99" w:rsidRPr="00C62F99" w:rsidRDefault="00C62F99" w:rsidP="00C62F99">
      <w:pPr>
        <w:pStyle w:val="Code"/>
        <w:keepNext w:val="0"/>
        <w:keepLines w:val="0"/>
        <w:rPr>
          <w:color w:val="000000"/>
          <w:lang w:eastAsia="fr-CA"/>
        </w:rPr>
      </w:pPr>
      <w:r w:rsidRPr="00C62F99">
        <w:rPr>
          <w:color w:val="000000"/>
          <w:lang w:eastAsia="fr-CA"/>
        </w:rPr>
        <w:t xml:space="preserve">    </w:t>
      </w:r>
      <w:r w:rsidRPr="00C62F99">
        <w:rPr>
          <w:color w:val="696969"/>
          <w:lang w:eastAsia="fr-CA"/>
        </w:rPr>
        <w:t>// Constructeur de couleur</w:t>
      </w:r>
    </w:p>
    <w:p w14:paraId="4128E0A8" w14:textId="77777777" w:rsidR="00C62F99" w:rsidRPr="00C62F99" w:rsidRDefault="00C62F99" w:rsidP="00C62F99">
      <w:pPr>
        <w:pStyle w:val="Code"/>
        <w:keepNext w:val="0"/>
        <w:keepLines w:val="0"/>
        <w:rPr>
          <w:color w:val="000000"/>
          <w:lang w:eastAsia="fr-CA"/>
        </w:rPr>
      </w:pPr>
      <w:r w:rsidRPr="00C62F99">
        <w:rPr>
          <w:color w:val="000000"/>
          <w:lang w:eastAsia="fr-CA"/>
        </w:rPr>
        <w:t xml:space="preserve">    </w:t>
      </w:r>
      <w:r w:rsidRPr="00C62F99">
        <w:rPr>
          <w:lang w:eastAsia="fr-CA"/>
        </w:rPr>
        <w:t>public</w:t>
      </w:r>
      <w:r w:rsidRPr="00C62F99">
        <w:rPr>
          <w:color w:val="000000"/>
          <w:lang w:eastAsia="fr-CA"/>
        </w:rPr>
        <w:t xml:space="preserve"> </w:t>
      </w:r>
      <w:r w:rsidRPr="00C62F99">
        <w:rPr>
          <w:color w:val="BB7977"/>
          <w:lang w:eastAsia="fr-CA"/>
        </w:rPr>
        <w:t>void</w:t>
      </w:r>
      <w:r w:rsidRPr="00C62F99">
        <w:rPr>
          <w:color w:val="000000"/>
          <w:lang w:eastAsia="fr-CA"/>
        </w:rPr>
        <w:t xml:space="preserve"> Color</w:t>
      </w:r>
      <w:r w:rsidRPr="00C62F99">
        <w:rPr>
          <w:color w:val="808030"/>
          <w:lang w:eastAsia="fr-CA"/>
        </w:rPr>
        <w:t>(</w:t>
      </w:r>
      <w:r w:rsidRPr="00C62F99">
        <w:rPr>
          <w:color w:val="BB7977"/>
          <w:lang w:eastAsia="fr-CA"/>
        </w:rPr>
        <w:t>int</w:t>
      </w:r>
      <w:r w:rsidRPr="00C62F99">
        <w:rPr>
          <w:color w:val="000000"/>
          <w:lang w:eastAsia="fr-CA"/>
        </w:rPr>
        <w:t xml:space="preserve"> r</w:t>
      </w:r>
      <w:r w:rsidRPr="00C62F99">
        <w:rPr>
          <w:color w:val="808030"/>
          <w:lang w:eastAsia="fr-CA"/>
        </w:rPr>
        <w:t>,</w:t>
      </w:r>
      <w:r w:rsidRPr="00C62F99">
        <w:rPr>
          <w:color w:val="000000"/>
          <w:lang w:eastAsia="fr-CA"/>
        </w:rPr>
        <w:t xml:space="preserve"> </w:t>
      </w:r>
      <w:r w:rsidRPr="00C62F99">
        <w:rPr>
          <w:color w:val="BB7977"/>
          <w:lang w:eastAsia="fr-CA"/>
        </w:rPr>
        <w:t>int</w:t>
      </w:r>
      <w:r w:rsidRPr="00C62F99">
        <w:rPr>
          <w:color w:val="000000"/>
          <w:lang w:eastAsia="fr-CA"/>
        </w:rPr>
        <w:t xml:space="preserve"> g</w:t>
      </w:r>
      <w:r w:rsidRPr="00C62F99">
        <w:rPr>
          <w:color w:val="808030"/>
          <w:lang w:eastAsia="fr-CA"/>
        </w:rPr>
        <w:t>,</w:t>
      </w:r>
      <w:r w:rsidRPr="00C62F99">
        <w:rPr>
          <w:color w:val="000000"/>
          <w:lang w:eastAsia="fr-CA"/>
        </w:rPr>
        <w:t xml:space="preserve"> </w:t>
      </w:r>
      <w:r w:rsidRPr="00C62F99">
        <w:rPr>
          <w:color w:val="BB7977"/>
          <w:lang w:eastAsia="fr-CA"/>
        </w:rPr>
        <w:t>int</w:t>
      </w:r>
      <w:r w:rsidRPr="00C62F99">
        <w:rPr>
          <w:color w:val="000000"/>
          <w:lang w:eastAsia="fr-CA"/>
        </w:rPr>
        <w:t xml:space="preserve"> b</w:t>
      </w:r>
      <w:r w:rsidRPr="00C62F99">
        <w:rPr>
          <w:color w:val="808030"/>
          <w:lang w:eastAsia="fr-CA"/>
        </w:rPr>
        <w:t>)</w:t>
      </w:r>
    </w:p>
    <w:p w14:paraId="583F55C9" w14:textId="77777777" w:rsidR="00C62F99" w:rsidRPr="00C62F99" w:rsidRDefault="00C62F99" w:rsidP="00C62F99">
      <w:pPr>
        <w:pStyle w:val="Code"/>
        <w:keepNext w:val="0"/>
        <w:keepLines w:val="0"/>
        <w:rPr>
          <w:color w:val="000000"/>
          <w:lang w:eastAsia="fr-CA"/>
        </w:rPr>
      </w:pPr>
      <w:r w:rsidRPr="00C62F99">
        <w:rPr>
          <w:color w:val="000000"/>
          <w:lang w:eastAsia="fr-CA"/>
        </w:rPr>
        <w:t xml:space="preserve">    </w:t>
      </w:r>
      <w:r w:rsidRPr="00C62F99">
        <w:rPr>
          <w:color w:val="800080"/>
          <w:lang w:eastAsia="fr-CA"/>
        </w:rPr>
        <w:t>{</w:t>
      </w:r>
      <w:r w:rsidRPr="00C62F99">
        <w:rPr>
          <w:color w:val="000000"/>
          <w:lang w:eastAsia="fr-CA"/>
        </w:rPr>
        <w:t>…</w:t>
      </w:r>
    </w:p>
    <w:p w14:paraId="10CAE82C" w14:textId="77777777" w:rsidR="00C62F99" w:rsidRPr="00C62F99" w:rsidRDefault="00C62F99" w:rsidP="00C62F99">
      <w:pPr>
        <w:pStyle w:val="Code"/>
        <w:rPr>
          <w:color w:val="000000"/>
          <w:lang w:eastAsia="fr-CA"/>
        </w:rPr>
      </w:pPr>
      <w:r w:rsidRPr="00C62F99">
        <w:rPr>
          <w:color w:val="000000"/>
          <w:lang w:eastAsia="fr-CA"/>
        </w:rPr>
        <w:t xml:space="preserve">    </w:t>
      </w:r>
      <w:r w:rsidRPr="00C62F99">
        <w:rPr>
          <w:color w:val="800080"/>
          <w:lang w:eastAsia="fr-CA"/>
        </w:rPr>
        <w:t>}</w:t>
      </w:r>
    </w:p>
    <w:p w14:paraId="5339A5E4" w14:textId="77777777" w:rsidR="00C62F99" w:rsidRPr="00C62F99" w:rsidRDefault="00C62F99" w:rsidP="00C62F99">
      <w:pPr>
        <w:pStyle w:val="Code"/>
        <w:rPr>
          <w:color w:val="000000"/>
          <w:lang w:eastAsia="fr-CA"/>
        </w:rPr>
      </w:pPr>
      <w:r w:rsidRPr="00C62F99">
        <w:rPr>
          <w:color w:val="000000"/>
          <w:lang w:eastAsia="fr-CA"/>
        </w:rPr>
        <w:t>…</w:t>
      </w:r>
    </w:p>
    <w:p w14:paraId="78968FA9" w14:textId="77777777" w:rsidR="00A03321" w:rsidRDefault="00A03321" w:rsidP="00C62F99">
      <w:pPr>
        <w:pStyle w:val="Code"/>
      </w:pPr>
    </w:p>
    <w:p w14:paraId="4312501D" w14:textId="77777777" w:rsidR="00A03321" w:rsidRDefault="00A03321" w:rsidP="00A03321">
      <w:pPr>
        <w:pStyle w:val="Corpsdetexte"/>
      </w:pPr>
      <w:r>
        <w:t xml:space="preserve">Pour accéder à une variable </w:t>
      </w:r>
      <w:r>
        <w:rPr>
          <w:i/>
          <w:iCs/>
        </w:rPr>
        <w:t>public</w:t>
      </w:r>
      <w:r>
        <w:t xml:space="preserve"> d’une autre classe, il faut préfixer le nom de la variable avec le nom de sa classe, d’où l’utilisation de la syntaxe </w:t>
      </w:r>
      <w:r w:rsidRPr="00780AA4">
        <w:rPr>
          <w:i/>
        </w:rPr>
        <w:t>Color.green</w:t>
      </w:r>
      <w:r>
        <w:t xml:space="preserve"> dans les exemples de programmes vus jusqu’à présent.</w:t>
      </w:r>
    </w:p>
    <w:p w14:paraId="30983CFB" w14:textId="77777777" w:rsidR="00A03321" w:rsidRDefault="00A03321" w:rsidP="00A03321">
      <w:pPr>
        <w:pStyle w:val="Titre2"/>
      </w:pPr>
      <w:bookmarkStart w:id="140" w:name="_Toc508793539"/>
      <w:bookmarkStart w:id="141" w:name="_Toc155813912"/>
      <w:r>
        <w:t>Sommaire d’une déclaration de classe</w:t>
      </w:r>
      <w:bookmarkEnd w:id="140"/>
      <w:bookmarkEnd w:id="141"/>
    </w:p>
    <w:p w14:paraId="5B6837DB" w14:textId="77777777" w:rsidR="00A03321" w:rsidRDefault="00A03321" w:rsidP="00A03321">
      <w:pPr>
        <w:pStyle w:val="Corpsdetexte"/>
      </w:pPr>
      <w:r>
        <w:t>Résumons les concepts vus jusqu’à présent en portant un regard sommaire au sujet de la déclaration d’une classe dont le diagramme syntaxique est le suivant.</w:t>
      </w:r>
    </w:p>
    <w:p w14:paraId="4833C21F" w14:textId="5913BB03" w:rsidR="00A03321" w:rsidRDefault="00320B71" w:rsidP="00A03321">
      <w:pPr>
        <w:pStyle w:val="Corpsdetexte"/>
      </w:pPr>
      <w:r>
        <w:rPr>
          <w:noProof/>
        </w:rPr>
        <w:object w:dxaOrig="10263" w:dyaOrig="1380" w14:anchorId="4644D4F0">
          <v:shape id="_x0000_i1048" type="#_x0000_t75" alt="" style="width:336pt;height:44pt;mso-width-percent:0;mso-height-percent:0;mso-width-percent:0;mso-height-percent:0" o:ole="">
            <v:imagedata r:id="rId314" o:title=""/>
          </v:shape>
          <o:OLEObject Type="Embed" ProgID="Visio.Drawing.11" ShapeID="_x0000_i1048" DrawAspect="Content" ObjectID="_1766443832" r:id="rId315"/>
        </w:object>
      </w:r>
    </w:p>
    <w:p w14:paraId="04AAF8E1" w14:textId="77777777" w:rsidR="00A03321" w:rsidRDefault="00A03321" w:rsidP="00A03321">
      <w:pPr>
        <w:pStyle w:val="Corpsdetexte"/>
      </w:pPr>
      <w:r>
        <w:t xml:space="preserve">L’identificateur réservé </w:t>
      </w:r>
      <w:r>
        <w:rPr>
          <w:i/>
          <w:iCs/>
        </w:rPr>
        <w:t>class</w:t>
      </w:r>
      <w:r>
        <w:t xml:space="preserve"> est optionnellement précédé d’une suite de modifieurs. Nous n’avons rencontré que </w:t>
      </w:r>
      <w:r>
        <w:rPr>
          <w:i/>
          <w:iCs/>
        </w:rPr>
        <w:t>public</w:t>
      </w:r>
      <w:r>
        <w:t xml:space="preserve"> dans le cas d’une classe. Le sens des autres modifieurs sera expliqué ultérieurement.</w:t>
      </w:r>
    </w:p>
    <w:p w14:paraId="2E1A8C82" w14:textId="5CDD9BB1" w:rsidR="00A03321" w:rsidRDefault="00320B71" w:rsidP="00C62F99">
      <w:pPr>
        <w:pStyle w:val="Corpsdetexte"/>
        <w:jc w:val="center"/>
      </w:pPr>
      <w:r>
        <w:rPr>
          <w:noProof/>
        </w:rPr>
        <w:object w:dxaOrig="3423" w:dyaOrig="2847" w14:anchorId="112C319A">
          <v:shape id="_x0000_i1047" type="#_x0000_t75" alt="" style="width:130pt;height:110pt;mso-width-percent:0;mso-height-percent:0;mso-width-percent:0;mso-height-percent:0" o:ole="">
            <v:imagedata r:id="rId316" o:title=""/>
          </v:shape>
          <o:OLEObject Type="Embed" ProgID="Visio.Drawing.11" ShapeID="_x0000_i1047" DrawAspect="Content" ObjectID="_1766443833" r:id="rId317"/>
        </w:object>
      </w:r>
    </w:p>
    <w:p w14:paraId="4B8D169E" w14:textId="77777777" w:rsidR="00A03321" w:rsidRDefault="00A03321" w:rsidP="00A03321">
      <w:pPr>
        <w:pStyle w:val="Corpsdetexte"/>
      </w:pPr>
      <w:r>
        <w:t xml:space="preserve">Après le nom de classe, les relations avec d’autres classes sont spécifiées (super-classe et interfaces à implémenter). Il ne peut y avoir qu’une seule super-classe mais il peut y avoir plus d’une interface à implémenter. Lorsque la clause </w:t>
      </w:r>
      <w:r w:rsidRPr="009D2C0E">
        <w:rPr>
          <w:i/>
        </w:rPr>
        <w:t>extends</w:t>
      </w:r>
      <w:r>
        <w:t xml:space="preserve"> est absente, par défaut, la classe est une sous-classe de </w:t>
      </w:r>
      <w:r w:rsidRPr="005032E2">
        <w:rPr>
          <w:i/>
        </w:rPr>
        <w:t>java.lang.Object</w:t>
      </w:r>
      <w:r>
        <w:t xml:space="preserve"> qui est la racine de la hiérarchie des classes Java. Cette classe contient des méthodes supportées par tous les objets. Par exemple, la méthode </w:t>
      </w:r>
      <w:r w:rsidRPr="005032E2">
        <w:rPr>
          <w:i/>
        </w:rPr>
        <w:t>getClass</w:t>
      </w:r>
      <w:r>
        <w:t xml:space="preserve">() de </w:t>
      </w:r>
      <w:r w:rsidRPr="00A52B3A">
        <w:rPr>
          <w:i/>
        </w:rPr>
        <w:t>Object</w:t>
      </w:r>
      <w:r>
        <w:t xml:space="preserve"> retourne la classe de l’objet.</w:t>
      </w:r>
    </w:p>
    <w:p w14:paraId="7EA9787F" w14:textId="7C1BFD97" w:rsidR="00A03321" w:rsidRDefault="00320B71" w:rsidP="00A03321">
      <w:pPr>
        <w:pStyle w:val="Corpsdetexte"/>
      </w:pPr>
      <w:r>
        <w:rPr>
          <w:noProof/>
        </w:rPr>
        <w:object w:dxaOrig="10263" w:dyaOrig="1137" w14:anchorId="2BCB8831">
          <v:shape id="_x0000_i1046" type="#_x0000_t75" alt="" style="width:328pt;height:39pt;mso-width-percent:0;mso-height-percent:0;mso-width-percent:0;mso-height-percent:0" o:ole="">
            <v:imagedata r:id="rId318" o:title=""/>
          </v:shape>
          <o:OLEObject Type="Embed" ProgID="Visio.Drawing.11" ShapeID="_x0000_i1046" DrawAspect="Content" ObjectID="_1766443834" r:id="rId319"/>
        </w:object>
      </w:r>
    </w:p>
    <w:p w14:paraId="46809CD1" w14:textId="77777777" w:rsidR="00A03321" w:rsidRDefault="00A03321" w:rsidP="00A03321">
      <w:pPr>
        <w:pStyle w:val="Corpsdetexte"/>
      </w:pPr>
      <w:r>
        <w:t>Ensuite, vient le corps de la classe qui contient les déclarations de ses membres.</w:t>
      </w:r>
    </w:p>
    <w:p w14:paraId="4F0CE15B"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rPr>
          <w:b/>
          <w:bCs/>
          <w:i/>
          <w:iCs/>
        </w:rPr>
      </w:pPr>
      <w:r>
        <w:rPr>
          <w:b/>
          <w:bCs/>
          <w:i/>
          <w:iCs/>
        </w:rPr>
        <w:t>Membre d’une classe</w:t>
      </w:r>
    </w:p>
    <w:p w14:paraId="3C2E3B52"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 Les variables et méthodes définies au niveau d’une classe sont appelées des membres de cette classe.</w:t>
      </w:r>
    </w:p>
    <w:p w14:paraId="54A69BC5" w14:textId="1F083A71" w:rsidR="00A03321" w:rsidRDefault="00320B71" w:rsidP="00A03321">
      <w:pPr>
        <w:pStyle w:val="Corpsdetexte"/>
      </w:pPr>
      <w:r>
        <w:rPr>
          <w:noProof/>
        </w:rPr>
        <w:object w:dxaOrig="5583" w:dyaOrig="1380" w14:anchorId="00E1610F">
          <v:shape id="_x0000_i1045" type="#_x0000_t75" alt="" style="width:223pt;height:52pt;mso-width-percent:0;mso-height-percent:0;mso-width-percent:0;mso-height-percent:0" o:ole="">
            <v:imagedata r:id="rId320" o:title=""/>
          </v:shape>
          <o:OLEObject Type="Embed" ProgID="Visio.Drawing.11" ShapeID="_x0000_i1045" DrawAspect="Content" ObjectID="_1766443835" r:id="rId321"/>
        </w:object>
      </w:r>
    </w:p>
    <w:p w14:paraId="16B2AC63" w14:textId="77777777" w:rsidR="00A03321" w:rsidRDefault="00A03321" w:rsidP="00A03321">
      <w:pPr>
        <w:pStyle w:val="Corpsdetexte"/>
      </w:pPr>
      <w:r>
        <w:t>Le corps est une suite de déclarations de membres.</w:t>
      </w:r>
    </w:p>
    <w:p w14:paraId="5F8C00F1" w14:textId="1249846F" w:rsidR="00A03321" w:rsidRDefault="00320B71" w:rsidP="00A03321">
      <w:pPr>
        <w:pStyle w:val="Corpsdetexte"/>
      </w:pPr>
      <w:r>
        <w:rPr>
          <w:noProof/>
        </w:rPr>
        <w:object w:dxaOrig="5583" w:dyaOrig="2307" w14:anchorId="6E12AD6D">
          <v:shape id="_x0000_i1044" type="#_x0000_t75" alt="" style="width:223pt;height:92pt;mso-width-percent:0;mso-height-percent:0;mso-width-percent:0;mso-height-percent:0" o:ole="">
            <v:imagedata r:id="rId322" o:title=""/>
          </v:shape>
          <o:OLEObject Type="Embed" ProgID="Visio.Drawing.11" ShapeID="_x0000_i1044" DrawAspect="Content" ObjectID="_1766443836" r:id="rId323"/>
        </w:object>
      </w:r>
    </w:p>
    <w:p w14:paraId="190D197C" w14:textId="77777777" w:rsidR="00A03321" w:rsidRDefault="00A03321" w:rsidP="00A03321">
      <w:pPr>
        <w:pStyle w:val="Corpsdetexte"/>
      </w:pPr>
      <w:r>
        <w:t>Voici la syntaxe pour chacun des types de membres.</w:t>
      </w:r>
    </w:p>
    <w:p w14:paraId="26976E29" w14:textId="1E29B78B" w:rsidR="00A03321" w:rsidRDefault="00320B71" w:rsidP="00A03321">
      <w:pPr>
        <w:pStyle w:val="Corpsdetexte"/>
      </w:pPr>
      <w:r>
        <w:rPr>
          <w:noProof/>
        </w:rPr>
        <w:object w:dxaOrig="9723" w:dyaOrig="1497" w14:anchorId="0C961337">
          <v:shape id="_x0000_i1043" type="#_x0000_t75" alt="" style="width:337pt;height:52pt;mso-width-percent:0;mso-height-percent:0;mso-width-percent:0;mso-height-percent:0" o:ole="">
            <v:imagedata r:id="rId324" o:title=""/>
          </v:shape>
          <o:OLEObject Type="Embed" ProgID="Visio.Drawing.11" ShapeID="_x0000_i1043" DrawAspect="Content" ObjectID="_1766443837" r:id="rId325"/>
        </w:object>
      </w:r>
    </w:p>
    <w:p w14:paraId="1A69D2A5" w14:textId="3A7C2028" w:rsidR="00A03321" w:rsidRDefault="00320B71" w:rsidP="00A03321">
      <w:pPr>
        <w:pStyle w:val="Corpsdetexte"/>
      </w:pPr>
      <w:r>
        <w:rPr>
          <w:noProof/>
        </w:rPr>
        <w:object w:dxaOrig="10623" w:dyaOrig="1380" w14:anchorId="193277CA">
          <v:shape id="_x0000_i1042" type="#_x0000_t75" alt="" style="width:343pt;height:44pt;mso-width-percent:0;mso-height-percent:0;mso-width-percent:0;mso-height-percent:0" o:ole="">
            <v:imagedata r:id="rId326" o:title=""/>
          </v:shape>
          <o:OLEObject Type="Embed" ProgID="Visio.Drawing.11" ShapeID="_x0000_i1042" DrawAspect="Content" ObjectID="_1766443838" r:id="rId327"/>
        </w:object>
      </w:r>
    </w:p>
    <w:p w14:paraId="68C2BCCF" w14:textId="14E66913" w:rsidR="00A03321" w:rsidRDefault="00320B71" w:rsidP="00A03321">
      <w:pPr>
        <w:pStyle w:val="Corpsdetexte"/>
      </w:pPr>
      <w:r>
        <w:rPr>
          <w:noProof/>
        </w:rPr>
        <w:object w:dxaOrig="9903" w:dyaOrig="1380" w14:anchorId="31FBA99D">
          <v:shape id="_x0000_i1041" type="#_x0000_t75" alt="" style="width:344pt;height:47pt;mso-width-percent:0;mso-height-percent:0;mso-width-percent:0;mso-height-percent:0" o:ole="">
            <v:imagedata r:id="rId328" o:title=""/>
          </v:shape>
          <o:OLEObject Type="Embed" ProgID="Visio.Drawing.11" ShapeID="_x0000_i1041" DrawAspect="Content" ObjectID="_1766443839" r:id="rId329"/>
        </w:object>
      </w:r>
    </w:p>
    <w:p w14:paraId="11D24C3C" w14:textId="08A2294B" w:rsidR="00A03321" w:rsidRDefault="00320B71" w:rsidP="00A03321">
      <w:pPr>
        <w:pStyle w:val="Corpsdetexte"/>
      </w:pPr>
      <w:r>
        <w:rPr>
          <w:noProof/>
        </w:rPr>
        <w:object w:dxaOrig="5583" w:dyaOrig="1678" w14:anchorId="6F1A00CE">
          <v:shape id="_x0000_i1040" type="#_x0000_t75" alt="" style="width:204pt;height:60pt;mso-width-percent:0;mso-height-percent:0;mso-width-percent:0;mso-height-percent:0" o:ole="">
            <v:imagedata r:id="rId330" o:title=""/>
          </v:shape>
          <o:OLEObject Type="Embed" ProgID="Visio.Drawing.11" ShapeID="_x0000_i1040" DrawAspect="Content" ObjectID="_1766443840" r:id="rId331"/>
        </w:object>
      </w:r>
    </w:p>
    <w:p w14:paraId="4BC35703" w14:textId="6984CC29" w:rsidR="00A03321" w:rsidRDefault="00320B71" w:rsidP="00A03321">
      <w:pPr>
        <w:pStyle w:val="Corpsdetexte"/>
      </w:pPr>
      <w:r>
        <w:rPr>
          <w:noProof/>
        </w:rPr>
        <w:object w:dxaOrig="4143" w:dyaOrig="1497" w14:anchorId="1FABBFC4">
          <v:shape id="_x0000_i1039" type="#_x0000_t75" alt="" style="width:156pt;height:60pt;mso-width-percent:0;mso-height-percent:0;mso-width-percent:0;mso-height-percent:0" o:ole="">
            <v:imagedata r:id="rId332" o:title=""/>
          </v:shape>
          <o:OLEObject Type="Embed" ProgID="Visio.Drawing.11" ShapeID="_x0000_i1039" DrawAspect="Content" ObjectID="_1766443841" r:id="rId333"/>
        </w:object>
      </w:r>
    </w:p>
    <w:p w14:paraId="1FEDF74B" w14:textId="77777777" w:rsidR="00A03321" w:rsidRDefault="00A03321" w:rsidP="00A03321">
      <w:pPr>
        <w:pStyle w:val="Corpsdetexte"/>
      </w:pPr>
      <w:r>
        <w:lastRenderedPageBreak/>
        <w:t xml:space="preserve">Le modifieur </w:t>
      </w:r>
      <w:r>
        <w:rPr>
          <w:i/>
          <w:iCs/>
        </w:rPr>
        <w:t>public</w:t>
      </w:r>
      <w:r>
        <w:t xml:space="preserve"> pour un membre signifie qu’il peut être accédé de l’extérieur de la classe par opposition à </w:t>
      </w:r>
      <w:r>
        <w:rPr>
          <w:i/>
          <w:iCs/>
        </w:rPr>
        <w:t>private</w:t>
      </w:r>
      <w:r>
        <w:t xml:space="preserve">. Le modifieur </w:t>
      </w:r>
      <w:r>
        <w:rPr>
          <w:i/>
          <w:iCs/>
        </w:rPr>
        <w:t>static</w:t>
      </w:r>
      <w:r>
        <w:t xml:space="preserve"> spécifie qu’il s’agit d’une variable ou méthode de classe. Une méthode de classe ne peut accéder qu’aux variables de classe alors qu’une méthode d’objet peut accéder aux variables de classes et d’objet tel qu’indiqué dans le tableau suivant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0"/>
        <w:gridCol w:w="2212"/>
        <w:gridCol w:w="2212"/>
      </w:tblGrid>
      <w:tr w:rsidR="00A03321" w14:paraId="7D6BE0A5" w14:textId="77777777" w:rsidTr="008D06F8">
        <w:tc>
          <w:tcPr>
            <w:tcW w:w="2496" w:type="dxa"/>
          </w:tcPr>
          <w:p w14:paraId="0734ACA0" w14:textId="77777777" w:rsidR="00A03321" w:rsidRPr="00BF58AA" w:rsidRDefault="00A03321" w:rsidP="008D06F8">
            <w:pPr>
              <w:pStyle w:val="Corpsdetexte"/>
              <w:spacing w:after="0"/>
              <w:rPr>
                <w:sz w:val="20"/>
                <w:szCs w:val="20"/>
              </w:rPr>
            </w:pPr>
          </w:p>
        </w:tc>
        <w:tc>
          <w:tcPr>
            <w:tcW w:w="2498" w:type="dxa"/>
          </w:tcPr>
          <w:p w14:paraId="0ACF2855" w14:textId="77777777" w:rsidR="00A03321" w:rsidRPr="00BF58AA" w:rsidRDefault="00A03321" w:rsidP="008D06F8">
            <w:pPr>
              <w:pStyle w:val="Corpsdetexte"/>
              <w:spacing w:after="0"/>
              <w:rPr>
                <w:sz w:val="20"/>
                <w:szCs w:val="20"/>
              </w:rPr>
            </w:pPr>
            <w:r w:rsidRPr="00BF58AA">
              <w:rPr>
                <w:sz w:val="20"/>
                <w:szCs w:val="20"/>
              </w:rPr>
              <w:t>Variable d’objet</w:t>
            </w:r>
          </w:p>
        </w:tc>
        <w:tc>
          <w:tcPr>
            <w:tcW w:w="2498" w:type="dxa"/>
          </w:tcPr>
          <w:p w14:paraId="484AECD1" w14:textId="77777777" w:rsidR="00A03321" w:rsidRPr="00BF58AA" w:rsidRDefault="00A03321" w:rsidP="008D06F8">
            <w:pPr>
              <w:pStyle w:val="Corpsdetexte"/>
              <w:spacing w:after="0"/>
              <w:rPr>
                <w:sz w:val="20"/>
                <w:szCs w:val="20"/>
              </w:rPr>
            </w:pPr>
            <w:r w:rsidRPr="00BF58AA">
              <w:rPr>
                <w:sz w:val="20"/>
                <w:szCs w:val="20"/>
              </w:rPr>
              <w:t>Variable de classe</w:t>
            </w:r>
          </w:p>
        </w:tc>
      </w:tr>
      <w:tr w:rsidR="00A03321" w14:paraId="22C2DF8D" w14:textId="77777777" w:rsidTr="008D06F8">
        <w:tc>
          <w:tcPr>
            <w:tcW w:w="2496" w:type="dxa"/>
          </w:tcPr>
          <w:p w14:paraId="2E96082A" w14:textId="77777777" w:rsidR="00A03321" w:rsidRPr="00BF58AA" w:rsidRDefault="00A03321" w:rsidP="008D06F8">
            <w:pPr>
              <w:pStyle w:val="Corpsdetexte"/>
              <w:spacing w:after="0"/>
              <w:rPr>
                <w:sz w:val="20"/>
                <w:szCs w:val="20"/>
              </w:rPr>
            </w:pPr>
            <w:r w:rsidRPr="00BF58AA">
              <w:rPr>
                <w:sz w:val="20"/>
                <w:szCs w:val="20"/>
              </w:rPr>
              <w:t>Méthode de classe</w:t>
            </w:r>
          </w:p>
        </w:tc>
        <w:tc>
          <w:tcPr>
            <w:tcW w:w="2498" w:type="dxa"/>
          </w:tcPr>
          <w:p w14:paraId="4CC3EE3A" w14:textId="77777777" w:rsidR="00A03321" w:rsidRPr="00BF58AA" w:rsidRDefault="00A03321" w:rsidP="008D06F8">
            <w:pPr>
              <w:pStyle w:val="Corpsdetexte"/>
              <w:spacing w:after="0"/>
              <w:rPr>
                <w:sz w:val="20"/>
                <w:szCs w:val="20"/>
              </w:rPr>
            </w:pPr>
            <w:r w:rsidRPr="00BF58AA">
              <w:rPr>
                <w:sz w:val="20"/>
                <w:szCs w:val="20"/>
              </w:rPr>
              <w:t>Accès interdit</w:t>
            </w:r>
          </w:p>
        </w:tc>
        <w:tc>
          <w:tcPr>
            <w:tcW w:w="2498" w:type="dxa"/>
          </w:tcPr>
          <w:p w14:paraId="1396FF0A" w14:textId="77777777" w:rsidR="00A03321" w:rsidRPr="00BF58AA" w:rsidRDefault="00A03321" w:rsidP="008D06F8">
            <w:pPr>
              <w:pStyle w:val="Corpsdetexte"/>
              <w:spacing w:after="0"/>
              <w:rPr>
                <w:sz w:val="20"/>
                <w:szCs w:val="20"/>
              </w:rPr>
            </w:pPr>
            <w:r w:rsidRPr="00BF58AA">
              <w:rPr>
                <w:sz w:val="20"/>
                <w:szCs w:val="20"/>
              </w:rPr>
              <w:t>Accès permis</w:t>
            </w:r>
          </w:p>
        </w:tc>
      </w:tr>
      <w:tr w:rsidR="00A03321" w14:paraId="1A34600E" w14:textId="77777777" w:rsidTr="008D06F8">
        <w:tc>
          <w:tcPr>
            <w:tcW w:w="2496" w:type="dxa"/>
          </w:tcPr>
          <w:p w14:paraId="2906F18D" w14:textId="77777777" w:rsidR="00A03321" w:rsidRPr="00BF58AA" w:rsidRDefault="00A03321" w:rsidP="008D06F8">
            <w:pPr>
              <w:pStyle w:val="Corpsdetexte"/>
              <w:spacing w:after="0"/>
              <w:rPr>
                <w:sz w:val="20"/>
                <w:szCs w:val="20"/>
              </w:rPr>
            </w:pPr>
            <w:r w:rsidRPr="00BF58AA">
              <w:rPr>
                <w:sz w:val="20"/>
                <w:szCs w:val="20"/>
              </w:rPr>
              <w:t>Méthode d’objet</w:t>
            </w:r>
          </w:p>
        </w:tc>
        <w:tc>
          <w:tcPr>
            <w:tcW w:w="2498" w:type="dxa"/>
          </w:tcPr>
          <w:p w14:paraId="0A6D7316" w14:textId="77777777" w:rsidR="00A03321" w:rsidRPr="00BF58AA" w:rsidRDefault="00A03321" w:rsidP="008D06F8">
            <w:pPr>
              <w:pStyle w:val="Corpsdetexte"/>
              <w:spacing w:after="0"/>
              <w:rPr>
                <w:sz w:val="20"/>
                <w:szCs w:val="20"/>
              </w:rPr>
            </w:pPr>
            <w:r w:rsidRPr="00BF58AA">
              <w:rPr>
                <w:sz w:val="20"/>
                <w:szCs w:val="20"/>
              </w:rPr>
              <w:t>Accès permis</w:t>
            </w:r>
          </w:p>
        </w:tc>
        <w:tc>
          <w:tcPr>
            <w:tcW w:w="2498" w:type="dxa"/>
          </w:tcPr>
          <w:p w14:paraId="23E4C3B3" w14:textId="77777777" w:rsidR="00A03321" w:rsidRPr="00BF58AA" w:rsidRDefault="00A03321" w:rsidP="008D06F8">
            <w:pPr>
              <w:pStyle w:val="Corpsdetexte"/>
              <w:spacing w:after="0"/>
              <w:rPr>
                <w:sz w:val="20"/>
                <w:szCs w:val="20"/>
              </w:rPr>
            </w:pPr>
            <w:r w:rsidRPr="00BF58AA">
              <w:rPr>
                <w:sz w:val="20"/>
                <w:szCs w:val="20"/>
              </w:rPr>
              <w:t>Accès permis</w:t>
            </w:r>
          </w:p>
        </w:tc>
      </w:tr>
    </w:tbl>
    <w:p w14:paraId="6655AB23" w14:textId="77777777" w:rsidR="00A03321" w:rsidRDefault="00A03321" w:rsidP="00A03321">
      <w:pPr>
        <w:pStyle w:val="Corpsdetexte"/>
      </w:pPr>
    </w:p>
    <w:p w14:paraId="7F934470" w14:textId="77777777" w:rsidR="00A03321" w:rsidRDefault="00A03321" w:rsidP="00A03321">
      <w:pPr>
        <w:pStyle w:val="Corpsdetexte"/>
      </w:pPr>
      <w:r>
        <w:t xml:space="preserve">Pour une variable, le modifieur </w:t>
      </w:r>
      <w:r>
        <w:rPr>
          <w:i/>
          <w:iCs/>
        </w:rPr>
        <w:t>final</w:t>
      </w:r>
      <w:r>
        <w:t xml:space="preserve"> signifie qu’elle ne peut être modifiée (constante).</w:t>
      </w:r>
    </w:p>
    <w:p w14:paraId="4FB57E03" w14:textId="77777777" w:rsidR="00A03321" w:rsidRPr="008A4388" w:rsidRDefault="00A03321" w:rsidP="00A03321">
      <w:pPr>
        <w:pStyle w:val="Corpsdetexte"/>
        <w:numPr>
          <w:ilvl w:val="0"/>
          <w:numId w:val="13"/>
        </w:numPr>
        <w:rPr>
          <w:b/>
        </w:rPr>
      </w:pPr>
      <w:r w:rsidRPr="008A4388">
        <w:rPr>
          <w:b/>
        </w:rPr>
        <w:t>Portée des variables</w:t>
      </w:r>
    </w:p>
    <w:p w14:paraId="00B026B7" w14:textId="5BF924E6" w:rsidR="00A03321" w:rsidRDefault="00A03321" w:rsidP="00A03321">
      <w:pPr>
        <w:pStyle w:val="Corpsdetexte"/>
      </w:pPr>
      <w:r>
        <w:t xml:space="preserve">Lorsqu’un nom de variable est employé dans le corps d’une méthode, ce nom de variable peut correspondre à une des </w:t>
      </w:r>
      <w:r w:rsidR="008C3619">
        <w:t>quatre</w:t>
      </w:r>
      <w:r>
        <w:t xml:space="preserve"> possibilités suivantes :</w:t>
      </w:r>
    </w:p>
    <w:p w14:paraId="00C9E3FF" w14:textId="77777777" w:rsidR="00A03321" w:rsidRDefault="00A03321" w:rsidP="00F861F3">
      <w:pPr>
        <w:pStyle w:val="Corpsdetexte"/>
        <w:numPr>
          <w:ilvl w:val="0"/>
          <w:numId w:val="13"/>
        </w:numPr>
        <w:spacing w:after="0"/>
      </w:pPr>
      <w:r>
        <w:t>variable de classe</w:t>
      </w:r>
    </w:p>
    <w:p w14:paraId="5C3C52E0" w14:textId="77777777" w:rsidR="00A03321" w:rsidRDefault="00A03321" w:rsidP="00F861F3">
      <w:pPr>
        <w:pStyle w:val="Corpsdetexte"/>
        <w:numPr>
          <w:ilvl w:val="0"/>
          <w:numId w:val="13"/>
        </w:numPr>
        <w:spacing w:after="0"/>
      </w:pPr>
      <w:r>
        <w:t xml:space="preserve">variable d’objet </w:t>
      </w:r>
    </w:p>
    <w:p w14:paraId="11444B48" w14:textId="77777777" w:rsidR="00A03321" w:rsidRDefault="00A03321" w:rsidP="00F861F3">
      <w:pPr>
        <w:pStyle w:val="Corpsdetexte"/>
        <w:numPr>
          <w:ilvl w:val="0"/>
          <w:numId w:val="13"/>
        </w:numPr>
        <w:spacing w:after="0"/>
      </w:pPr>
      <w:r>
        <w:t xml:space="preserve">variable locale </w:t>
      </w:r>
    </w:p>
    <w:p w14:paraId="0408C39B" w14:textId="77777777" w:rsidR="00A03321" w:rsidRPr="00280739" w:rsidRDefault="00A03321" w:rsidP="00F861F3">
      <w:pPr>
        <w:pStyle w:val="Corpsdetexte"/>
        <w:numPr>
          <w:ilvl w:val="0"/>
          <w:numId w:val="13"/>
        </w:numPr>
        <w:spacing w:after="0"/>
      </w:pPr>
      <w:r>
        <w:t>p</w:t>
      </w:r>
      <w:r w:rsidRPr="00280739">
        <w:t>aramètre formel</w:t>
      </w:r>
    </w:p>
    <w:p w14:paraId="2C88DB59" w14:textId="77777777" w:rsidR="00F861F3" w:rsidRDefault="00F861F3" w:rsidP="00A03321">
      <w:pPr>
        <w:pStyle w:val="Corpsdetexte"/>
      </w:pPr>
    </w:p>
    <w:p w14:paraId="5F44B87F" w14:textId="1E368494" w:rsidR="00A03321" w:rsidRDefault="00A03321" w:rsidP="00A03321">
      <w:pPr>
        <w:pStyle w:val="Corpsdetexte"/>
      </w:pPr>
      <w:r>
        <w:t xml:space="preserve">Lorsqu’une variable locale, disons </w:t>
      </w:r>
      <w:r w:rsidRPr="007F0D58">
        <w:rPr>
          <w:i/>
        </w:rPr>
        <w:t>v</w:t>
      </w:r>
      <w:r>
        <w:t xml:space="preserve">, est déclarée et qu’elle porte le même nom qu’une variable de classe ou d’objet, le nom de variable </w:t>
      </w:r>
      <w:r w:rsidRPr="00B835F9">
        <w:rPr>
          <w:i/>
        </w:rPr>
        <w:t>v</w:t>
      </w:r>
      <w:r>
        <w:t xml:space="preserve"> désigne la variable locale. Ainsi, la variable locale masque en quelque sorte une variable d’objet ou de classe du même nom. Pour désigner la variable de classe qui est masquée, on peut employer la syntaxe </w:t>
      </w:r>
      <w:r w:rsidRPr="003C5778">
        <w:rPr>
          <w:i/>
        </w:rPr>
        <w:t>nomClasse</w:t>
      </w:r>
      <w:r>
        <w:t>.</w:t>
      </w:r>
      <w:r w:rsidRPr="00E71D3E">
        <w:rPr>
          <w:i/>
        </w:rPr>
        <w:t>v</w:t>
      </w:r>
      <w:r>
        <w:t xml:space="preserve">. Dans le cas d’une méthode d’objet, la syntaxe </w:t>
      </w:r>
      <w:r w:rsidRPr="00180782">
        <w:rPr>
          <w:i/>
        </w:rPr>
        <w:t>this</w:t>
      </w:r>
      <w:r>
        <w:t>.</w:t>
      </w:r>
      <w:r w:rsidRPr="00180782">
        <w:rPr>
          <w:i/>
        </w:rPr>
        <w:t>v</w:t>
      </w:r>
      <w:r>
        <w:t xml:space="preserve"> est aussi permise.</w:t>
      </w:r>
    </w:p>
    <w:p w14:paraId="6A66B9E6" w14:textId="5105CC94" w:rsidR="00A03321" w:rsidRDefault="00A03321" w:rsidP="00E93CFF">
      <w:pPr>
        <w:pStyle w:val="Corpsdetexte"/>
        <w:keepNext/>
        <w:keepLines/>
      </w:pPr>
      <w:r w:rsidRPr="00771754">
        <w:rPr>
          <w:b/>
        </w:rPr>
        <w:lastRenderedPageBreak/>
        <w:t>Exemple</w:t>
      </w:r>
      <w:r>
        <w:t xml:space="preserve">. </w:t>
      </w:r>
      <w:hyperlink r:id="rId334" w:history="1">
        <w:r w:rsidRPr="00EE5807">
          <w:rPr>
            <w:rFonts w:ascii="Segoe UI" w:hAnsi="Segoe UI" w:cs="Segoe UI"/>
            <w:color w:val="0366D6"/>
            <w:lang w:val="fr-CA"/>
          </w:rPr>
          <w:t>JavaPasAPas</w:t>
        </w:r>
      </w:hyperlink>
      <w:r w:rsidRPr="00EE5807">
        <w:rPr>
          <w:rFonts w:ascii="Segoe UI" w:hAnsi="Segoe UI" w:cs="Segoe UI"/>
          <w:color w:val="586069"/>
          <w:lang w:val="fr-CA"/>
        </w:rPr>
        <w:t>/</w:t>
      </w:r>
      <w:bookmarkStart w:id="142" w:name="OLE_LINK34"/>
      <w:bookmarkStart w:id="143" w:name="OLE_LINK35"/>
      <w:r w:rsidR="001B4E1C">
        <w:rPr>
          <w:rFonts w:ascii="Segoe UI" w:hAnsi="Segoe UI" w:cs="Segoe UI"/>
          <w:b/>
          <w:bCs/>
          <w:color w:val="586069"/>
          <w:lang w:val="fr-CA"/>
        </w:rPr>
        <w:t>chapitre_5/E</w:t>
      </w:r>
      <w:r w:rsidRPr="00EE5807">
        <w:rPr>
          <w:rFonts w:ascii="Segoe UI" w:hAnsi="Segoe UI" w:cs="Segoe UI"/>
          <w:b/>
          <w:bCs/>
          <w:color w:val="586069"/>
          <w:lang w:val="fr-CA"/>
        </w:rPr>
        <w:t>xempleVariablesLocales.java</w:t>
      </w:r>
      <w:bookmarkEnd w:id="142"/>
      <w:bookmarkEnd w:id="143"/>
    </w:p>
    <w:p w14:paraId="01F69DA0" w14:textId="77777777" w:rsidR="00A03321" w:rsidRDefault="00A03321" w:rsidP="00E93CFF">
      <w:pPr>
        <w:pStyle w:val="Corpsdetexte"/>
        <w:keepNext/>
        <w:keepLines/>
      </w:pPr>
      <w:r>
        <w:t>Variable de classe masquée par une variable locale</w:t>
      </w:r>
    </w:p>
    <w:p w14:paraId="4ADBDFEA" w14:textId="77777777" w:rsidR="001B4E1C" w:rsidRPr="00987493" w:rsidRDefault="001B4E1C" w:rsidP="00E93CFF">
      <w:pPr>
        <w:pStyle w:val="Code"/>
        <w:rPr>
          <w:lang w:val="en-CA" w:eastAsia="zh-CN"/>
        </w:rPr>
      </w:pPr>
      <w:r w:rsidRPr="00987493">
        <w:rPr>
          <w:b/>
          <w:bCs/>
          <w:color w:val="800000"/>
          <w:lang w:val="en-CA" w:eastAsia="zh-CN"/>
        </w:rPr>
        <w:t>public</w:t>
      </w:r>
      <w:r w:rsidRPr="00987493">
        <w:rPr>
          <w:lang w:val="en-CA" w:eastAsia="zh-CN"/>
        </w:rPr>
        <w:t xml:space="preserve"> </w:t>
      </w:r>
      <w:r w:rsidRPr="00987493">
        <w:rPr>
          <w:b/>
          <w:bCs/>
          <w:color w:val="800000"/>
          <w:lang w:val="en-CA" w:eastAsia="zh-CN"/>
        </w:rPr>
        <w:t>class</w:t>
      </w:r>
      <w:r w:rsidRPr="00987493">
        <w:rPr>
          <w:lang w:val="en-CA" w:eastAsia="zh-CN"/>
        </w:rPr>
        <w:t xml:space="preserve"> ExempleVariablesLocales </w:t>
      </w:r>
      <w:r w:rsidRPr="00987493">
        <w:rPr>
          <w:color w:val="800080"/>
          <w:lang w:val="en-CA" w:eastAsia="zh-CN"/>
        </w:rPr>
        <w:t>{</w:t>
      </w:r>
    </w:p>
    <w:p w14:paraId="7029F8A2" w14:textId="77777777" w:rsidR="001B4E1C" w:rsidRPr="00987493" w:rsidRDefault="001B4E1C" w:rsidP="00E93CFF">
      <w:pPr>
        <w:pStyle w:val="Code"/>
        <w:rPr>
          <w:lang w:val="en-CA" w:eastAsia="zh-CN"/>
        </w:rPr>
      </w:pPr>
      <w:r w:rsidRPr="00987493">
        <w:rPr>
          <w:lang w:val="en-CA" w:eastAsia="zh-CN"/>
        </w:rPr>
        <w:t xml:space="preserve">  </w:t>
      </w:r>
      <w:r w:rsidRPr="00987493">
        <w:rPr>
          <w:b/>
          <w:bCs/>
          <w:color w:val="800000"/>
          <w:lang w:val="en-CA" w:eastAsia="zh-CN"/>
        </w:rPr>
        <w:t>public</w:t>
      </w:r>
      <w:r w:rsidRPr="00987493">
        <w:rPr>
          <w:lang w:val="en-CA" w:eastAsia="zh-CN"/>
        </w:rPr>
        <w:t xml:space="preserve"> </w:t>
      </w:r>
      <w:r w:rsidRPr="00987493">
        <w:rPr>
          <w:b/>
          <w:bCs/>
          <w:color w:val="800000"/>
          <w:lang w:val="en-CA" w:eastAsia="zh-CN"/>
        </w:rPr>
        <w:t>static</w:t>
      </w:r>
      <w:r w:rsidRPr="00987493">
        <w:rPr>
          <w:lang w:val="en-CA" w:eastAsia="zh-CN"/>
        </w:rPr>
        <w:t xml:space="preserve"> </w:t>
      </w:r>
      <w:r w:rsidRPr="00987493">
        <w:rPr>
          <w:color w:val="BB7977"/>
          <w:lang w:val="en-CA" w:eastAsia="zh-CN"/>
        </w:rPr>
        <w:t>int</w:t>
      </w:r>
      <w:r w:rsidRPr="00987493">
        <w:rPr>
          <w:lang w:val="en-CA" w:eastAsia="zh-CN"/>
        </w:rPr>
        <w:t xml:space="preserve"> x </w:t>
      </w:r>
      <w:r w:rsidRPr="00987493">
        <w:rPr>
          <w:color w:val="808030"/>
          <w:lang w:val="en-CA" w:eastAsia="zh-CN"/>
        </w:rPr>
        <w:t>=</w:t>
      </w:r>
      <w:r w:rsidRPr="00987493">
        <w:rPr>
          <w:lang w:val="en-CA" w:eastAsia="zh-CN"/>
        </w:rPr>
        <w:t xml:space="preserve"> </w:t>
      </w:r>
      <w:r w:rsidRPr="00987493">
        <w:rPr>
          <w:color w:val="008C00"/>
          <w:lang w:val="en-CA" w:eastAsia="zh-CN"/>
        </w:rPr>
        <w:t>0</w:t>
      </w:r>
      <w:r w:rsidRPr="00987493">
        <w:rPr>
          <w:color w:val="800080"/>
          <w:lang w:val="en-CA" w:eastAsia="zh-CN"/>
        </w:rPr>
        <w:t>;</w:t>
      </w:r>
    </w:p>
    <w:p w14:paraId="15345CE2" w14:textId="77777777" w:rsidR="001B4E1C" w:rsidRPr="00987493" w:rsidRDefault="001B4E1C" w:rsidP="00E93CFF">
      <w:pPr>
        <w:pStyle w:val="Code"/>
        <w:rPr>
          <w:lang w:val="en-CA" w:eastAsia="zh-CN"/>
        </w:rPr>
      </w:pPr>
    </w:p>
    <w:p w14:paraId="14DC11A9" w14:textId="77777777" w:rsidR="001B4E1C" w:rsidRPr="001B4E1C" w:rsidRDefault="001B4E1C" w:rsidP="001B4E1C">
      <w:pPr>
        <w:pStyle w:val="Code"/>
        <w:rPr>
          <w:lang w:val="fr-FR" w:eastAsia="zh-CN"/>
        </w:rPr>
      </w:pPr>
      <w:r w:rsidRPr="00987493">
        <w:rPr>
          <w:lang w:val="en-CA" w:eastAsia="zh-CN"/>
        </w:rPr>
        <w:t xml:space="preserve">  </w:t>
      </w:r>
      <w:r w:rsidRPr="001B4E1C">
        <w:rPr>
          <w:b/>
          <w:bCs/>
          <w:color w:val="800000"/>
          <w:lang w:val="fr-FR" w:eastAsia="zh-CN"/>
        </w:rPr>
        <w:t>public</w:t>
      </w:r>
      <w:r w:rsidRPr="001B4E1C">
        <w:rPr>
          <w:lang w:val="fr-FR" w:eastAsia="zh-CN"/>
        </w:rPr>
        <w:t xml:space="preserve"> ExempleVariablesLocales</w:t>
      </w:r>
      <w:r w:rsidRPr="001B4E1C">
        <w:rPr>
          <w:color w:val="808030"/>
          <w:lang w:val="fr-FR" w:eastAsia="zh-CN"/>
        </w:rPr>
        <w:t>()</w:t>
      </w:r>
      <w:r w:rsidRPr="001B4E1C">
        <w:rPr>
          <w:lang w:val="fr-FR" w:eastAsia="zh-CN"/>
        </w:rPr>
        <w:t xml:space="preserve"> </w:t>
      </w:r>
      <w:r w:rsidRPr="001B4E1C">
        <w:rPr>
          <w:color w:val="800080"/>
          <w:lang w:val="fr-FR" w:eastAsia="zh-CN"/>
        </w:rPr>
        <w:t>{}</w:t>
      </w:r>
    </w:p>
    <w:p w14:paraId="599E45C7" w14:textId="77777777" w:rsidR="001B4E1C" w:rsidRPr="001B4E1C" w:rsidRDefault="001B4E1C" w:rsidP="001B4E1C">
      <w:pPr>
        <w:pStyle w:val="Code"/>
        <w:rPr>
          <w:lang w:val="fr-FR" w:eastAsia="zh-CN"/>
        </w:rPr>
      </w:pPr>
    </w:p>
    <w:p w14:paraId="27E7C4C7"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800000"/>
          <w:lang w:val="fr-FR" w:eastAsia="zh-CN"/>
        </w:rPr>
        <w:t>public</w:t>
      </w:r>
      <w:r w:rsidRPr="001B4E1C">
        <w:rPr>
          <w:lang w:val="fr-FR" w:eastAsia="zh-CN"/>
        </w:rPr>
        <w:t xml:space="preserve"> </w:t>
      </w:r>
      <w:r w:rsidRPr="001B4E1C">
        <w:rPr>
          <w:b/>
          <w:bCs/>
          <w:color w:val="800000"/>
          <w:lang w:val="fr-FR" w:eastAsia="zh-CN"/>
        </w:rPr>
        <w:t>static</w:t>
      </w:r>
      <w:r w:rsidRPr="001B4E1C">
        <w:rPr>
          <w:lang w:val="fr-FR" w:eastAsia="zh-CN"/>
        </w:rPr>
        <w:t xml:space="preserve"> </w:t>
      </w:r>
      <w:r w:rsidRPr="001B4E1C">
        <w:rPr>
          <w:color w:val="BB7977"/>
          <w:lang w:val="fr-FR" w:eastAsia="zh-CN"/>
        </w:rPr>
        <w:t>void</w:t>
      </w:r>
      <w:r w:rsidRPr="001B4E1C">
        <w:rPr>
          <w:lang w:val="fr-FR" w:eastAsia="zh-CN"/>
        </w:rPr>
        <w:t xml:space="preserve"> m1</w:t>
      </w:r>
      <w:r w:rsidRPr="001B4E1C">
        <w:rPr>
          <w:color w:val="808030"/>
          <w:lang w:val="fr-FR" w:eastAsia="zh-CN"/>
        </w:rPr>
        <w:t>()</w:t>
      </w:r>
      <w:r w:rsidRPr="001B4E1C">
        <w:rPr>
          <w:lang w:val="fr-FR" w:eastAsia="zh-CN"/>
        </w:rPr>
        <w:t xml:space="preserve"> </w:t>
      </w:r>
      <w:r w:rsidRPr="001B4E1C">
        <w:rPr>
          <w:color w:val="800080"/>
          <w:lang w:val="fr-FR" w:eastAsia="zh-CN"/>
        </w:rPr>
        <w:t>{</w:t>
      </w:r>
    </w:p>
    <w:p w14:paraId="0174C5D6" w14:textId="77777777" w:rsidR="001B4E1C" w:rsidRPr="001B4E1C" w:rsidRDefault="001B4E1C" w:rsidP="001B4E1C">
      <w:pPr>
        <w:pStyle w:val="Code"/>
        <w:rPr>
          <w:lang w:val="fr-FR" w:eastAsia="zh-CN"/>
        </w:rPr>
      </w:pPr>
      <w:r w:rsidRPr="001B4E1C">
        <w:rPr>
          <w:lang w:val="fr-FR" w:eastAsia="zh-CN"/>
        </w:rPr>
        <w:t xml:space="preserve">    </w:t>
      </w:r>
      <w:r w:rsidRPr="001B4E1C">
        <w:rPr>
          <w:color w:val="BB7977"/>
          <w:lang w:val="fr-FR" w:eastAsia="zh-CN"/>
        </w:rPr>
        <w:t>int</w:t>
      </w:r>
      <w:r w:rsidRPr="001B4E1C">
        <w:rPr>
          <w:lang w:val="fr-FR" w:eastAsia="zh-CN"/>
        </w:rPr>
        <w:t xml:space="preserve"> x </w:t>
      </w:r>
      <w:r w:rsidRPr="001B4E1C">
        <w:rPr>
          <w:color w:val="808030"/>
          <w:lang w:val="fr-FR" w:eastAsia="zh-CN"/>
        </w:rPr>
        <w:t>=</w:t>
      </w:r>
      <w:r w:rsidRPr="001B4E1C">
        <w:rPr>
          <w:lang w:val="fr-FR" w:eastAsia="zh-CN"/>
        </w:rPr>
        <w:t xml:space="preserve"> </w:t>
      </w:r>
      <w:r w:rsidRPr="001B4E1C">
        <w:rPr>
          <w:color w:val="008C00"/>
          <w:lang w:val="fr-FR" w:eastAsia="zh-CN"/>
        </w:rPr>
        <w:t>1</w:t>
      </w:r>
      <w:r w:rsidRPr="001B4E1C">
        <w:rPr>
          <w:color w:val="800080"/>
          <w:lang w:val="fr-FR" w:eastAsia="zh-CN"/>
        </w:rPr>
        <w:t>;</w:t>
      </w:r>
    </w:p>
    <w:p w14:paraId="77D6576A"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"Valeur de la variable locale x dans la méthode de classe m1() ="</w:t>
      </w:r>
      <w:r w:rsidRPr="001B4E1C">
        <w:rPr>
          <w:lang w:val="fr-FR" w:eastAsia="zh-CN"/>
        </w:rPr>
        <w:t xml:space="preserve"> </w:t>
      </w:r>
      <w:r w:rsidRPr="001B4E1C">
        <w:rPr>
          <w:color w:val="808030"/>
          <w:lang w:val="fr-FR" w:eastAsia="zh-CN"/>
        </w:rPr>
        <w:t>+</w:t>
      </w:r>
      <w:r w:rsidRPr="001B4E1C">
        <w:rPr>
          <w:lang w:val="fr-FR" w:eastAsia="zh-CN"/>
        </w:rPr>
        <w:t xml:space="preserve"> x</w:t>
      </w:r>
      <w:r w:rsidRPr="001B4E1C">
        <w:rPr>
          <w:color w:val="808030"/>
          <w:lang w:val="fr-FR" w:eastAsia="zh-CN"/>
        </w:rPr>
        <w:t>)</w:t>
      </w:r>
      <w:r w:rsidRPr="001B4E1C">
        <w:rPr>
          <w:color w:val="800080"/>
          <w:lang w:val="fr-FR" w:eastAsia="zh-CN"/>
        </w:rPr>
        <w:t>;</w:t>
      </w:r>
    </w:p>
    <w:p w14:paraId="74E471F2"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p>
    <w:p w14:paraId="7AF440A1" w14:textId="77777777" w:rsidR="001B4E1C" w:rsidRPr="001B4E1C" w:rsidRDefault="001B4E1C" w:rsidP="001B4E1C">
      <w:pPr>
        <w:pStyle w:val="Code"/>
        <w:rPr>
          <w:lang w:val="fr-FR" w:eastAsia="zh-CN"/>
        </w:rPr>
      </w:pPr>
      <w:r w:rsidRPr="001B4E1C">
        <w:rPr>
          <w:lang w:val="fr-FR" w:eastAsia="zh-CN"/>
        </w:rPr>
        <w:t xml:space="preserve">        </w:t>
      </w:r>
      <w:r w:rsidRPr="001B4E1C">
        <w:rPr>
          <w:color w:val="0000E6"/>
          <w:lang w:val="fr-FR" w:eastAsia="zh-CN"/>
        </w:rPr>
        <w:t>"Valeur de la variable de classe x dans la méthode de classe m1() ="</w:t>
      </w:r>
    </w:p>
    <w:p w14:paraId="07605A1A" w14:textId="77777777" w:rsidR="001B4E1C" w:rsidRPr="001B4E1C" w:rsidRDefault="001B4E1C" w:rsidP="001B4E1C">
      <w:pPr>
        <w:pStyle w:val="Code"/>
        <w:rPr>
          <w:lang w:val="fr-FR" w:eastAsia="zh-CN"/>
        </w:rPr>
      </w:pPr>
      <w:r w:rsidRPr="001B4E1C">
        <w:rPr>
          <w:lang w:val="fr-FR" w:eastAsia="zh-CN"/>
        </w:rPr>
        <w:t xml:space="preserve">            </w:t>
      </w:r>
      <w:r w:rsidRPr="001B4E1C">
        <w:rPr>
          <w:color w:val="808030"/>
          <w:lang w:val="fr-FR" w:eastAsia="zh-CN"/>
        </w:rPr>
        <w:t>+</w:t>
      </w:r>
      <w:r w:rsidRPr="001B4E1C">
        <w:rPr>
          <w:lang w:val="fr-FR" w:eastAsia="zh-CN"/>
        </w:rPr>
        <w:t xml:space="preserve"> ExempleVariablesLocales</w:t>
      </w:r>
      <w:r w:rsidRPr="001B4E1C">
        <w:rPr>
          <w:color w:val="808030"/>
          <w:lang w:val="fr-FR" w:eastAsia="zh-CN"/>
        </w:rPr>
        <w:t>.</w:t>
      </w:r>
      <w:r w:rsidRPr="001B4E1C">
        <w:rPr>
          <w:lang w:val="fr-FR" w:eastAsia="zh-CN"/>
        </w:rPr>
        <w:t>x</w:t>
      </w:r>
      <w:r w:rsidRPr="001B4E1C">
        <w:rPr>
          <w:color w:val="808030"/>
          <w:lang w:val="fr-FR" w:eastAsia="zh-CN"/>
        </w:rPr>
        <w:t>)</w:t>
      </w:r>
      <w:r w:rsidRPr="001B4E1C">
        <w:rPr>
          <w:color w:val="800080"/>
          <w:lang w:val="fr-FR" w:eastAsia="zh-CN"/>
        </w:rPr>
        <w:t>;</w:t>
      </w:r>
    </w:p>
    <w:p w14:paraId="166D436E" w14:textId="77777777" w:rsidR="001B4E1C" w:rsidRPr="001B4E1C" w:rsidRDefault="001B4E1C" w:rsidP="001B4E1C">
      <w:pPr>
        <w:pStyle w:val="Code"/>
        <w:rPr>
          <w:lang w:val="fr-FR" w:eastAsia="zh-CN"/>
        </w:rPr>
      </w:pPr>
      <w:r w:rsidRPr="001B4E1C">
        <w:rPr>
          <w:lang w:val="fr-FR" w:eastAsia="zh-CN"/>
        </w:rPr>
        <w:t xml:space="preserve">  </w:t>
      </w:r>
      <w:r w:rsidRPr="001B4E1C">
        <w:rPr>
          <w:color w:val="800080"/>
          <w:lang w:val="fr-FR" w:eastAsia="zh-CN"/>
        </w:rPr>
        <w:t>}</w:t>
      </w:r>
    </w:p>
    <w:p w14:paraId="78C09E56" w14:textId="77777777" w:rsidR="001B4E1C" w:rsidRPr="001B4E1C" w:rsidRDefault="001B4E1C" w:rsidP="00E93CFF">
      <w:pPr>
        <w:pStyle w:val="Code"/>
        <w:keepNext w:val="0"/>
        <w:keepLines w:val="0"/>
        <w:rPr>
          <w:lang w:val="fr-FR" w:eastAsia="zh-CN"/>
        </w:rPr>
      </w:pPr>
    </w:p>
    <w:p w14:paraId="10873F1C"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800000"/>
          <w:lang w:val="fr-FR" w:eastAsia="zh-CN"/>
        </w:rPr>
        <w:t>public</w:t>
      </w:r>
      <w:r w:rsidRPr="001B4E1C">
        <w:rPr>
          <w:lang w:val="fr-FR" w:eastAsia="zh-CN"/>
        </w:rPr>
        <w:t xml:space="preserve"> </w:t>
      </w:r>
      <w:r w:rsidRPr="001B4E1C">
        <w:rPr>
          <w:color w:val="BB7977"/>
          <w:lang w:val="fr-FR" w:eastAsia="zh-CN"/>
        </w:rPr>
        <w:t>void</w:t>
      </w:r>
      <w:r w:rsidRPr="001B4E1C">
        <w:rPr>
          <w:lang w:val="fr-FR" w:eastAsia="zh-CN"/>
        </w:rPr>
        <w:t xml:space="preserve"> m2</w:t>
      </w:r>
      <w:r w:rsidRPr="001B4E1C">
        <w:rPr>
          <w:color w:val="808030"/>
          <w:lang w:val="fr-FR" w:eastAsia="zh-CN"/>
        </w:rPr>
        <w:t>()</w:t>
      </w:r>
      <w:r w:rsidRPr="001B4E1C">
        <w:rPr>
          <w:lang w:val="fr-FR" w:eastAsia="zh-CN"/>
        </w:rPr>
        <w:t xml:space="preserve"> </w:t>
      </w:r>
      <w:r w:rsidRPr="001B4E1C">
        <w:rPr>
          <w:color w:val="800080"/>
          <w:lang w:val="fr-FR" w:eastAsia="zh-CN"/>
        </w:rPr>
        <w:t>{</w:t>
      </w:r>
    </w:p>
    <w:p w14:paraId="2F8CBE02" w14:textId="77777777" w:rsidR="001B4E1C" w:rsidRPr="001B4E1C" w:rsidRDefault="001B4E1C" w:rsidP="001B4E1C">
      <w:pPr>
        <w:pStyle w:val="Code"/>
        <w:rPr>
          <w:lang w:val="fr-FR" w:eastAsia="zh-CN"/>
        </w:rPr>
      </w:pPr>
      <w:r w:rsidRPr="001B4E1C">
        <w:rPr>
          <w:lang w:val="fr-FR" w:eastAsia="zh-CN"/>
        </w:rPr>
        <w:t xml:space="preserve">    </w:t>
      </w:r>
      <w:r w:rsidRPr="001B4E1C">
        <w:rPr>
          <w:color w:val="BB7977"/>
          <w:lang w:val="fr-FR" w:eastAsia="zh-CN"/>
        </w:rPr>
        <w:t>int</w:t>
      </w:r>
      <w:r w:rsidRPr="001B4E1C">
        <w:rPr>
          <w:lang w:val="fr-FR" w:eastAsia="zh-CN"/>
        </w:rPr>
        <w:t xml:space="preserve"> x </w:t>
      </w:r>
      <w:r w:rsidRPr="001B4E1C">
        <w:rPr>
          <w:color w:val="808030"/>
          <w:lang w:val="fr-FR" w:eastAsia="zh-CN"/>
        </w:rPr>
        <w:t>=</w:t>
      </w:r>
      <w:r w:rsidRPr="001B4E1C">
        <w:rPr>
          <w:lang w:val="fr-FR" w:eastAsia="zh-CN"/>
        </w:rPr>
        <w:t xml:space="preserve"> </w:t>
      </w:r>
      <w:r w:rsidRPr="001B4E1C">
        <w:rPr>
          <w:color w:val="008C00"/>
          <w:lang w:val="fr-FR" w:eastAsia="zh-CN"/>
        </w:rPr>
        <w:t>2</w:t>
      </w:r>
      <w:r w:rsidRPr="001B4E1C">
        <w:rPr>
          <w:color w:val="800080"/>
          <w:lang w:val="fr-FR" w:eastAsia="zh-CN"/>
        </w:rPr>
        <w:t>;</w:t>
      </w:r>
    </w:p>
    <w:p w14:paraId="45622C57"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"Valeur de la variable locale x dans la méthode d'objet m2() ="</w:t>
      </w:r>
      <w:r w:rsidRPr="001B4E1C">
        <w:rPr>
          <w:lang w:val="fr-FR" w:eastAsia="zh-CN"/>
        </w:rPr>
        <w:t xml:space="preserve"> </w:t>
      </w:r>
      <w:r w:rsidRPr="001B4E1C">
        <w:rPr>
          <w:color w:val="808030"/>
          <w:lang w:val="fr-FR" w:eastAsia="zh-CN"/>
        </w:rPr>
        <w:t>+</w:t>
      </w:r>
      <w:r w:rsidRPr="001B4E1C">
        <w:rPr>
          <w:lang w:val="fr-FR" w:eastAsia="zh-CN"/>
        </w:rPr>
        <w:t xml:space="preserve"> x</w:t>
      </w:r>
      <w:r w:rsidRPr="001B4E1C">
        <w:rPr>
          <w:color w:val="808030"/>
          <w:lang w:val="fr-FR" w:eastAsia="zh-CN"/>
        </w:rPr>
        <w:t>)</w:t>
      </w:r>
      <w:r w:rsidRPr="001B4E1C">
        <w:rPr>
          <w:color w:val="800080"/>
          <w:lang w:val="fr-FR" w:eastAsia="zh-CN"/>
        </w:rPr>
        <w:t>;</w:t>
      </w:r>
    </w:p>
    <w:p w14:paraId="624BE8BC"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"Valeur de la variable de classe x dans la méthode d'objet m2() ="</w:t>
      </w:r>
      <w:r w:rsidRPr="001B4E1C">
        <w:rPr>
          <w:lang w:val="fr-FR" w:eastAsia="zh-CN"/>
        </w:rPr>
        <w:t xml:space="preserve"> </w:t>
      </w:r>
      <w:r w:rsidRPr="001B4E1C">
        <w:rPr>
          <w:color w:val="808030"/>
          <w:lang w:val="fr-FR" w:eastAsia="zh-CN"/>
        </w:rPr>
        <w:t>+</w:t>
      </w:r>
      <w:r w:rsidRPr="001B4E1C">
        <w:rPr>
          <w:lang w:val="fr-FR" w:eastAsia="zh-CN"/>
        </w:rPr>
        <w:t xml:space="preserve"> </w:t>
      </w:r>
      <w:r w:rsidRPr="001B4E1C">
        <w:rPr>
          <w:b/>
          <w:bCs/>
          <w:color w:val="800000"/>
          <w:lang w:val="fr-FR" w:eastAsia="zh-CN"/>
        </w:rPr>
        <w:t>this</w:t>
      </w:r>
      <w:r w:rsidRPr="001B4E1C">
        <w:rPr>
          <w:color w:val="808030"/>
          <w:lang w:val="fr-FR" w:eastAsia="zh-CN"/>
        </w:rPr>
        <w:t>.</w:t>
      </w:r>
      <w:r w:rsidRPr="001B4E1C">
        <w:rPr>
          <w:lang w:val="fr-FR" w:eastAsia="zh-CN"/>
        </w:rPr>
        <w:t>x</w:t>
      </w:r>
      <w:r w:rsidRPr="001B4E1C">
        <w:rPr>
          <w:color w:val="808030"/>
          <w:lang w:val="fr-FR" w:eastAsia="zh-CN"/>
        </w:rPr>
        <w:t>)</w:t>
      </w:r>
      <w:r w:rsidRPr="001B4E1C">
        <w:rPr>
          <w:color w:val="800080"/>
          <w:lang w:val="fr-FR" w:eastAsia="zh-CN"/>
        </w:rPr>
        <w:t>;</w:t>
      </w:r>
    </w:p>
    <w:p w14:paraId="152C5A0D"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p>
    <w:p w14:paraId="618771D2" w14:textId="77777777" w:rsidR="001B4E1C" w:rsidRPr="001B4E1C" w:rsidRDefault="001B4E1C" w:rsidP="001B4E1C">
      <w:pPr>
        <w:pStyle w:val="Code"/>
        <w:rPr>
          <w:lang w:val="fr-FR" w:eastAsia="zh-CN"/>
        </w:rPr>
      </w:pPr>
      <w:r w:rsidRPr="001B4E1C">
        <w:rPr>
          <w:lang w:val="fr-FR" w:eastAsia="zh-CN"/>
        </w:rPr>
        <w:t xml:space="preserve">        </w:t>
      </w:r>
      <w:r w:rsidRPr="001B4E1C">
        <w:rPr>
          <w:color w:val="0000E6"/>
          <w:lang w:val="fr-FR" w:eastAsia="zh-CN"/>
        </w:rPr>
        <w:t>"Valeur de la variable de classe x dans la méthode d'objet m2() ="</w:t>
      </w:r>
    </w:p>
    <w:p w14:paraId="242681F9" w14:textId="77777777" w:rsidR="001B4E1C" w:rsidRPr="00987493" w:rsidRDefault="001B4E1C" w:rsidP="001B4E1C">
      <w:pPr>
        <w:pStyle w:val="Code"/>
        <w:rPr>
          <w:lang w:val="en-CA" w:eastAsia="zh-CN"/>
        </w:rPr>
      </w:pPr>
      <w:r w:rsidRPr="001B4E1C">
        <w:rPr>
          <w:lang w:val="fr-FR" w:eastAsia="zh-CN"/>
        </w:rPr>
        <w:t xml:space="preserve">            </w:t>
      </w:r>
      <w:r w:rsidRPr="00987493">
        <w:rPr>
          <w:color w:val="808030"/>
          <w:lang w:val="en-CA" w:eastAsia="zh-CN"/>
        </w:rPr>
        <w:t>+</w:t>
      </w:r>
      <w:r w:rsidRPr="00987493">
        <w:rPr>
          <w:lang w:val="en-CA" w:eastAsia="zh-CN"/>
        </w:rPr>
        <w:t xml:space="preserve"> ExempleVariablesLocales</w:t>
      </w:r>
      <w:r w:rsidRPr="00987493">
        <w:rPr>
          <w:color w:val="808030"/>
          <w:lang w:val="en-CA" w:eastAsia="zh-CN"/>
        </w:rPr>
        <w:t>.</w:t>
      </w:r>
      <w:r w:rsidRPr="00987493">
        <w:rPr>
          <w:lang w:val="en-CA" w:eastAsia="zh-CN"/>
        </w:rPr>
        <w:t>x</w:t>
      </w:r>
      <w:r w:rsidRPr="00987493">
        <w:rPr>
          <w:color w:val="808030"/>
          <w:lang w:val="en-CA" w:eastAsia="zh-CN"/>
        </w:rPr>
        <w:t>)</w:t>
      </w:r>
      <w:r w:rsidRPr="00987493">
        <w:rPr>
          <w:color w:val="800080"/>
          <w:lang w:val="en-CA" w:eastAsia="zh-CN"/>
        </w:rPr>
        <w:t>;</w:t>
      </w:r>
    </w:p>
    <w:p w14:paraId="7454EA85" w14:textId="77777777" w:rsidR="001B4E1C" w:rsidRPr="00987493" w:rsidRDefault="001B4E1C" w:rsidP="001B4E1C">
      <w:pPr>
        <w:pStyle w:val="Code"/>
        <w:rPr>
          <w:lang w:val="en-CA" w:eastAsia="zh-CN"/>
        </w:rPr>
      </w:pPr>
      <w:r w:rsidRPr="00987493">
        <w:rPr>
          <w:lang w:val="en-CA" w:eastAsia="zh-CN"/>
        </w:rPr>
        <w:t xml:space="preserve">  </w:t>
      </w:r>
      <w:r w:rsidRPr="00987493">
        <w:rPr>
          <w:color w:val="800080"/>
          <w:lang w:val="en-CA" w:eastAsia="zh-CN"/>
        </w:rPr>
        <w:t>}</w:t>
      </w:r>
    </w:p>
    <w:p w14:paraId="78B5F1F0" w14:textId="77777777" w:rsidR="001B4E1C" w:rsidRPr="00987493" w:rsidRDefault="001B4E1C" w:rsidP="00E93CFF">
      <w:pPr>
        <w:pStyle w:val="Code"/>
        <w:keepNext w:val="0"/>
        <w:keepLines w:val="0"/>
        <w:rPr>
          <w:lang w:val="en-CA" w:eastAsia="zh-CN"/>
        </w:rPr>
      </w:pPr>
    </w:p>
    <w:p w14:paraId="770F8DAE" w14:textId="77777777" w:rsidR="001B4E1C" w:rsidRPr="00987493" w:rsidRDefault="001B4E1C" w:rsidP="001B4E1C">
      <w:pPr>
        <w:pStyle w:val="Code"/>
        <w:rPr>
          <w:lang w:val="en-CA" w:eastAsia="zh-CN"/>
        </w:rPr>
      </w:pPr>
      <w:r w:rsidRPr="00987493">
        <w:rPr>
          <w:lang w:val="en-CA" w:eastAsia="zh-CN"/>
        </w:rPr>
        <w:t xml:space="preserve">  </w:t>
      </w:r>
      <w:r w:rsidRPr="00987493">
        <w:rPr>
          <w:b/>
          <w:bCs/>
          <w:color w:val="800000"/>
          <w:lang w:val="en-CA" w:eastAsia="zh-CN"/>
        </w:rPr>
        <w:t>public</w:t>
      </w:r>
      <w:r w:rsidRPr="00987493">
        <w:rPr>
          <w:lang w:val="en-CA" w:eastAsia="zh-CN"/>
        </w:rPr>
        <w:t xml:space="preserve"> </w:t>
      </w:r>
      <w:r w:rsidRPr="00987493">
        <w:rPr>
          <w:b/>
          <w:bCs/>
          <w:color w:val="800000"/>
          <w:lang w:val="en-CA" w:eastAsia="zh-CN"/>
        </w:rPr>
        <w:t>static</w:t>
      </w:r>
      <w:r w:rsidRPr="00987493">
        <w:rPr>
          <w:lang w:val="en-CA" w:eastAsia="zh-CN"/>
        </w:rPr>
        <w:t xml:space="preserve"> </w:t>
      </w:r>
      <w:r w:rsidRPr="00987493">
        <w:rPr>
          <w:color w:val="BB7977"/>
          <w:lang w:val="en-CA" w:eastAsia="zh-CN"/>
        </w:rPr>
        <w:t>void</w:t>
      </w:r>
      <w:r w:rsidRPr="00987493">
        <w:rPr>
          <w:lang w:val="en-CA" w:eastAsia="zh-CN"/>
        </w:rPr>
        <w:t xml:space="preserve"> main</w:t>
      </w:r>
      <w:r w:rsidRPr="00987493">
        <w:rPr>
          <w:color w:val="808030"/>
          <w:lang w:val="en-CA" w:eastAsia="zh-CN"/>
        </w:rPr>
        <w:t>(</w:t>
      </w:r>
      <w:r w:rsidRPr="00987493">
        <w:rPr>
          <w:b/>
          <w:bCs/>
          <w:color w:val="BB7977"/>
          <w:lang w:val="en-CA" w:eastAsia="zh-CN"/>
        </w:rPr>
        <w:t>String</w:t>
      </w:r>
      <w:r w:rsidRPr="00987493">
        <w:rPr>
          <w:lang w:val="en-CA" w:eastAsia="zh-CN"/>
        </w:rPr>
        <w:t xml:space="preserve"> args</w:t>
      </w:r>
      <w:r w:rsidRPr="00987493">
        <w:rPr>
          <w:color w:val="808030"/>
          <w:lang w:val="en-CA" w:eastAsia="zh-CN"/>
        </w:rPr>
        <w:t>[])</w:t>
      </w:r>
      <w:r w:rsidRPr="00987493">
        <w:rPr>
          <w:lang w:val="en-CA" w:eastAsia="zh-CN"/>
        </w:rPr>
        <w:t xml:space="preserve"> </w:t>
      </w:r>
      <w:r w:rsidRPr="00987493">
        <w:rPr>
          <w:color w:val="800080"/>
          <w:lang w:val="en-CA" w:eastAsia="zh-CN"/>
        </w:rPr>
        <w:t>{</w:t>
      </w:r>
    </w:p>
    <w:p w14:paraId="2ABB320A" w14:textId="77777777" w:rsidR="001B4E1C" w:rsidRPr="00987493" w:rsidRDefault="001B4E1C" w:rsidP="001B4E1C">
      <w:pPr>
        <w:pStyle w:val="Code"/>
        <w:rPr>
          <w:lang w:val="en-CA" w:eastAsia="zh-CN"/>
        </w:rPr>
      </w:pPr>
    </w:p>
    <w:p w14:paraId="6A7B7DC6" w14:textId="77777777" w:rsidR="001B4E1C" w:rsidRPr="001B4E1C" w:rsidRDefault="001B4E1C" w:rsidP="001B4E1C">
      <w:pPr>
        <w:pStyle w:val="Code"/>
        <w:rPr>
          <w:lang w:val="fr-FR" w:eastAsia="zh-CN"/>
        </w:rPr>
      </w:pPr>
      <w:r w:rsidRPr="00987493">
        <w:rPr>
          <w:lang w:val="en-CA"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"Appel de la méthode de classe m1() :"</w:t>
      </w:r>
      <w:r w:rsidRPr="001B4E1C">
        <w:rPr>
          <w:color w:val="808030"/>
          <w:lang w:val="fr-FR" w:eastAsia="zh-CN"/>
        </w:rPr>
        <w:t>)</w:t>
      </w:r>
      <w:r w:rsidRPr="001B4E1C">
        <w:rPr>
          <w:color w:val="800080"/>
          <w:lang w:val="fr-FR" w:eastAsia="zh-CN"/>
        </w:rPr>
        <w:t>;</w:t>
      </w:r>
    </w:p>
    <w:p w14:paraId="1E951476" w14:textId="77777777" w:rsidR="001B4E1C" w:rsidRPr="001B4E1C" w:rsidRDefault="001B4E1C" w:rsidP="001B4E1C">
      <w:pPr>
        <w:pStyle w:val="Code"/>
        <w:rPr>
          <w:lang w:val="fr-FR" w:eastAsia="zh-CN"/>
        </w:rPr>
      </w:pPr>
      <w:r w:rsidRPr="001B4E1C">
        <w:rPr>
          <w:lang w:val="fr-FR" w:eastAsia="zh-CN"/>
        </w:rPr>
        <w:t xml:space="preserve">    ExempleVariablesLocales</w:t>
      </w:r>
      <w:r w:rsidRPr="001B4E1C">
        <w:rPr>
          <w:color w:val="808030"/>
          <w:lang w:val="fr-FR" w:eastAsia="zh-CN"/>
        </w:rPr>
        <w:t>.</w:t>
      </w:r>
      <w:r w:rsidRPr="001B4E1C">
        <w:rPr>
          <w:lang w:val="fr-FR" w:eastAsia="zh-CN"/>
        </w:rPr>
        <w:t>m1</w:t>
      </w:r>
      <w:r w:rsidRPr="001B4E1C">
        <w:rPr>
          <w:color w:val="808030"/>
          <w:lang w:val="fr-FR" w:eastAsia="zh-CN"/>
        </w:rPr>
        <w:t>()</w:t>
      </w:r>
      <w:r w:rsidRPr="001B4E1C">
        <w:rPr>
          <w:color w:val="800080"/>
          <w:lang w:val="fr-FR" w:eastAsia="zh-CN"/>
        </w:rPr>
        <w:t>;</w:t>
      </w:r>
    </w:p>
    <w:p w14:paraId="583EAC30" w14:textId="77777777" w:rsidR="001B4E1C" w:rsidRPr="001B4E1C" w:rsidRDefault="001B4E1C" w:rsidP="001B4E1C">
      <w:pPr>
        <w:pStyle w:val="Code"/>
        <w:rPr>
          <w:lang w:val="fr-FR" w:eastAsia="zh-CN"/>
        </w:rPr>
      </w:pPr>
    </w:p>
    <w:p w14:paraId="7760858D"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"Création d'un objet :"</w:t>
      </w:r>
      <w:r w:rsidRPr="001B4E1C">
        <w:rPr>
          <w:color w:val="808030"/>
          <w:lang w:val="fr-FR" w:eastAsia="zh-CN"/>
        </w:rPr>
        <w:t>)</w:t>
      </w:r>
      <w:r w:rsidRPr="001B4E1C">
        <w:rPr>
          <w:color w:val="800080"/>
          <w:lang w:val="fr-FR" w:eastAsia="zh-CN"/>
        </w:rPr>
        <w:t>;</w:t>
      </w:r>
    </w:p>
    <w:p w14:paraId="4CF06370" w14:textId="77777777" w:rsidR="001B4E1C" w:rsidRPr="001B4E1C" w:rsidRDefault="001B4E1C" w:rsidP="001B4E1C">
      <w:pPr>
        <w:pStyle w:val="Code"/>
        <w:rPr>
          <w:lang w:val="fr-FR" w:eastAsia="zh-CN"/>
        </w:rPr>
      </w:pPr>
      <w:r w:rsidRPr="001B4E1C">
        <w:rPr>
          <w:lang w:val="fr-FR" w:eastAsia="zh-CN"/>
        </w:rPr>
        <w:t xml:space="preserve">    ExempleVariablesLocales unObjet </w:t>
      </w:r>
      <w:r w:rsidRPr="001B4E1C">
        <w:rPr>
          <w:color w:val="808030"/>
          <w:lang w:val="fr-FR" w:eastAsia="zh-CN"/>
        </w:rPr>
        <w:t>=</w:t>
      </w:r>
      <w:r w:rsidRPr="001B4E1C">
        <w:rPr>
          <w:lang w:val="fr-FR" w:eastAsia="zh-CN"/>
        </w:rPr>
        <w:t xml:space="preserve"> </w:t>
      </w:r>
      <w:r w:rsidRPr="001B4E1C">
        <w:rPr>
          <w:b/>
          <w:bCs/>
          <w:color w:val="800000"/>
          <w:lang w:val="fr-FR" w:eastAsia="zh-CN"/>
        </w:rPr>
        <w:t>new</w:t>
      </w:r>
      <w:r w:rsidRPr="001B4E1C">
        <w:rPr>
          <w:lang w:val="fr-FR" w:eastAsia="zh-CN"/>
        </w:rPr>
        <w:t xml:space="preserve"> ExempleVariablesLocales</w:t>
      </w:r>
      <w:r w:rsidRPr="001B4E1C">
        <w:rPr>
          <w:color w:val="808030"/>
          <w:lang w:val="fr-FR" w:eastAsia="zh-CN"/>
        </w:rPr>
        <w:t>()</w:t>
      </w:r>
      <w:r w:rsidRPr="001B4E1C">
        <w:rPr>
          <w:color w:val="800080"/>
          <w:lang w:val="fr-FR" w:eastAsia="zh-CN"/>
        </w:rPr>
        <w:t>;</w:t>
      </w:r>
    </w:p>
    <w:p w14:paraId="3D23AB36"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"Appel de la méthode de d'objet m2() :"</w:t>
      </w:r>
      <w:r w:rsidRPr="001B4E1C">
        <w:rPr>
          <w:color w:val="808030"/>
          <w:lang w:val="fr-FR" w:eastAsia="zh-CN"/>
        </w:rPr>
        <w:t>)</w:t>
      </w:r>
      <w:r w:rsidRPr="001B4E1C">
        <w:rPr>
          <w:color w:val="800080"/>
          <w:lang w:val="fr-FR" w:eastAsia="zh-CN"/>
        </w:rPr>
        <w:t>;</w:t>
      </w:r>
    </w:p>
    <w:p w14:paraId="1C6C0332" w14:textId="77777777" w:rsidR="001B4E1C" w:rsidRPr="001B4E1C" w:rsidRDefault="001B4E1C" w:rsidP="001B4E1C">
      <w:pPr>
        <w:pStyle w:val="Code"/>
        <w:rPr>
          <w:lang w:eastAsia="zh-CN"/>
        </w:rPr>
      </w:pPr>
      <w:r w:rsidRPr="001B4E1C">
        <w:rPr>
          <w:lang w:val="fr-FR" w:eastAsia="zh-CN"/>
        </w:rPr>
        <w:t xml:space="preserve">    </w:t>
      </w:r>
      <w:r w:rsidRPr="001B4E1C">
        <w:rPr>
          <w:lang w:eastAsia="zh-CN"/>
        </w:rPr>
        <w:t>unObjet</w:t>
      </w:r>
      <w:r w:rsidRPr="001B4E1C">
        <w:rPr>
          <w:color w:val="808030"/>
          <w:lang w:eastAsia="zh-CN"/>
        </w:rPr>
        <w:t>.</w:t>
      </w:r>
      <w:r w:rsidRPr="001B4E1C">
        <w:rPr>
          <w:lang w:eastAsia="zh-CN"/>
        </w:rPr>
        <w:t>m2</w:t>
      </w:r>
      <w:r w:rsidRPr="001B4E1C">
        <w:rPr>
          <w:color w:val="808030"/>
          <w:lang w:eastAsia="zh-CN"/>
        </w:rPr>
        <w:t>()</w:t>
      </w:r>
      <w:r w:rsidRPr="001B4E1C">
        <w:rPr>
          <w:color w:val="800080"/>
          <w:lang w:eastAsia="zh-CN"/>
        </w:rPr>
        <w:t>;</w:t>
      </w:r>
    </w:p>
    <w:p w14:paraId="76C36110" w14:textId="77777777" w:rsidR="001B4E1C" w:rsidRPr="001B4E1C" w:rsidRDefault="001B4E1C" w:rsidP="001B4E1C">
      <w:pPr>
        <w:pStyle w:val="Code"/>
        <w:rPr>
          <w:lang w:eastAsia="zh-CN"/>
        </w:rPr>
      </w:pPr>
      <w:r w:rsidRPr="001B4E1C">
        <w:rPr>
          <w:lang w:eastAsia="zh-CN"/>
        </w:rPr>
        <w:t xml:space="preserve">  </w:t>
      </w:r>
      <w:r w:rsidRPr="001B4E1C">
        <w:rPr>
          <w:color w:val="800080"/>
          <w:lang w:eastAsia="zh-CN"/>
        </w:rPr>
        <w:t>}</w:t>
      </w:r>
    </w:p>
    <w:p w14:paraId="406FA317" w14:textId="6E2608A0" w:rsidR="001B4E1C" w:rsidRDefault="001B4E1C" w:rsidP="001B4E1C">
      <w:pPr>
        <w:pStyle w:val="Code"/>
        <w:rPr>
          <w:color w:val="800080"/>
          <w:lang w:eastAsia="zh-CN"/>
        </w:rPr>
      </w:pPr>
      <w:r w:rsidRPr="001B4E1C">
        <w:rPr>
          <w:color w:val="800080"/>
          <w:lang w:eastAsia="zh-CN"/>
        </w:rPr>
        <w:t>}</w:t>
      </w:r>
    </w:p>
    <w:p w14:paraId="4425D045" w14:textId="77777777" w:rsidR="003E5B17" w:rsidRPr="001B4E1C" w:rsidRDefault="003E5B17" w:rsidP="001B4E1C">
      <w:pPr>
        <w:pStyle w:val="Code"/>
        <w:rPr>
          <w:lang w:eastAsia="zh-CN"/>
        </w:rPr>
      </w:pPr>
    </w:p>
    <w:p w14:paraId="57C93CD3" w14:textId="77777777" w:rsidR="00A03321" w:rsidRDefault="00A03321" w:rsidP="00A03321">
      <w:pPr>
        <w:pStyle w:val="Corpsdetexte"/>
      </w:pPr>
    </w:p>
    <w:p w14:paraId="5E2F4BC2" w14:textId="77777777" w:rsidR="00A03321" w:rsidRDefault="00A03321" w:rsidP="00A03321">
      <w:pPr>
        <w:pStyle w:val="Corpsdetexte"/>
      </w:pPr>
      <w:r>
        <w:t>Résultat :</w:t>
      </w:r>
    </w:p>
    <w:p w14:paraId="577A3AE6" w14:textId="77777777" w:rsidR="00A03321" w:rsidRPr="004559D3" w:rsidRDefault="00A03321" w:rsidP="00A03321">
      <w:pPr>
        <w:rPr>
          <w:rFonts w:ascii="Courier New" w:hAnsi="Courier New" w:cs="Courier New"/>
        </w:rPr>
      </w:pPr>
      <w:r w:rsidRPr="004559D3">
        <w:rPr>
          <w:rFonts w:ascii="Courier New" w:hAnsi="Courier New" w:cs="Courier New"/>
        </w:rPr>
        <w:t>Appel de la méthode de classe m1() :</w:t>
      </w:r>
    </w:p>
    <w:p w14:paraId="07327934"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locale x dans la méthode de classe m1() =1</w:t>
      </w:r>
    </w:p>
    <w:p w14:paraId="366065BB"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de classe x dans la méthode de classe m1() =0</w:t>
      </w:r>
    </w:p>
    <w:p w14:paraId="2B2B865C" w14:textId="77777777" w:rsidR="00A03321" w:rsidRPr="004559D3" w:rsidRDefault="00A03321" w:rsidP="00A03321">
      <w:pPr>
        <w:rPr>
          <w:rFonts w:ascii="Courier New" w:hAnsi="Courier New" w:cs="Courier New"/>
        </w:rPr>
      </w:pPr>
      <w:r w:rsidRPr="004559D3">
        <w:rPr>
          <w:rFonts w:ascii="Courier New" w:hAnsi="Courier New" w:cs="Courier New"/>
        </w:rPr>
        <w:t>Création d'un objet :</w:t>
      </w:r>
    </w:p>
    <w:p w14:paraId="3FCE3F94" w14:textId="77777777" w:rsidR="00A03321" w:rsidRPr="004559D3" w:rsidRDefault="00A03321" w:rsidP="00A03321">
      <w:pPr>
        <w:rPr>
          <w:rFonts w:ascii="Courier New" w:hAnsi="Courier New" w:cs="Courier New"/>
        </w:rPr>
      </w:pPr>
      <w:r w:rsidRPr="004559D3">
        <w:rPr>
          <w:rFonts w:ascii="Courier New" w:hAnsi="Courier New" w:cs="Courier New"/>
        </w:rPr>
        <w:t>Appel de la méthode de d'objet m2() :</w:t>
      </w:r>
    </w:p>
    <w:p w14:paraId="6669E788"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locale x dans la méthode d'objet m2() =2</w:t>
      </w:r>
    </w:p>
    <w:p w14:paraId="07E43349"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de classe x dans la méthode d'objet m2() =0</w:t>
      </w:r>
    </w:p>
    <w:p w14:paraId="58903A0E"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de classe x dans la méthode d'objet m2() =0</w:t>
      </w:r>
    </w:p>
    <w:p w14:paraId="30101051" w14:textId="77777777" w:rsidR="00A03321" w:rsidRDefault="00A03321" w:rsidP="00A03321">
      <w:pPr>
        <w:pStyle w:val="Corpsdetexte"/>
      </w:pPr>
    </w:p>
    <w:p w14:paraId="40D8BA24" w14:textId="77777777" w:rsidR="001F6504" w:rsidRDefault="00B41630" w:rsidP="006C3EE9">
      <w:pPr>
        <w:pStyle w:val="Titre1"/>
        <w:keepLines/>
      </w:pPr>
      <w:r w:rsidRPr="16CBE89F">
        <w:rPr>
          <w:lang w:val="fr-CA"/>
        </w:rPr>
        <w:br w:type="page"/>
      </w:r>
      <w:bookmarkStart w:id="144" w:name="_Toc155813913"/>
      <w:r w:rsidR="001F6504">
        <w:lastRenderedPageBreak/>
        <w:t>Introduction à l’animation 2D</w:t>
      </w:r>
      <w:bookmarkStart w:id="145" w:name="_Toc84220793"/>
      <w:bookmarkEnd w:id="144"/>
      <w:bookmarkEnd w:id="145"/>
    </w:p>
    <w:p w14:paraId="5569DE54" w14:textId="77777777" w:rsidR="001F6504" w:rsidRDefault="001F6504" w:rsidP="006C3EE9">
      <w:pPr>
        <w:pStyle w:val="Corpsdetexte"/>
        <w:keepNext/>
        <w:keepLines/>
      </w:pPr>
      <w:r>
        <w:t xml:space="preserve">Ce chapitre présente les concepts de base de l’animation graphique 2D. L’idée de base de l’animation est de dessiner une série d’images de manière suffisamment rapide pour donner l’impression d’un mouvement continu. Chacune des images produites est appelée une </w:t>
      </w:r>
      <w:r>
        <w:rPr>
          <w:i/>
          <w:iCs/>
        </w:rPr>
        <w:t>scène</w:t>
      </w:r>
      <w:r>
        <w:t xml:space="preserve"> de l’animation. La prochaine section illustre le principe de base d’affichage d’une séquence de scènes par une animation élémentaire. Le mécanisme de traitement d’exceptions Java sera en même temps introduit. La section deux ajoute un raffinement à l’animation avec le mécanisme de double tampon.</w:t>
      </w:r>
    </w:p>
    <w:p w14:paraId="598321E4" w14:textId="77777777" w:rsidR="001F6504" w:rsidRDefault="001F6504" w:rsidP="006C3EE9">
      <w:pPr>
        <w:pStyle w:val="Titre2"/>
        <w:keepLines/>
        <w:spacing w:line="240" w:lineRule="auto"/>
      </w:pPr>
      <w:bookmarkStart w:id="146" w:name="_Toc84220794"/>
      <w:bookmarkStart w:id="147" w:name="_Toc155813914"/>
      <w:r>
        <w:t>Une première tentative d’animation</w:t>
      </w:r>
      <w:bookmarkEnd w:id="146"/>
      <w:bookmarkEnd w:id="147"/>
    </w:p>
    <w:p w14:paraId="16B81ED1" w14:textId="77777777" w:rsidR="001F6504" w:rsidRDefault="001F6504" w:rsidP="006C3EE9">
      <w:pPr>
        <w:pStyle w:val="Corpsdetexte"/>
        <w:keepNext/>
        <w:keepLines/>
      </w:pPr>
      <w:r>
        <w:t xml:space="preserve">Le programme suivant est une première tentative d’animation simple du bonhomme Bot. L’objectif est de faire bouger le Bot de gauche à droite dans une fenêtre. </w:t>
      </w:r>
    </w:p>
    <w:p w14:paraId="0641F509" w14:textId="427E2994" w:rsidR="00EF7B00" w:rsidRDefault="001F6504" w:rsidP="006C3EE9">
      <w:pPr>
        <w:pStyle w:val="Corpsdetexte"/>
        <w:keepNext/>
        <w:keepLines/>
        <w:rPr>
          <w:rFonts w:ascii="Segoe UI" w:hAnsi="Segoe UI" w:cs="Segoe UI"/>
          <w:b/>
          <w:bCs/>
          <w:color w:val="586069"/>
          <w:lang w:val="fr-CA"/>
        </w:rPr>
      </w:pPr>
      <w:r>
        <w:rPr>
          <w:b/>
          <w:bCs/>
        </w:rPr>
        <w:t>Exemple</w:t>
      </w:r>
      <w:r>
        <w:t>.</w:t>
      </w:r>
      <w:r w:rsidRPr="00E9250E">
        <w:rPr>
          <w:rFonts w:ascii="Segoe UI" w:hAnsi="Segoe UI" w:cs="Segoe UI"/>
          <w:color w:val="586069"/>
          <w:sz w:val="27"/>
          <w:szCs w:val="27"/>
          <w:lang w:val="fr-CA"/>
        </w:rPr>
        <w:t xml:space="preserve"> </w:t>
      </w:r>
      <w:hyperlink r:id="rId335" w:history="1">
        <w:r w:rsidRPr="00E9250E">
          <w:rPr>
            <w:rFonts w:ascii="Segoe UI" w:hAnsi="Segoe UI" w:cs="Segoe UI"/>
            <w:color w:val="0366D6"/>
            <w:lang w:val="fr-CA"/>
          </w:rPr>
          <w:t>JavaPasAPas</w:t>
        </w:r>
      </w:hyperlink>
      <w:r w:rsidRPr="00E9250E">
        <w:rPr>
          <w:rFonts w:ascii="Segoe UI" w:hAnsi="Segoe UI" w:cs="Segoe UI"/>
          <w:color w:val="586069"/>
          <w:lang w:val="fr-CA"/>
        </w:rPr>
        <w:t>/</w:t>
      </w:r>
      <w:bookmarkStart w:id="148" w:name="OLE_LINK69"/>
      <w:bookmarkStart w:id="149" w:name="OLE_LINK70"/>
      <w:r w:rsidR="009D038D">
        <w:rPr>
          <w:rFonts w:ascii="Segoe UI" w:hAnsi="Segoe UI" w:cs="Segoe UI"/>
          <w:b/>
          <w:bCs/>
          <w:color w:val="586069"/>
          <w:lang w:val="fr-CA"/>
        </w:rPr>
        <w:t>chapitre_6/</w:t>
      </w:r>
    </w:p>
    <w:p w14:paraId="3082FC7D" w14:textId="3AFFE6B1" w:rsidR="001F6504" w:rsidRDefault="009D038D" w:rsidP="006C3EE9">
      <w:pPr>
        <w:pStyle w:val="Corpsdetexte"/>
        <w:keepNext/>
        <w:keepLines/>
      </w:pPr>
      <w:r>
        <w:rPr>
          <w:rFonts w:ascii="Segoe UI" w:hAnsi="Segoe UI" w:cs="Segoe UI"/>
          <w:b/>
          <w:bCs/>
          <w:color w:val="586069"/>
          <w:lang w:val="fr-CA"/>
        </w:rPr>
        <w:t>E</w:t>
      </w:r>
      <w:r w:rsidR="001F6504" w:rsidRPr="00E9250E">
        <w:rPr>
          <w:rFonts w:ascii="Segoe UI" w:hAnsi="Segoe UI" w:cs="Segoe UI"/>
          <w:b/>
          <w:bCs/>
          <w:color w:val="586069"/>
          <w:lang w:val="fr-CA"/>
        </w:rPr>
        <w:t>xempleJFrameAvecAnimationRatee</w:t>
      </w:r>
      <w:bookmarkEnd w:id="148"/>
      <w:bookmarkEnd w:id="149"/>
      <w:r w:rsidR="001F6504" w:rsidRPr="00E9250E">
        <w:rPr>
          <w:rFonts w:ascii="Segoe UI" w:hAnsi="Segoe UI" w:cs="Segoe UI"/>
          <w:b/>
          <w:bCs/>
          <w:color w:val="586069"/>
          <w:lang w:val="fr-CA"/>
        </w:rPr>
        <w:t>.java</w:t>
      </w:r>
    </w:p>
    <w:p w14:paraId="55F512D3" w14:textId="77777777" w:rsidR="009D038D" w:rsidRPr="009D038D" w:rsidRDefault="009D038D" w:rsidP="006C3EE9">
      <w:pPr>
        <w:pStyle w:val="Code"/>
        <w:rPr>
          <w:color w:val="000000"/>
          <w:lang w:eastAsia="zh-CN"/>
        </w:rPr>
      </w:pPr>
      <w:r w:rsidRPr="009D038D">
        <w:rPr>
          <w:lang w:eastAsia="zh-CN"/>
        </w:rPr>
        <w:t>// Tentative d'animation par itération d'affichage de gauche à droite</w:t>
      </w:r>
    </w:p>
    <w:p w14:paraId="35E01706" w14:textId="77777777" w:rsidR="009D038D" w:rsidRPr="009D038D" w:rsidRDefault="009D038D" w:rsidP="006C3EE9">
      <w:pPr>
        <w:pStyle w:val="Code"/>
        <w:rPr>
          <w:color w:val="000000"/>
          <w:lang w:eastAsia="zh-CN"/>
        </w:rPr>
      </w:pPr>
      <w:r w:rsidRPr="009D038D">
        <w:rPr>
          <w:b/>
          <w:bCs/>
          <w:color w:val="800000"/>
          <w:lang w:eastAsia="zh-CN"/>
        </w:rPr>
        <w:t>import</w:t>
      </w:r>
      <w:r w:rsidRPr="009D038D">
        <w:rPr>
          <w:color w:val="004A43"/>
          <w:lang w:eastAsia="zh-CN"/>
        </w:rPr>
        <w:t xml:space="preserve"> java</w:t>
      </w:r>
      <w:r w:rsidRPr="009D038D">
        <w:rPr>
          <w:color w:val="808030"/>
          <w:lang w:eastAsia="zh-CN"/>
        </w:rPr>
        <w:t>.</w:t>
      </w:r>
      <w:r w:rsidRPr="009D038D">
        <w:rPr>
          <w:color w:val="004A43"/>
          <w:lang w:eastAsia="zh-CN"/>
        </w:rPr>
        <w:t>awt</w:t>
      </w:r>
      <w:r w:rsidRPr="009D038D">
        <w:rPr>
          <w:color w:val="808030"/>
          <w:lang w:eastAsia="zh-CN"/>
        </w:rPr>
        <w:t>.</w:t>
      </w:r>
      <w:r w:rsidRPr="009D038D">
        <w:rPr>
          <w:b/>
          <w:bCs/>
          <w:color w:val="800000"/>
          <w:lang w:eastAsia="zh-CN"/>
        </w:rPr>
        <w:t>*</w:t>
      </w:r>
      <w:r w:rsidRPr="009D038D">
        <w:rPr>
          <w:color w:val="800080"/>
          <w:lang w:eastAsia="zh-CN"/>
        </w:rPr>
        <w:t>;</w:t>
      </w:r>
    </w:p>
    <w:p w14:paraId="70E00A02" w14:textId="77777777" w:rsidR="009D038D" w:rsidRPr="009D038D" w:rsidRDefault="009D038D" w:rsidP="006C3EE9">
      <w:pPr>
        <w:pStyle w:val="Code"/>
        <w:rPr>
          <w:color w:val="000000"/>
          <w:lang w:eastAsia="zh-CN"/>
        </w:rPr>
      </w:pPr>
      <w:r w:rsidRPr="009D038D">
        <w:rPr>
          <w:b/>
          <w:bCs/>
          <w:color w:val="800000"/>
          <w:lang w:eastAsia="zh-CN"/>
        </w:rPr>
        <w:t>import</w:t>
      </w:r>
      <w:r w:rsidRPr="009D038D">
        <w:rPr>
          <w:color w:val="004A43"/>
          <w:lang w:eastAsia="zh-CN"/>
        </w:rPr>
        <w:t xml:space="preserve"> java</w:t>
      </w:r>
      <w:r w:rsidRPr="009D038D">
        <w:rPr>
          <w:color w:val="808030"/>
          <w:lang w:eastAsia="zh-CN"/>
        </w:rPr>
        <w:t>.</w:t>
      </w:r>
      <w:r w:rsidRPr="009D038D">
        <w:rPr>
          <w:color w:val="004A43"/>
          <w:lang w:eastAsia="zh-CN"/>
        </w:rPr>
        <w:t>awt</w:t>
      </w:r>
      <w:r w:rsidRPr="009D038D">
        <w:rPr>
          <w:color w:val="808030"/>
          <w:lang w:eastAsia="zh-CN"/>
        </w:rPr>
        <w:t>.</w:t>
      </w:r>
      <w:r w:rsidRPr="009D038D">
        <w:rPr>
          <w:color w:val="004A43"/>
          <w:lang w:eastAsia="zh-CN"/>
        </w:rPr>
        <w:t>event</w:t>
      </w:r>
      <w:r w:rsidRPr="009D038D">
        <w:rPr>
          <w:color w:val="808030"/>
          <w:lang w:eastAsia="zh-CN"/>
        </w:rPr>
        <w:t>.</w:t>
      </w:r>
      <w:r w:rsidRPr="009D038D">
        <w:rPr>
          <w:b/>
          <w:bCs/>
          <w:color w:val="800000"/>
          <w:lang w:eastAsia="zh-CN"/>
        </w:rPr>
        <w:t>*</w:t>
      </w:r>
      <w:r w:rsidRPr="009D038D">
        <w:rPr>
          <w:color w:val="800080"/>
          <w:lang w:eastAsia="zh-CN"/>
        </w:rPr>
        <w:t>;</w:t>
      </w:r>
    </w:p>
    <w:p w14:paraId="5DECDDD8" w14:textId="77777777" w:rsidR="009D038D" w:rsidRPr="008B351D" w:rsidRDefault="009D038D" w:rsidP="006C3EE9">
      <w:pPr>
        <w:pStyle w:val="Code"/>
        <w:rPr>
          <w:color w:val="000000"/>
          <w:lang w:val="en-US" w:eastAsia="zh-CN"/>
        </w:rPr>
      </w:pPr>
      <w:r w:rsidRPr="008B351D">
        <w:rPr>
          <w:b/>
          <w:bCs/>
          <w:color w:val="800000"/>
          <w:lang w:val="en-US" w:eastAsia="zh-CN"/>
        </w:rPr>
        <w:t>import</w:t>
      </w:r>
      <w:r w:rsidRPr="008B351D">
        <w:rPr>
          <w:color w:val="004A43"/>
          <w:lang w:val="en-US" w:eastAsia="zh-CN"/>
        </w:rPr>
        <w:t xml:space="preserve"> javax</w:t>
      </w:r>
      <w:r w:rsidRPr="008B351D">
        <w:rPr>
          <w:color w:val="808030"/>
          <w:lang w:val="en-US" w:eastAsia="zh-CN"/>
        </w:rPr>
        <w:t>.</w:t>
      </w:r>
      <w:r w:rsidRPr="008B351D">
        <w:rPr>
          <w:color w:val="004A43"/>
          <w:lang w:val="en-US" w:eastAsia="zh-CN"/>
        </w:rPr>
        <w:t>swing</w:t>
      </w:r>
      <w:r w:rsidRPr="008B351D">
        <w:rPr>
          <w:color w:val="808030"/>
          <w:lang w:val="en-US" w:eastAsia="zh-CN"/>
        </w:rPr>
        <w:t>.</w:t>
      </w:r>
      <w:r w:rsidRPr="008B351D">
        <w:rPr>
          <w:b/>
          <w:bCs/>
          <w:color w:val="800000"/>
          <w:lang w:val="en-US" w:eastAsia="zh-CN"/>
        </w:rPr>
        <w:t>*</w:t>
      </w:r>
      <w:r w:rsidRPr="008B351D">
        <w:rPr>
          <w:color w:val="800080"/>
          <w:lang w:val="en-US" w:eastAsia="zh-CN"/>
        </w:rPr>
        <w:t>;</w:t>
      </w:r>
    </w:p>
    <w:p w14:paraId="63078FB1" w14:textId="77777777" w:rsidR="009D038D" w:rsidRPr="008B351D" w:rsidRDefault="009D038D" w:rsidP="009D038D">
      <w:pPr>
        <w:pStyle w:val="Code"/>
        <w:rPr>
          <w:color w:val="000000"/>
          <w:lang w:val="en-US" w:eastAsia="zh-CN"/>
        </w:rPr>
      </w:pPr>
    </w:p>
    <w:p w14:paraId="34206C8B" w14:textId="77777777" w:rsidR="009D038D" w:rsidRPr="008B351D" w:rsidRDefault="009D038D" w:rsidP="009D038D">
      <w:pPr>
        <w:pStyle w:val="Code"/>
        <w:rPr>
          <w:color w:val="000000"/>
          <w:lang w:val="en-US" w:eastAsia="zh-CN"/>
        </w:rPr>
      </w:pP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class</w:t>
      </w:r>
      <w:r w:rsidRPr="008B351D">
        <w:rPr>
          <w:color w:val="000000"/>
          <w:lang w:val="en-US" w:eastAsia="zh-CN"/>
        </w:rPr>
        <w:t xml:space="preserve"> ExempleJFrameAvecAnimationRatee </w:t>
      </w:r>
      <w:r w:rsidRPr="008B351D">
        <w:rPr>
          <w:b/>
          <w:bCs/>
          <w:color w:val="800000"/>
          <w:lang w:val="en-US" w:eastAsia="zh-CN"/>
        </w:rPr>
        <w:t>extends</w:t>
      </w:r>
      <w:r w:rsidRPr="008B351D">
        <w:rPr>
          <w:color w:val="000000"/>
          <w:lang w:val="en-US" w:eastAsia="zh-CN"/>
        </w:rPr>
        <w:t xml:space="preserve"> JFrame </w:t>
      </w:r>
      <w:r w:rsidRPr="008B351D">
        <w:rPr>
          <w:color w:val="800080"/>
          <w:lang w:val="en-US" w:eastAsia="zh-CN"/>
        </w:rPr>
        <w:t>{</w:t>
      </w:r>
    </w:p>
    <w:p w14:paraId="5AF0D1E8" w14:textId="77777777" w:rsidR="009D038D" w:rsidRPr="008B351D" w:rsidRDefault="009D038D" w:rsidP="009D038D">
      <w:pPr>
        <w:pStyle w:val="Code"/>
        <w:rPr>
          <w:color w:val="000000"/>
          <w:lang w:val="en-US" w:eastAsia="zh-CN"/>
        </w:rPr>
      </w:pPr>
    </w:p>
    <w:p w14:paraId="63B1A113" w14:textId="77777777" w:rsidR="009D038D" w:rsidRPr="009D038D" w:rsidRDefault="009D038D" w:rsidP="009D038D">
      <w:pPr>
        <w:pStyle w:val="Code"/>
        <w:rPr>
          <w:color w:val="000000"/>
          <w:lang w:eastAsia="zh-CN"/>
        </w:rPr>
      </w:pPr>
      <w:r w:rsidRPr="008B351D">
        <w:rPr>
          <w:color w:val="000000"/>
          <w:lang w:val="en-US" w:eastAsia="zh-CN"/>
        </w:rPr>
        <w:t xml:space="preserve">  </w:t>
      </w:r>
      <w:r w:rsidRPr="009D038D">
        <w:rPr>
          <w:lang w:eastAsia="zh-CN"/>
        </w:rPr>
        <w:t>// Constantes pour la taille de la fenetre et du Bot</w:t>
      </w:r>
    </w:p>
    <w:p w14:paraId="307D300B" w14:textId="77777777" w:rsidR="009D038D" w:rsidRPr="008B351D" w:rsidRDefault="009D038D" w:rsidP="009D038D">
      <w:pPr>
        <w:pStyle w:val="Code"/>
        <w:rPr>
          <w:color w:val="000000"/>
          <w:lang w:val="en-US" w:eastAsia="zh-CN"/>
        </w:rPr>
      </w:pPr>
      <w:r w:rsidRPr="009D038D">
        <w:rPr>
          <w:color w:val="000000"/>
          <w:lang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LARGEURFENETRE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400</w:t>
      </w:r>
      <w:r w:rsidRPr="008B351D">
        <w:rPr>
          <w:color w:val="800080"/>
          <w:lang w:val="en-US" w:eastAsia="zh-CN"/>
        </w:rPr>
        <w:t>;</w:t>
      </w:r>
    </w:p>
    <w:p w14:paraId="4DA8DD2D" w14:textId="77777777" w:rsidR="009D038D" w:rsidRPr="008B351D" w:rsidRDefault="009D038D" w:rsidP="009D038D">
      <w:pPr>
        <w:pStyle w:val="Code"/>
        <w:rPr>
          <w:color w:val="000000"/>
          <w:lang w:val="en-US" w:eastAsia="zh-CN"/>
        </w:rPr>
      </w:pPr>
      <w:r w:rsidRPr="008B351D">
        <w:rPr>
          <w:color w:val="000000"/>
          <w:lang w:val="en-US"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HAUTEURFENETRE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600</w:t>
      </w:r>
      <w:r w:rsidRPr="008B351D">
        <w:rPr>
          <w:color w:val="800080"/>
          <w:lang w:val="en-US" w:eastAsia="zh-CN"/>
        </w:rPr>
        <w:t>;</w:t>
      </w:r>
    </w:p>
    <w:p w14:paraId="6239F69D" w14:textId="77777777" w:rsidR="009D038D" w:rsidRPr="008B351D" w:rsidRDefault="009D038D" w:rsidP="009D038D">
      <w:pPr>
        <w:pStyle w:val="Code"/>
        <w:rPr>
          <w:color w:val="000000"/>
          <w:lang w:val="en-US" w:eastAsia="zh-CN"/>
        </w:rPr>
      </w:pPr>
      <w:r w:rsidRPr="008B351D">
        <w:rPr>
          <w:color w:val="000000"/>
          <w:lang w:val="en-US"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LARGEURBOT </w:t>
      </w:r>
      <w:r w:rsidRPr="008B351D">
        <w:rPr>
          <w:color w:val="808030"/>
          <w:lang w:val="en-US" w:eastAsia="zh-CN"/>
        </w:rPr>
        <w:t>=</w:t>
      </w:r>
      <w:r w:rsidRPr="008B351D">
        <w:rPr>
          <w:color w:val="000000"/>
          <w:lang w:val="en-US" w:eastAsia="zh-CN"/>
        </w:rPr>
        <w:t xml:space="preserve"> LARGEURFENETRE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4</w:t>
      </w:r>
      <w:r w:rsidRPr="008B351D">
        <w:rPr>
          <w:color w:val="800080"/>
          <w:lang w:val="en-US" w:eastAsia="zh-CN"/>
        </w:rPr>
        <w:t>;</w:t>
      </w:r>
    </w:p>
    <w:p w14:paraId="64B6DB1F" w14:textId="77777777" w:rsidR="009D038D" w:rsidRPr="009D038D" w:rsidRDefault="009D038D" w:rsidP="009D038D">
      <w:pPr>
        <w:pStyle w:val="Code"/>
        <w:rPr>
          <w:color w:val="000000"/>
          <w:lang w:eastAsia="zh-CN"/>
        </w:rPr>
      </w:pPr>
      <w:r w:rsidRPr="008B351D">
        <w:rPr>
          <w:color w:val="000000"/>
          <w:lang w:val="en-US" w:eastAsia="zh-CN"/>
        </w:rPr>
        <w:t xml:space="preserve">  </w:t>
      </w:r>
      <w:r w:rsidRPr="009D038D">
        <w:rPr>
          <w:b/>
          <w:bCs/>
          <w:color w:val="800000"/>
          <w:lang w:eastAsia="zh-CN"/>
        </w:rPr>
        <w:t>private</w:t>
      </w:r>
      <w:r w:rsidRPr="009D038D">
        <w:rPr>
          <w:color w:val="000000"/>
          <w:lang w:eastAsia="zh-CN"/>
        </w:rPr>
        <w:t xml:space="preserve"> </w:t>
      </w:r>
      <w:r w:rsidRPr="009D038D">
        <w:rPr>
          <w:b/>
          <w:bCs/>
          <w:color w:val="800000"/>
          <w:lang w:eastAsia="zh-CN"/>
        </w:rPr>
        <w:t>static</w:t>
      </w:r>
      <w:r w:rsidRPr="009D038D">
        <w:rPr>
          <w:color w:val="000000"/>
          <w:lang w:eastAsia="zh-CN"/>
        </w:rPr>
        <w:t xml:space="preserve"> </w:t>
      </w:r>
      <w:r w:rsidRPr="009D038D">
        <w:rPr>
          <w:b/>
          <w:bCs/>
          <w:color w:val="800000"/>
          <w:lang w:eastAsia="zh-CN"/>
        </w:rPr>
        <w:t>final</w:t>
      </w:r>
      <w:r w:rsidRPr="009D038D">
        <w:rPr>
          <w:color w:val="000000"/>
          <w:lang w:eastAsia="zh-CN"/>
        </w:rPr>
        <w:t xml:space="preserve"> </w:t>
      </w:r>
      <w:r w:rsidRPr="009D038D">
        <w:rPr>
          <w:color w:val="BB7977"/>
          <w:lang w:eastAsia="zh-CN"/>
        </w:rPr>
        <w:t>int</w:t>
      </w:r>
      <w:r w:rsidRPr="009D038D">
        <w:rPr>
          <w:color w:val="000000"/>
          <w:lang w:eastAsia="zh-CN"/>
        </w:rPr>
        <w:t xml:space="preserve"> HAUTEURBOT </w:t>
      </w:r>
      <w:r w:rsidRPr="009D038D">
        <w:rPr>
          <w:color w:val="808030"/>
          <w:lang w:eastAsia="zh-CN"/>
        </w:rPr>
        <w:t>=</w:t>
      </w:r>
      <w:r w:rsidRPr="009D038D">
        <w:rPr>
          <w:color w:val="000000"/>
          <w:lang w:eastAsia="zh-CN"/>
        </w:rPr>
        <w:t xml:space="preserve"> HAUTEURFENETRE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800080"/>
          <w:lang w:eastAsia="zh-CN"/>
        </w:rPr>
        <w:t>;</w:t>
      </w:r>
    </w:p>
    <w:p w14:paraId="5601184A" w14:textId="77777777" w:rsidR="009D038D" w:rsidRPr="009D038D" w:rsidRDefault="009D038D" w:rsidP="009D038D">
      <w:pPr>
        <w:pStyle w:val="Code"/>
        <w:rPr>
          <w:color w:val="000000"/>
          <w:lang w:eastAsia="zh-CN"/>
        </w:rPr>
      </w:pPr>
    </w:p>
    <w:p w14:paraId="030DBB88"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public</w:t>
      </w:r>
      <w:r w:rsidRPr="009D038D">
        <w:rPr>
          <w:color w:val="000000"/>
          <w:lang w:eastAsia="zh-CN"/>
        </w:rPr>
        <w:t xml:space="preserve"> ExempleJFrameAvecAnimationRatee</w:t>
      </w:r>
      <w:r w:rsidRPr="009D038D">
        <w:rPr>
          <w:color w:val="808030"/>
          <w:lang w:eastAsia="zh-CN"/>
        </w:rPr>
        <w:t>()</w:t>
      </w:r>
      <w:r w:rsidRPr="009D038D">
        <w:rPr>
          <w:color w:val="000000"/>
          <w:lang w:eastAsia="zh-CN"/>
        </w:rPr>
        <w:t xml:space="preserve"> </w:t>
      </w:r>
      <w:r w:rsidRPr="009D038D">
        <w:rPr>
          <w:color w:val="800080"/>
          <w:lang w:eastAsia="zh-CN"/>
        </w:rPr>
        <w:t>{</w:t>
      </w:r>
    </w:p>
    <w:p w14:paraId="40E0126B"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super</w:t>
      </w:r>
      <w:r w:rsidRPr="009D038D">
        <w:rPr>
          <w:color w:val="808030"/>
          <w:lang w:eastAsia="zh-CN"/>
        </w:rPr>
        <w:t>(</w:t>
      </w:r>
      <w:r w:rsidRPr="009D038D">
        <w:rPr>
          <w:color w:val="0000E6"/>
          <w:lang w:eastAsia="zh-CN"/>
        </w:rPr>
        <w:t>"Exemple d'animation ratée"</w:t>
      </w:r>
      <w:r w:rsidRPr="009D038D">
        <w:rPr>
          <w:color w:val="808030"/>
          <w:lang w:eastAsia="zh-CN"/>
        </w:rPr>
        <w:t>)</w:t>
      </w:r>
      <w:r w:rsidRPr="009D038D">
        <w:rPr>
          <w:color w:val="800080"/>
          <w:lang w:eastAsia="zh-CN"/>
        </w:rPr>
        <w:t>;</w:t>
      </w:r>
    </w:p>
    <w:p w14:paraId="6F2F6DAF" w14:textId="77777777" w:rsidR="009D038D" w:rsidRPr="009D038D" w:rsidRDefault="009D038D" w:rsidP="009D038D">
      <w:pPr>
        <w:pStyle w:val="Code"/>
        <w:rPr>
          <w:color w:val="000000"/>
          <w:lang w:val="en-CA" w:eastAsia="zh-CN"/>
        </w:rPr>
      </w:pPr>
      <w:r w:rsidRPr="009D038D">
        <w:rPr>
          <w:color w:val="000000"/>
          <w:lang w:eastAsia="zh-CN"/>
        </w:rPr>
        <w:t xml:space="preserve">    </w:t>
      </w:r>
      <w:r w:rsidRPr="009D038D">
        <w:rPr>
          <w:b/>
          <w:bCs/>
          <w:color w:val="800000"/>
          <w:lang w:val="en-CA" w:eastAsia="zh-CN"/>
        </w:rPr>
        <w:t>this</w:t>
      </w:r>
      <w:r w:rsidRPr="009D038D">
        <w:rPr>
          <w:color w:val="808030"/>
          <w:lang w:val="en-CA" w:eastAsia="zh-CN"/>
        </w:rPr>
        <w:t>.</w:t>
      </w:r>
      <w:r w:rsidRPr="009D038D">
        <w:rPr>
          <w:color w:val="000000"/>
          <w:lang w:val="en-CA" w:eastAsia="zh-CN"/>
        </w:rPr>
        <w:t>setDefaultCloseOperation</w:t>
      </w:r>
      <w:r w:rsidRPr="009D038D">
        <w:rPr>
          <w:color w:val="808030"/>
          <w:lang w:val="en-CA" w:eastAsia="zh-CN"/>
        </w:rPr>
        <w:t>(</w:t>
      </w:r>
      <w:r w:rsidRPr="009D038D">
        <w:rPr>
          <w:color w:val="000000"/>
          <w:lang w:val="en-CA" w:eastAsia="zh-CN"/>
        </w:rPr>
        <w:t>EXIT_ON_CLOSE</w:t>
      </w:r>
      <w:r w:rsidRPr="009D038D">
        <w:rPr>
          <w:color w:val="808030"/>
          <w:lang w:val="en-CA" w:eastAsia="zh-CN"/>
        </w:rPr>
        <w:t>)</w:t>
      </w:r>
      <w:r w:rsidRPr="009D038D">
        <w:rPr>
          <w:color w:val="800080"/>
          <w:lang w:val="en-CA" w:eastAsia="zh-CN"/>
        </w:rPr>
        <w:t>;</w:t>
      </w:r>
    </w:p>
    <w:p w14:paraId="098FC91D"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800000"/>
          <w:lang w:val="en-CA" w:eastAsia="zh-CN"/>
        </w:rPr>
        <w:t>this</w:t>
      </w:r>
      <w:r w:rsidRPr="009D038D">
        <w:rPr>
          <w:color w:val="808030"/>
          <w:lang w:val="en-CA" w:eastAsia="zh-CN"/>
        </w:rPr>
        <w:t>.</w:t>
      </w:r>
      <w:r w:rsidRPr="009D038D">
        <w:rPr>
          <w:color w:val="000000"/>
          <w:lang w:val="en-CA" w:eastAsia="zh-CN"/>
        </w:rPr>
        <w:t>setSize</w:t>
      </w:r>
      <w:r w:rsidRPr="009D038D">
        <w:rPr>
          <w:color w:val="808030"/>
          <w:lang w:val="en-CA" w:eastAsia="zh-CN"/>
        </w:rPr>
        <w:t>(</w:t>
      </w:r>
      <w:r w:rsidRPr="009D038D">
        <w:rPr>
          <w:color w:val="000000"/>
          <w:lang w:val="en-CA" w:eastAsia="zh-CN"/>
        </w:rPr>
        <w:t>LARGEURFENETRE</w:t>
      </w:r>
      <w:r w:rsidRPr="009D038D">
        <w:rPr>
          <w:color w:val="808030"/>
          <w:lang w:val="en-CA" w:eastAsia="zh-CN"/>
        </w:rPr>
        <w:t>,</w:t>
      </w:r>
      <w:r w:rsidRPr="009D038D">
        <w:rPr>
          <w:color w:val="000000"/>
          <w:lang w:val="en-CA" w:eastAsia="zh-CN"/>
        </w:rPr>
        <w:t xml:space="preserve"> HAUTEURFENETRE</w:t>
      </w:r>
      <w:r w:rsidRPr="009D038D">
        <w:rPr>
          <w:color w:val="808030"/>
          <w:lang w:val="en-CA" w:eastAsia="zh-CN"/>
        </w:rPr>
        <w:t>)</w:t>
      </w:r>
      <w:r w:rsidRPr="009D038D">
        <w:rPr>
          <w:color w:val="800080"/>
          <w:lang w:val="en-CA" w:eastAsia="zh-CN"/>
        </w:rPr>
        <w:t>;</w:t>
      </w:r>
    </w:p>
    <w:p w14:paraId="6C231ECC"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800000"/>
          <w:lang w:val="en-CA" w:eastAsia="zh-CN"/>
        </w:rPr>
        <w:t>this</w:t>
      </w:r>
      <w:r w:rsidRPr="009D038D">
        <w:rPr>
          <w:color w:val="808030"/>
          <w:lang w:val="en-CA" w:eastAsia="zh-CN"/>
        </w:rPr>
        <w:t>.</w:t>
      </w:r>
      <w:r w:rsidRPr="009D038D">
        <w:rPr>
          <w:color w:val="000000"/>
          <w:lang w:val="en-CA" w:eastAsia="zh-CN"/>
        </w:rPr>
        <w:t>setVisible</w:t>
      </w:r>
      <w:r w:rsidRPr="009D038D">
        <w:rPr>
          <w:color w:val="808030"/>
          <w:lang w:val="en-CA" w:eastAsia="zh-CN"/>
        </w:rPr>
        <w:t>(</w:t>
      </w:r>
      <w:r w:rsidRPr="009D038D">
        <w:rPr>
          <w:b/>
          <w:bCs/>
          <w:color w:val="800000"/>
          <w:lang w:val="en-CA" w:eastAsia="zh-CN"/>
        </w:rPr>
        <w:t>true</w:t>
      </w:r>
      <w:r w:rsidRPr="009D038D">
        <w:rPr>
          <w:color w:val="808030"/>
          <w:lang w:val="en-CA" w:eastAsia="zh-CN"/>
        </w:rPr>
        <w:t>)</w:t>
      </w:r>
      <w:r w:rsidRPr="009D038D">
        <w:rPr>
          <w:color w:val="800080"/>
          <w:lang w:val="en-CA" w:eastAsia="zh-CN"/>
        </w:rPr>
        <w:t>;</w:t>
      </w:r>
    </w:p>
    <w:p w14:paraId="1A6159F8" w14:textId="77777777" w:rsidR="009D038D" w:rsidRPr="009D038D" w:rsidRDefault="009D038D" w:rsidP="009D038D">
      <w:pPr>
        <w:pStyle w:val="Code"/>
        <w:rPr>
          <w:color w:val="000000"/>
          <w:lang w:eastAsia="zh-CN"/>
        </w:rPr>
      </w:pPr>
      <w:r w:rsidRPr="009D038D">
        <w:rPr>
          <w:color w:val="000000"/>
          <w:lang w:val="en-CA" w:eastAsia="zh-CN"/>
        </w:rPr>
        <w:t xml:space="preserve">  </w:t>
      </w:r>
      <w:r w:rsidRPr="009D038D">
        <w:rPr>
          <w:color w:val="800080"/>
          <w:lang w:eastAsia="zh-CN"/>
        </w:rPr>
        <w:t>}</w:t>
      </w:r>
    </w:p>
    <w:p w14:paraId="23C53B43" w14:textId="77777777" w:rsidR="009D038D" w:rsidRPr="009D038D" w:rsidRDefault="009D038D" w:rsidP="009D038D">
      <w:pPr>
        <w:pStyle w:val="Code"/>
        <w:rPr>
          <w:color w:val="000000"/>
          <w:lang w:eastAsia="zh-CN"/>
        </w:rPr>
      </w:pPr>
    </w:p>
    <w:p w14:paraId="607F4DB5" w14:textId="7790C377" w:rsidR="009D038D" w:rsidRPr="009D038D" w:rsidRDefault="009D038D" w:rsidP="009D038D">
      <w:pPr>
        <w:pStyle w:val="Code"/>
        <w:rPr>
          <w:color w:val="000000"/>
          <w:lang w:eastAsia="zh-CN"/>
        </w:rPr>
      </w:pPr>
      <w:r w:rsidRPr="009D038D">
        <w:rPr>
          <w:color w:val="000000"/>
          <w:lang w:eastAsia="zh-CN"/>
        </w:rPr>
        <w:t xml:space="preserve">  </w:t>
      </w:r>
      <w:r w:rsidRPr="009D038D">
        <w:rPr>
          <w:lang w:eastAsia="zh-CN"/>
        </w:rPr>
        <w:t xml:space="preserve">// </w:t>
      </w:r>
      <w:r>
        <w:rPr>
          <w:lang w:eastAsia="zh-CN"/>
        </w:rPr>
        <w:t>Mé</w:t>
      </w:r>
      <w:r w:rsidRPr="009D038D">
        <w:rPr>
          <w:lang w:eastAsia="zh-CN"/>
        </w:rPr>
        <w:t>thode qui dessine un Bot dans un objet Graphics g</w:t>
      </w:r>
    </w:p>
    <w:p w14:paraId="0ED506D4" w14:textId="759F4703" w:rsidR="009D038D" w:rsidRPr="009D038D" w:rsidRDefault="009D038D" w:rsidP="009D038D">
      <w:pPr>
        <w:pStyle w:val="Code"/>
        <w:rPr>
          <w:color w:val="000000"/>
          <w:lang w:eastAsia="zh-CN"/>
        </w:rPr>
      </w:pPr>
      <w:r w:rsidRPr="009D038D">
        <w:rPr>
          <w:color w:val="000000"/>
          <w:lang w:eastAsia="zh-CN"/>
        </w:rPr>
        <w:t xml:space="preserve">  </w:t>
      </w:r>
      <w:r w:rsidRPr="009D038D">
        <w:rPr>
          <w:lang w:eastAsia="zh-CN"/>
        </w:rPr>
        <w:t xml:space="preserve">// </w:t>
      </w:r>
      <w:r w:rsidRPr="009D038D">
        <w:rPr>
          <w:lang w:val="fr-FR" w:eastAsia="zh-CN"/>
        </w:rPr>
        <w:t>à</w:t>
      </w:r>
      <w:r w:rsidRPr="009D038D">
        <w:rPr>
          <w:lang w:eastAsia="zh-CN"/>
        </w:rPr>
        <w:t xml:space="preserve"> l'</w:t>
      </w:r>
      <w:r w:rsidRPr="009D038D">
        <w:rPr>
          <w:lang w:val="fr-FR" w:eastAsia="zh-CN"/>
        </w:rPr>
        <w:t>é</w:t>
      </w:r>
      <w:r w:rsidRPr="009D038D">
        <w:rPr>
          <w:lang w:eastAsia="zh-CN"/>
        </w:rPr>
        <w:t>chelle dans un rectangle englobant de paramètres x,y,largeur,hauteur</w:t>
      </w:r>
    </w:p>
    <w:p w14:paraId="1D739FFA"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public</w:t>
      </w:r>
      <w:r w:rsidRPr="009D038D">
        <w:rPr>
          <w:color w:val="000000"/>
          <w:lang w:eastAsia="zh-CN"/>
        </w:rPr>
        <w:t xml:space="preserve"> </w:t>
      </w:r>
      <w:r w:rsidRPr="009D038D">
        <w:rPr>
          <w:color w:val="BB7977"/>
          <w:lang w:eastAsia="zh-CN"/>
        </w:rPr>
        <w:t>void</w:t>
      </w:r>
      <w:r w:rsidRPr="009D038D">
        <w:rPr>
          <w:color w:val="000000"/>
          <w:lang w:eastAsia="zh-CN"/>
        </w:rPr>
        <w:t xml:space="preserve"> paintBot</w:t>
      </w:r>
      <w:r w:rsidRPr="009D038D">
        <w:rPr>
          <w:color w:val="808030"/>
          <w:lang w:eastAsia="zh-CN"/>
        </w:rPr>
        <w:t>(</w:t>
      </w:r>
      <w:r w:rsidRPr="009D038D">
        <w:rPr>
          <w:color w:val="000000"/>
          <w:lang w:eastAsia="zh-CN"/>
        </w:rPr>
        <w:t>Graphics g</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x</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y</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largeur</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hauteur</w:t>
      </w:r>
      <w:r w:rsidRPr="009D038D">
        <w:rPr>
          <w:color w:val="808030"/>
          <w:lang w:eastAsia="zh-CN"/>
        </w:rPr>
        <w:t>)</w:t>
      </w:r>
      <w:r w:rsidRPr="009D038D">
        <w:rPr>
          <w:color w:val="000000"/>
          <w:lang w:eastAsia="zh-CN"/>
        </w:rPr>
        <w:t xml:space="preserve"> </w:t>
      </w:r>
      <w:r w:rsidRPr="009D038D">
        <w:rPr>
          <w:color w:val="800080"/>
          <w:lang w:eastAsia="zh-CN"/>
        </w:rPr>
        <w:t>{</w:t>
      </w:r>
    </w:p>
    <w:p w14:paraId="77CCECB2"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setColor</w:t>
      </w:r>
      <w:r w:rsidRPr="009D038D">
        <w:rPr>
          <w:color w:val="808030"/>
          <w:lang w:eastAsia="zh-CN"/>
        </w:rPr>
        <w:t>(</w:t>
      </w:r>
      <w:r w:rsidRPr="009D038D">
        <w:rPr>
          <w:color w:val="000000"/>
          <w:lang w:eastAsia="zh-CN"/>
        </w:rPr>
        <w:t>Color</w:t>
      </w:r>
      <w:r w:rsidRPr="009D038D">
        <w:rPr>
          <w:color w:val="808030"/>
          <w:lang w:eastAsia="zh-CN"/>
        </w:rPr>
        <w:t>.</w:t>
      </w:r>
      <w:r w:rsidRPr="009D038D">
        <w:rPr>
          <w:color w:val="000000"/>
          <w:lang w:eastAsia="zh-CN"/>
        </w:rPr>
        <w:t>green</w:t>
      </w:r>
      <w:r w:rsidRPr="009D038D">
        <w:rPr>
          <w:color w:val="808030"/>
          <w:lang w:eastAsia="zh-CN"/>
        </w:rPr>
        <w:t>)</w:t>
      </w:r>
      <w:r w:rsidRPr="009D038D">
        <w:rPr>
          <w:color w:val="800080"/>
          <w:lang w:eastAsia="zh-CN"/>
        </w:rPr>
        <w:t>;</w:t>
      </w:r>
    </w:p>
    <w:p w14:paraId="0BA14F52"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fillOval</w:t>
      </w:r>
      <w:r w:rsidRPr="009D038D">
        <w:rPr>
          <w:color w:val="808030"/>
          <w:lang w:eastAsia="zh-CN"/>
        </w:rPr>
        <w:t>(</w:t>
      </w:r>
      <w:r w:rsidRPr="009D038D">
        <w:rPr>
          <w:color w:val="000000"/>
          <w:lang w:eastAsia="zh-CN"/>
        </w:rPr>
        <w:t>x</w:t>
      </w:r>
      <w:r w:rsidRPr="009D038D">
        <w:rPr>
          <w:color w:val="808030"/>
          <w:lang w:eastAsia="zh-CN"/>
        </w:rPr>
        <w:t>,</w:t>
      </w:r>
      <w:r w:rsidRPr="009D038D">
        <w:rPr>
          <w:color w:val="000000"/>
          <w:lang w:eastAsia="zh-CN"/>
        </w:rPr>
        <w:t xml:space="preserve"> y</w:t>
      </w:r>
      <w:r w:rsidRPr="009D038D">
        <w:rPr>
          <w:color w:val="808030"/>
          <w:lang w:eastAsia="zh-CN"/>
        </w:rPr>
        <w:t>,</w:t>
      </w:r>
      <w:r w:rsidRPr="009D038D">
        <w:rPr>
          <w:color w:val="000000"/>
          <w:lang w:eastAsia="zh-CN"/>
        </w:rPr>
        <w:t xml:space="preserve"> largeur</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La tête</w:t>
      </w:r>
    </w:p>
    <w:p w14:paraId="466CAA92" w14:textId="77777777" w:rsidR="009D038D" w:rsidRPr="009D038D" w:rsidRDefault="009D038D" w:rsidP="009D038D">
      <w:pPr>
        <w:pStyle w:val="Code"/>
        <w:rPr>
          <w:color w:val="000000"/>
          <w:lang w:eastAsia="zh-CN"/>
        </w:rPr>
      </w:pPr>
    </w:p>
    <w:p w14:paraId="51D87C34"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setColor</w:t>
      </w:r>
      <w:r w:rsidRPr="009D038D">
        <w:rPr>
          <w:color w:val="808030"/>
          <w:lang w:eastAsia="zh-CN"/>
        </w:rPr>
        <w:t>(</w:t>
      </w:r>
      <w:r w:rsidRPr="009D038D">
        <w:rPr>
          <w:color w:val="000000"/>
          <w:lang w:eastAsia="zh-CN"/>
        </w:rPr>
        <w:t>Color</w:t>
      </w:r>
      <w:r w:rsidRPr="009D038D">
        <w:rPr>
          <w:color w:val="808030"/>
          <w:lang w:eastAsia="zh-CN"/>
        </w:rPr>
        <w:t>.</w:t>
      </w:r>
      <w:r w:rsidRPr="009D038D">
        <w:rPr>
          <w:color w:val="000000"/>
          <w:lang w:eastAsia="zh-CN"/>
        </w:rPr>
        <w:t>black</w:t>
      </w:r>
      <w:r w:rsidRPr="009D038D">
        <w:rPr>
          <w:color w:val="808030"/>
          <w:lang w:eastAsia="zh-CN"/>
        </w:rPr>
        <w:t>)</w:t>
      </w:r>
      <w:r w:rsidRPr="009D038D">
        <w:rPr>
          <w:color w:val="800080"/>
          <w:lang w:eastAsia="zh-CN"/>
        </w:rPr>
        <w:t>;</w:t>
      </w:r>
    </w:p>
    <w:p w14:paraId="7921B692"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fillRect</w:t>
      </w:r>
      <w:r w:rsidRPr="009D038D">
        <w:rPr>
          <w:color w:val="808030"/>
          <w:lang w:eastAsia="zh-CN"/>
        </w:rPr>
        <w:t>(</w:t>
      </w:r>
      <w:r w:rsidRPr="009D038D">
        <w:rPr>
          <w:color w:val="000000"/>
          <w:lang w:eastAsia="zh-CN"/>
        </w:rPr>
        <w:t xml:space="preserve">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808030"/>
          <w:lang w:eastAsia="zh-CN"/>
        </w:rPr>
        <w:t>,</w:t>
      </w: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10</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20</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L'oeil gauche</w:t>
      </w:r>
    </w:p>
    <w:p w14:paraId="1D65FD85" w14:textId="77777777" w:rsidR="009D038D" w:rsidRPr="009D038D" w:rsidRDefault="009D038D" w:rsidP="009D038D">
      <w:pPr>
        <w:pStyle w:val="Code"/>
        <w:rPr>
          <w:color w:val="000000"/>
          <w:lang w:eastAsia="zh-CN"/>
        </w:rPr>
      </w:pPr>
      <w:r w:rsidRPr="009D038D">
        <w:rPr>
          <w:color w:val="000000"/>
          <w:lang w:eastAsia="zh-CN"/>
        </w:rPr>
        <w:lastRenderedPageBreak/>
        <w:t xml:space="preserve">    g</w:t>
      </w:r>
      <w:r w:rsidRPr="009D038D">
        <w:rPr>
          <w:color w:val="808030"/>
          <w:lang w:eastAsia="zh-CN"/>
        </w:rPr>
        <w:t>.</w:t>
      </w:r>
      <w:r w:rsidRPr="009D038D">
        <w:rPr>
          <w:color w:val="000000"/>
          <w:lang w:eastAsia="zh-CN"/>
        </w:rPr>
        <w:t>fillRect</w:t>
      </w:r>
      <w:r w:rsidRPr="009D038D">
        <w:rPr>
          <w:color w:val="808030"/>
          <w:lang w:eastAsia="zh-CN"/>
        </w:rPr>
        <w:t>(</w:t>
      </w:r>
    </w:p>
    <w:p w14:paraId="6CBBA22B" w14:textId="77777777" w:rsidR="009D038D" w:rsidRPr="009D038D" w:rsidRDefault="009D038D" w:rsidP="009D038D">
      <w:pPr>
        <w:pStyle w:val="Code"/>
        <w:rPr>
          <w:color w:val="000000"/>
          <w:lang w:eastAsia="zh-CN"/>
        </w:rPr>
      </w:pPr>
      <w:r w:rsidRPr="009D038D">
        <w:rPr>
          <w:color w:val="000000"/>
          <w:lang w:eastAsia="zh-CN"/>
        </w:rPr>
        <w:t xml:space="preserve">        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000000"/>
          <w:lang w:eastAsia="zh-CN"/>
        </w:rPr>
        <w:t xml:space="preserve">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10</w:t>
      </w:r>
      <w:r w:rsidRPr="009D038D">
        <w:rPr>
          <w:color w:val="808030"/>
          <w:lang w:eastAsia="zh-CN"/>
        </w:rPr>
        <w:t>,</w:t>
      </w:r>
    </w:p>
    <w:p w14:paraId="75493711" w14:textId="77777777" w:rsidR="009D038D" w:rsidRPr="009D038D" w:rsidRDefault="009D038D" w:rsidP="009D038D">
      <w:pPr>
        <w:pStyle w:val="Code"/>
        <w:rPr>
          <w:color w:val="000000"/>
          <w:lang w:eastAsia="zh-CN"/>
        </w:rPr>
      </w:pP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p>
    <w:p w14:paraId="14D2734D" w14:textId="77777777" w:rsidR="009D038D" w:rsidRPr="009D038D" w:rsidRDefault="009D038D" w:rsidP="009D038D">
      <w:pPr>
        <w:pStyle w:val="Code"/>
        <w:rPr>
          <w:color w:val="000000"/>
          <w:lang w:eastAsia="zh-CN"/>
        </w:rPr>
      </w:pP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10</w:t>
      </w:r>
      <w:r w:rsidRPr="009D038D">
        <w:rPr>
          <w:color w:val="808030"/>
          <w:lang w:eastAsia="zh-CN"/>
        </w:rPr>
        <w:t>,</w:t>
      </w:r>
    </w:p>
    <w:p w14:paraId="689E08A4" w14:textId="77777777" w:rsidR="009D038D" w:rsidRPr="009D038D" w:rsidRDefault="009D038D" w:rsidP="009D038D">
      <w:pPr>
        <w:pStyle w:val="Code"/>
        <w:rPr>
          <w:color w:val="000000"/>
          <w:lang w:eastAsia="zh-CN"/>
        </w:rPr>
      </w:pP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20</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L'oeil droit</w:t>
      </w:r>
    </w:p>
    <w:p w14:paraId="11BE7A36"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drawLine</w:t>
      </w:r>
      <w:r w:rsidRPr="009D038D">
        <w:rPr>
          <w:color w:val="808030"/>
          <w:lang w:eastAsia="zh-CN"/>
        </w:rPr>
        <w:t>(</w:t>
      </w:r>
    </w:p>
    <w:p w14:paraId="53631C0B" w14:textId="77777777" w:rsidR="009D038D" w:rsidRPr="009D038D" w:rsidRDefault="009D038D" w:rsidP="009D038D">
      <w:pPr>
        <w:pStyle w:val="Code"/>
        <w:rPr>
          <w:color w:val="000000"/>
          <w:lang w:eastAsia="zh-CN"/>
        </w:rPr>
      </w:pPr>
      <w:r w:rsidRPr="009D038D">
        <w:rPr>
          <w:color w:val="000000"/>
          <w:lang w:eastAsia="zh-CN"/>
        </w:rPr>
        <w:t xml:space="preserve">        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808030"/>
          <w:lang w:eastAsia="zh-CN"/>
        </w:rPr>
        <w:t>,</w:t>
      </w:r>
    </w:p>
    <w:p w14:paraId="1C37B534" w14:textId="77777777" w:rsidR="009D038D" w:rsidRPr="009D038D" w:rsidRDefault="009D038D" w:rsidP="009D038D">
      <w:pPr>
        <w:pStyle w:val="Code"/>
        <w:rPr>
          <w:color w:val="000000"/>
          <w:lang w:eastAsia="zh-CN"/>
        </w:rPr>
      </w:pP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p>
    <w:p w14:paraId="202F5240" w14:textId="77777777" w:rsidR="009D038D" w:rsidRPr="009D038D" w:rsidRDefault="009D038D" w:rsidP="009D038D">
      <w:pPr>
        <w:pStyle w:val="Code"/>
        <w:rPr>
          <w:color w:val="000000"/>
          <w:lang w:eastAsia="zh-CN"/>
        </w:rPr>
      </w:pPr>
      <w:r w:rsidRPr="009D038D">
        <w:rPr>
          <w:color w:val="000000"/>
          <w:lang w:eastAsia="zh-CN"/>
        </w:rPr>
        <w:t xml:space="preserve">        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808030"/>
          <w:lang w:eastAsia="zh-CN"/>
        </w:rPr>
        <w:t>,</w:t>
      </w:r>
    </w:p>
    <w:p w14:paraId="52732A3B" w14:textId="77777777" w:rsidR="009D038D" w:rsidRPr="009D038D" w:rsidRDefault="009D038D" w:rsidP="009D038D">
      <w:pPr>
        <w:pStyle w:val="Code"/>
        <w:rPr>
          <w:color w:val="000000"/>
          <w:lang w:eastAsia="zh-CN"/>
        </w:rPr>
      </w:pP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La bouche</w:t>
      </w:r>
    </w:p>
    <w:p w14:paraId="2727F021" w14:textId="77777777" w:rsidR="009D038D" w:rsidRPr="009D038D" w:rsidRDefault="009D038D" w:rsidP="009D038D">
      <w:pPr>
        <w:pStyle w:val="Code"/>
        <w:rPr>
          <w:color w:val="000000"/>
          <w:lang w:eastAsia="zh-CN"/>
        </w:rPr>
      </w:pPr>
    </w:p>
    <w:p w14:paraId="4233DB89"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setColor</w:t>
      </w:r>
      <w:r w:rsidRPr="009D038D">
        <w:rPr>
          <w:color w:val="808030"/>
          <w:lang w:eastAsia="zh-CN"/>
        </w:rPr>
        <w:t>(</w:t>
      </w:r>
      <w:r w:rsidRPr="009D038D">
        <w:rPr>
          <w:color w:val="000000"/>
          <w:lang w:eastAsia="zh-CN"/>
        </w:rPr>
        <w:t>Color</w:t>
      </w:r>
      <w:r w:rsidRPr="009D038D">
        <w:rPr>
          <w:color w:val="808030"/>
          <w:lang w:eastAsia="zh-CN"/>
        </w:rPr>
        <w:t>.</w:t>
      </w:r>
      <w:r w:rsidRPr="009D038D">
        <w:rPr>
          <w:color w:val="000000"/>
          <w:lang w:eastAsia="zh-CN"/>
        </w:rPr>
        <w:t>red</w:t>
      </w:r>
      <w:r w:rsidRPr="009D038D">
        <w:rPr>
          <w:color w:val="808030"/>
          <w:lang w:eastAsia="zh-CN"/>
        </w:rPr>
        <w:t>)</w:t>
      </w:r>
      <w:r w:rsidRPr="009D038D">
        <w:rPr>
          <w:color w:val="800080"/>
          <w:lang w:eastAsia="zh-CN"/>
        </w:rPr>
        <w:t>;</w:t>
      </w:r>
    </w:p>
    <w:p w14:paraId="5A79DD6D"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fillRect</w:t>
      </w:r>
      <w:r w:rsidRPr="009D038D">
        <w:rPr>
          <w:color w:val="808030"/>
          <w:lang w:eastAsia="zh-CN"/>
        </w:rPr>
        <w:t>(</w:t>
      </w:r>
      <w:r w:rsidRPr="009D038D">
        <w:rPr>
          <w:color w:val="000000"/>
          <w:lang w:eastAsia="zh-CN"/>
        </w:rPr>
        <w:t>x</w:t>
      </w:r>
      <w:r w:rsidRPr="009D038D">
        <w:rPr>
          <w:color w:val="808030"/>
          <w:lang w:eastAsia="zh-CN"/>
        </w:rPr>
        <w:t>,</w:t>
      </w: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808030"/>
          <w:lang w:eastAsia="zh-CN"/>
        </w:rPr>
        <w:t>,</w:t>
      </w:r>
      <w:r w:rsidRPr="009D038D">
        <w:rPr>
          <w:color w:val="000000"/>
          <w:lang w:eastAsia="zh-CN"/>
        </w:rPr>
        <w:t xml:space="preserve"> largeur</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Le corps</w:t>
      </w:r>
    </w:p>
    <w:p w14:paraId="10308374"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color w:val="800080"/>
          <w:lang w:eastAsia="zh-CN"/>
        </w:rPr>
        <w:t>}</w:t>
      </w:r>
    </w:p>
    <w:p w14:paraId="302FBF5A" w14:textId="77777777" w:rsidR="009D038D" w:rsidRPr="009D038D" w:rsidRDefault="009D038D" w:rsidP="009D038D">
      <w:pPr>
        <w:pStyle w:val="Code"/>
        <w:rPr>
          <w:color w:val="000000"/>
          <w:lang w:eastAsia="zh-CN"/>
        </w:rPr>
      </w:pPr>
    </w:p>
    <w:p w14:paraId="32CC9ABD"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public</w:t>
      </w:r>
      <w:r w:rsidRPr="009D038D">
        <w:rPr>
          <w:color w:val="000000"/>
          <w:lang w:eastAsia="zh-CN"/>
        </w:rPr>
        <w:t xml:space="preserve"> </w:t>
      </w:r>
      <w:r w:rsidRPr="009D038D">
        <w:rPr>
          <w:color w:val="BB7977"/>
          <w:lang w:eastAsia="zh-CN"/>
        </w:rPr>
        <w:t>void</w:t>
      </w:r>
      <w:r w:rsidRPr="009D038D">
        <w:rPr>
          <w:color w:val="000000"/>
          <w:lang w:eastAsia="zh-CN"/>
        </w:rPr>
        <w:t xml:space="preserve"> paint</w:t>
      </w:r>
      <w:r w:rsidRPr="009D038D">
        <w:rPr>
          <w:color w:val="808030"/>
          <w:lang w:eastAsia="zh-CN"/>
        </w:rPr>
        <w:t>(</w:t>
      </w:r>
      <w:r w:rsidRPr="009D038D">
        <w:rPr>
          <w:color w:val="000000"/>
          <w:lang w:eastAsia="zh-CN"/>
        </w:rPr>
        <w:t>Graphics g</w:t>
      </w:r>
      <w:r w:rsidRPr="009D038D">
        <w:rPr>
          <w:color w:val="808030"/>
          <w:lang w:eastAsia="zh-CN"/>
        </w:rPr>
        <w:t>)</w:t>
      </w:r>
      <w:r w:rsidRPr="009D038D">
        <w:rPr>
          <w:color w:val="000000"/>
          <w:lang w:eastAsia="zh-CN"/>
        </w:rPr>
        <w:t xml:space="preserve"> </w:t>
      </w:r>
      <w:r w:rsidRPr="009D038D">
        <w:rPr>
          <w:color w:val="800080"/>
          <w:lang w:eastAsia="zh-CN"/>
        </w:rPr>
        <w:t>{</w:t>
      </w:r>
    </w:p>
    <w:p w14:paraId="6E592398"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super</w:t>
      </w:r>
      <w:r w:rsidRPr="009D038D">
        <w:rPr>
          <w:color w:val="808030"/>
          <w:lang w:eastAsia="zh-CN"/>
        </w:rPr>
        <w:t>.</w:t>
      </w:r>
      <w:r w:rsidRPr="009D038D">
        <w:rPr>
          <w:color w:val="000000"/>
          <w:lang w:eastAsia="zh-CN"/>
        </w:rPr>
        <w:t>paint</w:t>
      </w:r>
      <w:r w:rsidRPr="009D038D">
        <w:rPr>
          <w:color w:val="808030"/>
          <w:lang w:eastAsia="zh-CN"/>
        </w:rPr>
        <w:t>(</w:t>
      </w:r>
      <w:r w:rsidRPr="009D038D">
        <w:rPr>
          <w:color w:val="000000"/>
          <w:lang w:eastAsia="zh-CN"/>
        </w:rPr>
        <w:t>g</w:t>
      </w:r>
      <w:r w:rsidRPr="009D038D">
        <w:rPr>
          <w:color w:val="808030"/>
          <w:lang w:eastAsia="zh-CN"/>
        </w:rPr>
        <w:t>)</w:t>
      </w:r>
      <w:r w:rsidRPr="009D038D">
        <w:rPr>
          <w:color w:val="800080"/>
          <w:lang w:eastAsia="zh-CN"/>
        </w:rPr>
        <w:t>;</w:t>
      </w:r>
    </w:p>
    <w:p w14:paraId="6CB75D60"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for</w:t>
      </w:r>
      <w:r w:rsidRPr="009D038D">
        <w:rPr>
          <w:color w:val="000000"/>
          <w:lang w:eastAsia="zh-CN"/>
        </w:rPr>
        <w:t xml:space="preserve"> </w:t>
      </w:r>
      <w:r w:rsidRPr="009D038D">
        <w:rPr>
          <w:color w:val="808030"/>
          <w:lang w:eastAsia="zh-CN"/>
        </w:rPr>
        <w:t>(</w:t>
      </w:r>
      <w:r w:rsidRPr="009D038D">
        <w:rPr>
          <w:color w:val="BB7977"/>
          <w:lang w:eastAsia="zh-CN"/>
        </w:rPr>
        <w:t>int</w:t>
      </w:r>
      <w:r w:rsidRPr="009D038D">
        <w:rPr>
          <w:color w:val="000000"/>
          <w:lang w:eastAsia="zh-CN"/>
        </w:rPr>
        <w:t xml:space="preserve"> x </w:t>
      </w:r>
      <w:r w:rsidRPr="009D038D">
        <w:rPr>
          <w:color w:val="808030"/>
          <w:lang w:eastAsia="zh-CN"/>
        </w:rPr>
        <w:t>=</w:t>
      </w:r>
      <w:r w:rsidRPr="009D038D">
        <w:rPr>
          <w:color w:val="000000"/>
          <w:lang w:eastAsia="zh-CN"/>
        </w:rPr>
        <w:t xml:space="preserve"> </w:t>
      </w:r>
      <w:r w:rsidRPr="009D038D">
        <w:rPr>
          <w:color w:val="008C00"/>
          <w:lang w:eastAsia="zh-CN"/>
        </w:rPr>
        <w:t>0</w:t>
      </w:r>
      <w:r w:rsidRPr="009D038D">
        <w:rPr>
          <w:color w:val="800080"/>
          <w:lang w:eastAsia="zh-CN"/>
        </w:rPr>
        <w:t>;</w:t>
      </w:r>
      <w:r w:rsidRPr="009D038D">
        <w:rPr>
          <w:color w:val="000000"/>
          <w:lang w:eastAsia="zh-CN"/>
        </w:rPr>
        <w:t xml:space="preserve"> x </w:t>
      </w:r>
      <w:r w:rsidRPr="009D038D">
        <w:rPr>
          <w:color w:val="808030"/>
          <w:lang w:eastAsia="zh-CN"/>
        </w:rPr>
        <w:t>&lt;=</w:t>
      </w:r>
      <w:r w:rsidRPr="009D038D">
        <w:rPr>
          <w:color w:val="000000"/>
          <w:lang w:eastAsia="zh-CN"/>
        </w:rPr>
        <w:t xml:space="preserve"> LARGEURFENETRE </w:t>
      </w:r>
      <w:r w:rsidRPr="009D038D">
        <w:rPr>
          <w:color w:val="808030"/>
          <w:lang w:eastAsia="zh-CN"/>
        </w:rPr>
        <w:t>-</w:t>
      </w:r>
      <w:r w:rsidRPr="009D038D">
        <w:rPr>
          <w:color w:val="000000"/>
          <w:lang w:eastAsia="zh-CN"/>
        </w:rPr>
        <w:t xml:space="preserve"> LARGEURBOT</w:t>
      </w:r>
      <w:r w:rsidRPr="009D038D">
        <w:rPr>
          <w:color w:val="800080"/>
          <w:lang w:eastAsia="zh-CN"/>
        </w:rPr>
        <w:t>;</w:t>
      </w:r>
      <w:r w:rsidRPr="009D038D">
        <w:rPr>
          <w:color w:val="000000"/>
          <w:lang w:eastAsia="zh-CN"/>
        </w:rPr>
        <w:t xml:space="preserve"> x </w:t>
      </w:r>
      <w:r w:rsidRPr="009D038D">
        <w:rPr>
          <w:color w:val="808030"/>
          <w:lang w:eastAsia="zh-CN"/>
        </w:rPr>
        <w:t>=</w:t>
      </w:r>
      <w:r w:rsidRPr="009D038D">
        <w:rPr>
          <w:color w:val="000000"/>
          <w:lang w:eastAsia="zh-CN"/>
        </w:rPr>
        <w:t xml:space="preserve"> x </w:t>
      </w:r>
      <w:r w:rsidRPr="009D038D">
        <w:rPr>
          <w:color w:val="808030"/>
          <w:lang w:eastAsia="zh-CN"/>
        </w:rPr>
        <w:t>+</w:t>
      </w:r>
      <w:r w:rsidRPr="009D038D">
        <w:rPr>
          <w:color w:val="000000"/>
          <w:lang w:eastAsia="zh-CN"/>
        </w:rPr>
        <w:t xml:space="preserve"> </w:t>
      </w:r>
      <w:r w:rsidRPr="009D038D">
        <w:rPr>
          <w:color w:val="008C00"/>
          <w:lang w:eastAsia="zh-CN"/>
        </w:rPr>
        <w:t>5</w:t>
      </w:r>
      <w:r w:rsidRPr="009D038D">
        <w:rPr>
          <w:color w:val="808030"/>
          <w:lang w:eastAsia="zh-CN"/>
        </w:rPr>
        <w:t>)</w:t>
      </w:r>
      <w:r w:rsidRPr="009D038D">
        <w:rPr>
          <w:color w:val="000000"/>
          <w:lang w:eastAsia="zh-CN"/>
        </w:rPr>
        <w:t xml:space="preserve"> </w:t>
      </w:r>
      <w:r w:rsidRPr="009D038D">
        <w:rPr>
          <w:color w:val="800080"/>
          <w:lang w:eastAsia="zh-CN"/>
        </w:rPr>
        <w:t>{</w:t>
      </w:r>
    </w:p>
    <w:p w14:paraId="51862017" w14:textId="77777777" w:rsidR="009D038D" w:rsidRPr="009D038D" w:rsidRDefault="009D038D" w:rsidP="009D038D">
      <w:pPr>
        <w:pStyle w:val="Code"/>
        <w:rPr>
          <w:color w:val="000000"/>
          <w:lang w:eastAsia="zh-CN"/>
        </w:rPr>
      </w:pPr>
      <w:r w:rsidRPr="009D038D">
        <w:rPr>
          <w:color w:val="000000"/>
          <w:lang w:eastAsia="zh-CN"/>
        </w:rPr>
        <w:t xml:space="preserve">      paintBot</w:t>
      </w:r>
      <w:r w:rsidRPr="009D038D">
        <w:rPr>
          <w:color w:val="808030"/>
          <w:lang w:eastAsia="zh-CN"/>
        </w:rPr>
        <w:t>(</w:t>
      </w:r>
      <w:r w:rsidRPr="009D038D">
        <w:rPr>
          <w:color w:val="000000"/>
          <w:lang w:eastAsia="zh-CN"/>
        </w:rPr>
        <w:t>g</w:t>
      </w:r>
      <w:r w:rsidRPr="009D038D">
        <w:rPr>
          <w:color w:val="808030"/>
          <w:lang w:eastAsia="zh-CN"/>
        </w:rPr>
        <w:t>,</w:t>
      </w:r>
      <w:r w:rsidRPr="009D038D">
        <w:rPr>
          <w:color w:val="000000"/>
          <w:lang w:eastAsia="zh-CN"/>
        </w:rPr>
        <w:t xml:space="preserve"> x</w:t>
      </w:r>
      <w:r w:rsidRPr="009D038D">
        <w:rPr>
          <w:color w:val="808030"/>
          <w:lang w:eastAsia="zh-CN"/>
        </w:rPr>
        <w:t>,</w:t>
      </w:r>
      <w:r w:rsidRPr="009D038D">
        <w:rPr>
          <w:color w:val="000000"/>
          <w:lang w:eastAsia="zh-CN"/>
        </w:rPr>
        <w:t xml:space="preserve"> HAUTEURFENETRE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000000"/>
          <w:lang w:eastAsia="zh-CN"/>
        </w:rPr>
        <w:t xml:space="preserve"> </w:t>
      </w:r>
      <w:r w:rsidRPr="009D038D">
        <w:rPr>
          <w:color w:val="808030"/>
          <w:lang w:eastAsia="zh-CN"/>
        </w:rPr>
        <w:t>*</w:t>
      </w:r>
      <w:r w:rsidRPr="009D038D">
        <w:rPr>
          <w:color w:val="000000"/>
          <w:lang w:eastAsia="zh-CN"/>
        </w:rPr>
        <w:t xml:space="preserve"> HAUTEURBOT</w:t>
      </w:r>
      <w:r w:rsidRPr="009D038D">
        <w:rPr>
          <w:color w:val="808030"/>
          <w:lang w:eastAsia="zh-CN"/>
        </w:rPr>
        <w:t>,</w:t>
      </w:r>
      <w:r w:rsidRPr="009D038D">
        <w:rPr>
          <w:color w:val="000000"/>
          <w:lang w:eastAsia="zh-CN"/>
        </w:rPr>
        <w:t xml:space="preserve"> LARGEURBOT</w:t>
      </w:r>
      <w:r w:rsidRPr="009D038D">
        <w:rPr>
          <w:color w:val="808030"/>
          <w:lang w:eastAsia="zh-CN"/>
        </w:rPr>
        <w:t>,</w:t>
      </w:r>
      <w:r w:rsidRPr="009D038D">
        <w:rPr>
          <w:color w:val="000000"/>
          <w:lang w:eastAsia="zh-CN"/>
        </w:rPr>
        <w:t xml:space="preserve"> HAUTEURBOT</w:t>
      </w:r>
      <w:r w:rsidRPr="009D038D">
        <w:rPr>
          <w:color w:val="808030"/>
          <w:lang w:eastAsia="zh-CN"/>
        </w:rPr>
        <w:t>)</w:t>
      </w:r>
      <w:r w:rsidRPr="009D038D">
        <w:rPr>
          <w:color w:val="800080"/>
          <w:lang w:eastAsia="zh-CN"/>
        </w:rPr>
        <w:t>;</w:t>
      </w:r>
    </w:p>
    <w:p w14:paraId="2189E1B5" w14:textId="77777777" w:rsidR="009D038D" w:rsidRPr="008B351D" w:rsidRDefault="009D038D" w:rsidP="009D038D">
      <w:pPr>
        <w:pStyle w:val="Code"/>
        <w:rPr>
          <w:color w:val="000000"/>
          <w:lang w:val="en-US" w:eastAsia="zh-CN"/>
        </w:rPr>
      </w:pPr>
      <w:r w:rsidRPr="009D038D">
        <w:rPr>
          <w:color w:val="000000"/>
          <w:lang w:eastAsia="zh-CN"/>
        </w:rPr>
        <w:t xml:space="preserve">      </w:t>
      </w:r>
      <w:r w:rsidRPr="008B351D">
        <w:rPr>
          <w:b/>
          <w:bCs/>
          <w:color w:val="800000"/>
          <w:lang w:val="en-US" w:eastAsia="zh-CN"/>
        </w:rPr>
        <w:t>try</w:t>
      </w:r>
      <w:r w:rsidRPr="008B351D">
        <w:rPr>
          <w:color w:val="000000"/>
          <w:lang w:val="en-US" w:eastAsia="zh-CN"/>
        </w:rPr>
        <w:t xml:space="preserve"> </w:t>
      </w:r>
      <w:r w:rsidRPr="008B351D">
        <w:rPr>
          <w:color w:val="800080"/>
          <w:lang w:val="en-US" w:eastAsia="zh-CN"/>
        </w:rPr>
        <w:t>{</w:t>
      </w:r>
    </w:p>
    <w:p w14:paraId="41A49DF1" w14:textId="77777777" w:rsidR="009D038D" w:rsidRPr="008B351D" w:rsidRDefault="009D038D" w:rsidP="009D038D">
      <w:pPr>
        <w:pStyle w:val="Code"/>
        <w:rPr>
          <w:color w:val="000000"/>
          <w:lang w:val="en-US" w:eastAsia="zh-CN"/>
        </w:rPr>
      </w:pPr>
      <w:r w:rsidRPr="008B351D">
        <w:rPr>
          <w:color w:val="000000"/>
          <w:lang w:val="en-US" w:eastAsia="zh-CN"/>
        </w:rPr>
        <w:t xml:space="preserve">        </w:t>
      </w:r>
      <w:r w:rsidRPr="008B351D">
        <w:rPr>
          <w:b/>
          <w:bCs/>
          <w:color w:val="BB7977"/>
          <w:lang w:val="en-US" w:eastAsia="zh-CN"/>
        </w:rPr>
        <w:t>Thread</w:t>
      </w:r>
      <w:r w:rsidRPr="008B351D">
        <w:rPr>
          <w:color w:val="808030"/>
          <w:lang w:val="en-US" w:eastAsia="zh-CN"/>
        </w:rPr>
        <w:t>.</w:t>
      </w:r>
      <w:r w:rsidRPr="008B351D">
        <w:rPr>
          <w:color w:val="000000"/>
          <w:lang w:val="en-US" w:eastAsia="zh-CN"/>
        </w:rPr>
        <w:t>sleep</w:t>
      </w:r>
      <w:r w:rsidRPr="008B351D">
        <w:rPr>
          <w:color w:val="808030"/>
          <w:lang w:val="en-US" w:eastAsia="zh-CN"/>
        </w:rPr>
        <w:t>(</w:t>
      </w:r>
      <w:r w:rsidRPr="008B351D">
        <w:rPr>
          <w:color w:val="008C00"/>
          <w:lang w:val="en-US" w:eastAsia="zh-CN"/>
        </w:rPr>
        <w:t>50</w:t>
      </w:r>
      <w:r w:rsidRPr="008B351D">
        <w:rPr>
          <w:color w:val="808030"/>
          <w:lang w:val="en-US" w:eastAsia="zh-CN"/>
        </w:rPr>
        <w:t>)</w:t>
      </w:r>
      <w:r w:rsidRPr="008B351D">
        <w:rPr>
          <w:color w:val="800080"/>
          <w:lang w:val="en-US" w:eastAsia="zh-CN"/>
        </w:rPr>
        <w:t>;</w:t>
      </w:r>
    </w:p>
    <w:p w14:paraId="634C0170" w14:textId="77777777" w:rsidR="009D038D" w:rsidRPr="009D038D" w:rsidRDefault="009D038D" w:rsidP="009D038D">
      <w:pPr>
        <w:pStyle w:val="Code"/>
        <w:rPr>
          <w:color w:val="000000"/>
          <w:lang w:val="en-CA" w:eastAsia="zh-CN"/>
        </w:rPr>
      </w:pPr>
      <w:r w:rsidRPr="008B351D">
        <w:rPr>
          <w:color w:val="000000"/>
          <w:lang w:val="en-US" w:eastAsia="zh-CN"/>
        </w:rPr>
        <w:t xml:space="preserve">      </w:t>
      </w:r>
      <w:r w:rsidRPr="009D038D">
        <w:rPr>
          <w:color w:val="800080"/>
          <w:lang w:val="en-CA" w:eastAsia="zh-CN"/>
        </w:rPr>
        <w:t>}</w:t>
      </w:r>
      <w:r w:rsidRPr="009D038D">
        <w:rPr>
          <w:color w:val="000000"/>
          <w:lang w:val="en-CA" w:eastAsia="zh-CN"/>
        </w:rPr>
        <w:t xml:space="preserve"> </w:t>
      </w:r>
      <w:r w:rsidRPr="009D038D">
        <w:rPr>
          <w:b/>
          <w:bCs/>
          <w:color w:val="800000"/>
          <w:lang w:val="en-CA" w:eastAsia="zh-CN"/>
        </w:rPr>
        <w:t>catch</w:t>
      </w:r>
      <w:r w:rsidRPr="009D038D">
        <w:rPr>
          <w:color w:val="000000"/>
          <w:lang w:val="en-CA" w:eastAsia="zh-CN"/>
        </w:rPr>
        <w:t xml:space="preserve"> </w:t>
      </w:r>
      <w:r w:rsidRPr="009D038D">
        <w:rPr>
          <w:color w:val="808030"/>
          <w:lang w:val="en-CA" w:eastAsia="zh-CN"/>
        </w:rPr>
        <w:t>(</w:t>
      </w:r>
      <w:r w:rsidRPr="009D038D">
        <w:rPr>
          <w:b/>
          <w:bCs/>
          <w:color w:val="BB7977"/>
          <w:lang w:val="en-CA" w:eastAsia="zh-CN"/>
        </w:rPr>
        <w:t>InterruptedException</w:t>
      </w:r>
      <w:r w:rsidRPr="009D038D">
        <w:rPr>
          <w:color w:val="000000"/>
          <w:lang w:val="en-CA" w:eastAsia="zh-CN"/>
        </w:rPr>
        <w:t xml:space="preserve"> uneException</w:t>
      </w:r>
      <w:r w:rsidRPr="009D038D">
        <w:rPr>
          <w:color w:val="808030"/>
          <w:lang w:val="en-CA" w:eastAsia="zh-CN"/>
        </w:rPr>
        <w:t>)</w:t>
      </w:r>
      <w:r w:rsidRPr="009D038D">
        <w:rPr>
          <w:color w:val="000000"/>
          <w:lang w:val="en-CA" w:eastAsia="zh-CN"/>
        </w:rPr>
        <w:t xml:space="preserve"> </w:t>
      </w:r>
      <w:r w:rsidRPr="009D038D">
        <w:rPr>
          <w:color w:val="800080"/>
          <w:lang w:val="en-CA" w:eastAsia="zh-CN"/>
        </w:rPr>
        <w:t>{</w:t>
      </w:r>
    </w:p>
    <w:p w14:paraId="75E00C30"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BB7977"/>
          <w:lang w:val="en-CA" w:eastAsia="zh-CN"/>
        </w:rPr>
        <w:t>System</w:t>
      </w:r>
      <w:r w:rsidRPr="009D038D">
        <w:rPr>
          <w:color w:val="808030"/>
          <w:lang w:val="en-CA" w:eastAsia="zh-CN"/>
        </w:rPr>
        <w:t>.</w:t>
      </w:r>
      <w:r w:rsidRPr="009D038D">
        <w:rPr>
          <w:color w:val="000000"/>
          <w:lang w:val="en-CA" w:eastAsia="zh-CN"/>
        </w:rPr>
        <w:t>out</w:t>
      </w:r>
      <w:r w:rsidRPr="009D038D">
        <w:rPr>
          <w:color w:val="808030"/>
          <w:lang w:val="en-CA" w:eastAsia="zh-CN"/>
        </w:rPr>
        <w:t>.</w:t>
      </w:r>
      <w:r w:rsidRPr="009D038D">
        <w:rPr>
          <w:color w:val="000000"/>
          <w:lang w:val="en-CA" w:eastAsia="zh-CN"/>
        </w:rPr>
        <w:t>println</w:t>
      </w:r>
      <w:r w:rsidRPr="009D038D">
        <w:rPr>
          <w:color w:val="808030"/>
          <w:lang w:val="en-CA" w:eastAsia="zh-CN"/>
        </w:rPr>
        <w:t>(</w:t>
      </w:r>
      <w:r w:rsidRPr="009D038D">
        <w:rPr>
          <w:color w:val="000000"/>
          <w:lang w:val="en-CA" w:eastAsia="zh-CN"/>
        </w:rPr>
        <w:t>uneException</w:t>
      </w:r>
      <w:r w:rsidRPr="009D038D">
        <w:rPr>
          <w:color w:val="808030"/>
          <w:lang w:val="en-CA" w:eastAsia="zh-CN"/>
        </w:rPr>
        <w:t>.</w:t>
      </w:r>
      <w:r w:rsidRPr="009D038D">
        <w:rPr>
          <w:color w:val="000000"/>
          <w:lang w:val="en-CA" w:eastAsia="zh-CN"/>
        </w:rPr>
        <w:t>toString</w:t>
      </w:r>
      <w:r w:rsidRPr="009D038D">
        <w:rPr>
          <w:color w:val="808030"/>
          <w:lang w:val="en-CA" w:eastAsia="zh-CN"/>
        </w:rPr>
        <w:t>())</w:t>
      </w:r>
      <w:r w:rsidRPr="009D038D">
        <w:rPr>
          <w:color w:val="800080"/>
          <w:lang w:val="en-CA" w:eastAsia="zh-CN"/>
        </w:rPr>
        <w:t>;</w:t>
      </w:r>
    </w:p>
    <w:p w14:paraId="2F4079DC"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color w:val="800080"/>
          <w:lang w:val="en-CA" w:eastAsia="zh-CN"/>
        </w:rPr>
        <w:t>}</w:t>
      </w:r>
    </w:p>
    <w:p w14:paraId="578FC077"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color w:val="800080"/>
          <w:lang w:val="en-CA" w:eastAsia="zh-CN"/>
        </w:rPr>
        <w:t>}</w:t>
      </w:r>
    </w:p>
    <w:p w14:paraId="40D78360"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color w:val="800080"/>
          <w:lang w:val="en-CA" w:eastAsia="zh-CN"/>
        </w:rPr>
        <w:t>}</w:t>
      </w:r>
    </w:p>
    <w:p w14:paraId="26D7D42A" w14:textId="77777777" w:rsidR="009D038D" w:rsidRPr="009D038D" w:rsidRDefault="009D038D" w:rsidP="009D038D">
      <w:pPr>
        <w:pStyle w:val="Code"/>
        <w:rPr>
          <w:color w:val="000000"/>
          <w:lang w:val="en-CA" w:eastAsia="zh-CN"/>
        </w:rPr>
      </w:pPr>
    </w:p>
    <w:p w14:paraId="40F32460"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800000"/>
          <w:lang w:val="en-CA" w:eastAsia="zh-CN"/>
        </w:rPr>
        <w:t>public</w:t>
      </w:r>
      <w:r w:rsidRPr="009D038D">
        <w:rPr>
          <w:color w:val="000000"/>
          <w:lang w:val="en-CA" w:eastAsia="zh-CN"/>
        </w:rPr>
        <w:t xml:space="preserve"> </w:t>
      </w:r>
      <w:r w:rsidRPr="009D038D">
        <w:rPr>
          <w:b/>
          <w:bCs/>
          <w:color w:val="800000"/>
          <w:lang w:val="en-CA" w:eastAsia="zh-CN"/>
        </w:rPr>
        <w:t>static</w:t>
      </w:r>
      <w:r w:rsidRPr="009D038D">
        <w:rPr>
          <w:color w:val="000000"/>
          <w:lang w:val="en-CA" w:eastAsia="zh-CN"/>
        </w:rPr>
        <w:t xml:space="preserve"> </w:t>
      </w:r>
      <w:r w:rsidRPr="009D038D">
        <w:rPr>
          <w:color w:val="BB7977"/>
          <w:lang w:val="en-CA" w:eastAsia="zh-CN"/>
        </w:rPr>
        <w:t>void</w:t>
      </w:r>
      <w:r w:rsidRPr="009D038D">
        <w:rPr>
          <w:color w:val="000000"/>
          <w:lang w:val="en-CA" w:eastAsia="zh-CN"/>
        </w:rPr>
        <w:t xml:space="preserve"> main</w:t>
      </w:r>
      <w:r w:rsidRPr="009D038D">
        <w:rPr>
          <w:color w:val="808030"/>
          <w:lang w:val="en-CA" w:eastAsia="zh-CN"/>
        </w:rPr>
        <w:t>(</w:t>
      </w:r>
      <w:r w:rsidRPr="009D038D">
        <w:rPr>
          <w:b/>
          <w:bCs/>
          <w:color w:val="BB7977"/>
          <w:lang w:val="en-CA" w:eastAsia="zh-CN"/>
        </w:rPr>
        <w:t>String</w:t>
      </w:r>
      <w:r w:rsidRPr="009D038D">
        <w:rPr>
          <w:color w:val="000000"/>
          <w:lang w:val="en-CA" w:eastAsia="zh-CN"/>
        </w:rPr>
        <w:t xml:space="preserve"> args</w:t>
      </w:r>
      <w:r w:rsidRPr="009D038D">
        <w:rPr>
          <w:color w:val="808030"/>
          <w:lang w:val="en-CA" w:eastAsia="zh-CN"/>
        </w:rPr>
        <w:t>[])</w:t>
      </w:r>
      <w:r w:rsidRPr="009D038D">
        <w:rPr>
          <w:color w:val="000000"/>
          <w:lang w:val="en-CA" w:eastAsia="zh-CN"/>
        </w:rPr>
        <w:t xml:space="preserve"> </w:t>
      </w:r>
      <w:r w:rsidRPr="009D038D">
        <w:rPr>
          <w:color w:val="800080"/>
          <w:lang w:val="en-CA" w:eastAsia="zh-CN"/>
        </w:rPr>
        <w:t>{</w:t>
      </w:r>
    </w:p>
    <w:p w14:paraId="4AC75DE7" w14:textId="77777777" w:rsidR="009D038D" w:rsidRPr="009808AD" w:rsidRDefault="009D038D" w:rsidP="009D038D">
      <w:pPr>
        <w:pStyle w:val="Code"/>
        <w:rPr>
          <w:color w:val="000000"/>
          <w:lang w:val="fr-FR" w:eastAsia="zh-CN"/>
        </w:rPr>
      </w:pPr>
      <w:r w:rsidRPr="009D038D">
        <w:rPr>
          <w:color w:val="000000"/>
          <w:lang w:val="en-CA" w:eastAsia="zh-CN"/>
        </w:rPr>
        <w:t xml:space="preserve">    </w:t>
      </w:r>
      <w:r w:rsidRPr="009808AD">
        <w:rPr>
          <w:b/>
          <w:bCs/>
          <w:color w:val="800000"/>
          <w:lang w:val="fr-FR" w:eastAsia="zh-CN"/>
        </w:rPr>
        <w:t>new</w:t>
      </w:r>
      <w:r w:rsidRPr="009808AD">
        <w:rPr>
          <w:color w:val="000000"/>
          <w:lang w:val="fr-FR" w:eastAsia="zh-CN"/>
        </w:rPr>
        <w:t xml:space="preserve"> ExempleJFrameAvecAnimationRatee</w:t>
      </w:r>
      <w:r w:rsidRPr="009808AD">
        <w:rPr>
          <w:color w:val="808030"/>
          <w:lang w:val="fr-FR" w:eastAsia="zh-CN"/>
        </w:rPr>
        <w:t>()</w:t>
      </w:r>
      <w:r w:rsidRPr="009808AD">
        <w:rPr>
          <w:color w:val="800080"/>
          <w:lang w:val="fr-FR" w:eastAsia="zh-CN"/>
        </w:rPr>
        <w:t>;</w:t>
      </w:r>
    </w:p>
    <w:p w14:paraId="5D6A3764" w14:textId="77777777" w:rsidR="009D038D" w:rsidRPr="009808AD" w:rsidRDefault="009D038D" w:rsidP="009D038D">
      <w:pPr>
        <w:pStyle w:val="Code"/>
        <w:rPr>
          <w:color w:val="000000"/>
          <w:lang w:val="fr-FR" w:eastAsia="zh-CN"/>
        </w:rPr>
      </w:pPr>
      <w:r w:rsidRPr="009808AD">
        <w:rPr>
          <w:color w:val="000000"/>
          <w:lang w:val="fr-FR" w:eastAsia="zh-CN"/>
        </w:rPr>
        <w:t xml:space="preserve">  </w:t>
      </w:r>
      <w:r w:rsidRPr="009808AD">
        <w:rPr>
          <w:color w:val="800080"/>
          <w:lang w:val="fr-FR" w:eastAsia="zh-CN"/>
        </w:rPr>
        <w:t>}</w:t>
      </w:r>
    </w:p>
    <w:p w14:paraId="2943041E" w14:textId="79B3C180" w:rsidR="001F6504" w:rsidRDefault="009D038D" w:rsidP="009D038D">
      <w:pPr>
        <w:pStyle w:val="Code"/>
        <w:rPr>
          <w:color w:val="800080"/>
          <w:lang w:val="fr-FR" w:eastAsia="zh-CN"/>
        </w:rPr>
      </w:pPr>
      <w:r w:rsidRPr="009808AD">
        <w:rPr>
          <w:color w:val="800080"/>
          <w:lang w:val="fr-FR" w:eastAsia="zh-CN"/>
        </w:rPr>
        <w:t>}</w:t>
      </w:r>
    </w:p>
    <w:p w14:paraId="001354EC" w14:textId="77777777" w:rsidR="003E5B17" w:rsidRPr="009808AD" w:rsidRDefault="003E5B17" w:rsidP="009D038D">
      <w:pPr>
        <w:pStyle w:val="Code"/>
        <w:rPr>
          <w:color w:val="000000"/>
          <w:lang w:val="fr-FR" w:eastAsia="zh-CN"/>
        </w:rPr>
      </w:pPr>
    </w:p>
    <w:p w14:paraId="0B01CC4B" w14:textId="77777777" w:rsidR="001F6504" w:rsidRDefault="001F6504" w:rsidP="001F6504">
      <w:pPr>
        <w:pStyle w:val="Corpsdetexte"/>
      </w:pPr>
      <w:r>
        <w:t xml:space="preserve">La méthode </w:t>
      </w:r>
      <w:r>
        <w:rPr>
          <w:i/>
          <w:iCs/>
        </w:rPr>
        <w:t>paint</w:t>
      </w:r>
      <w:r>
        <w:t xml:space="preserve">() dessine le Bot à répétition dans une boucle en variant graduellement la coordonnée </w:t>
      </w:r>
      <w:r>
        <w:rPr>
          <w:i/>
          <w:iCs/>
        </w:rPr>
        <w:t>y</w:t>
      </w:r>
      <w:r>
        <w:t xml:space="preserve"> du Bot de 0 à LARGEURFENETRE-LARGEURBOT. La ligne suivante de </w:t>
      </w:r>
      <w:r>
        <w:rPr>
          <w:i/>
          <w:iCs/>
        </w:rPr>
        <w:t>paint</w:t>
      </w:r>
      <w:r>
        <w:t xml:space="preserve">() est le </w:t>
      </w:r>
      <w:r w:rsidRPr="000A37F0">
        <w:rPr>
          <w:i/>
        </w:rPr>
        <w:t>for</w:t>
      </w:r>
      <w:r>
        <w:t xml:space="preserve"> de la boucle d’animation.</w:t>
      </w:r>
    </w:p>
    <w:p w14:paraId="5F07011B" w14:textId="77777777" w:rsidR="001F6504" w:rsidRDefault="001F6504" w:rsidP="001F6504">
      <w:r>
        <w:t xml:space="preserve">        for(int x=0; x&lt;=LARGEURFENETRE-LARGEURBOT; x = x + 5){</w:t>
      </w:r>
    </w:p>
    <w:p w14:paraId="2AC25AED" w14:textId="77777777" w:rsidR="001F6504" w:rsidRDefault="001F6504" w:rsidP="001F6504">
      <w:pPr>
        <w:pStyle w:val="Corpsdetexte"/>
      </w:pPr>
      <w:r>
        <w:t xml:space="preserve">Dans la boucle, chacune des scènes est générée en dessinant le Bot à la coordonnée (x, HAUTEURFENETRE-2*HAUTEURBOT) où </w:t>
      </w:r>
      <w:r>
        <w:rPr>
          <w:i/>
          <w:iCs/>
        </w:rPr>
        <w:t>x</w:t>
      </w:r>
      <w:r>
        <w:t xml:space="preserve"> varie de 0 à LARGEURFENETRE-LARGEURBOT.</w:t>
      </w:r>
    </w:p>
    <w:p w14:paraId="7D270212" w14:textId="77777777" w:rsidR="001F6504" w:rsidRDefault="001F6504" w:rsidP="001F6504">
      <w:r>
        <w:t xml:space="preserve">            paintBot(g,x,HAUTEURFENETRE-2*HAUTEURBOT,LARGEURBOT,HAUTEURBOT);</w:t>
      </w:r>
    </w:p>
    <w:p w14:paraId="5C8773C9" w14:textId="77777777" w:rsidR="001F6504" w:rsidRDefault="001F6504" w:rsidP="001F6504">
      <w:pPr>
        <w:pStyle w:val="Corpsdetexte"/>
      </w:pPr>
      <w:r>
        <w:t xml:space="preserve">L’appel à </w:t>
      </w:r>
      <w:r>
        <w:rPr>
          <w:i/>
          <w:iCs/>
        </w:rPr>
        <w:t>Thread.sleep</w:t>
      </w:r>
      <w:r>
        <w:t>(50) introduit un délai de 50 ms afin de ralentir l’animation.</w:t>
      </w:r>
    </w:p>
    <w:p w14:paraId="5371BA9D" w14:textId="77777777" w:rsidR="001F6504" w:rsidRDefault="001F6504" w:rsidP="001F6504">
      <w:r>
        <w:t xml:space="preserve">                Thread.sleep(50);</w:t>
      </w:r>
    </w:p>
    <w:p w14:paraId="4D10F5A5" w14:textId="77777777" w:rsidR="001F6504" w:rsidRDefault="001F6504" w:rsidP="001F6504">
      <w:pPr>
        <w:pStyle w:val="Corpsdetexte"/>
      </w:pPr>
      <w:r>
        <w:t xml:space="preserve">Cet appel est encadré dans un énoncé </w:t>
      </w:r>
      <w:r>
        <w:rPr>
          <w:i/>
          <w:iCs/>
        </w:rPr>
        <w:t>try</w:t>
      </w:r>
      <w:r>
        <w:t xml:space="preserve"> Java.</w:t>
      </w:r>
    </w:p>
    <w:p w14:paraId="1EACA844" w14:textId="77777777" w:rsidR="001F6504" w:rsidRDefault="001F6504" w:rsidP="001F6504">
      <w:pPr>
        <w:pStyle w:val="Corpsdetexte"/>
        <w:pBdr>
          <w:top w:val="single" w:sz="4" w:space="1" w:color="auto"/>
          <w:left w:val="single" w:sz="4" w:space="4" w:color="auto"/>
          <w:bottom w:val="single" w:sz="4" w:space="1" w:color="auto"/>
          <w:right w:val="single" w:sz="4" w:space="4" w:color="auto"/>
        </w:pBdr>
        <w:rPr>
          <w:b/>
          <w:bCs/>
        </w:rPr>
      </w:pPr>
      <w:r>
        <w:rPr>
          <w:b/>
          <w:bCs/>
          <w:i/>
          <w:iCs/>
        </w:rPr>
        <w:t>Énoncé try et exceptions</w:t>
      </w:r>
    </w:p>
    <w:p w14:paraId="38FB5974" w14:textId="0B2E4726" w:rsidR="006E0875" w:rsidRPr="006E0875" w:rsidRDefault="001F6504" w:rsidP="001F6504">
      <w:pPr>
        <w:pStyle w:val="Corpsdetexte"/>
        <w:pBdr>
          <w:top w:val="single" w:sz="4" w:space="1" w:color="auto"/>
          <w:left w:val="single" w:sz="4" w:space="4" w:color="auto"/>
          <w:bottom w:val="single" w:sz="4" w:space="1" w:color="auto"/>
          <w:right w:val="single" w:sz="4" w:space="4" w:color="auto"/>
        </w:pBdr>
      </w:pPr>
      <w:r>
        <w:lastRenderedPageBreak/>
        <w:t xml:space="preserve">Une méthode Java peut interrompre la séquence normale d’exécution avec un énoncé </w:t>
      </w:r>
      <w:r>
        <w:rPr>
          <w:i/>
          <w:iCs/>
        </w:rPr>
        <w:t>throw NomException</w:t>
      </w:r>
      <w:r>
        <w:t xml:space="preserve">. Ceci est utile pour signaler que la méthode a rencontré quelque chose d’anormal pendant son exécution. En Java, on distingue deux catégories d’exceptions : </w:t>
      </w:r>
      <w:r>
        <w:rPr>
          <w:i/>
          <w:iCs/>
        </w:rPr>
        <w:t>vérifiées</w:t>
      </w:r>
      <w:r>
        <w:t xml:space="preserve"> ou non </w:t>
      </w:r>
      <w:r>
        <w:rPr>
          <w:i/>
          <w:iCs/>
        </w:rPr>
        <w:t>vérifiées</w:t>
      </w:r>
      <w:r>
        <w:t>. Une exception vérifiée exige que l’appel de la méthode se fasse de manière à prévoir la possibilité d’une exception</w:t>
      </w:r>
      <w:r w:rsidR="006E0875">
        <w:t xml:space="preserve"> alors que cette gestion de la condition d’erreur est optionnelle dans le cas d’une exception non vérifiée. Par exemple, plusieurs fonctions en Java peuvent générer une exception non vérifiée liée à un manque de mémoire (exception de type OutOfMemoryError) et ce type d’exception n’est généralement pas géré explicitement : dans ce cas, le programme se termine avec une erreur.</w:t>
      </w:r>
    </w:p>
    <w:p w14:paraId="60BFECB4" w14:textId="67A36922" w:rsidR="001F6504" w:rsidRDefault="006E0875" w:rsidP="001F6504">
      <w:pPr>
        <w:pStyle w:val="Corpsdetexte"/>
        <w:pBdr>
          <w:top w:val="single" w:sz="4" w:space="1" w:color="auto"/>
          <w:left w:val="single" w:sz="4" w:space="4" w:color="auto"/>
          <w:bottom w:val="single" w:sz="4" w:space="1" w:color="auto"/>
          <w:right w:val="single" w:sz="4" w:space="4" w:color="auto"/>
        </w:pBdr>
      </w:pPr>
      <w:r>
        <w:t xml:space="preserve">On gère les exceptions </w:t>
      </w:r>
      <w:r w:rsidR="001F6504">
        <w:t xml:space="preserve">en encadrant l’appel dans un énoncé </w:t>
      </w:r>
      <w:r w:rsidR="001F6504">
        <w:rPr>
          <w:i/>
          <w:iCs/>
        </w:rPr>
        <w:t>try</w:t>
      </w:r>
      <w:r w:rsidR="001F6504">
        <w:t xml:space="preserve">. Par exemple, la méthode </w:t>
      </w:r>
      <w:r w:rsidR="001F6504">
        <w:rPr>
          <w:i/>
          <w:iCs/>
        </w:rPr>
        <w:t>Thread.sleep</w:t>
      </w:r>
      <w:r w:rsidR="001F6504">
        <w:t xml:space="preserve">() peut soulever une exception dans la catégorie vérifiée. La méthode qui contient l’appel </w:t>
      </w:r>
      <w:r w:rsidR="001F6504">
        <w:rPr>
          <w:i/>
          <w:iCs/>
        </w:rPr>
        <w:t>Thread.sleep</w:t>
      </w:r>
      <w:r w:rsidR="001F6504">
        <w:t xml:space="preserve">() </w:t>
      </w:r>
      <w:r w:rsidR="008C3619">
        <w:t>attrape</w:t>
      </w:r>
      <w:r w:rsidR="001F6504">
        <w:t xml:space="preserve"> l’exception avec un énoncé </w:t>
      </w:r>
      <w:r w:rsidR="001F6504">
        <w:rPr>
          <w:i/>
          <w:iCs/>
        </w:rPr>
        <w:t xml:space="preserve">try. </w:t>
      </w:r>
      <w:r>
        <w:t>Si la fonction ne peut gérer l’exception, elle peut s’en remettre aux fonctions l’appelant en déclarant qu’elle génére des exceptions en ajoutant une clause</w:t>
      </w:r>
      <w:r w:rsidR="001F6504">
        <w:t xml:space="preserve"> </w:t>
      </w:r>
      <w:r w:rsidR="001F6504">
        <w:rPr>
          <w:i/>
          <w:iCs/>
        </w:rPr>
        <w:t>throws</w:t>
      </w:r>
      <w:r>
        <w:t xml:space="preserve"> à la définition de la fonction.</w:t>
      </w:r>
      <w:r w:rsidR="001F6504">
        <w:t xml:space="preserve"> </w:t>
      </w:r>
    </w:p>
    <w:p w14:paraId="3DE8917A" w14:textId="61193947" w:rsidR="001F6504" w:rsidRDefault="001F6504" w:rsidP="001F6504">
      <w:pPr>
        <w:pStyle w:val="Corpsdetexte"/>
        <w:pBdr>
          <w:top w:val="single" w:sz="4" w:space="1" w:color="auto"/>
          <w:left w:val="single" w:sz="4" w:space="4" w:color="auto"/>
          <w:bottom w:val="single" w:sz="4" w:space="1" w:color="auto"/>
          <w:right w:val="single" w:sz="4" w:space="4" w:color="auto"/>
        </w:pBdr>
      </w:pPr>
      <w:r>
        <w:t xml:space="preserve">Pour </w:t>
      </w:r>
      <w:r w:rsidR="008C3619">
        <w:t>attraper</w:t>
      </w:r>
      <w:r>
        <w:t xml:space="preserve"> l’exception avec un énoncé </w:t>
      </w:r>
      <w:r w:rsidRPr="00610386">
        <w:rPr>
          <w:i/>
        </w:rPr>
        <w:t>try</w:t>
      </w:r>
      <w:r>
        <w:t>, la syntaxe est :</w:t>
      </w:r>
    </w:p>
    <w:p w14:paraId="1E21D83A" w14:textId="5BA032F1" w:rsidR="001F6504" w:rsidRDefault="00320B71" w:rsidP="001F6504">
      <w:pPr>
        <w:pStyle w:val="Corpsdetexte"/>
        <w:pBdr>
          <w:top w:val="single" w:sz="4" w:space="1" w:color="auto"/>
          <w:left w:val="single" w:sz="4" w:space="4" w:color="auto"/>
          <w:bottom w:val="single" w:sz="4" w:space="1" w:color="auto"/>
          <w:right w:val="single" w:sz="4" w:space="4" w:color="auto"/>
        </w:pBdr>
      </w:pPr>
      <w:r>
        <w:rPr>
          <w:noProof/>
        </w:rPr>
        <w:object w:dxaOrig="10983" w:dyaOrig="1678" w14:anchorId="6BCEFDF9">
          <v:shape id="_x0000_i1038" type="#_x0000_t75" alt="" style="width:328pt;height:49pt;mso-width-percent:0;mso-height-percent:0;mso-width-percent:0;mso-height-percent:0" o:ole="">
            <v:imagedata r:id="rId336" o:title=""/>
          </v:shape>
          <o:OLEObject Type="Embed" ProgID="Visio.Drawing.11" ShapeID="_x0000_i1038" DrawAspect="Content" ObjectID="_1766443842" r:id="rId337"/>
        </w:object>
      </w:r>
    </w:p>
    <w:p w14:paraId="1370F9EC" w14:textId="55967A90" w:rsidR="001F6504" w:rsidRDefault="001F6504" w:rsidP="001F6504">
      <w:pPr>
        <w:pStyle w:val="Corpsdetexte"/>
        <w:pBdr>
          <w:top w:val="single" w:sz="4" w:space="1" w:color="auto"/>
          <w:left w:val="single" w:sz="4" w:space="4" w:color="auto"/>
          <w:bottom w:val="single" w:sz="4" w:space="1" w:color="auto"/>
          <w:right w:val="single" w:sz="4" w:space="4" w:color="auto"/>
        </w:pBdr>
      </w:pPr>
      <w:r>
        <w:t xml:space="preserve"> Il peut y avoir plusieurs </w:t>
      </w:r>
      <w:r>
        <w:rPr>
          <w:i/>
          <w:iCs/>
        </w:rPr>
        <w:t>catch</w:t>
      </w:r>
      <w:r>
        <w:t xml:space="preserve"> si la méthode soulève plusieurs types d’exceptions. Le type d’une exception est une classe Java. Un certain nombre de classes d’exception sont </w:t>
      </w:r>
      <w:r w:rsidR="008C3619">
        <w:t>prédéfinies</w:t>
      </w:r>
      <w:r>
        <w:t xml:space="preserve">. Le bloc d’énoncé du </w:t>
      </w:r>
      <w:r>
        <w:rPr>
          <w:i/>
          <w:iCs/>
        </w:rPr>
        <w:t>catch</w:t>
      </w:r>
      <w:r>
        <w:t xml:space="preserve"> est exécuté si l’exception du type spécifié est levée par la méthode appelée. </w:t>
      </w:r>
    </w:p>
    <w:p w14:paraId="703085D5" w14:textId="77777777" w:rsidR="001F6504" w:rsidRDefault="001F6504" w:rsidP="001F6504">
      <w:pPr>
        <w:pStyle w:val="Corpsdetexte"/>
        <w:pBdr>
          <w:top w:val="single" w:sz="4" w:space="1" w:color="auto"/>
          <w:left w:val="single" w:sz="4" w:space="4" w:color="auto"/>
          <w:bottom w:val="single" w:sz="4" w:space="1" w:color="auto"/>
          <w:right w:val="single" w:sz="4" w:space="4" w:color="auto"/>
        </w:pBdr>
      </w:pPr>
      <w:r>
        <w:t xml:space="preserve">Dans notre exemple, si une exception de type </w:t>
      </w:r>
      <w:r>
        <w:rPr>
          <w:i/>
          <w:iCs/>
        </w:rPr>
        <w:t>InterruptedException</w:t>
      </w:r>
      <w:r>
        <w:t xml:space="preserve"> est levée par l’appel à </w:t>
      </w:r>
      <w:r>
        <w:rPr>
          <w:i/>
          <w:iCs/>
        </w:rPr>
        <w:t>Thread.sleep</w:t>
      </w:r>
      <w:r>
        <w:t xml:space="preserve">(), un message est affiché par : </w:t>
      </w:r>
    </w:p>
    <w:p w14:paraId="108B37F0" w14:textId="6CAD197D" w:rsidR="001F6504" w:rsidRPr="008B351D" w:rsidRDefault="001F6504" w:rsidP="001F6504">
      <w:pPr>
        <w:pBdr>
          <w:top w:val="single" w:sz="4" w:space="1" w:color="auto"/>
          <w:left w:val="single" w:sz="4" w:space="4" w:color="auto"/>
          <w:bottom w:val="single" w:sz="4" w:space="1" w:color="auto"/>
          <w:right w:val="single" w:sz="4" w:space="4" w:color="auto"/>
        </w:pBdr>
        <w:rPr>
          <w:rFonts w:ascii="Courier New" w:hAnsi="Courier New" w:cs="Courier New"/>
          <w:lang w:val="en-US"/>
        </w:rPr>
      </w:pPr>
      <w:r w:rsidRPr="00DE55C5">
        <w:rPr>
          <w:rFonts w:ascii="Courier New" w:hAnsi="Courier New" w:cs="Courier New"/>
          <w:lang w:val="fr-CA"/>
        </w:rPr>
        <w:t xml:space="preserve">     </w:t>
      </w:r>
      <w:r w:rsidRPr="008B351D">
        <w:rPr>
          <w:rFonts w:ascii="Courier New" w:hAnsi="Courier New" w:cs="Courier New"/>
          <w:lang w:val="en-US"/>
        </w:rPr>
        <w:t>System.err.println(uneException.toString());             }</w:t>
      </w:r>
    </w:p>
    <w:p w14:paraId="47EDB9E5" w14:textId="77777777" w:rsidR="001F6504" w:rsidRPr="008B351D" w:rsidRDefault="001F6504" w:rsidP="001F6504">
      <w:pPr>
        <w:pStyle w:val="Corpsdetexte"/>
        <w:pBdr>
          <w:top w:val="single" w:sz="4" w:space="1" w:color="auto"/>
          <w:left w:val="single" w:sz="4" w:space="4" w:color="auto"/>
          <w:bottom w:val="single" w:sz="4" w:space="1" w:color="auto"/>
          <w:right w:val="single" w:sz="4" w:space="4" w:color="auto"/>
        </w:pBdr>
        <w:rPr>
          <w:lang w:val="en-US"/>
        </w:rPr>
      </w:pPr>
    </w:p>
    <w:p w14:paraId="06015984" w14:textId="32AF8F13" w:rsidR="001F6504" w:rsidRDefault="001F6504" w:rsidP="001F6504">
      <w:pPr>
        <w:pStyle w:val="Corpsdetexte"/>
        <w:pBdr>
          <w:top w:val="single" w:sz="4" w:space="1" w:color="auto"/>
          <w:left w:val="single" w:sz="4" w:space="4" w:color="auto"/>
          <w:bottom w:val="single" w:sz="4" w:space="1" w:color="auto"/>
          <w:right w:val="single" w:sz="4" w:space="4" w:color="auto"/>
        </w:pBdr>
      </w:pPr>
      <w:r>
        <w:t xml:space="preserve">Il est à noter que l’objet </w:t>
      </w:r>
      <w:r w:rsidRPr="001E14A8">
        <w:rPr>
          <w:i/>
          <w:iCs/>
        </w:rPr>
        <w:t>System.err</w:t>
      </w:r>
      <w:r>
        <w:t xml:space="preserve"> est employé pour l’affichage plutôt que </w:t>
      </w:r>
      <w:r w:rsidRPr="001E14A8">
        <w:rPr>
          <w:i/>
          <w:iCs/>
        </w:rPr>
        <w:t>System.out</w:t>
      </w:r>
      <w:r>
        <w:t xml:space="preserve">. Cet objet représente une </w:t>
      </w:r>
      <w:r w:rsidR="008C3619">
        <w:t>zone</w:t>
      </w:r>
      <w:r>
        <w:t xml:space="preserve"> de texte réservée aux messages d’erreurs. Dans le cas d’une exécution avec la ligne de commande Windows, </w:t>
      </w:r>
      <w:r w:rsidRPr="00A670ED">
        <w:rPr>
          <w:i/>
        </w:rPr>
        <w:lastRenderedPageBreak/>
        <w:t>System.err</w:t>
      </w:r>
      <w:r>
        <w:t xml:space="preserve"> et </w:t>
      </w:r>
      <w:r w:rsidRPr="00A670ED">
        <w:rPr>
          <w:i/>
        </w:rPr>
        <w:t>System.out</w:t>
      </w:r>
      <w:r>
        <w:t xml:space="preserve"> sont tous les deux assignés à la fenêtre de l’invite de commande. Dans d’autres environnements, ces deux </w:t>
      </w:r>
      <w:r w:rsidR="008C3619">
        <w:t>zones</w:t>
      </w:r>
      <w:r>
        <w:t xml:space="preserve"> sont souvent affichées dans des fenêtres différentes.</w:t>
      </w:r>
    </w:p>
    <w:p w14:paraId="7CD3CFD3" w14:textId="77777777" w:rsidR="001F6504" w:rsidRDefault="001F6504" w:rsidP="001F6504">
      <w:pPr>
        <w:pStyle w:val="Corpsdetexte"/>
        <w:pBdr>
          <w:top w:val="single" w:sz="4" w:space="1" w:color="auto"/>
          <w:left w:val="single" w:sz="4" w:space="4" w:color="auto"/>
          <w:bottom w:val="single" w:sz="4" w:space="1" w:color="auto"/>
          <w:right w:val="single" w:sz="4" w:space="4" w:color="auto"/>
        </w:pBdr>
      </w:pPr>
      <w:r>
        <w:t xml:space="preserve">Le message est produit par </w:t>
      </w:r>
      <w:r>
        <w:rPr>
          <w:i/>
          <w:iCs/>
        </w:rPr>
        <w:t>uneException.toString</w:t>
      </w:r>
      <w:r>
        <w:t xml:space="preserve">() qui retourne un message correspondant à l’exception levée.  La partie </w:t>
      </w:r>
      <w:r>
        <w:rPr>
          <w:i/>
          <w:iCs/>
        </w:rPr>
        <w:t>finally</w:t>
      </w:r>
      <w:r>
        <w:t xml:space="preserve"> est optionnelle et n’apparaît pas dans notre exemple. Le bloc d’énoncé du </w:t>
      </w:r>
      <w:r>
        <w:rPr>
          <w:i/>
          <w:iCs/>
        </w:rPr>
        <w:t>finally</w:t>
      </w:r>
      <w:r>
        <w:t xml:space="preserve"> est exécuté que l’exception soit levée ou pas.</w:t>
      </w:r>
    </w:p>
    <w:p w14:paraId="64D8DEAA" w14:textId="77777777" w:rsidR="001F6504" w:rsidRDefault="001F6504" w:rsidP="001F6504">
      <w:pPr>
        <w:pStyle w:val="Corpsdetexte"/>
      </w:pPr>
      <w:r>
        <w:t>L’exécution du programme produit le résultat final suivant qui n’est pas ce qui est visé … Un problème vient du fait qu’avant de dessiner le bonhomme à une nouvelle position, il faut l’effacer de la position précédente.</w:t>
      </w:r>
    </w:p>
    <w:p w14:paraId="6EE31A43" w14:textId="6A69B88A" w:rsidR="001F6504" w:rsidRDefault="004B7EE2" w:rsidP="00EF7B00">
      <w:pPr>
        <w:pStyle w:val="Corpsdetexte"/>
        <w:jc w:val="center"/>
      </w:pPr>
      <w:r>
        <w:rPr>
          <w:noProof/>
          <w:lang w:val="en-US" w:eastAsia="en-US"/>
        </w:rPr>
        <w:drawing>
          <wp:inline distT="0" distB="0" distL="0" distR="0" wp14:anchorId="7A5C7AA5" wp14:editId="1863E718">
            <wp:extent cx="1688637" cy="1601838"/>
            <wp:effectExtent l="0" t="0" r="635" b="0"/>
            <wp:docPr id="1461245781"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6"/>
                    <pic:cNvPicPr/>
                  </pic:nvPicPr>
                  <pic:blipFill rotWithShape="1">
                    <a:blip r:embed="rId338">
                      <a:extLst>
                        <a:ext uri="{28A0092B-C50C-407E-A947-70E740481C1C}">
                          <a14:useLocalDpi xmlns:a14="http://schemas.microsoft.com/office/drawing/2010/main" val="0"/>
                        </a:ext>
                      </a:extLst>
                    </a:blip>
                    <a:srcRect l="4299" t="8169" r="3698" b="4557"/>
                    <a:stretch/>
                  </pic:blipFill>
                  <pic:spPr bwMode="auto">
                    <a:xfrm>
                      <a:off x="0" y="0"/>
                      <a:ext cx="1696846" cy="1609625"/>
                    </a:xfrm>
                    <a:prstGeom prst="rect">
                      <a:avLst/>
                    </a:prstGeom>
                    <a:ln>
                      <a:noFill/>
                    </a:ln>
                    <a:extLst>
                      <a:ext uri="{53640926-AAD7-44D8-BBD7-CCE9431645EC}">
                        <a14:shadowObscured xmlns:a14="http://schemas.microsoft.com/office/drawing/2010/main"/>
                      </a:ext>
                    </a:extLst>
                  </pic:spPr>
                </pic:pic>
              </a:graphicData>
            </a:graphic>
          </wp:inline>
        </w:drawing>
      </w:r>
    </w:p>
    <w:p w14:paraId="19737BDF" w14:textId="77777777" w:rsidR="001F6504" w:rsidRDefault="001F6504" w:rsidP="001F6504">
      <w:pPr>
        <w:pStyle w:val="Corpsdetexte"/>
      </w:pPr>
      <w:r>
        <w:rPr>
          <w:b/>
          <w:bCs/>
        </w:rPr>
        <w:t>Exemple</w:t>
      </w:r>
      <w:r>
        <w:t xml:space="preserve">. L’effacement du Bot peut être effectué en appelant </w:t>
      </w:r>
      <w:r>
        <w:rPr>
          <w:i/>
          <w:iCs/>
        </w:rPr>
        <w:t>clearRect</w:t>
      </w:r>
      <w:r>
        <w:t xml:space="preserve">() en fin de boucle dans  la méthode </w:t>
      </w:r>
      <w:r>
        <w:rPr>
          <w:i/>
          <w:iCs/>
        </w:rPr>
        <w:t>paint</w:t>
      </w:r>
      <w:r>
        <w:t>(). Cette méthode rétablit la couleur de fond d’écran pour le rectangle spécifié par les paramètres.</w:t>
      </w:r>
    </w:p>
    <w:p w14:paraId="46444EE9" w14:textId="189C92B3" w:rsidR="009D038D" w:rsidRPr="008509AF" w:rsidRDefault="001F6504" w:rsidP="009D038D">
      <w:pPr>
        <w:pStyle w:val="Code"/>
        <w:rPr>
          <w:szCs w:val="13"/>
          <w:lang w:eastAsia="zh-CN"/>
        </w:rPr>
      </w:pPr>
      <w:r w:rsidRPr="008509AF">
        <w:rPr>
          <w:rFonts w:cs="Courier New"/>
          <w:szCs w:val="13"/>
        </w:rPr>
        <w:t xml:space="preserve">    </w:t>
      </w:r>
      <w:r w:rsidR="009D038D" w:rsidRPr="008509AF">
        <w:rPr>
          <w:szCs w:val="13"/>
          <w:lang w:eastAsia="zh-CN"/>
        </w:rPr>
        <w:t xml:space="preserve"> </w:t>
      </w:r>
      <w:r w:rsidR="009D038D" w:rsidRPr="008509AF">
        <w:rPr>
          <w:b/>
          <w:bCs/>
          <w:color w:val="800000"/>
          <w:szCs w:val="13"/>
          <w:lang w:eastAsia="zh-CN"/>
        </w:rPr>
        <w:t>public</w:t>
      </w:r>
      <w:r w:rsidR="009D038D" w:rsidRPr="008509AF">
        <w:rPr>
          <w:szCs w:val="13"/>
          <w:lang w:eastAsia="zh-CN"/>
        </w:rPr>
        <w:t xml:space="preserve"> void paint (Graphics g) </w:t>
      </w:r>
      <w:r w:rsidR="009D038D" w:rsidRPr="008509AF">
        <w:rPr>
          <w:color w:val="800080"/>
          <w:szCs w:val="13"/>
          <w:lang w:eastAsia="zh-CN"/>
        </w:rPr>
        <w:t>{</w:t>
      </w:r>
    </w:p>
    <w:p w14:paraId="45942007" w14:textId="77777777" w:rsidR="009D038D" w:rsidRPr="008509AF" w:rsidRDefault="009D038D" w:rsidP="009D038D">
      <w:pPr>
        <w:pStyle w:val="Code"/>
        <w:rPr>
          <w:rFonts w:cs="Courier New"/>
          <w:szCs w:val="13"/>
          <w:lang w:eastAsia="zh-CN"/>
        </w:rPr>
      </w:pPr>
      <w:r w:rsidRPr="008509AF">
        <w:rPr>
          <w:rFonts w:cs="Courier New"/>
          <w:szCs w:val="13"/>
          <w:lang w:eastAsia="zh-CN"/>
        </w:rPr>
        <w:t xml:space="preserve">        </w:t>
      </w:r>
      <w:r w:rsidRPr="008509AF">
        <w:rPr>
          <w:rFonts w:cs="Courier New"/>
          <w:b/>
          <w:bCs/>
          <w:color w:val="800000"/>
          <w:szCs w:val="13"/>
          <w:lang w:eastAsia="zh-CN"/>
        </w:rPr>
        <w:t>super</w:t>
      </w:r>
      <w:r w:rsidRPr="008509AF">
        <w:rPr>
          <w:rFonts w:cs="Courier New"/>
          <w:color w:val="808030"/>
          <w:szCs w:val="13"/>
          <w:lang w:eastAsia="zh-CN"/>
        </w:rPr>
        <w:t>.</w:t>
      </w:r>
      <w:r w:rsidRPr="008509AF">
        <w:rPr>
          <w:rFonts w:cs="Courier New"/>
          <w:szCs w:val="13"/>
          <w:lang w:eastAsia="zh-CN"/>
        </w:rPr>
        <w:t>paint</w:t>
      </w:r>
      <w:r w:rsidRPr="008509AF">
        <w:rPr>
          <w:rFonts w:cs="Courier New"/>
          <w:color w:val="808030"/>
          <w:szCs w:val="13"/>
          <w:lang w:eastAsia="zh-CN"/>
        </w:rPr>
        <w:t>(</w:t>
      </w:r>
      <w:r w:rsidRPr="008509AF">
        <w:rPr>
          <w:rFonts w:cs="Courier New"/>
          <w:szCs w:val="13"/>
          <w:lang w:eastAsia="zh-CN"/>
        </w:rPr>
        <w:t>g</w:t>
      </w:r>
      <w:r w:rsidRPr="008509AF">
        <w:rPr>
          <w:rFonts w:cs="Courier New"/>
          <w:color w:val="808030"/>
          <w:szCs w:val="13"/>
          <w:lang w:eastAsia="zh-CN"/>
        </w:rPr>
        <w:t>)</w:t>
      </w:r>
      <w:r w:rsidRPr="008509AF">
        <w:rPr>
          <w:rFonts w:cs="Courier New"/>
          <w:color w:val="800080"/>
          <w:szCs w:val="13"/>
          <w:lang w:eastAsia="zh-CN"/>
        </w:rPr>
        <w:t>;</w:t>
      </w:r>
    </w:p>
    <w:p w14:paraId="5E9D8F26" w14:textId="77777777" w:rsidR="009D038D" w:rsidRPr="008509AF" w:rsidRDefault="009D038D" w:rsidP="009D038D">
      <w:pPr>
        <w:pStyle w:val="Code"/>
        <w:rPr>
          <w:rFonts w:cs="Courier New"/>
          <w:szCs w:val="13"/>
          <w:lang w:eastAsia="zh-CN"/>
        </w:rPr>
      </w:pPr>
      <w:r w:rsidRPr="008509AF">
        <w:rPr>
          <w:rFonts w:cs="Courier New"/>
          <w:szCs w:val="13"/>
          <w:lang w:eastAsia="zh-CN"/>
        </w:rPr>
        <w:t xml:space="preserve">        </w:t>
      </w:r>
      <w:r w:rsidRPr="008509AF">
        <w:rPr>
          <w:rFonts w:cs="Courier New"/>
          <w:b/>
          <w:bCs/>
          <w:color w:val="800000"/>
          <w:szCs w:val="13"/>
          <w:lang w:eastAsia="zh-CN"/>
        </w:rPr>
        <w:t>for</w:t>
      </w:r>
      <w:r w:rsidRPr="008509AF">
        <w:rPr>
          <w:rFonts w:cs="Courier New"/>
          <w:color w:val="808030"/>
          <w:szCs w:val="13"/>
          <w:lang w:eastAsia="zh-CN"/>
        </w:rPr>
        <w:t>(</w:t>
      </w:r>
      <w:r w:rsidRPr="008509AF">
        <w:rPr>
          <w:rFonts w:cs="Courier New"/>
          <w:color w:val="BB7977"/>
          <w:szCs w:val="13"/>
          <w:lang w:eastAsia="zh-CN"/>
        </w:rPr>
        <w:t>int</w:t>
      </w:r>
      <w:r w:rsidRPr="008509AF">
        <w:rPr>
          <w:rFonts w:cs="Courier New"/>
          <w:szCs w:val="13"/>
          <w:lang w:eastAsia="zh-CN"/>
        </w:rPr>
        <w:t xml:space="preserve"> x</w:t>
      </w:r>
      <w:r w:rsidRPr="008509AF">
        <w:rPr>
          <w:rFonts w:cs="Courier New"/>
          <w:color w:val="808030"/>
          <w:szCs w:val="13"/>
          <w:lang w:eastAsia="zh-CN"/>
        </w:rPr>
        <w:t>=</w:t>
      </w:r>
      <w:r w:rsidRPr="008509AF">
        <w:rPr>
          <w:rFonts w:cs="Courier New"/>
          <w:color w:val="008C00"/>
          <w:szCs w:val="13"/>
          <w:lang w:eastAsia="zh-CN"/>
        </w:rPr>
        <w:t>0</w:t>
      </w:r>
      <w:r w:rsidRPr="008509AF">
        <w:rPr>
          <w:rFonts w:cs="Courier New"/>
          <w:color w:val="800080"/>
          <w:szCs w:val="13"/>
          <w:lang w:eastAsia="zh-CN"/>
        </w:rPr>
        <w:t>;</w:t>
      </w:r>
      <w:r w:rsidRPr="008509AF">
        <w:rPr>
          <w:rFonts w:cs="Courier New"/>
          <w:szCs w:val="13"/>
          <w:lang w:eastAsia="zh-CN"/>
        </w:rPr>
        <w:t xml:space="preserve"> x</w:t>
      </w:r>
      <w:r w:rsidRPr="008509AF">
        <w:rPr>
          <w:rFonts w:cs="Courier New"/>
          <w:color w:val="808030"/>
          <w:szCs w:val="13"/>
          <w:lang w:eastAsia="zh-CN"/>
        </w:rPr>
        <w:t>&lt;=</w:t>
      </w:r>
      <w:r w:rsidRPr="008509AF">
        <w:rPr>
          <w:rFonts w:cs="Courier New"/>
          <w:szCs w:val="13"/>
          <w:lang w:eastAsia="zh-CN"/>
        </w:rPr>
        <w:t>LARGEURFENETRE</w:t>
      </w:r>
      <w:r w:rsidRPr="008509AF">
        <w:rPr>
          <w:rFonts w:cs="Courier New"/>
          <w:color w:val="808030"/>
          <w:szCs w:val="13"/>
          <w:lang w:eastAsia="zh-CN"/>
        </w:rPr>
        <w:t>-</w:t>
      </w:r>
      <w:r w:rsidRPr="008509AF">
        <w:rPr>
          <w:rFonts w:cs="Courier New"/>
          <w:szCs w:val="13"/>
          <w:lang w:eastAsia="zh-CN"/>
        </w:rPr>
        <w:t>LARGEURBOT</w:t>
      </w:r>
      <w:r w:rsidRPr="008509AF">
        <w:rPr>
          <w:rFonts w:cs="Courier New"/>
          <w:color w:val="800080"/>
          <w:szCs w:val="13"/>
          <w:lang w:eastAsia="zh-CN"/>
        </w:rPr>
        <w:t>;</w:t>
      </w:r>
      <w:r w:rsidRPr="008509AF">
        <w:rPr>
          <w:rFonts w:cs="Courier New"/>
          <w:szCs w:val="13"/>
          <w:lang w:eastAsia="zh-CN"/>
        </w:rPr>
        <w:t xml:space="preserve"> x </w:t>
      </w:r>
      <w:r w:rsidRPr="008509AF">
        <w:rPr>
          <w:rFonts w:cs="Courier New"/>
          <w:color w:val="808030"/>
          <w:szCs w:val="13"/>
          <w:lang w:eastAsia="zh-CN"/>
        </w:rPr>
        <w:t>=</w:t>
      </w:r>
      <w:r w:rsidRPr="008509AF">
        <w:rPr>
          <w:rFonts w:cs="Courier New"/>
          <w:szCs w:val="13"/>
          <w:lang w:eastAsia="zh-CN"/>
        </w:rPr>
        <w:t xml:space="preserve"> x </w:t>
      </w:r>
      <w:r w:rsidRPr="008509AF">
        <w:rPr>
          <w:rFonts w:cs="Courier New"/>
          <w:color w:val="808030"/>
          <w:szCs w:val="13"/>
          <w:lang w:eastAsia="zh-CN"/>
        </w:rPr>
        <w:t>+</w:t>
      </w:r>
      <w:r w:rsidRPr="008509AF">
        <w:rPr>
          <w:rFonts w:cs="Courier New"/>
          <w:szCs w:val="13"/>
          <w:lang w:eastAsia="zh-CN"/>
        </w:rPr>
        <w:t xml:space="preserve"> </w:t>
      </w:r>
      <w:r w:rsidRPr="008509AF">
        <w:rPr>
          <w:rFonts w:cs="Courier New"/>
          <w:color w:val="008C00"/>
          <w:szCs w:val="13"/>
          <w:lang w:eastAsia="zh-CN"/>
        </w:rPr>
        <w:t>5</w:t>
      </w:r>
      <w:r w:rsidRPr="008509AF">
        <w:rPr>
          <w:rFonts w:cs="Courier New"/>
          <w:color w:val="808030"/>
          <w:szCs w:val="13"/>
          <w:lang w:eastAsia="zh-CN"/>
        </w:rPr>
        <w:t>)</w:t>
      </w:r>
      <w:r w:rsidRPr="008509AF">
        <w:rPr>
          <w:rFonts w:cs="Courier New"/>
          <w:color w:val="800080"/>
          <w:szCs w:val="13"/>
          <w:lang w:eastAsia="zh-CN"/>
        </w:rPr>
        <w:t>{</w:t>
      </w:r>
    </w:p>
    <w:p w14:paraId="5D898024" w14:textId="77777777" w:rsidR="009D038D" w:rsidRPr="008509AF" w:rsidRDefault="009D038D" w:rsidP="009D038D">
      <w:pPr>
        <w:pStyle w:val="Code"/>
        <w:rPr>
          <w:rFonts w:cs="Courier New"/>
          <w:szCs w:val="13"/>
          <w:lang w:eastAsia="zh-CN"/>
        </w:rPr>
      </w:pPr>
      <w:r w:rsidRPr="008509AF">
        <w:rPr>
          <w:rFonts w:cs="Courier New"/>
          <w:szCs w:val="13"/>
          <w:lang w:eastAsia="zh-CN"/>
        </w:rPr>
        <w:t xml:space="preserve">            paintBot</w:t>
      </w:r>
      <w:r w:rsidRPr="008509AF">
        <w:rPr>
          <w:rFonts w:cs="Courier New"/>
          <w:color w:val="808030"/>
          <w:szCs w:val="13"/>
          <w:lang w:eastAsia="zh-CN"/>
        </w:rPr>
        <w:t>(</w:t>
      </w:r>
      <w:r w:rsidRPr="008509AF">
        <w:rPr>
          <w:rFonts w:cs="Courier New"/>
          <w:szCs w:val="13"/>
          <w:lang w:eastAsia="zh-CN"/>
        </w:rPr>
        <w:t>g</w:t>
      </w:r>
      <w:r w:rsidRPr="008509AF">
        <w:rPr>
          <w:rFonts w:cs="Courier New"/>
          <w:color w:val="808030"/>
          <w:szCs w:val="13"/>
          <w:lang w:eastAsia="zh-CN"/>
        </w:rPr>
        <w:t>,</w:t>
      </w:r>
      <w:r w:rsidRPr="008509AF">
        <w:rPr>
          <w:rFonts w:cs="Courier New"/>
          <w:szCs w:val="13"/>
          <w:lang w:eastAsia="zh-CN"/>
        </w:rPr>
        <w:t>x</w:t>
      </w:r>
      <w:r w:rsidRPr="008509AF">
        <w:rPr>
          <w:rFonts w:cs="Courier New"/>
          <w:color w:val="808030"/>
          <w:szCs w:val="13"/>
          <w:lang w:eastAsia="zh-CN"/>
        </w:rPr>
        <w:t>,</w:t>
      </w:r>
      <w:r w:rsidRPr="008509AF">
        <w:rPr>
          <w:rFonts w:cs="Courier New"/>
          <w:szCs w:val="13"/>
          <w:lang w:eastAsia="zh-CN"/>
        </w:rPr>
        <w:t>HAUTEURFENETRE</w:t>
      </w:r>
      <w:r w:rsidRPr="008509AF">
        <w:rPr>
          <w:rFonts w:cs="Courier New"/>
          <w:color w:val="808030"/>
          <w:szCs w:val="13"/>
          <w:lang w:eastAsia="zh-CN"/>
        </w:rPr>
        <w:t>-</w:t>
      </w:r>
      <w:r w:rsidRPr="008509AF">
        <w:rPr>
          <w:rFonts w:cs="Courier New"/>
          <w:color w:val="008C00"/>
          <w:szCs w:val="13"/>
          <w:lang w:eastAsia="zh-CN"/>
        </w:rPr>
        <w:t>2</w:t>
      </w:r>
      <w:r w:rsidRPr="008509AF">
        <w:rPr>
          <w:rFonts w:cs="Courier New"/>
          <w:color w:val="808030"/>
          <w:szCs w:val="13"/>
          <w:lang w:eastAsia="zh-CN"/>
        </w:rPr>
        <w:t>*</w:t>
      </w:r>
      <w:r w:rsidRPr="008509AF">
        <w:rPr>
          <w:rFonts w:cs="Courier New"/>
          <w:szCs w:val="13"/>
          <w:lang w:eastAsia="zh-CN"/>
        </w:rPr>
        <w:t>HAUTEURBOT</w:t>
      </w:r>
      <w:r w:rsidRPr="008509AF">
        <w:rPr>
          <w:rFonts w:cs="Courier New"/>
          <w:color w:val="808030"/>
          <w:szCs w:val="13"/>
          <w:lang w:eastAsia="zh-CN"/>
        </w:rPr>
        <w:t>,</w:t>
      </w:r>
      <w:r w:rsidRPr="008509AF">
        <w:rPr>
          <w:rFonts w:cs="Courier New"/>
          <w:szCs w:val="13"/>
          <w:lang w:eastAsia="zh-CN"/>
        </w:rPr>
        <w:t>LARGEURBOT</w:t>
      </w:r>
      <w:r w:rsidRPr="008509AF">
        <w:rPr>
          <w:rFonts w:cs="Courier New"/>
          <w:color w:val="808030"/>
          <w:szCs w:val="13"/>
          <w:lang w:eastAsia="zh-CN"/>
        </w:rPr>
        <w:t>,</w:t>
      </w:r>
      <w:r w:rsidRPr="008509AF">
        <w:rPr>
          <w:rFonts w:cs="Courier New"/>
          <w:szCs w:val="13"/>
          <w:lang w:eastAsia="zh-CN"/>
        </w:rPr>
        <w:t>HAUTEURBOT</w:t>
      </w:r>
      <w:r w:rsidRPr="008509AF">
        <w:rPr>
          <w:rFonts w:cs="Courier New"/>
          <w:color w:val="808030"/>
          <w:szCs w:val="13"/>
          <w:lang w:eastAsia="zh-CN"/>
        </w:rPr>
        <w:t>)</w:t>
      </w:r>
      <w:r w:rsidRPr="008509AF">
        <w:rPr>
          <w:rFonts w:cs="Courier New"/>
          <w:color w:val="800080"/>
          <w:szCs w:val="13"/>
          <w:lang w:eastAsia="zh-CN"/>
        </w:rPr>
        <w:t>;</w:t>
      </w:r>
    </w:p>
    <w:p w14:paraId="7F05CF06" w14:textId="77777777" w:rsidR="009D038D" w:rsidRPr="008509AF" w:rsidRDefault="009D038D" w:rsidP="009D038D">
      <w:pPr>
        <w:pStyle w:val="Code"/>
        <w:rPr>
          <w:rFonts w:cs="Courier New"/>
          <w:szCs w:val="13"/>
          <w:lang w:val="en-US" w:eastAsia="zh-CN"/>
        </w:rPr>
      </w:pPr>
      <w:r w:rsidRPr="008509AF">
        <w:rPr>
          <w:rFonts w:cs="Courier New"/>
          <w:szCs w:val="13"/>
          <w:lang w:eastAsia="zh-CN"/>
        </w:rPr>
        <w:t xml:space="preserve">            </w:t>
      </w:r>
      <w:r w:rsidRPr="008509AF">
        <w:rPr>
          <w:rFonts w:cs="Courier New"/>
          <w:b/>
          <w:bCs/>
          <w:color w:val="800000"/>
          <w:szCs w:val="13"/>
          <w:lang w:val="en-US" w:eastAsia="zh-CN"/>
        </w:rPr>
        <w:t>try</w:t>
      </w:r>
      <w:r w:rsidRPr="008509AF">
        <w:rPr>
          <w:rFonts w:cs="Courier New"/>
          <w:szCs w:val="13"/>
          <w:lang w:val="en-US" w:eastAsia="zh-CN"/>
        </w:rPr>
        <w:t xml:space="preserve"> </w:t>
      </w:r>
      <w:r w:rsidRPr="008509AF">
        <w:rPr>
          <w:rFonts w:cs="Courier New"/>
          <w:color w:val="800080"/>
          <w:szCs w:val="13"/>
          <w:lang w:val="en-US" w:eastAsia="zh-CN"/>
        </w:rPr>
        <w:t>{</w:t>
      </w:r>
    </w:p>
    <w:p w14:paraId="1CE4133E" w14:textId="77777777" w:rsidR="009D038D" w:rsidRPr="008509AF" w:rsidRDefault="009D038D" w:rsidP="009D038D">
      <w:pPr>
        <w:pStyle w:val="Code"/>
        <w:rPr>
          <w:rFonts w:cs="Courier New"/>
          <w:szCs w:val="13"/>
          <w:lang w:val="en-US" w:eastAsia="zh-CN"/>
        </w:rPr>
      </w:pPr>
      <w:r w:rsidRPr="008509AF">
        <w:rPr>
          <w:rFonts w:cs="Courier New"/>
          <w:szCs w:val="13"/>
          <w:lang w:val="en-US" w:eastAsia="zh-CN"/>
        </w:rPr>
        <w:t xml:space="preserve">                </w:t>
      </w:r>
      <w:r w:rsidRPr="008509AF">
        <w:rPr>
          <w:rFonts w:cs="Courier New"/>
          <w:b/>
          <w:bCs/>
          <w:color w:val="BB7977"/>
          <w:szCs w:val="13"/>
          <w:lang w:val="en-US" w:eastAsia="zh-CN"/>
        </w:rPr>
        <w:t>Thread</w:t>
      </w:r>
      <w:r w:rsidRPr="008509AF">
        <w:rPr>
          <w:rFonts w:cs="Courier New"/>
          <w:color w:val="808030"/>
          <w:szCs w:val="13"/>
          <w:lang w:val="en-US" w:eastAsia="zh-CN"/>
        </w:rPr>
        <w:t>.</w:t>
      </w:r>
      <w:r w:rsidRPr="008509AF">
        <w:rPr>
          <w:rFonts w:cs="Courier New"/>
          <w:szCs w:val="13"/>
          <w:lang w:val="en-US" w:eastAsia="zh-CN"/>
        </w:rPr>
        <w:t>sleep</w:t>
      </w:r>
      <w:r w:rsidRPr="008509AF">
        <w:rPr>
          <w:rFonts w:cs="Courier New"/>
          <w:color w:val="808030"/>
          <w:szCs w:val="13"/>
          <w:lang w:val="en-US" w:eastAsia="zh-CN"/>
        </w:rPr>
        <w:t>(</w:t>
      </w:r>
      <w:r w:rsidRPr="008509AF">
        <w:rPr>
          <w:rFonts w:cs="Courier New"/>
          <w:color w:val="008C00"/>
          <w:szCs w:val="13"/>
          <w:lang w:val="en-US" w:eastAsia="zh-CN"/>
        </w:rPr>
        <w:t>50</w:t>
      </w:r>
      <w:r w:rsidRPr="008509AF">
        <w:rPr>
          <w:rFonts w:cs="Courier New"/>
          <w:color w:val="808030"/>
          <w:szCs w:val="13"/>
          <w:lang w:val="en-US" w:eastAsia="zh-CN"/>
        </w:rPr>
        <w:t>)</w:t>
      </w:r>
      <w:r w:rsidRPr="008509AF">
        <w:rPr>
          <w:rFonts w:cs="Courier New"/>
          <w:color w:val="800080"/>
          <w:szCs w:val="13"/>
          <w:lang w:val="en-US" w:eastAsia="zh-CN"/>
        </w:rPr>
        <w:t>;</w:t>
      </w:r>
    </w:p>
    <w:p w14:paraId="74C2E0F3" w14:textId="77777777" w:rsidR="009D038D" w:rsidRPr="008509AF" w:rsidRDefault="009D038D" w:rsidP="009D038D">
      <w:pPr>
        <w:pStyle w:val="Code"/>
        <w:rPr>
          <w:rFonts w:cs="Courier New"/>
          <w:szCs w:val="13"/>
          <w:lang w:val="en-CA" w:eastAsia="zh-CN"/>
        </w:rPr>
      </w:pPr>
      <w:r w:rsidRPr="008509AF">
        <w:rPr>
          <w:rFonts w:cs="Courier New"/>
          <w:szCs w:val="13"/>
          <w:lang w:val="en-US" w:eastAsia="zh-CN"/>
        </w:rPr>
        <w:t xml:space="preserve">            </w:t>
      </w:r>
      <w:r w:rsidRPr="008509AF">
        <w:rPr>
          <w:rFonts w:cs="Courier New"/>
          <w:color w:val="800080"/>
          <w:szCs w:val="13"/>
          <w:lang w:val="en-CA" w:eastAsia="zh-CN"/>
        </w:rPr>
        <w:t>}</w:t>
      </w:r>
    </w:p>
    <w:p w14:paraId="733CC9A7" w14:textId="77777777" w:rsidR="009D038D" w:rsidRPr="008509AF" w:rsidRDefault="009D038D" w:rsidP="009D038D">
      <w:pPr>
        <w:pStyle w:val="Code"/>
        <w:rPr>
          <w:rFonts w:cs="Courier New"/>
          <w:szCs w:val="13"/>
          <w:lang w:val="en-CA" w:eastAsia="zh-CN"/>
        </w:rPr>
      </w:pPr>
      <w:r w:rsidRPr="008509AF">
        <w:rPr>
          <w:rFonts w:cs="Courier New"/>
          <w:szCs w:val="13"/>
          <w:lang w:val="en-CA" w:eastAsia="zh-CN"/>
        </w:rPr>
        <w:t xml:space="preserve">            </w:t>
      </w:r>
      <w:r w:rsidRPr="008509AF">
        <w:rPr>
          <w:rFonts w:cs="Courier New"/>
          <w:b/>
          <w:bCs/>
          <w:color w:val="800000"/>
          <w:szCs w:val="13"/>
          <w:lang w:val="en-CA" w:eastAsia="zh-CN"/>
        </w:rPr>
        <w:t>catch</w:t>
      </w:r>
      <w:r w:rsidRPr="008509AF">
        <w:rPr>
          <w:rFonts w:cs="Courier New"/>
          <w:color w:val="808030"/>
          <w:szCs w:val="13"/>
          <w:lang w:val="en-CA" w:eastAsia="zh-CN"/>
        </w:rPr>
        <w:t>(</w:t>
      </w:r>
      <w:r w:rsidRPr="008509AF">
        <w:rPr>
          <w:rFonts w:cs="Courier New"/>
          <w:b/>
          <w:bCs/>
          <w:color w:val="BB7977"/>
          <w:szCs w:val="13"/>
          <w:lang w:val="en-CA" w:eastAsia="zh-CN"/>
        </w:rPr>
        <w:t>InterruptedException</w:t>
      </w:r>
      <w:r w:rsidRPr="008509AF">
        <w:rPr>
          <w:rFonts w:cs="Courier New"/>
          <w:szCs w:val="13"/>
          <w:lang w:val="en-CA" w:eastAsia="zh-CN"/>
        </w:rPr>
        <w:t xml:space="preserve"> uneException</w:t>
      </w:r>
      <w:r w:rsidRPr="008509AF">
        <w:rPr>
          <w:rFonts w:cs="Courier New"/>
          <w:color w:val="808030"/>
          <w:szCs w:val="13"/>
          <w:lang w:val="en-CA" w:eastAsia="zh-CN"/>
        </w:rPr>
        <w:t>)</w:t>
      </w:r>
      <w:r w:rsidRPr="008509AF">
        <w:rPr>
          <w:rFonts w:cs="Courier New"/>
          <w:color w:val="800080"/>
          <w:szCs w:val="13"/>
          <w:lang w:val="en-CA" w:eastAsia="zh-CN"/>
        </w:rPr>
        <w:t>{</w:t>
      </w:r>
    </w:p>
    <w:p w14:paraId="7E1103C6" w14:textId="77777777" w:rsidR="009D038D" w:rsidRPr="008509AF" w:rsidRDefault="009D038D" w:rsidP="009D038D">
      <w:pPr>
        <w:pStyle w:val="Code"/>
        <w:rPr>
          <w:rFonts w:cs="Courier New"/>
          <w:szCs w:val="13"/>
          <w:lang w:val="en-CA" w:eastAsia="zh-CN"/>
        </w:rPr>
      </w:pPr>
      <w:r w:rsidRPr="008509AF">
        <w:rPr>
          <w:rFonts w:cs="Courier New"/>
          <w:szCs w:val="13"/>
          <w:lang w:val="en-CA" w:eastAsia="zh-CN"/>
        </w:rPr>
        <w:t xml:space="preserve">                </w:t>
      </w:r>
      <w:r w:rsidRPr="008509AF">
        <w:rPr>
          <w:rFonts w:cs="Courier New"/>
          <w:b/>
          <w:bCs/>
          <w:color w:val="BB7977"/>
          <w:szCs w:val="13"/>
          <w:lang w:val="en-CA" w:eastAsia="zh-CN"/>
        </w:rPr>
        <w:t>System</w:t>
      </w:r>
      <w:r w:rsidRPr="008509AF">
        <w:rPr>
          <w:rFonts w:cs="Courier New"/>
          <w:color w:val="808030"/>
          <w:szCs w:val="13"/>
          <w:lang w:val="en-CA" w:eastAsia="zh-CN"/>
        </w:rPr>
        <w:t>.</w:t>
      </w:r>
      <w:r w:rsidRPr="008509AF">
        <w:rPr>
          <w:rFonts w:cs="Courier New"/>
          <w:szCs w:val="13"/>
          <w:lang w:val="en-CA" w:eastAsia="zh-CN"/>
        </w:rPr>
        <w:t>out</w:t>
      </w:r>
      <w:r w:rsidRPr="008509AF">
        <w:rPr>
          <w:rFonts w:cs="Courier New"/>
          <w:color w:val="808030"/>
          <w:szCs w:val="13"/>
          <w:lang w:val="en-CA" w:eastAsia="zh-CN"/>
        </w:rPr>
        <w:t>.</w:t>
      </w:r>
      <w:r w:rsidRPr="008509AF">
        <w:rPr>
          <w:rFonts w:cs="Courier New"/>
          <w:szCs w:val="13"/>
          <w:lang w:val="en-CA" w:eastAsia="zh-CN"/>
        </w:rPr>
        <w:t>println</w:t>
      </w:r>
      <w:r w:rsidRPr="008509AF">
        <w:rPr>
          <w:rFonts w:cs="Courier New"/>
          <w:color w:val="808030"/>
          <w:szCs w:val="13"/>
          <w:lang w:val="en-CA" w:eastAsia="zh-CN"/>
        </w:rPr>
        <w:t>(</w:t>
      </w:r>
      <w:r w:rsidRPr="008509AF">
        <w:rPr>
          <w:rFonts w:cs="Courier New"/>
          <w:szCs w:val="13"/>
          <w:lang w:val="en-CA" w:eastAsia="zh-CN"/>
        </w:rPr>
        <w:t>uneException</w:t>
      </w:r>
      <w:r w:rsidRPr="008509AF">
        <w:rPr>
          <w:rFonts w:cs="Courier New"/>
          <w:color w:val="808030"/>
          <w:szCs w:val="13"/>
          <w:lang w:val="en-CA" w:eastAsia="zh-CN"/>
        </w:rPr>
        <w:t>.</w:t>
      </w:r>
      <w:r w:rsidRPr="008509AF">
        <w:rPr>
          <w:rFonts w:cs="Courier New"/>
          <w:szCs w:val="13"/>
          <w:lang w:val="en-CA" w:eastAsia="zh-CN"/>
        </w:rPr>
        <w:t>toString</w:t>
      </w:r>
      <w:r w:rsidRPr="008509AF">
        <w:rPr>
          <w:rFonts w:cs="Courier New"/>
          <w:color w:val="808030"/>
          <w:szCs w:val="13"/>
          <w:lang w:val="en-CA" w:eastAsia="zh-CN"/>
        </w:rPr>
        <w:t>())</w:t>
      </w:r>
      <w:r w:rsidRPr="008509AF">
        <w:rPr>
          <w:rFonts w:cs="Courier New"/>
          <w:color w:val="800080"/>
          <w:szCs w:val="13"/>
          <w:lang w:val="en-CA" w:eastAsia="zh-CN"/>
        </w:rPr>
        <w:t>;</w:t>
      </w:r>
      <w:r w:rsidRPr="008509AF">
        <w:rPr>
          <w:rFonts w:cs="Courier New"/>
          <w:szCs w:val="13"/>
          <w:lang w:val="en-CA" w:eastAsia="zh-CN"/>
        </w:rPr>
        <w:t xml:space="preserve"> </w:t>
      </w:r>
    </w:p>
    <w:p w14:paraId="6DCAC9B9" w14:textId="77777777" w:rsidR="009D038D" w:rsidRPr="008509AF" w:rsidRDefault="009D038D" w:rsidP="009D038D">
      <w:pPr>
        <w:pStyle w:val="Code"/>
        <w:rPr>
          <w:rFonts w:cs="Courier New"/>
          <w:szCs w:val="13"/>
          <w:lang w:val="fr-FR" w:eastAsia="zh-CN"/>
        </w:rPr>
      </w:pPr>
      <w:r w:rsidRPr="008509AF">
        <w:rPr>
          <w:rFonts w:cs="Courier New"/>
          <w:szCs w:val="13"/>
          <w:lang w:val="en-CA" w:eastAsia="zh-CN"/>
        </w:rPr>
        <w:t xml:space="preserve">            </w:t>
      </w:r>
      <w:r w:rsidRPr="008509AF">
        <w:rPr>
          <w:rFonts w:cs="Courier New"/>
          <w:color w:val="800080"/>
          <w:szCs w:val="13"/>
          <w:lang w:val="fr-FR" w:eastAsia="zh-CN"/>
        </w:rPr>
        <w:t>}</w:t>
      </w:r>
    </w:p>
    <w:p w14:paraId="17A9B5B8" w14:textId="77777777" w:rsidR="009D038D" w:rsidRPr="008509AF" w:rsidRDefault="009D038D" w:rsidP="009D038D">
      <w:pPr>
        <w:pStyle w:val="Code"/>
        <w:rPr>
          <w:rFonts w:cs="Courier New"/>
          <w:szCs w:val="13"/>
          <w:lang w:val="fr-FR" w:eastAsia="zh-CN"/>
        </w:rPr>
      </w:pPr>
      <w:r w:rsidRPr="008509AF">
        <w:rPr>
          <w:rFonts w:cs="Courier New"/>
          <w:szCs w:val="13"/>
          <w:lang w:val="fr-FR" w:eastAsia="zh-CN"/>
        </w:rPr>
        <w:t xml:space="preserve">            g</w:t>
      </w:r>
      <w:r w:rsidRPr="008509AF">
        <w:rPr>
          <w:rFonts w:cs="Courier New"/>
          <w:color w:val="808030"/>
          <w:szCs w:val="13"/>
          <w:lang w:val="fr-FR" w:eastAsia="zh-CN"/>
        </w:rPr>
        <w:t>.</w:t>
      </w:r>
      <w:r w:rsidRPr="008509AF">
        <w:rPr>
          <w:rFonts w:cs="Courier New"/>
          <w:szCs w:val="13"/>
          <w:lang w:val="fr-FR" w:eastAsia="zh-CN"/>
        </w:rPr>
        <w:t>clearRect</w:t>
      </w:r>
      <w:r w:rsidRPr="008509AF">
        <w:rPr>
          <w:rFonts w:cs="Courier New"/>
          <w:color w:val="808030"/>
          <w:szCs w:val="13"/>
          <w:lang w:val="fr-FR" w:eastAsia="zh-CN"/>
        </w:rPr>
        <w:t>(</w:t>
      </w:r>
      <w:r w:rsidRPr="008509AF">
        <w:rPr>
          <w:rFonts w:cs="Courier New"/>
          <w:szCs w:val="13"/>
          <w:lang w:val="fr-FR" w:eastAsia="zh-CN"/>
        </w:rPr>
        <w:t>x</w:t>
      </w:r>
      <w:r w:rsidRPr="008509AF">
        <w:rPr>
          <w:rFonts w:cs="Courier New"/>
          <w:color w:val="808030"/>
          <w:szCs w:val="13"/>
          <w:lang w:val="fr-FR" w:eastAsia="zh-CN"/>
        </w:rPr>
        <w:t>,</w:t>
      </w:r>
      <w:r w:rsidRPr="008509AF">
        <w:rPr>
          <w:rFonts w:cs="Courier New"/>
          <w:szCs w:val="13"/>
          <w:lang w:val="fr-FR" w:eastAsia="zh-CN"/>
        </w:rPr>
        <w:t>HAUTEURFENETRE</w:t>
      </w:r>
      <w:r w:rsidRPr="008509AF">
        <w:rPr>
          <w:rFonts w:cs="Courier New"/>
          <w:color w:val="808030"/>
          <w:szCs w:val="13"/>
          <w:lang w:val="fr-FR" w:eastAsia="zh-CN"/>
        </w:rPr>
        <w:t>-</w:t>
      </w:r>
      <w:r w:rsidRPr="008509AF">
        <w:rPr>
          <w:rFonts w:cs="Courier New"/>
          <w:color w:val="008C00"/>
          <w:szCs w:val="13"/>
          <w:lang w:val="fr-FR" w:eastAsia="zh-CN"/>
        </w:rPr>
        <w:t>2</w:t>
      </w:r>
      <w:r w:rsidRPr="008509AF">
        <w:rPr>
          <w:rFonts w:cs="Courier New"/>
          <w:color w:val="808030"/>
          <w:szCs w:val="13"/>
          <w:lang w:val="fr-FR" w:eastAsia="zh-CN"/>
        </w:rPr>
        <w:t>*</w:t>
      </w:r>
      <w:r w:rsidRPr="008509AF">
        <w:rPr>
          <w:rFonts w:cs="Courier New"/>
          <w:szCs w:val="13"/>
          <w:lang w:val="fr-FR" w:eastAsia="zh-CN"/>
        </w:rPr>
        <w:t>HAUTEURBOT</w:t>
      </w:r>
      <w:r w:rsidRPr="008509AF">
        <w:rPr>
          <w:rFonts w:cs="Courier New"/>
          <w:color w:val="808030"/>
          <w:szCs w:val="13"/>
          <w:lang w:val="fr-FR" w:eastAsia="zh-CN"/>
        </w:rPr>
        <w:t>,</w:t>
      </w:r>
      <w:r w:rsidRPr="008509AF">
        <w:rPr>
          <w:rFonts w:cs="Courier New"/>
          <w:szCs w:val="13"/>
          <w:lang w:val="fr-FR" w:eastAsia="zh-CN"/>
        </w:rPr>
        <w:t>LARGEURBOT</w:t>
      </w:r>
      <w:r w:rsidRPr="008509AF">
        <w:rPr>
          <w:rFonts w:cs="Courier New"/>
          <w:color w:val="808030"/>
          <w:szCs w:val="13"/>
          <w:lang w:val="fr-FR" w:eastAsia="zh-CN"/>
        </w:rPr>
        <w:t>,</w:t>
      </w:r>
      <w:r w:rsidRPr="008509AF">
        <w:rPr>
          <w:rFonts w:cs="Courier New"/>
          <w:szCs w:val="13"/>
          <w:lang w:val="fr-FR" w:eastAsia="zh-CN"/>
        </w:rPr>
        <w:t>HAUTEURBOT</w:t>
      </w:r>
      <w:r w:rsidRPr="008509AF">
        <w:rPr>
          <w:rFonts w:cs="Courier New"/>
          <w:color w:val="808030"/>
          <w:szCs w:val="13"/>
          <w:lang w:val="fr-FR" w:eastAsia="zh-CN"/>
        </w:rPr>
        <w:t>)</w:t>
      </w:r>
      <w:r w:rsidRPr="008509AF">
        <w:rPr>
          <w:rFonts w:cs="Courier New"/>
          <w:color w:val="800080"/>
          <w:szCs w:val="13"/>
          <w:lang w:val="fr-FR" w:eastAsia="zh-CN"/>
        </w:rPr>
        <w:t>;</w:t>
      </w:r>
    </w:p>
    <w:p w14:paraId="64AD22E4" w14:textId="77777777" w:rsidR="009D038D" w:rsidRPr="008509AF" w:rsidRDefault="009D038D" w:rsidP="009D038D">
      <w:pPr>
        <w:pStyle w:val="Code"/>
        <w:rPr>
          <w:rFonts w:cs="Courier New"/>
          <w:szCs w:val="13"/>
          <w:lang w:val="fr-FR" w:eastAsia="zh-CN"/>
        </w:rPr>
      </w:pPr>
      <w:r w:rsidRPr="008509AF">
        <w:rPr>
          <w:rFonts w:cs="Courier New"/>
          <w:szCs w:val="13"/>
          <w:lang w:val="fr-FR" w:eastAsia="zh-CN"/>
        </w:rPr>
        <w:t xml:space="preserve">        </w:t>
      </w:r>
      <w:r w:rsidRPr="008509AF">
        <w:rPr>
          <w:rFonts w:cs="Courier New"/>
          <w:color w:val="800080"/>
          <w:szCs w:val="13"/>
          <w:lang w:val="fr-FR" w:eastAsia="zh-CN"/>
        </w:rPr>
        <w:t>}</w:t>
      </w:r>
    </w:p>
    <w:p w14:paraId="08D15016" w14:textId="49B48EEE" w:rsidR="001F6504" w:rsidRPr="008509AF" w:rsidRDefault="009D038D" w:rsidP="009D038D">
      <w:pPr>
        <w:pStyle w:val="Code"/>
        <w:rPr>
          <w:rFonts w:cs="Courier New"/>
          <w:szCs w:val="13"/>
          <w:lang w:val="fr-FR" w:eastAsia="zh-CN"/>
        </w:rPr>
      </w:pPr>
      <w:r w:rsidRPr="008509AF">
        <w:rPr>
          <w:rFonts w:cs="Courier New"/>
          <w:szCs w:val="13"/>
          <w:lang w:val="fr-FR" w:eastAsia="zh-CN"/>
        </w:rPr>
        <w:t xml:space="preserve">    </w:t>
      </w:r>
      <w:r w:rsidRPr="008509AF">
        <w:rPr>
          <w:rFonts w:cs="Courier New"/>
          <w:color w:val="800080"/>
          <w:szCs w:val="13"/>
          <w:lang w:val="fr-FR" w:eastAsia="zh-CN"/>
        </w:rPr>
        <w:t>}</w:t>
      </w:r>
    </w:p>
    <w:p w14:paraId="60FA22DF" w14:textId="77777777" w:rsidR="001F6504" w:rsidRDefault="001F6504" w:rsidP="001F6504">
      <w:pPr>
        <w:pStyle w:val="Corpsdetexte"/>
      </w:pPr>
      <w:r>
        <w:t xml:space="preserve">Malheureusement, ceci produit un effet désagréable de scintillement parce que les opérations de dessin ne sont pas instantanées. L’œil perçoit le processus de dessin, ce qui produit cet effet. </w:t>
      </w:r>
    </w:p>
    <w:p w14:paraId="7718BEC4" w14:textId="77777777" w:rsidR="001F6504" w:rsidRDefault="001F6504" w:rsidP="001F6504">
      <w:pPr>
        <w:pStyle w:val="Titre2"/>
      </w:pPr>
      <w:bookmarkStart w:id="150" w:name="_Toc84220795"/>
      <w:bookmarkStart w:id="151" w:name="_Toc155813915"/>
      <w:r>
        <w:lastRenderedPageBreak/>
        <w:t>Animation par double tampon</w:t>
      </w:r>
      <w:bookmarkEnd w:id="150"/>
      <w:bookmarkEnd w:id="151"/>
    </w:p>
    <w:p w14:paraId="0B5B6BC7" w14:textId="59830BEF" w:rsidR="001F6504" w:rsidRDefault="001F6504" w:rsidP="001F6504">
      <w:pPr>
        <w:pStyle w:val="Corpsdetexte"/>
      </w:pPr>
      <w:r>
        <w:t xml:space="preserve">Pour éviter le </w:t>
      </w:r>
      <w:r w:rsidR="008C3619">
        <w:t>scintillement</w:t>
      </w:r>
      <w:r>
        <w:t xml:space="preserve">, il faut employer la technique de </w:t>
      </w:r>
      <w:r>
        <w:rPr>
          <w:i/>
          <w:iCs/>
        </w:rPr>
        <w:t>double tampon</w:t>
      </w:r>
      <w:r>
        <w:t>. Plutôt que de dessiner le Bot directement sur le contexte graphique de la fenêtre, on utilise un autre contexte graphique pour le dessin de la nouvelle scène. La figure suivante montre les deux contextes graphiques au début d’une itération d’animation pour notre exemple de déplacement du Bot de gauche à droite.</w:t>
      </w:r>
    </w:p>
    <w:p w14:paraId="4D426D76" w14:textId="77777777" w:rsidR="001F6504" w:rsidRDefault="00320B71" w:rsidP="001F6504">
      <w:pPr>
        <w:pStyle w:val="Corpsdetexte"/>
        <w:jc w:val="center"/>
      </w:pPr>
      <w:r>
        <w:rPr>
          <w:noProof/>
        </w:rPr>
        <w:object w:dxaOrig="16932" w:dyaOrig="12180" w14:anchorId="5CCC3333">
          <v:shape id="_x0000_i1037" type="#_x0000_t75" alt="" style="width:273pt;height:199pt;mso-width-percent:0;mso-height-percent:0;mso-width-percent:0;mso-height-percent:0" o:ole="">
            <v:imagedata r:id="rId339" o:title=""/>
          </v:shape>
          <o:OLEObject Type="Embed" ProgID="Visio.Drawing.11" ShapeID="_x0000_i1037" DrawAspect="Content" ObjectID="_1766443843" r:id="rId340"/>
        </w:object>
      </w:r>
    </w:p>
    <w:p w14:paraId="086E1C3D" w14:textId="6BAE4B24" w:rsidR="001F6504" w:rsidRDefault="001F6504" w:rsidP="001F6504">
      <w:pPr>
        <w:pStyle w:val="Lgende"/>
        <w:jc w:val="center"/>
      </w:pPr>
      <w:r>
        <w:t xml:space="preserve">Figure </w:t>
      </w:r>
      <w:r>
        <w:fldChar w:fldCharType="begin"/>
      </w:r>
      <w:r>
        <w:instrText xml:space="preserve"> SEQ Figure \* ARABIC </w:instrText>
      </w:r>
      <w:r>
        <w:fldChar w:fldCharType="separate"/>
      </w:r>
      <w:r w:rsidR="00AB64FB">
        <w:rPr>
          <w:noProof/>
        </w:rPr>
        <w:t>21</w:t>
      </w:r>
      <w:r>
        <w:fldChar w:fldCharType="end"/>
      </w:r>
      <w:r>
        <w:t>. Double tampon.</w:t>
      </w:r>
    </w:p>
    <w:p w14:paraId="033E17DF" w14:textId="77777777" w:rsidR="001F6504" w:rsidRDefault="001F6504" w:rsidP="001F6504">
      <w:pPr>
        <w:pStyle w:val="Corpsdetexte"/>
      </w:pPr>
      <w:r>
        <w:t>Les opérations de dessin sont effectuées dans le deuxième contexte graphique. La position du Bot est légèrement décalée vers la droite dans le tampon.</w:t>
      </w:r>
    </w:p>
    <w:p w14:paraId="002672F9" w14:textId="77777777" w:rsidR="001F6504" w:rsidRDefault="00320B71" w:rsidP="00DD17CA">
      <w:pPr>
        <w:pStyle w:val="Corpsdetexte"/>
        <w:keepLines/>
        <w:jc w:val="center"/>
      </w:pPr>
      <w:r>
        <w:rPr>
          <w:noProof/>
        </w:rPr>
        <w:object w:dxaOrig="8466" w:dyaOrig="19005" w14:anchorId="48F4C3BF">
          <v:shape id="_x0000_i1036" type="#_x0000_t75" alt="" style="width:192pt;height:401pt;mso-width-percent:0;mso-height-percent:0;mso-width-percent:0;mso-height-percent:0" o:ole="">
            <v:imagedata r:id="rId341" o:title=""/>
          </v:shape>
          <o:OLEObject Type="Embed" ProgID="Visio.Drawing.11" ShapeID="_x0000_i1036" DrawAspect="Content" ObjectID="_1766443844" r:id="rId342"/>
        </w:object>
      </w:r>
    </w:p>
    <w:p w14:paraId="5E156D56" w14:textId="338DAFE9" w:rsidR="001F6504" w:rsidRDefault="001F6504" w:rsidP="00DD17CA">
      <w:pPr>
        <w:pStyle w:val="Lgende"/>
        <w:keepLines/>
        <w:jc w:val="center"/>
      </w:pPr>
      <w:r>
        <w:t xml:space="preserve">Figure </w:t>
      </w:r>
      <w:r>
        <w:fldChar w:fldCharType="begin"/>
      </w:r>
      <w:r>
        <w:instrText xml:space="preserve"> SEQ Figure \* ARABIC </w:instrText>
      </w:r>
      <w:r>
        <w:fldChar w:fldCharType="separate"/>
      </w:r>
      <w:r w:rsidR="00AB64FB">
        <w:rPr>
          <w:noProof/>
        </w:rPr>
        <w:t>22</w:t>
      </w:r>
      <w:r>
        <w:fldChar w:fldCharType="end"/>
      </w:r>
      <w:r>
        <w:t>. Dessin effectué sur le tampon.</w:t>
      </w:r>
    </w:p>
    <w:p w14:paraId="77105386" w14:textId="0692D6F5" w:rsidR="001F6504" w:rsidRDefault="001F6504" w:rsidP="001F6504">
      <w:pPr>
        <w:pStyle w:val="Corpsdetexte"/>
      </w:pPr>
      <w:r>
        <w:t xml:space="preserve">Lorsque le dessin est terminé, l’image du deuxième contexte graphique est copiée directement d’un coup sur le contexte graphique de la fenêtre puis le Bot est effacé dans le tampon pour l’itération suivante. Ceci produit un effet d’animation beaucoup plus </w:t>
      </w:r>
      <w:r w:rsidR="0000406D">
        <w:t>convaincant</w:t>
      </w:r>
      <w:r>
        <w:t>.</w:t>
      </w:r>
    </w:p>
    <w:p w14:paraId="48614313" w14:textId="77777777" w:rsidR="001F6504" w:rsidRDefault="00320B71" w:rsidP="001F6504">
      <w:pPr>
        <w:pStyle w:val="Corpsdetexte"/>
        <w:jc w:val="center"/>
      </w:pPr>
      <w:r>
        <w:rPr>
          <w:noProof/>
        </w:rPr>
        <w:object w:dxaOrig="16932" w:dyaOrig="25050" w14:anchorId="11E1C101">
          <v:shape id="_x0000_i1035" type="#_x0000_t75" alt="" style="width:208pt;height:307pt;mso-width-percent:0;mso-height-percent:0;mso-width-percent:0;mso-height-percent:0" o:ole="">
            <v:imagedata r:id="rId343" o:title=""/>
          </v:shape>
          <o:OLEObject Type="Embed" ProgID="Visio.Drawing.11" ShapeID="_x0000_i1035" DrawAspect="Content" ObjectID="_1766443845" r:id="rId344"/>
        </w:object>
      </w:r>
    </w:p>
    <w:p w14:paraId="5657126F" w14:textId="18B26BC5" w:rsidR="001F6504" w:rsidRDefault="001F6504" w:rsidP="001F6504">
      <w:pPr>
        <w:pStyle w:val="Lgende"/>
        <w:jc w:val="center"/>
      </w:pPr>
      <w:r>
        <w:t xml:space="preserve">Figure </w:t>
      </w:r>
      <w:r>
        <w:fldChar w:fldCharType="begin"/>
      </w:r>
      <w:r>
        <w:instrText xml:space="preserve"> SEQ Figure \* ARABIC </w:instrText>
      </w:r>
      <w:r>
        <w:fldChar w:fldCharType="separate"/>
      </w:r>
      <w:r w:rsidR="00AB64FB">
        <w:rPr>
          <w:noProof/>
        </w:rPr>
        <w:t>23</w:t>
      </w:r>
      <w:r>
        <w:fldChar w:fldCharType="end"/>
      </w:r>
      <w:r>
        <w:t xml:space="preserve">. Copie de l’image du tampon dans le </w:t>
      </w:r>
      <w:r w:rsidR="0000406D">
        <w:t>contexte</w:t>
      </w:r>
      <w:r>
        <w:t xml:space="preserve"> graphique de la fenêtre.</w:t>
      </w:r>
    </w:p>
    <w:p w14:paraId="656B00B1" w14:textId="77777777" w:rsidR="001F6504" w:rsidRPr="00E70012" w:rsidRDefault="001F6504" w:rsidP="00DD17CA">
      <w:pPr>
        <w:pStyle w:val="Corpsdetexte"/>
        <w:keepNext/>
        <w:keepLines/>
        <w:pBdr>
          <w:top w:val="single" w:sz="4" w:space="1" w:color="auto"/>
          <w:left w:val="single" w:sz="4" w:space="4" w:color="auto"/>
          <w:bottom w:val="single" w:sz="4" w:space="1" w:color="auto"/>
          <w:right w:val="single" w:sz="4" w:space="4" w:color="auto"/>
        </w:pBdr>
        <w:rPr>
          <w:b/>
          <w:bCs/>
        </w:rPr>
      </w:pPr>
      <w:r w:rsidRPr="007611E7">
        <w:rPr>
          <w:b/>
          <w:bCs/>
          <w:i/>
        </w:rPr>
        <w:t>Alternance de</w:t>
      </w:r>
      <w:r>
        <w:rPr>
          <w:b/>
          <w:bCs/>
          <w:i/>
          <w:iCs/>
        </w:rPr>
        <w:t xml:space="preserve"> tampon</w:t>
      </w:r>
      <w:r>
        <w:rPr>
          <w:b/>
          <w:bCs/>
          <w:iCs/>
        </w:rPr>
        <w:t xml:space="preserve"> (</w:t>
      </w:r>
      <w:r w:rsidRPr="007611E7">
        <w:rPr>
          <w:b/>
          <w:bCs/>
          <w:i/>
          <w:iCs/>
        </w:rPr>
        <w:t>page flipping</w:t>
      </w:r>
      <w:r>
        <w:rPr>
          <w:b/>
          <w:bCs/>
          <w:iCs/>
        </w:rPr>
        <w:t>)</w:t>
      </w:r>
    </w:p>
    <w:p w14:paraId="5506745F" w14:textId="2ED961B5" w:rsidR="001F6504" w:rsidRDefault="001F6504" w:rsidP="00C62F99">
      <w:pPr>
        <w:pStyle w:val="Corpsdetexte"/>
        <w:pBdr>
          <w:top w:val="single" w:sz="4" w:space="1" w:color="auto"/>
          <w:left w:val="single" w:sz="4" w:space="4" w:color="auto"/>
          <w:bottom w:val="single" w:sz="4" w:space="1" w:color="auto"/>
          <w:right w:val="single" w:sz="4" w:space="4" w:color="auto"/>
        </w:pBdr>
      </w:pPr>
      <w:r>
        <w:t xml:space="preserve">Dans les applications graphiques à haute performance, en particulier pour les jeux d’ordinateur, il est avantageux d’éviter la copie de tampon en alternant la </w:t>
      </w:r>
      <w:r w:rsidR="0000406D">
        <w:t>zone</w:t>
      </w:r>
      <w:r>
        <w:t xml:space="preserve"> de mémoire associée à l’écran. Le mécanisme d’alternance peut être effectué par la carte graphique afin de le rendre rapide. Les deux contextes graphiques ont ainsi un rôle symétrique. Il est possible de réaliser cette stratégie d’animation en Java si la carte graphique le permet. Nous reviendrons sur ces détails </w:t>
      </w:r>
      <w:bookmarkStart w:id="152" w:name="OLE_LINK73"/>
      <w:bookmarkStart w:id="153" w:name="OLE_LINK74"/>
      <w:r>
        <w:t>d</w:t>
      </w:r>
      <w:r w:rsidR="009D038D">
        <w:t xml:space="preserve">e </w:t>
      </w:r>
      <w:bookmarkStart w:id="154" w:name="OLE_LINK75"/>
      <w:bookmarkStart w:id="155" w:name="OLE_LINK76"/>
      <w:r w:rsidR="009D038D">
        <w:t>mise en œuvre</w:t>
      </w:r>
      <w:bookmarkEnd w:id="154"/>
      <w:bookmarkEnd w:id="155"/>
      <w:r>
        <w:t xml:space="preserve"> </w:t>
      </w:r>
      <w:bookmarkEnd w:id="152"/>
      <w:bookmarkEnd w:id="153"/>
      <w:r>
        <w:t>par la suite.</w:t>
      </w:r>
    </w:p>
    <w:p w14:paraId="6E932914" w14:textId="3459DCD8" w:rsidR="00EF7B00" w:rsidRDefault="001F6504" w:rsidP="00C62F99">
      <w:pPr>
        <w:pStyle w:val="Corpsdetexte"/>
        <w:rPr>
          <w:rFonts w:ascii="Segoe UI" w:hAnsi="Segoe UI" w:cs="Segoe UI"/>
          <w:b/>
          <w:bCs/>
          <w:color w:val="586069"/>
          <w:lang w:val="fr-CA"/>
        </w:rPr>
      </w:pPr>
      <w:r>
        <w:rPr>
          <w:b/>
          <w:bCs/>
        </w:rPr>
        <w:t>Exemple</w:t>
      </w:r>
      <w:r>
        <w:t xml:space="preserve">. </w:t>
      </w:r>
      <w:hyperlink r:id="rId345" w:history="1">
        <w:r w:rsidRPr="00E9250E">
          <w:rPr>
            <w:rFonts w:ascii="Segoe UI" w:hAnsi="Segoe UI" w:cs="Segoe UI"/>
            <w:color w:val="0366D6"/>
            <w:lang w:val="fr-CA"/>
          </w:rPr>
          <w:t>JavaPasAPas</w:t>
        </w:r>
      </w:hyperlink>
      <w:r w:rsidRPr="00E9250E">
        <w:rPr>
          <w:rFonts w:ascii="Segoe UI" w:hAnsi="Segoe UI" w:cs="Segoe UI"/>
          <w:color w:val="586069"/>
          <w:lang w:val="fr-CA"/>
        </w:rPr>
        <w:t>/</w:t>
      </w:r>
      <w:bookmarkStart w:id="156" w:name="OLE_LINK79"/>
      <w:bookmarkStart w:id="157" w:name="OLE_LINK80"/>
      <w:r w:rsidR="00DD17CA">
        <w:rPr>
          <w:rFonts w:ascii="Segoe UI" w:hAnsi="Segoe UI" w:cs="Segoe UI"/>
          <w:b/>
          <w:bCs/>
          <w:color w:val="586069"/>
          <w:lang w:val="fr-CA"/>
        </w:rPr>
        <w:t>chapitre_6/</w:t>
      </w:r>
    </w:p>
    <w:p w14:paraId="73AB33D4" w14:textId="2B6220DB" w:rsidR="001F6504" w:rsidRDefault="00DD17CA" w:rsidP="00C62F99">
      <w:pPr>
        <w:pStyle w:val="Corpsdetexte"/>
      </w:pPr>
      <w:r>
        <w:rPr>
          <w:rFonts w:ascii="Segoe UI" w:hAnsi="Segoe UI" w:cs="Segoe UI"/>
          <w:b/>
          <w:bCs/>
          <w:color w:val="586069"/>
          <w:lang w:val="fr-CA"/>
        </w:rPr>
        <w:t>E</w:t>
      </w:r>
      <w:r w:rsidR="001F6504" w:rsidRPr="00E9250E">
        <w:rPr>
          <w:rFonts w:ascii="Segoe UI" w:hAnsi="Segoe UI" w:cs="Segoe UI"/>
          <w:b/>
          <w:bCs/>
          <w:color w:val="586069"/>
          <w:lang w:val="fr-CA"/>
        </w:rPr>
        <w:t>xempleJFrameAnimationDoubleTampon.java</w:t>
      </w:r>
      <w:bookmarkEnd w:id="156"/>
      <w:bookmarkEnd w:id="157"/>
    </w:p>
    <w:p w14:paraId="09F04B9F" w14:textId="77777777" w:rsidR="001F6504" w:rsidRDefault="001F6504" w:rsidP="00C62F99">
      <w:pPr>
        <w:pStyle w:val="Corpsdetexte"/>
      </w:pPr>
      <w:r>
        <w:lastRenderedPageBreak/>
        <w:t xml:space="preserve">Le programme suivant produit l’animation du Bot par double tampon. </w:t>
      </w:r>
    </w:p>
    <w:p w14:paraId="3918E575" w14:textId="77777777" w:rsidR="00DD17CA" w:rsidRPr="00DD17CA" w:rsidRDefault="00DD17CA" w:rsidP="00C62F99">
      <w:pPr>
        <w:pStyle w:val="Code"/>
        <w:keepNext w:val="0"/>
        <w:keepLines w:val="0"/>
        <w:rPr>
          <w:color w:val="000000"/>
          <w:lang w:eastAsia="zh-CN"/>
        </w:rPr>
      </w:pPr>
      <w:r w:rsidRPr="00DD17CA">
        <w:rPr>
          <w:lang w:eastAsia="zh-CN"/>
        </w:rPr>
        <w:t>// Animation par double tampon</w:t>
      </w:r>
    </w:p>
    <w:p w14:paraId="0B279658"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b/>
          <w:bCs/>
          <w:color w:val="800000"/>
          <w:lang w:eastAsia="zh-CN"/>
        </w:rPr>
        <w:t>*</w:t>
      </w:r>
      <w:r w:rsidRPr="00DD17CA">
        <w:rPr>
          <w:color w:val="800080"/>
          <w:lang w:eastAsia="zh-CN"/>
        </w:rPr>
        <w:t>;</w:t>
      </w:r>
    </w:p>
    <w:p w14:paraId="08BF6379"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color w:val="004A43"/>
          <w:lang w:eastAsia="zh-CN"/>
        </w:rPr>
        <w:t>event</w:t>
      </w:r>
      <w:r w:rsidRPr="00DD17CA">
        <w:rPr>
          <w:color w:val="808030"/>
          <w:lang w:eastAsia="zh-CN"/>
        </w:rPr>
        <w:t>.</w:t>
      </w:r>
      <w:r w:rsidRPr="00DD17CA">
        <w:rPr>
          <w:b/>
          <w:bCs/>
          <w:color w:val="800000"/>
          <w:lang w:eastAsia="zh-CN"/>
        </w:rPr>
        <w:t>*</w:t>
      </w:r>
      <w:r w:rsidRPr="00DD17CA">
        <w:rPr>
          <w:color w:val="800080"/>
          <w:lang w:eastAsia="zh-CN"/>
        </w:rPr>
        <w:t>;</w:t>
      </w:r>
    </w:p>
    <w:p w14:paraId="3157C098"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javax</w:t>
      </w:r>
      <w:r w:rsidRPr="00DD17CA">
        <w:rPr>
          <w:color w:val="808030"/>
          <w:lang w:eastAsia="zh-CN"/>
        </w:rPr>
        <w:t>.</w:t>
      </w:r>
      <w:r w:rsidRPr="00DD17CA">
        <w:rPr>
          <w:color w:val="004A43"/>
          <w:lang w:eastAsia="zh-CN"/>
        </w:rPr>
        <w:t>swing</w:t>
      </w:r>
      <w:r w:rsidRPr="00DD17CA">
        <w:rPr>
          <w:color w:val="808030"/>
          <w:lang w:eastAsia="zh-CN"/>
        </w:rPr>
        <w:t>.</w:t>
      </w:r>
      <w:r w:rsidRPr="00DD17CA">
        <w:rPr>
          <w:b/>
          <w:bCs/>
          <w:color w:val="800000"/>
          <w:lang w:eastAsia="zh-CN"/>
        </w:rPr>
        <w:t>*</w:t>
      </w:r>
      <w:r w:rsidRPr="00DD17CA">
        <w:rPr>
          <w:color w:val="800080"/>
          <w:lang w:eastAsia="zh-CN"/>
        </w:rPr>
        <w:t>;</w:t>
      </w:r>
    </w:p>
    <w:p w14:paraId="0E84646F" w14:textId="77777777" w:rsidR="00DD17CA" w:rsidRPr="00DD17CA" w:rsidRDefault="00DD17CA" w:rsidP="00C62F99">
      <w:pPr>
        <w:pStyle w:val="Code"/>
        <w:keepNext w:val="0"/>
        <w:keepLines w:val="0"/>
        <w:rPr>
          <w:color w:val="000000"/>
          <w:lang w:eastAsia="zh-CN"/>
        </w:rPr>
      </w:pPr>
    </w:p>
    <w:p w14:paraId="080DA84E" w14:textId="77777777" w:rsidR="00DD17CA" w:rsidRPr="00A076A2" w:rsidRDefault="00DD17CA" w:rsidP="00C62F99">
      <w:pPr>
        <w:pStyle w:val="Code"/>
        <w:keepNext w:val="0"/>
        <w:keepLines w:val="0"/>
        <w:rPr>
          <w:color w:val="000000"/>
          <w:lang w:eastAsia="zh-CN"/>
        </w:rPr>
      </w:pPr>
      <w:r w:rsidRPr="00A076A2">
        <w:rPr>
          <w:b/>
          <w:bCs/>
          <w:color w:val="800000"/>
          <w:lang w:eastAsia="zh-CN"/>
        </w:rPr>
        <w:t>public</w:t>
      </w:r>
      <w:r w:rsidRPr="00A076A2">
        <w:rPr>
          <w:color w:val="000000"/>
          <w:lang w:eastAsia="zh-CN"/>
        </w:rPr>
        <w:t xml:space="preserve"> </w:t>
      </w:r>
      <w:r w:rsidRPr="00A076A2">
        <w:rPr>
          <w:b/>
          <w:bCs/>
          <w:color w:val="800000"/>
          <w:lang w:eastAsia="zh-CN"/>
        </w:rPr>
        <w:t>class</w:t>
      </w:r>
      <w:r w:rsidRPr="00A076A2">
        <w:rPr>
          <w:color w:val="000000"/>
          <w:lang w:eastAsia="zh-CN"/>
        </w:rPr>
        <w:t xml:space="preserve"> ExempleJFrameAnimationDoubleTampon </w:t>
      </w:r>
      <w:r w:rsidRPr="00A076A2">
        <w:rPr>
          <w:b/>
          <w:bCs/>
          <w:color w:val="800000"/>
          <w:lang w:eastAsia="zh-CN"/>
        </w:rPr>
        <w:t>extends</w:t>
      </w:r>
      <w:r w:rsidRPr="00A076A2">
        <w:rPr>
          <w:color w:val="000000"/>
          <w:lang w:eastAsia="zh-CN"/>
        </w:rPr>
        <w:t xml:space="preserve"> JFrame </w:t>
      </w:r>
      <w:r w:rsidRPr="00A076A2">
        <w:rPr>
          <w:color w:val="800080"/>
          <w:lang w:eastAsia="zh-CN"/>
        </w:rPr>
        <w:t>{</w:t>
      </w:r>
    </w:p>
    <w:p w14:paraId="0EFE71BC" w14:textId="77777777" w:rsidR="00DD17CA" w:rsidRPr="00A076A2" w:rsidRDefault="00DD17CA" w:rsidP="00C62F99">
      <w:pPr>
        <w:pStyle w:val="Code"/>
        <w:keepNext w:val="0"/>
        <w:keepLines w:val="0"/>
        <w:rPr>
          <w:color w:val="000000"/>
          <w:lang w:eastAsia="zh-CN"/>
        </w:rPr>
      </w:pPr>
    </w:p>
    <w:p w14:paraId="525DF204" w14:textId="77777777" w:rsidR="00DD17CA" w:rsidRPr="00DD17CA" w:rsidRDefault="00DD17CA" w:rsidP="00C62F99">
      <w:pPr>
        <w:pStyle w:val="Code"/>
        <w:keepNext w:val="0"/>
        <w:keepLines w:val="0"/>
        <w:rPr>
          <w:color w:val="000000"/>
          <w:lang w:eastAsia="zh-CN"/>
        </w:rPr>
      </w:pPr>
      <w:r w:rsidRPr="00A076A2">
        <w:rPr>
          <w:color w:val="000000"/>
          <w:lang w:eastAsia="zh-CN"/>
        </w:rPr>
        <w:t xml:space="preserve">  </w:t>
      </w:r>
      <w:r w:rsidRPr="00DD17CA">
        <w:rPr>
          <w:lang w:eastAsia="zh-CN"/>
        </w:rPr>
        <w:t>// Constantes pour la taille de la fenêtre et du Bot</w:t>
      </w:r>
    </w:p>
    <w:p w14:paraId="791A708C" w14:textId="77777777" w:rsidR="00DD17CA" w:rsidRPr="00946A4A" w:rsidRDefault="00DD17CA" w:rsidP="00C62F99">
      <w:pPr>
        <w:pStyle w:val="Code"/>
        <w:keepNext w:val="0"/>
        <w:keepLines w:val="0"/>
        <w:rPr>
          <w:color w:val="000000"/>
          <w:lang w:val="en-US" w:eastAsia="zh-CN"/>
        </w:rPr>
      </w:pPr>
      <w:r w:rsidRPr="00DD17CA">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065C96AF" w14:textId="77777777" w:rsidR="00DD17CA" w:rsidRPr="00946A4A" w:rsidRDefault="00DD17CA"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290D79BD" w14:textId="77777777" w:rsidR="00DD17CA" w:rsidRPr="00946A4A" w:rsidRDefault="00DD17CA"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LARGEURBOT </w:t>
      </w:r>
      <w:r w:rsidRPr="00946A4A">
        <w:rPr>
          <w:color w:val="808030"/>
          <w:lang w:val="en-US" w:eastAsia="zh-CN"/>
        </w:rPr>
        <w: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w:t>
      </w:r>
      <w:r w:rsidRPr="00946A4A">
        <w:rPr>
          <w:color w:val="800080"/>
          <w:lang w:val="en-US" w:eastAsia="zh-CN"/>
        </w:rPr>
        <w:t>;</w:t>
      </w:r>
    </w:p>
    <w:p w14:paraId="05040A0D" w14:textId="77777777" w:rsidR="00DD17CA" w:rsidRPr="00DD17CA" w:rsidRDefault="00DD17CA" w:rsidP="00C62F99">
      <w:pPr>
        <w:pStyle w:val="Code"/>
        <w:keepNext w:val="0"/>
        <w:keepLines w:val="0"/>
        <w:rPr>
          <w:color w:val="000000"/>
          <w:lang w:eastAsia="zh-CN"/>
        </w:rPr>
      </w:pPr>
      <w:r w:rsidRPr="00946A4A">
        <w:rPr>
          <w:color w:val="000000"/>
          <w:lang w:val="en-US"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HAUTEURBOT </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0080"/>
          <w:lang w:eastAsia="zh-CN"/>
        </w:rPr>
        <w:t>;</w:t>
      </w:r>
    </w:p>
    <w:p w14:paraId="070245A8" w14:textId="77777777" w:rsidR="00DD17CA" w:rsidRPr="00DD17CA" w:rsidRDefault="00DD17CA" w:rsidP="00C62F99">
      <w:pPr>
        <w:pStyle w:val="Code"/>
        <w:keepNext w:val="0"/>
        <w:keepLines w:val="0"/>
        <w:rPr>
          <w:color w:val="000000"/>
          <w:lang w:eastAsia="zh-CN"/>
        </w:rPr>
      </w:pPr>
    </w:p>
    <w:p w14:paraId="7D36E29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Tampon pour construire l'image avant d'afficher</w:t>
      </w:r>
    </w:p>
    <w:p w14:paraId="3D9FD3A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Graphics tamponGraphics</w:t>
      </w:r>
      <w:r w:rsidRPr="00DD17CA">
        <w:rPr>
          <w:color w:val="800080"/>
          <w:lang w:eastAsia="zh-CN"/>
        </w:rPr>
        <w:t>;</w:t>
      </w:r>
    </w:p>
    <w:p w14:paraId="3786D5C7"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Image tamponImage</w:t>
      </w:r>
      <w:r w:rsidRPr="00DD17CA">
        <w:rPr>
          <w:color w:val="800080"/>
          <w:lang w:eastAsia="zh-CN"/>
        </w:rPr>
        <w:t>;</w:t>
      </w:r>
    </w:p>
    <w:p w14:paraId="4AC40AA9" w14:textId="77777777" w:rsidR="00DD17CA" w:rsidRPr="00DD17CA" w:rsidRDefault="00DD17CA" w:rsidP="00C62F99">
      <w:pPr>
        <w:pStyle w:val="Code"/>
        <w:keepNext w:val="0"/>
        <w:keepLines w:val="0"/>
        <w:rPr>
          <w:color w:val="000000"/>
          <w:lang w:eastAsia="zh-CN"/>
        </w:rPr>
      </w:pPr>
    </w:p>
    <w:p w14:paraId="5DD9C74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ExempleJFrameAnimationDoubleTampon</w:t>
      </w:r>
      <w:r w:rsidRPr="00DD17CA">
        <w:rPr>
          <w:color w:val="808030"/>
          <w:lang w:eastAsia="zh-CN"/>
        </w:rPr>
        <w:t>()</w:t>
      </w:r>
      <w:r w:rsidRPr="00DD17CA">
        <w:rPr>
          <w:color w:val="000000"/>
          <w:lang w:eastAsia="zh-CN"/>
        </w:rPr>
        <w:t xml:space="preserve"> </w:t>
      </w:r>
      <w:r w:rsidRPr="00DD17CA">
        <w:rPr>
          <w:color w:val="800080"/>
          <w:lang w:eastAsia="zh-CN"/>
        </w:rPr>
        <w:t>{</w:t>
      </w:r>
    </w:p>
    <w:p w14:paraId="06BF502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E6"/>
          <w:lang w:eastAsia="zh-CN"/>
        </w:rPr>
        <w:t>"Exemple d'animation par double tampon"</w:t>
      </w:r>
      <w:r w:rsidRPr="00DD17CA">
        <w:rPr>
          <w:color w:val="808030"/>
          <w:lang w:eastAsia="zh-CN"/>
        </w:rPr>
        <w:t>)</w:t>
      </w:r>
      <w:r w:rsidRPr="00DD17CA">
        <w:rPr>
          <w:color w:val="800080"/>
          <w:lang w:eastAsia="zh-CN"/>
        </w:rPr>
        <w:t>;</w:t>
      </w:r>
    </w:p>
    <w:p w14:paraId="7473B692" w14:textId="77777777" w:rsidR="00DD17CA" w:rsidRPr="00DD17CA" w:rsidRDefault="00DD17CA" w:rsidP="00C62F99">
      <w:pPr>
        <w:pStyle w:val="Code"/>
        <w:keepNext w:val="0"/>
        <w:keepLines w:val="0"/>
        <w:rPr>
          <w:color w:val="000000"/>
          <w:lang w:val="en-CA" w:eastAsia="zh-CN"/>
        </w:rPr>
      </w:pPr>
      <w:r w:rsidRPr="00DD17CA">
        <w:rPr>
          <w:color w:val="000000"/>
          <w:lang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setDefaultCloseOperation</w:t>
      </w:r>
      <w:r w:rsidRPr="00DD17CA">
        <w:rPr>
          <w:color w:val="808030"/>
          <w:lang w:val="en-CA" w:eastAsia="zh-CN"/>
        </w:rPr>
        <w:t>(</w:t>
      </w:r>
      <w:r w:rsidRPr="00DD17CA">
        <w:rPr>
          <w:color w:val="000000"/>
          <w:lang w:val="en-CA" w:eastAsia="zh-CN"/>
        </w:rPr>
        <w:t>EXIT_ON_CLOSE</w:t>
      </w:r>
      <w:r w:rsidRPr="00DD17CA">
        <w:rPr>
          <w:color w:val="808030"/>
          <w:lang w:val="en-CA" w:eastAsia="zh-CN"/>
        </w:rPr>
        <w:t>)</w:t>
      </w:r>
      <w:r w:rsidRPr="00DD17CA">
        <w:rPr>
          <w:color w:val="800080"/>
          <w:lang w:val="en-CA" w:eastAsia="zh-CN"/>
        </w:rPr>
        <w:t>;</w:t>
      </w:r>
    </w:p>
    <w:p w14:paraId="162FF248"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setSize</w:t>
      </w:r>
      <w:r w:rsidRPr="00DD17CA">
        <w:rPr>
          <w:color w:val="808030"/>
          <w:lang w:val="en-CA" w:eastAsia="zh-CN"/>
        </w:rPr>
        <w:t>(</w:t>
      </w:r>
      <w:r w:rsidRPr="00DD17CA">
        <w:rPr>
          <w:color w:val="000000"/>
          <w:lang w:val="en-CA" w:eastAsia="zh-CN"/>
        </w:rPr>
        <w:t>LARGEURFENETRE</w:t>
      </w:r>
      <w:r w:rsidRPr="00DD17CA">
        <w:rPr>
          <w:color w:val="808030"/>
          <w:lang w:val="en-CA" w:eastAsia="zh-CN"/>
        </w:rPr>
        <w:t>,</w:t>
      </w:r>
      <w:r w:rsidRPr="00DD17CA">
        <w:rPr>
          <w:color w:val="000000"/>
          <w:lang w:val="en-CA" w:eastAsia="zh-CN"/>
        </w:rPr>
        <w:t xml:space="preserve"> HAUTEURFENETRE</w:t>
      </w:r>
      <w:r w:rsidRPr="00DD17CA">
        <w:rPr>
          <w:color w:val="808030"/>
          <w:lang w:val="en-CA" w:eastAsia="zh-CN"/>
        </w:rPr>
        <w:t>)</w:t>
      </w:r>
      <w:r w:rsidRPr="00DD17CA">
        <w:rPr>
          <w:color w:val="800080"/>
          <w:lang w:val="en-CA" w:eastAsia="zh-CN"/>
        </w:rPr>
        <w:t>;</w:t>
      </w:r>
    </w:p>
    <w:p w14:paraId="486E75B8"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setVisible</w:t>
      </w:r>
      <w:r w:rsidRPr="00DD17CA">
        <w:rPr>
          <w:color w:val="808030"/>
          <w:lang w:val="en-CA" w:eastAsia="zh-CN"/>
        </w:rPr>
        <w:t>(</w:t>
      </w:r>
      <w:r w:rsidRPr="00DD17CA">
        <w:rPr>
          <w:b/>
          <w:bCs/>
          <w:color w:val="800000"/>
          <w:lang w:val="en-CA" w:eastAsia="zh-CN"/>
        </w:rPr>
        <w:t>true</w:t>
      </w:r>
      <w:r w:rsidRPr="00DD17CA">
        <w:rPr>
          <w:color w:val="808030"/>
          <w:lang w:val="en-CA" w:eastAsia="zh-CN"/>
        </w:rPr>
        <w:t>)</w:t>
      </w:r>
      <w:r w:rsidRPr="00DD17CA">
        <w:rPr>
          <w:color w:val="800080"/>
          <w:lang w:val="en-CA" w:eastAsia="zh-CN"/>
        </w:rPr>
        <w:t>;</w:t>
      </w:r>
    </w:p>
    <w:p w14:paraId="50A6EB36" w14:textId="77777777" w:rsidR="00DD17CA" w:rsidRPr="00DD17CA" w:rsidRDefault="00DD17CA" w:rsidP="00C62F99">
      <w:pPr>
        <w:pStyle w:val="Code"/>
        <w:keepNext w:val="0"/>
        <w:keepLines w:val="0"/>
        <w:rPr>
          <w:color w:val="000000"/>
          <w:lang w:eastAsia="zh-CN"/>
        </w:rPr>
      </w:pPr>
      <w:r w:rsidRPr="00DD17CA">
        <w:rPr>
          <w:color w:val="000000"/>
          <w:lang w:val="en-CA" w:eastAsia="zh-CN"/>
        </w:rPr>
        <w:t xml:space="preserve">  </w:t>
      </w:r>
      <w:r w:rsidRPr="00DD17CA">
        <w:rPr>
          <w:color w:val="800080"/>
          <w:lang w:eastAsia="zh-CN"/>
        </w:rPr>
        <w:t>}</w:t>
      </w:r>
    </w:p>
    <w:p w14:paraId="2E9A4884" w14:textId="77777777" w:rsidR="00DD17CA" w:rsidRPr="00DD17CA" w:rsidRDefault="00DD17CA" w:rsidP="00C62F99">
      <w:pPr>
        <w:pStyle w:val="Code"/>
        <w:keepNext w:val="0"/>
        <w:keepLines w:val="0"/>
        <w:rPr>
          <w:color w:val="000000"/>
          <w:lang w:eastAsia="zh-CN"/>
        </w:rPr>
      </w:pPr>
    </w:p>
    <w:p w14:paraId="6FDCB7E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Méthode qui dessine un Bot dans un objet Graphics g</w:t>
      </w:r>
    </w:p>
    <w:p w14:paraId="0187415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à l'échelle dans un rectangle englobant de paramètres x,y,largeur,hauteur</w:t>
      </w:r>
    </w:p>
    <w:p w14:paraId="3CE2007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paintBot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x</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y</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largeur</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hauteur</w:t>
      </w:r>
      <w:r w:rsidRPr="00DD17CA">
        <w:rPr>
          <w:color w:val="808030"/>
          <w:lang w:eastAsia="zh-CN"/>
        </w:rPr>
        <w:t>)</w:t>
      </w:r>
      <w:r w:rsidRPr="00DD17CA">
        <w:rPr>
          <w:color w:val="000000"/>
          <w:lang w:eastAsia="zh-CN"/>
        </w:rPr>
        <w:t xml:space="preserve"> </w:t>
      </w:r>
      <w:r w:rsidRPr="00DD17CA">
        <w:rPr>
          <w:color w:val="800080"/>
          <w:lang w:eastAsia="zh-CN"/>
        </w:rPr>
        <w:t>{</w:t>
      </w:r>
    </w:p>
    <w:p w14:paraId="4538C3F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green</w:t>
      </w:r>
      <w:r w:rsidRPr="00DD17CA">
        <w:rPr>
          <w:color w:val="808030"/>
          <w:lang w:eastAsia="zh-CN"/>
        </w:rPr>
        <w:t>)</w:t>
      </w:r>
      <w:r w:rsidRPr="00DD17CA">
        <w:rPr>
          <w:color w:val="800080"/>
          <w:lang w:eastAsia="zh-CN"/>
        </w:rPr>
        <w:t>;</w:t>
      </w:r>
    </w:p>
    <w:p w14:paraId="2DC31E9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tête</w:t>
      </w:r>
    </w:p>
    <w:p w14:paraId="31797FB7" w14:textId="77777777" w:rsidR="00DD17CA" w:rsidRPr="00DD17CA" w:rsidRDefault="00DD17CA" w:rsidP="00C62F99">
      <w:pPr>
        <w:pStyle w:val="Code"/>
        <w:keepNext w:val="0"/>
        <w:keepLines w:val="0"/>
        <w:rPr>
          <w:color w:val="000000"/>
          <w:lang w:eastAsia="zh-CN"/>
        </w:rPr>
      </w:pPr>
    </w:p>
    <w:p w14:paraId="1D2568CC"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black</w:t>
      </w:r>
      <w:r w:rsidRPr="00DD17CA">
        <w:rPr>
          <w:color w:val="808030"/>
          <w:lang w:eastAsia="zh-CN"/>
        </w:rPr>
        <w:t>)</w:t>
      </w:r>
      <w:r w:rsidRPr="00DD17CA">
        <w:rPr>
          <w:color w:val="800080"/>
          <w:lang w:eastAsia="zh-CN"/>
        </w:rPr>
        <w:t>;</w:t>
      </w:r>
    </w:p>
    <w:p w14:paraId="3F32215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gauche</w:t>
      </w:r>
    </w:p>
    <w:p w14:paraId="0136E307"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p>
    <w:p w14:paraId="31B028C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4E19651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3F46E51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1DCEEC5C"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droit</w:t>
      </w:r>
    </w:p>
    <w:p w14:paraId="264E52D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p>
    <w:p w14:paraId="25CC347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260625A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54DE6E4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74386224"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bouche</w:t>
      </w:r>
    </w:p>
    <w:p w14:paraId="3219F790" w14:textId="77777777" w:rsidR="00DD17CA" w:rsidRPr="00DD17CA" w:rsidRDefault="00DD17CA" w:rsidP="00C62F99">
      <w:pPr>
        <w:pStyle w:val="Code"/>
        <w:keepNext w:val="0"/>
        <w:keepLines w:val="0"/>
        <w:rPr>
          <w:color w:val="000000"/>
          <w:lang w:eastAsia="zh-CN"/>
        </w:rPr>
      </w:pPr>
    </w:p>
    <w:p w14:paraId="293B2C2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red</w:t>
      </w:r>
      <w:r w:rsidRPr="00DD17CA">
        <w:rPr>
          <w:color w:val="808030"/>
          <w:lang w:eastAsia="zh-CN"/>
        </w:rPr>
        <w:t>)</w:t>
      </w:r>
      <w:r w:rsidRPr="00DD17CA">
        <w:rPr>
          <w:color w:val="800080"/>
          <w:lang w:eastAsia="zh-CN"/>
        </w:rPr>
        <w:t>;</w:t>
      </w:r>
    </w:p>
    <w:p w14:paraId="5E1989A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Le corps</w:t>
      </w:r>
    </w:p>
    <w:p w14:paraId="14C3332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800080"/>
          <w:lang w:eastAsia="zh-CN"/>
        </w:rPr>
        <w:t>}</w:t>
      </w:r>
    </w:p>
    <w:p w14:paraId="1F8D097A" w14:textId="77777777" w:rsidR="00DD17CA" w:rsidRPr="00DD17CA" w:rsidRDefault="00DD17CA" w:rsidP="00C62F99">
      <w:pPr>
        <w:pStyle w:val="Code"/>
        <w:keepNext w:val="0"/>
        <w:keepLines w:val="0"/>
        <w:rPr>
          <w:color w:val="000000"/>
          <w:lang w:eastAsia="zh-CN"/>
        </w:rPr>
      </w:pPr>
    </w:p>
    <w:p w14:paraId="00B13F4D"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800080"/>
          <w:lang w:eastAsia="zh-CN"/>
        </w:rPr>
        <w:t>{</w:t>
      </w:r>
    </w:p>
    <w:p w14:paraId="2AD6265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00"/>
          <w:lang w:eastAsia="zh-CN"/>
        </w:rPr>
        <w:t>paint</w:t>
      </w:r>
      <w:r w:rsidRPr="00DD17CA">
        <w:rPr>
          <w:color w:val="808030"/>
          <w:lang w:eastAsia="zh-CN"/>
        </w:rPr>
        <w:t>(</w:t>
      </w:r>
      <w:r w:rsidRPr="00DD17CA">
        <w:rPr>
          <w:color w:val="000000"/>
          <w:lang w:eastAsia="zh-CN"/>
        </w:rPr>
        <w:t>g</w:t>
      </w:r>
      <w:r w:rsidRPr="00DD17CA">
        <w:rPr>
          <w:color w:val="808030"/>
          <w:lang w:eastAsia="zh-CN"/>
        </w:rPr>
        <w:t>)</w:t>
      </w:r>
      <w:r w:rsidRPr="00DD17CA">
        <w:rPr>
          <w:color w:val="800080"/>
          <w:lang w:eastAsia="zh-CN"/>
        </w:rPr>
        <w:t>;</w:t>
      </w:r>
    </w:p>
    <w:p w14:paraId="748AC33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tamponImage </w:t>
      </w:r>
      <w:r w:rsidRPr="00DD17CA">
        <w:rPr>
          <w:color w:val="808030"/>
          <w:lang w:eastAsia="zh-CN"/>
        </w:rPr>
        <w:t>=</w:t>
      </w:r>
      <w:r w:rsidRPr="00DD17CA">
        <w:rPr>
          <w:color w:val="000000"/>
          <w:lang w:eastAsia="zh-CN"/>
        </w:rPr>
        <w:t xml:space="preserve"> createImage</w:t>
      </w:r>
      <w:r w:rsidRPr="00DD17CA">
        <w:rPr>
          <w:color w:val="808030"/>
          <w:lang w:eastAsia="zh-CN"/>
        </w:rPr>
        <w:t>(</w:t>
      </w:r>
      <w:r w:rsidRPr="00DD17CA">
        <w:rPr>
          <w:color w:val="000000"/>
          <w:lang w:eastAsia="zh-CN"/>
        </w:rPr>
        <w:t>LARGEURFENETRE</w:t>
      </w:r>
      <w:r w:rsidRPr="00DD17CA">
        <w:rPr>
          <w:color w:val="808030"/>
          <w:lang w:eastAsia="zh-CN"/>
        </w:rPr>
        <w:t>,</w:t>
      </w:r>
      <w:r w:rsidRPr="00DD17CA">
        <w:rPr>
          <w:color w:val="000000"/>
          <w:lang w:eastAsia="zh-CN"/>
        </w:rPr>
        <w:t xml:space="preserve"> HAUTEURFENETRE</w:t>
      </w:r>
      <w:r w:rsidRPr="00DD17CA">
        <w:rPr>
          <w:color w:val="808030"/>
          <w:lang w:eastAsia="zh-CN"/>
        </w:rPr>
        <w:t>)</w:t>
      </w:r>
      <w:r w:rsidRPr="00DD17CA">
        <w:rPr>
          <w:color w:val="800080"/>
          <w:lang w:eastAsia="zh-CN"/>
        </w:rPr>
        <w:t>;</w:t>
      </w:r>
    </w:p>
    <w:p w14:paraId="0A70A70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tamponGraphics </w:t>
      </w:r>
      <w:r w:rsidRPr="00DD17CA">
        <w:rPr>
          <w:color w:val="808030"/>
          <w:lang w:eastAsia="zh-CN"/>
        </w:rPr>
        <w:t>=</w:t>
      </w:r>
      <w:r w:rsidRPr="00DD17CA">
        <w:rPr>
          <w:color w:val="000000"/>
          <w:lang w:eastAsia="zh-CN"/>
        </w:rPr>
        <w:t xml:space="preserve"> tamponImage</w:t>
      </w:r>
      <w:r w:rsidRPr="00DD17CA">
        <w:rPr>
          <w:color w:val="808030"/>
          <w:lang w:eastAsia="zh-CN"/>
        </w:rPr>
        <w:t>.</w:t>
      </w:r>
      <w:r w:rsidRPr="00DD17CA">
        <w:rPr>
          <w:color w:val="000000"/>
          <w:lang w:eastAsia="zh-CN"/>
        </w:rPr>
        <w:t>getGraphics</w:t>
      </w:r>
      <w:r w:rsidRPr="00DD17CA">
        <w:rPr>
          <w:color w:val="808030"/>
          <w:lang w:eastAsia="zh-CN"/>
        </w:rPr>
        <w:t>()</w:t>
      </w:r>
      <w:r w:rsidRPr="00DD17CA">
        <w:rPr>
          <w:color w:val="800080"/>
          <w:lang w:eastAsia="zh-CN"/>
        </w:rPr>
        <w:t>;</w:t>
      </w:r>
    </w:p>
    <w:p w14:paraId="1EC4B20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for</w:t>
      </w:r>
      <w:r w:rsidRPr="00DD17CA">
        <w:rPr>
          <w:color w:val="000000"/>
          <w:lang w:eastAsia="zh-CN"/>
        </w:rPr>
        <w:t xml:space="preserve"> </w:t>
      </w:r>
      <w:r w:rsidRPr="00DD17CA">
        <w:rPr>
          <w:color w:val="808030"/>
          <w:lang w:eastAsia="zh-CN"/>
        </w:rPr>
        <w:t>(</w:t>
      </w:r>
      <w:r w:rsidRPr="00DD17CA">
        <w:rPr>
          <w:color w:val="BB7977"/>
          <w:lang w:eastAsia="zh-CN"/>
        </w:rPr>
        <w:t>int</w:t>
      </w:r>
      <w:r w:rsidRPr="00DD17CA">
        <w:rPr>
          <w:color w:val="000000"/>
          <w:lang w:eastAsia="zh-CN"/>
        </w:rPr>
        <w:t xml:space="preserve"> x </w:t>
      </w:r>
      <w:r w:rsidRPr="00DD17CA">
        <w:rPr>
          <w:color w:val="808030"/>
          <w:lang w:eastAsia="zh-CN"/>
        </w:rPr>
        <w:t>=</w:t>
      </w:r>
      <w:r w:rsidRPr="00DD17CA">
        <w:rPr>
          <w:color w:val="000000"/>
          <w:lang w:eastAsia="zh-CN"/>
        </w:rPr>
        <w:t xml:space="preserve"> </w:t>
      </w:r>
      <w:r w:rsidRPr="00DD17CA">
        <w:rPr>
          <w:color w:val="008C00"/>
          <w:lang w:eastAsia="zh-CN"/>
        </w:rPr>
        <w:t>0</w:t>
      </w:r>
      <w:r w:rsidRPr="00DD17CA">
        <w:rPr>
          <w:color w:val="800080"/>
          <w:lang w:eastAsia="zh-CN"/>
        </w:rPr>
        <w:t>;</w:t>
      </w:r>
      <w:r w:rsidRPr="00DD17CA">
        <w:rPr>
          <w:color w:val="000000"/>
          <w:lang w:eastAsia="zh-CN"/>
        </w:rPr>
        <w:t xml:space="preserve"> x </w:t>
      </w:r>
      <w:r w:rsidRPr="00DD17CA">
        <w:rPr>
          <w:color w:val="808030"/>
          <w:lang w:eastAsia="zh-CN"/>
        </w:rPr>
        <w:t>&lt;=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LARGEURBOT</w:t>
      </w:r>
      <w:r w:rsidRPr="00DD17CA">
        <w:rPr>
          <w:color w:val="80008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8030"/>
          <w:lang w:eastAsia="zh-CN"/>
        </w:rPr>
        <w:t>)</w:t>
      </w:r>
      <w:r w:rsidRPr="00DD17CA">
        <w:rPr>
          <w:color w:val="000000"/>
          <w:lang w:eastAsia="zh-CN"/>
        </w:rPr>
        <w:t xml:space="preserve"> </w:t>
      </w:r>
      <w:r w:rsidRPr="00DD17CA">
        <w:rPr>
          <w:color w:val="800080"/>
          <w:lang w:eastAsia="zh-CN"/>
        </w:rPr>
        <w:t>{</w:t>
      </w:r>
    </w:p>
    <w:p w14:paraId="7AEF75E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Dessine le Bot dans le tampon</w:t>
      </w:r>
    </w:p>
    <w:p w14:paraId="4F8A652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paintBot</w:t>
      </w:r>
      <w:r w:rsidRPr="00DD17CA">
        <w:rPr>
          <w:color w:val="808030"/>
          <w:lang w:eastAsia="zh-CN"/>
        </w:rPr>
        <w:t>(</w:t>
      </w:r>
      <w:r w:rsidRPr="00DD17CA">
        <w:rPr>
          <w:color w:val="000000"/>
          <w:lang w:eastAsia="zh-CN"/>
        </w:rPr>
        <w:t>tamponGraphics</w:t>
      </w:r>
      <w:r w:rsidRPr="00DD17CA">
        <w:rPr>
          <w:color w:val="808030"/>
          <w:lang w:eastAsia="zh-CN"/>
        </w:rPr>
        <w:t>,</w:t>
      </w:r>
      <w:r w:rsidRPr="00DD17CA">
        <w:rPr>
          <w:color w:val="000000"/>
          <w:lang w:eastAsia="zh-CN"/>
        </w:rPr>
        <w:t xml:space="preserve"> x</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000000"/>
          <w:lang w:eastAsia="zh-CN"/>
        </w:rPr>
        <w:t xml:space="preserve"> </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000000"/>
          <w:lang w:eastAsia="zh-CN"/>
        </w:rPr>
        <w:t xml:space="preserve"> LARGEURBOT</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800080"/>
          <w:lang w:eastAsia="zh-CN"/>
        </w:rPr>
        <w:t>;</w:t>
      </w:r>
    </w:p>
    <w:p w14:paraId="0B573B0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Copie le tampon dans le contexte graphique de la fenetre</w:t>
      </w:r>
    </w:p>
    <w:p w14:paraId="2C7F1A76" w14:textId="77777777" w:rsidR="00DD17CA" w:rsidRPr="00DD17CA" w:rsidRDefault="00DD17CA" w:rsidP="00C62F99">
      <w:pPr>
        <w:pStyle w:val="Code"/>
        <w:keepNext w:val="0"/>
        <w:keepLines w:val="0"/>
        <w:rPr>
          <w:color w:val="000000"/>
          <w:lang w:val="en-CA" w:eastAsia="zh-CN"/>
        </w:rPr>
      </w:pPr>
      <w:r w:rsidRPr="00DD17CA">
        <w:rPr>
          <w:color w:val="000000"/>
          <w:lang w:eastAsia="zh-CN"/>
        </w:rPr>
        <w:t xml:space="preserve">      </w:t>
      </w:r>
      <w:r w:rsidRPr="00DD17CA">
        <w:rPr>
          <w:color w:val="000000"/>
          <w:lang w:val="en-CA" w:eastAsia="zh-CN"/>
        </w:rPr>
        <w:t>g</w:t>
      </w:r>
      <w:r w:rsidRPr="00DD17CA">
        <w:rPr>
          <w:color w:val="808030"/>
          <w:lang w:val="en-CA" w:eastAsia="zh-CN"/>
        </w:rPr>
        <w:t>.</w:t>
      </w:r>
      <w:r w:rsidRPr="00DD17CA">
        <w:rPr>
          <w:color w:val="000000"/>
          <w:lang w:val="en-CA" w:eastAsia="zh-CN"/>
        </w:rPr>
        <w:t>drawImage</w:t>
      </w:r>
      <w:r w:rsidRPr="00DD17CA">
        <w:rPr>
          <w:color w:val="808030"/>
          <w:lang w:val="en-CA" w:eastAsia="zh-CN"/>
        </w:rPr>
        <w:t>(</w:t>
      </w:r>
      <w:r w:rsidRPr="00DD17CA">
        <w:rPr>
          <w:color w:val="000000"/>
          <w:lang w:val="en-CA" w:eastAsia="zh-CN"/>
        </w:rPr>
        <w:t>tamponImage</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800080"/>
          <w:lang w:val="en-CA" w:eastAsia="zh-CN"/>
        </w:rPr>
        <w:t>;</w:t>
      </w:r>
    </w:p>
    <w:p w14:paraId="2326E1D5"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lastRenderedPageBreak/>
        <w:t xml:space="preserve">      </w:t>
      </w:r>
      <w:r w:rsidRPr="00DD17CA">
        <w:rPr>
          <w:b/>
          <w:bCs/>
          <w:color w:val="800000"/>
          <w:lang w:val="en-CA" w:eastAsia="zh-CN"/>
        </w:rPr>
        <w:t>try</w:t>
      </w:r>
      <w:r w:rsidRPr="00DD17CA">
        <w:rPr>
          <w:color w:val="000000"/>
          <w:lang w:val="en-CA" w:eastAsia="zh-CN"/>
        </w:rPr>
        <w:t xml:space="preserve"> </w:t>
      </w:r>
      <w:r w:rsidRPr="00DD17CA">
        <w:rPr>
          <w:color w:val="800080"/>
          <w:lang w:val="en-CA" w:eastAsia="zh-CN"/>
        </w:rPr>
        <w:t>{</w:t>
      </w:r>
    </w:p>
    <w:p w14:paraId="25B26E5D"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Thread</w:t>
      </w:r>
      <w:r w:rsidRPr="00DD17CA">
        <w:rPr>
          <w:color w:val="808030"/>
          <w:lang w:val="en-CA" w:eastAsia="zh-CN"/>
        </w:rPr>
        <w:t>.</w:t>
      </w:r>
      <w:r w:rsidRPr="00DD17CA">
        <w:rPr>
          <w:color w:val="000000"/>
          <w:lang w:val="en-CA" w:eastAsia="zh-CN"/>
        </w:rPr>
        <w:t>sleep</w:t>
      </w:r>
      <w:r w:rsidRPr="00DD17CA">
        <w:rPr>
          <w:color w:val="808030"/>
          <w:lang w:val="en-CA" w:eastAsia="zh-CN"/>
        </w:rPr>
        <w:t>(</w:t>
      </w:r>
      <w:r w:rsidRPr="00DD17CA">
        <w:rPr>
          <w:color w:val="008C00"/>
          <w:lang w:val="en-CA" w:eastAsia="zh-CN"/>
        </w:rPr>
        <w:t>50</w:t>
      </w:r>
      <w:r w:rsidRPr="00DD17CA">
        <w:rPr>
          <w:color w:val="808030"/>
          <w:lang w:val="en-CA" w:eastAsia="zh-CN"/>
        </w:rPr>
        <w:t>)</w:t>
      </w:r>
      <w:r w:rsidRPr="00DD17CA">
        <w:rPr>
          <w:color w:val="800080"/>
          <w:lang w:val="en-CA" w:eastAsia="zh-CN"/>
        </w:rPr>
        <w:t>;</w:t>
      </w:r>
    </w:p>
    <w:p w14:paraId="4940B249"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color w:val="800080"/>
          <w:lang w:val="en-CA" w:eastAsia="zh-CN"/>
        </w:rPr>
        <w:t>}</w:t>
      </w:r>
      <w:r w:rsidRPr="00DD17CA">
        <w:rPr>
          <w:color w:val="000000"/>
          <w:lang w:val="en-CA" w:eastAsia="zh-CN"/>
        </w:rPr>
        <w:t xml:space="preserve"> </w:t>
      </w:r>
      <w:r w:rsidRPr="00DD17CA">
        <w:rPr>
          <w:b/>
          <w:bCs/>
          <w:color w:val="800000"/>
          <w:lang w:val="en-CA" w:eastAsia="zh-CN"/>
        </w:rPr>
        <w:t>catch</w:t>
      </w:r>
      <w:r w:rsidRPr="00DD17CA">
        <w:rPr>
          <w:color w:val="000000"/>
          <w:lang w:val="en-CA" w:eastAsia="zh-CN"/>
        </w:rPr>
        <w:t xml:space="preserve"> </w:t>
      </w:r>
      <w:r w:rsidRPr="00DD17CA">
        <w:rPr>
          <w:color w:val="808030"/>
          <w:lang w:val="en-CA" w:eastAsia="zh-CN"/>
        </w:rPr>
        <w:t>(</w:t>
      </w:r>
      <w:r w:rsidRPr="00DD17CA">
        <w:rPr>
          <w:b/>
          <w:bCs/>
          <w:color w:val="BB7977"/>
          <w:lang w:val="en-CA" w:eastAsia="zh-CN"/>
        </w:rPr>
        <w:t>InterruptedException</w:t>
      </w:r>
      <w:r w:rsidRPr="00DD17CA">
        <w:rPr>
          <w:color w:val="000000"/>
          <w:lang w:val="en-CA" w:eastAsia="zh-CN"/>
        </w:rPr>
        <w:t xml:space="preserve"> uneException</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520485D1"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System</w:t>
      </w:r>
      <w:r w:rsidRPr="00DD17CA">
        <w:rPr>
          <w:color w:val="808030"/>
          <w:lang w:val="en-CA" w:eastAsia="zh-CN"/>
        </w:rPr>
        <w:t>.</w:t>
      </w:r>
      <w:r w:rsidRPr="00DD17CA">
        <w:rPr>
          <w:color w:val="000000"/>
          <w:lang w:val="en-CA" w:eastAsia="zh-CN"/>
        </w:rPr>
        <w:t>out</w:t>
      </w:r>
      <w:r w:rsidRPr="00DD17CA">
        <w:rPr>
          <w:color w:val="808030"/>
          <w:lang w:val="en-CA" w:eastAsia="zh-CN"/>
        </w:rPr>
        <w:t>.</w:t>
      </w:r>
      <w:r w:rsidRPr="00DD17CA">
        <w:rPr>
          <w:color w:val="000000"/>
          <w:lang w:val="en-CA" w:eastAsia="zh-CN"/>
        </w:rPr>
        <w:t>println</w:t>
      </w:r>
      <w:r w:rsidRPr="00DD17CA">
        <w:rPr>
          <w:color w:val="808030"/>
          <w:lang w:val="en-CA" w:eastAsia="zh-CN"/>
        </w:rPr>
        <w:t>(</w:t>
      </w:r>
      <w:r w:rsidRPr="00DD17CA">
        <w:rPr>
          <w:color w:val="000000"/>
          <w:lang w:val="en-CA" w:eastAsia="zh-CN"/>
        </w:rPr>
        <w:t>uneException</w:t>
      </w:r>
      <w:r w:rsidRPr="00DD17CA">
        <w:rPr>
          <w:color w:val="808030"/>
          <w:lang w:val="en-CA" w:eastAsia="zh-CN"/>
        </w:rPr>
        <w:t>.</w:t>
      </w:r>
      <w:r w:rsidRPr="00DD17CA">
        <w:rPr>
          <w:color w:val="000000"/>
          <w:lang w:val="en-CA" w:eastAsia="zh-CN"/>
        </w:rPr>
        <w:t>toString</w:t>
      </w:r>
      <w:r w:rsidRPr="00DD17CA">
        <w:rPr>
          <w:color w:val="808030"/>
          <w:lang w:val="en-CA" w:eastAsia="zh-CN"/>
        </w:rPr>
        <w:t>())</w:t>
      </w:r>
      <w:r w:rsidRPr="00DD17CA">
        <w:rPr>
          <w:color w:val="800080"/>
          <w:lang w:val="en-CA" w:eastAsia="zh-CN"/>
        </w:rPr>
        <w:t>;</w:t>
      </w:r>
    </w:p>
    <w:p w14:paraId="128E80F7" w14:textId="77777777" w:rsidR="00DD17CA" w:rsidRPr="00946A4A" w:rsidRDefault="00DD17CA" w:rsidP="00C62F99">
      <w:pPr>
        <w:pStyle w:val="Code"/>
        <w:keepNext w:val="0"/>
        <w:keepLines w:val="0"/>
        <w:rPr>
          <w:color w:val="000000"/>
          <w:lang w:eastAsia="zh-CN"/>
        </w:rPr>
      </w:pPr>
      <w:r w:rsidRPr="00DD17CA">
        <w:rPr>
          <w:color w:val="000000"/>
          <w:lang w:val="en-CA" w:eastAsia="zh-CN"/>
        </w:rPr>
        <w:t xml:space="preserve">      </w:t>
      </w:r>
      <w:r w:rsidRPr="00946A4A">
        <w:rPr>
          <w:color w:val="800080"/>
          <w:lang w:eastAsia="zh-CN"/>
        </w:rPr>
        <w:t>}</w:t>
      </w:r>
    </w:p>
    <w:p w14:paraId="7FF635A1" w14:textId="77777777" w:rsidR="00DD17CA" w:rsidRPr="00946A4A" w:rsidRDefault="00DD17CA" w:rsidP="00C62F99">
      <w:pPr>
        <w:pStyle w:val="Code"/>
        <w:keepNext w:val="0"/>
        <w:keepLines w:val="0"/>
        <w:rPr>
          <w:color w:val="000000"/>
          <w:lang w:eastAsia="zh-CN"/>
        </w:rPr>
      </w:pPr>
      <w:r w:rsidRPr="00946A4A">
        <w:rPr>
          <w:color w:val="000000"/>
          <w:lang w:eastAsia="zh-CN"/>
        </w:rPr>
        <w:t xml:space="preserve">      </w:t>
      </w:r>
      <w:r w:rsidRPr="00946A4A">
        <w:rPr>
          <w:lang w:eastAsia="zh-CN"/>
        </w:rPr>
        <w:t>// Efface le Bot</w:t>
      </w:r>
    </w:p>
    <w:p w14:paraId="237460A5" w14:textId="77777777" w:rsidR="00DD17CA" w:rsidRPr="00946A4A" w:rsidRDefault="00DD17CA"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w:t>
      </w:r>
      <w:r w:rsidRPr="00946A4A">
        <w:rPr>
          <w:color w:val="808030"/>
          <w:lang w:eastAsia="zh-CN"/>
        </w:rPr>
        <w:t>,</w:t>
      </w:r>
      <w:r w:rsidRPr="00946A4A">
        <w:rPr>
          <w:color w:val="000000"/>
          <w:lang w:eastAsia="zh-CN"/>
        </w:rPr>
        <w:t xml:space="preserve"> HAUTEURFENETRE </w:t>
      </w:r>
      <w:r w:rsidRPr="00946A4A">
        <w:rPr>
          <w:color w:val="808030"/>
          <w:lang w:eastAsia="zh-CN"/>
        </w:rPr>
        <w:t>-</w:t>
      </w:r>
      <w:r w:rsidRPr="00946A4A">
        <w:rPr>
          <w:color w:val="000000"/>
          <w:lang w:eastAsia="zh-CN"/>
        </w:rPr>
        <w:t xml:space="preserve"> </w:t>
      </w:r>
      <w:r w:rsidRPr="00946A4A">
        <w:rPr>
          <w:color w:val="008C00"/>
          <w:lang w:eastAsia="zh-CN"/>
        </w:rPr>
        <w:t>2</w:t>
      </w:r>
      <w:r w:rsidRPr="00946A4A">
        <w:rPr>
          <w:color w:val="000000"/>
          <w:lang w:eastAsia="zh-CN"/>
        </w:rPr>
        <w:t xml:space="preserve"> </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000000"/>
          <w:lang w:eastAsia="zh-CN"/>
        </w:rPr>
        <w:t xml:space="preserve"> LARGEURBOT</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800080"/>
          <w:lang w:eastAsia="zh-CN"/>
        </w:rPr>
        <w:t>;</w:t>
      </w:r>
    </w:p>
    <w:p w14:paraId="42AC56DC" w14:textId="77777777" w:rsidR="00DD17CA" w:rsidRPr="00DD17CA" w:rsidRDefault="00DD17CA" w:rsidP="00C62F99">
      <w:pPr>
        <w:pStyle w:val="Code"/>
        <w:keepNext w:val="0"/>
        <w:keepLines w:val="0"/>
        <w:rPr>
          <w:color w:val="000000"/>
          <w:lang w:val="en-CA" w:eastAsia="zh-CN"/>
        </w:rPr>
      </w:pPr>
      <w:r w:rsidRPr="00946A4A">
        <w:rPr>
          <w:color w:val="000000"/>
          <w:lang w:eastAsia="zh-CN"/>
        </w:rPr>
        <w:t xml:space="preserve">    </w:t>
      </w:r>
      <w:r w:rsidRPr="00DD17CA">
        <w:rPr>
          <w:color w:val="800080"/>
          <w:lang w:val="en-CA" w:eastAsia="zh-CN"/>
        </w:rPr>
        <w:t>}</w:t>
      </w:r>
    </w:p>
    <w:p w14:paraId="688D033F"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color w:val="800080"/>
          <w:lang w:val="en-CA" w:eastAsia="zh-CN"/>
        </w:rPr>
        <w:t>}</w:t>
      </w:r>
    </w:p>
    <w:p w14:paraId="04C2731D" w14:textId="77777777" w:rsidR="00DD17CA" w:rsidRPr="00DD17CA" w:rsidRDefault="00DD17CA" w:rsidP="00C62F99">
      <w:pPr>
        <w:pStyle w:val="Code"/>
        <w:keepNext w:val="0"/>
        <w:keepLines w:val="0"/>
        <w:rPr>
          <w:color w:val="000000"/>
          <w:lang w:val="en-CA" w:eastAsia="zh-CN"/>
        </w:rPr>
      </w:pPr>
    </w:p>
    <w:p w14:paraId="32C6D03D"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public</w:t>
      </w:r>
      <w:r w:rsidRPr="00DD17CA">
        <w:rPr>
          <w:color w:val="000000"/>
          <w:lang w:val="en-CA" w:eastAsia="zh-CN"/>
        </w:rPr>
        <w:t xml:space="preserve"> </w:t>
      </w:r>
      <w:r w:rsidRPr="00DD17CA">
        <w:rPr>
          <w:b/>
          <w:bCs/>
          <w:color w:val="800000"/>
          <w:lang w:val="en-CA" w:eastAsia="zh-CN"/>
        </w:rPr>
        <w:t>static</w:t>
      </w:r>
      <w:r w:rsidRPr="00DD17CA">
        <w:rPr>
          <w:color w:val="000000"/>
          <w:lang w:val="en-CA" w:eastAsia="zh-CN"/>
        </w:rPr>
        <w:t xml:space="preserve"> </w:t>
      </w:r>
      <w:r w:rsidRPr="00DD17CA">
        <w:rPr>
          <w:color w:val="BB7977"/>
          <w:lang w:val="en-CA" w:eastAsia="zh-CN"/>
        </w:rPr>
        <w:t>void</w:t>
      </w:r>
      <w:r w:rsidRPr="00DD17CA">
        <w:rPr>
          <w:color w:val="000000"/>
          <w:lang w:val="en-CA" w:eastAsia="zh-CN"/>
        </w:rPr>
        <w:t xml:space="preserve"> main</w:t>
      </w:r>
      <w:r w:rsidRPr="00DD17CA">
        <w:rPr>
          <w:color w:val="808030"/>
          <w:lang w:val="en-CA" w:eastAsia="zh-CN"/>
        </w:rPr>
        <w:t>(</w:t>
      </w:r>
      <w:r w:rsidRPr="00DD17CA">
        <w:rPr>
          <w:b/>
          <w:bCs/>
          <w:color w:val="BB7977"/>
          <w:lang w:val="en-CA" w:eastAsia="zh-CN"/>
        </w:rPr>
        <w:t>String</w:t>
      </w:r>
      <w:r w:rsidRPr="00DD17CA">
        <w:rPr>
          <w:color w:val="000000"/>
          <w:lang w:val="en-CA" w:eastAsia="zh-CN"/>
        </w:rPr>
        <w:t xml:space="preserve"> args</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102F908D" w14:textId="77777777" w:rsidR="00DD17CA" w:rsidRPr="00DD17CA" w:rsidRDefault="00DD17CA" w:rsidP="00C62F99">
      <w:pPr>
        <w:pStyle w:val="Code"/>
        <w:keepNext w:val="0"/>
        <w:keepLines w:val="0"/>
        <w:rPr>
          <w:color w:val="000000"/>
          <w:lang w:eastAsia="zh-CN"/>
        </w:rPr>
      </w:pPr>
      <w:r w:rsidRPr="00DD17CA">
        <w:rPr>
          <w:color w:val="000000"/>
          <w:lang w:val="en-CA" w:eastAsia="zh-CN"/>
        </w:rPr>
        <w:t xml:space="preserve">    </w:t>
      </w:r>
      <w:r w:rsidRPr="00DD17CA">
        <w:rPr>
          <w:b/>
          <w:bCs/>
          <w:color w:val="800000"/>
          <w:lang w:eastAsia="zh-CN"/>
        </w:rPr>
        <w:t>new</w:t>
      </w:r>
      <w:r w:rsidRPr="00DD17CA">
        <w:rPr>
          <w:color w:val="000000"/>
          <w:lang w:eastAsia="zh-CN"/>
        </w:rPr>
        <w:t xml:space="preserve"> ExempleJFrameAnimationDoubleTampon</w:t>
      </w:r>
      <w:r w:rsidRPr="00DD17CA">
        <w:rPr>
          <w:color w:val="808030"/>
          <w:lang w:eastAsia="zh-CN"/>
        </w:rPr>
        <w:t>()</w:t>
      </w:r>
      <w:r w:rsidRPr="00DD17CA">
        <w:rPr>
          <w:color w:val="800080"/>
          <w:lang w:eastAsia="zh-CN"/>
        </w:rPr>
        <w:t>;</w:t>
      </w:r>
    </w:p>
    <w:p w14:paraId="0BC92347"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800080"/>
          <w:lang w:eastAsia="zh-CN"/>
        </w:rPr>
        <w:t>}</w:t>
      </w:r>
    </w:p>
    <w:p w14:paraId="3E5B1B28" w14:textId="00AD9A4F" w:rsidR="00DD17CA" w:rsidRDefault="00DD17CA" w:rsidP="00C62F99">
      <w:pPr>
        <w:pStyle w:val="Code"/>
        <w:keepNext w:val="0"/>
        <w:keepLines w:val="0"/>
        <w:rPr>
          <w:color w:val="800080"/>
          <w:lang w:eastAsia="zh-CN"/>
        </w:rPr>
      </w:pPr>
      <w:r w:rsidRPr="00DD17CA">
        <w:rPr>
          <w:color w:val="800080"/>
          <w:lang w:eastAsia="zh-CN"/>
        </w:rPr>
        <w:t>}</w:t>
      </w:r>
    </w:p>
    <w:p w14:paraId="1F058180" w14:textId="77777777" w:rsidR="003E5B17" w:rsidRPr="00DD17CA" w:rsidRDefault="003E5B17" w:rsidP="00C62F99">
      <w:pPr>
        <w:pStyle w:val="Code"/>
        <w:keepNext w:val="0"/>
        <w:keepLines w:val="0"/>
        <w:rPr>
          <w:color w:val="000000"/>
          <w:lang w:eastAsia="zh-CN"/>
        </w:rPr>
      </w:pPr>
    </w:p>
    <w:p w14:paraId="2A5A705E" w14:textId="77777777" w:rsidR="001F6504" w:rsidRDefault="001F6504" w:rsidP="00C62F99">
      <w:pPr>
        <w:pStyle w:val="Corpsdetexte"/>
      </w:pPr>
    </w:p>
    <w:p w14:paraId="6A959964" w14:textId="77777777" w:rsidR="001F6504" w:rsidRDefault="001F6504" w:rsidP="00C62F99">
      <w:pPr>
        <w:pStyle w:val="Corpsdetexte"/>
      </w:pPr>
      <w:r>
        <w:t xml:space="preserve">Dans la méthode </w:t>
      </w:r>
      <w:r>
        <w:rPr>
          <w:i/>
          <w:iCs/>
        </w:rPr>
        <w:t>paint</w:t>
      </w:r>
      <w:r>
        <w:t xml:space="preserve">() de programme, la ligne suivante crée un objet de la classe </w:t>
      </w:r>
      <w:r>
        <w:rPr>
          <w:i/>
          <w:iCs/>
        </w:rPr>
        <w:t>Image</w:t>
      </w:r>
      <w:r>
        <w:t xml:space="preserve"> qui sert de tampon :</w:t>
      </w:r>
    </w:p>
    <w:p w14:paraId="082A89F7" w14:textId="77777777" w:rsidR="001F6504" w:rsidRPr="005377A5" w:rsidRDefault="001F6504" w:rsidP="00C62F99">
      <w:pPr>
        <w:rPr>
          <w:rFonts w:ascii="Courier New" w:hAnsi="Courier New" w:cs="Courier New"/>
        </w:rPr>
      </w:pPr>
      <w:r w:rsidRPr="005377A5">
        <w:rPr>
          <w:rFonts w:ascii="Courier New" w:hAnsi="Courier New" w:cs="Courier New"/>
        </w:rPr>
        <w:t xml:space="preserve">        </w:t>
      </w:r>
      <w:r w:rsidRPr="005377A5">
        <w:rPr>
          <w:rFonts w:ascii="Courier New" w:hAnsi="Courier New" w:cs="Courier New"/>
          <w:highlight w:val="yellow"/>
        </w:rPr>
        <w:t>tamponImage = createImage(LARGEURFENETRE,HAUTEURFENETRE)</w:t>
      </w:r>
      <w:r w:rsidRPr="005377A5">
        <w:rPr>
          <w:rFonts w:ascii="Courier New" w:hAnsi="Courier New" w:cs="Courier New"/>
        </w:rPr>
        <w:t>;</w:t>
      </w:r>
    </w:p>
    <w:p w14:paraId="62FB8D23" w14:textId="77777777" w:rsidR="001F6504" w:rsidRDefault="001F6504" w:rsidP="00C62F99">
      <w:pPr>
        <w:pStyle w:val="Corpsdetexte"/>
      </w:pPr>
    </w:p>
    <w:p w14:paraId="676271B2" w14:textId="77777777" w:rsidR="001F6504" w:rsidRDefault="001F6504" w:rsidP="00C62F99">
      <w:pPr>
        <w:pStyle w:val="Corpsdetexte"/>
      </w:pPr>
      <w:r>
        <w:t xml:space="preserve">La ligne suivante extrait le contexte graphique </w:t>
      </w:r>
      <w:r>
        <w:rPr>
          <w:i/>
          <w:iCs/>
        </w:rPr>
        <w:t>tamponGraphics</w:t>
      </w:r>
      <w:r>
        <w:t xml:space="preserve"> qui correspond à l’objet </w:t>
      </w:r>
      <w:r>
        <w:rPr>
          <w:i/>
          <w:iCs/>
        </w:rPr>
        <w:t>tamponImage</w:t>
      </w:r>
      <w:r>
        <w:t> :</w:t>
      </w:r>
    </w:p>
    <w:p w14:paraId="46B0AEC7" w14:textId="77777777" w:rsidR="001F6504" w:rsidRPr="00EC799C" w:rsidRDefault="001F6504" w:rsidP="00C62F99">
      <w:pPr>
        <w:rPr>
          <w:rFonts w:ascii="Courier New" w:hAnsi="Courier New" w:cs="Courier New"/>
        </w:rPr>
      </w:pPr>
      <w:r w:rsidRPr="00EC799C">
        <w:rPr>
          <w:rFonts w:ascii="Courier New" w:hAnsi="Courier New" w:cs="Courier New"/>
        </w:rPr>
        <w:t xml:space="preserve">        </w:t>
      </w:r>
      <w:r w:rsidRPr="00EC799C">
        <w:rPr>
          <w:rFonts w:ascii="Courier New" w:hAnsi="Courier New" w:cs="Courier New"/>
          <w:highlight w:val="yellow"/>
        </w:rPr>
        <w:t>tamponGraphics = tamponImage.getGraphics()</w:t>
      </w:r>
      <w:r w:rsidRPr="00EC799C">
        <w:rPr>
          <w:rFonts w:ascii="Courier New" w:hAnsi="Courier New" w:cs="Courier New"/>
        </w:rPr>
        <w:t>;</w:t>
      </w:r>
    </w:p>
    <w:p w14:paraId="032DDE77" w14:textId="77777777" w:rsidR="001F6504" w:rsidRDefault="001F6504" w:rsidP="00C62F99">
      <w:pPr>
        <w:pStyle w:val="Corpsdetexte"/>
      </w:pPr>
    </w:p>
    <w:p w14:paraId="11BC2A5D" w14:textId="77777777" w:rsidR="001F6504" w:rsidRDefault="001F6504" w:rsidP="00C62F99">
      <w:pPr>
        <w:pStyle w:val="Corpsdetexte"/>
      </w:pPr>
      <w:r>
        <w:t>Les dessins sont par la suite effectués dans ce contexte graphique, par exemple :</w:t>
      </w:r>
    </w:p>
    <w:p w14:paraId="7AB1EEED" w14:textId="2A7CA3CC" w:rsidR="001F6504" w:rsidRPr="006B5FE4" w:rsidRDefault="001F6504" w:rsidP="00C62F99">
      <w:pPr>
        <w:rPr>
          <w:rFonts w:ascii="Courier New" w:hAnsi="Courier New" w:cs="Courier New"/>
        </w:rPr>
      </w:pPr>
      <w:r w:rsidRPr="006B5FE4">
        <w:rPr>
          <w:rFonts w:ascii="Courier New" w:hAnsi="Courier New" w:cs="Courier New"/>
        </w:rPr>
        <w:t xml:space="preserve">        paintBot(</w:t>
      </w:r>
      <w:r w:rsidRPr="006B5FE4">
        <w:rPr>
          <w:rFonts w:ascii="Courier New" w:hAnsi="Courier New" w:cs="Courier New"/>
          <w:highlight w:val="yellow"/>
        </w:rPr>
        <w:t>tamponGraphics</w:t>
      </w:r>
      <w:r w:rsidRPr="006B5FE4">
        <w:rPr>
          <w:rFonts w:ascii="Courier New" w:hAnsi="Courier New" w:cs="Courier New"/>
        </w:rPr>
        <w:t>,x,HAUTEURFENETRE-2*HAUTEURBOT,LARGEURBOT,HAUTEURBOT);</w:t>
      </w:r>
    </w:p>
    <w:p w14:paraId="1727F356" w14:textId="77777777" w:rsidR="001F6504" w:rsidRDefault="001F6504" w:rsidP="00C62F99">
      <w:pPr>
        <w:pStyle w:val="Corpsdetexte"/>
      </w:pPr>
    </w:p>
    <w:p w14:paraId="72AED9D2" w14:textId="77777777" w:rsidR="001F6504" w:rsidRDefault="001F6504" w:rsidP="00C62F99">
      <w:pPr>
        <w:pStyle w:val="Corpsdetexte"/>
      </w:pPr>
      <w:r>
        <w:t xml:space="preserve">L’image </w:t>
      </w:r>
      <w:r>
        <w:rPr>
          <w:i/>
          <w:iCs/>
        </w:rPr>
        <w:t>tamponImage</w:t>
      </w:r>
      <w:r>
        <w:t xml:space="preserve"> est ensuite copiée dans le contexte graphique </w:t>
      </w:r>
      <w:r>
        <w:rPr>
          <w:i/>
          <w:iCs/>
        </w:rPr>
        <w:t>g</w:t>
      </w:r>
      <w:r>
        <w:t xml:space="preserve"> de la fenêtre à l’écran par :</w:t>
      </w:r>
    </w:p>
    <w:p w14:paraId="38E7343E" w14:textId="6F86697A" w:rsidR="001F6504" w:rsidRPr="00B077F9" w:rsidRDefault="001F6504" w:rsidP="00C62F99">
      <w:pPr>
        <w:rPr>
          <w:rFonts w:ascii="Courier New" w:hAnsi="Courier New" w:cs="Courier New"/>
          <w:lang w:val="fr-CA"/>
        </w:rPr>
      </w:pPr>
      <w:r w:rsidRPr="00B077F9">
        <w:rPr>
          <w:rFonts w:ascii="Courier New" w:hAnsi="Courier New" w:cs="Courier New"/>
        </w:rPr>
        <w:t xml:space="preserve">        </w:t>
      </w:r>
      <w:r w:rsidRPr="00B077F9">
        <w:rPr>
          <w:rFonts w:ascii="Courier New" w:hAnsi="Courier New" w:cs="Courier New"/>
          <w:highlight w:val="yellow"/>
          <w:lang w:val="fr-CA"/>
        </w:rPr>
        <w:t>g.drawImage(tamponImage,0,0,this)</w:t>
      </w:r>
      <w:r w:rsidRPr="00B077F9">
        <w:rPr>
          <w:rFonts w:ascii="Courier New" w:hAnsi="Courier New" w:cs="Courier New"/>
          <w:lang w:val="fr-CA"/>
        </w:rPr>
        <w:t>;</w:t>
      </w:r>
    </w:p>
    <w:p w14:paraId="18CBF82E" w14:textId="77777777" w:rsidR="001F6504" w:rsidRDefault="001F6504" w:rsidP="00C62F99">
      <w:pPr>
        <w:pStyle w:val="Corpsdetexte"/>
      </w:pPr>
    </w:p>
    <w:p w14:paraId="63FCC564" w14:textId="77777777" w:rsidR="001F6504" w:rsidRDefault="001F6504" w:rsidP="00C62F99">
      <w:pPr>
        <w:pStyle w:val="Corpsdetexte"/>
      </w:pPr>
      <w:r>
        <w:rPr>
          <w:b/>
          <w:bCs/>
        </w:rPr>
        <w:t xml:space="preserve">Exercice. </w:t>
      </w:r>
      <w:r>
        <w:t>Modifiez le programme précédent de manière à ce que le Bot inverse sa direction de déplacement lorsqu’il atteint le bord de la fenêtre.</w:t>
      </w:r>
    </w:p>
    <w:p w14:paraId="7303F45E" w14:textId="457F6B81" w:rsidR="00B70207" w:rsidRDefault="001F6504" w:rsidP="00C62F99">
      <w:pPr>
        <w:pStyle w:val="Corpsdetexte"/>
        <w:rPr>
          <w:rFonts w:ascii="Segoe UI" w:hAnsi="Segoe UI" w:cs="Segoe UI"/>
          <w:b/>
          <w:bCs/>
          <w:color w:val="586069"/>
          <w:lang w:val="fr-CA"/>
        </w:rPr>
      </w:pPr>
      <w:r>
        <w:rPr>
          <w:b/>
          <w:bCs/>
        </w:rPr>
        <w:t xml:space="preserve">Solution. </w:t>
      </w:r>
      <w:hyperlink r:id="rId346" w:history="1">
        <w:r w:rsidRPr="00E9250E">
          <w:rPr>
            <w:rFonts w:ascii="Segoe UI" w:hAnsi="Segoe UI" w:cs="Segoe UI"/>
            <w:color w:val="0366D6"/>
            <w:lang w:val="fr-CA"/>
          </w:rPr>
          <w:t>JavaPasAPas</w:t>
        </w:r>
      </w:hyperlink>
      <w:r w:rsidRPr="00E9250E">
        <w:rPr>
          <w:rFonts w:ascii="Segoe UI" w:hAnsi="Segoe UI" w:cs="Segoe UI"/>
          <w:color w:val="586069"/>
          <w:lang w:val="fr-CA"/>
        </w:rPr>
        <w:t>/</w:t>
      </w:r>
      <w:bookmarkStart w:id="158" w:name="OLE_LINK81"/>
      <w:bookmarkStart w:id="159" w:name="OLE_LINK82"/>
      <w:r w:rsidR="00DD17CA">
        <w:rPr>
          <w:rFonts w:ascii="Segoe UI" w:hAnsi="Segoe UI" w:cs="Segoe UI"/>
          <w:b/>
          <w:bCs/>
          <w:color w:val="586069"/>
          <w:lang w:val="fr-CA"/>
        </w:rPr>
        <w:t>chapitre_6/</w:t>
      </w:r>
    </w:p>
    <w:p w14:paraId="732D6E82" w14:textId="5FB66315" w:rsidR="001F6504" w:rsidRPr="008C04BA" w:rsidRDefault="00DD17CA" w:rsidP="00C62F99">
      <w:pPr>
        <w:pStyle w:val="Corpsdetexte"/>
        <w:rPr>
          <w:b/>
          <w:bCs/>
        </w:rPr>
      </w:pPr>
      <w:r>
        <w:rPr>
          <w:rFonts w:ascii="Segoe UI" w:hAnsi="Segoe UI" w:cs="Segoe UI"/>
          <w:b/>
          <w:bCs/>
          <w:color w:val="586069"/>
          <w:lang w:val="fr-CA"/>
        </w:rPr>
        <w:lastRenderedPageBreak/>
        <w:t>E</w:t>
      </w:r>
      <w:r w:rsidR="001F6504" w:rsidRPr="00E9250E">
        <w:rPr>
          <w:rFonts w:ascii="Segoe UI" w:hAnsi="Segoe UI" w:cs="Segoe UI"/>
          <w:b/>
          <w:bCs/>
          <w:color w:val="586069"/>
          <w:lang w:val="fr-CA"/>
        </w:rPr>
        <w:t>xerciceJFrameAvecBotRebondissant.java</w:t>
      </w:r>
      <w:bookmarkEnd w:id="158"/>
      <w:bookmarkEnd w:id="159"/>
    </w:p>
    <w:p w14:paraId="021CD3A8" w14:textId="5622A9A7" w:rsidR="00DD17CA" w:rsidRPr="00DD17CA" w:rsidRDefault="00DD17CA" w:rsidP="00C62F99">
      <w:pPr>
        <w:pStyle w:val="Code"/>
        <w:keepNext w:val="0"/>
        <w:keepLines w:val="0"/>
        <w:rPr>
          <w:color w:val="000000"/>
          <w:lang w:eastAsia="zh-CN"/>
        </w:rPr>
      </w:pPr>
      <w:r w:rsidRPr="00DD17CA">
        <w:rPr>
          <w:lang w:eastAsia="zh-CN"/>
        </w:rPr>
        <w:t>// Animation par double tampon</w:t>
      </w:r>
    </w:p>
    <w:p w14:paraId="26F07753" w14:textId="77777777" w:rsidR="00DD17CA" w:rsidRPr="00DD17CA" w:rsidRDefault="00DD17CA" w:rsidP="00C62F99">
      <w:pPr>
        <w:pStyle w:val="Code"/>
        <w:keepNext w:val="0"/>
        <w:keepLines w:val="0"/>
        <w:rPr>
          <w:color w:val="000000"/>
          <w:lang w:eastAsia="zh-CN"/>
        </w:rPr>
      </w:pPr>
      <w:r w:rsidRPr="00DD17CA">
        <w:rPr>
          <w:lang w:eastAsia="zh-CN"/>
        </w:rPr>
        <w:t>// Le Bot rebondit lorsqu'il atteint le bord de la fenêtre</w:t>
      </w:r>
    </w:p>
    <w:p w14:paraId="721E73D5"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b/>
          <w:bCs/>
          <w:color w:val="800000"/>
          <w:lang w:eastAsia="zh-CN"/>
        </w:rPr>
        <w:t>*</w:t>
      </w:r>
      <w:r w:rsidRPr="00DD17CA">
        <w:rPr>
          <w:color w:val="800080"/>
          <w:lang w:eastAsia="zh-CN"/>
        </w:rPr>
        <w:t>;</w:t>
      </w:r>
    </w:p>
    <w:p w14:paraId="154EAA91"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color w:val="004A43"/>
          <w:lang w:eastAsia="zh-CN"/>
        </w:rPr>
        <w:t>event</w:t>
      </w:r>
      <w:r w:rsidRPr="00DD17CA">
        <w:rPr>
          <w:color w:val="808030"/>
          <w:lang w:eastAsia="zh-CN"/>
        </w:rPr>
        <w:t>.</w:t>
      </w:r>
      <w:r w:rsidRPr="00DD17CA">
        <w:rPr>
          <w:b/>
          <w:bCs/>
          <w:color w:val="800000"/>
          <w:lang w:eastAsia="zh-CN"/>
        </w:rPr>
        <w:t>*</w:t>
      </w:r>
      <w:r w:rsidRPr="00DD17CA">
        <w:rPr>
          <w:color w:val="800080"/>
          <w:lang w:eastAsia="zh-CN"/>
        </w:rPr>
        <w:t>;</w:t>
      </w:r>
    </w:p>
    <w:p w14:paraId="05F23DA4"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javax</w:t>
      </w:r>
      <w:r w:rsidRPr="00DD17CA">
        <w:rPr>
          <w:color w:val="808030"/>
          <w:lang w:eastAsia="zh-CN"/>
        </w:rPr>
        <w:t>.</w:t>
      </w:r>
      <w:r w:rsidRPr="00DD17CA">
        <w:rPr>
          <w:color w:val="004A43"/>
          <w:lang w:eastAsia="zh-CN"/>
        </w:rPr>
        <w:t>swing</w:t>
      </w:r>
      <w:r w:rsidRPr="00DD17CA">
        <w:rPr>
          <w:color w:val="808030"/>
          <w:lang w:eastAsia="zh-CN"/>
        </w:rPr>
        <w:t>.</w:t>
      </w:r>
      <w:r w:rsidRPr="00DD17CA">
        <w:rPr>
          <w:b/>
          <w:bCs/>
          <w:color w:val="800000"/>
          <w:lang w:eastAsia="zh-CN"/>
        </w:rPr>
        <w:t>*</w:t>
      </w:r>
      <w:r w:rsidRPr="00DD17CA">
        <w:rPr>
          <w:color w:val="800080"/>
          <w:lang w:eastAsia="zh-CN"/>
        </w:rPr>
        <w:t>;</w:t>
      </w:r>
    </w:p>
    <w:p w14:paraId="39338290" w14:textId="77777777" w:rsidR="00DD17CA" w:rsidRPr="00DD17CA" w:rsidRDefault="00DD17CA" w:rsidP="00C62F99">
      <w:pPr>
        <w:pStyle w:val="Code"/>
        <w:keepNext w:val="0"/>
        <w:keepLines w:val="0"/>
        <w:rPr>
          <w:color w:val="000000"/>
          <w:lang w:eastAsia="zh-CN"/>
        </w:rPr>
      </w:pPr>
    </w:p>
    <w:p w14:paraId="08249AD1" w14:textId="77777777" w:rsidR="00DD17CA" w:rsidRPr="00DD17CA" w:rsidRDefault="00DD17CA" w:rsidP="00C62F99">
      <w:pPr>
        <w:pStyle w:val="Code"/>
        <w:keepNext w:val="0"/>
        <w:keepLines w:val="0"/>
        <w:rPr>
          <w:color w:val="000000"/>
          <w:lang w:eastAsia="zh-CN"/>
        </w:rPr>
      </w:pPr>
      <w:r w:rsidRPr="00DD17CA">
        <w:rPr>
          <w:b/>
          <w:bCs/>
          <w:color w:val="800000"/>
          <w:lang w:eastAsia="zh-CN"/>
        </w:rPr>
        <w:t>public</w:t>
      </w:r>
      <w:r w:rsidRPr="00DD17CA">
        <w:rPr>
          <w:color w:val="000000"/>
          <w:lang w:eastAsia="zh-CN"/>
        </w:rPr>
        <w:t xml:space="preserve"> </w:t>
      </w:r>
      <w:r w:rsidRPr="00DD17CA">
        <w:rPr>
          <w:b/>
          <w:bCs/>
          <w:color w:val="800000"/>
          <w:lang w:eastAsia="zh-CN"/>
        </w:rPr>
        <w:t>class</w:t>
      </w:r>
      <w:r w:rsidRPr="00DD17CA">
        <w:rPr>
          <w:color w:val="000000"/>
          <w:lang w:eastAsia="zh-CN"/>
        </w:rPr>
        <w:t xml:space="preserve"> ExerciceJFrameAvecBotRebondissant </w:t>
      </w:r>
      <w:r w:rsidRPr="00DD17CA">
        <w:rPr>
          <w:b/>
          <w:bCs/>
          <w:color w:val="800000"/>
          <w:lang w:eastAsia="zh-CN"/>
        </w:rPr>
        <w:t>extends</w:t>
      </w:r>
      <w:r w:rsidRPr="00DD17CA">
        <w:rPr>
          <w:color w:val="000000"/>
          <w:lang w:eastAsia="zh-CN"/>
        </w:rPr>
        <w:t xml:space="preserve"> JFrame </w:t>
      </w:r>
      <w:r w:rsidRPr="00DD17CA">
        <w:rPr>
          <w:color w:val="800080"/>
          <w:lang w:eastAsia="zh-CN"/>
        </w:rPr>
        <w:t>{</w:t>
      </w:r>
    </w:p>
    <w:p w14:paraId="7F5408DB" w14:textId="77777777" w:rsidR="00DD17CA" w:rsidRPr="00DD17CA" w:rsidRDefault="00DD17CA" w:rsidP="00C62F99">
      <w:pPr>
        <w:pStyle w:val="Code"/>
        <w:keepNext w:val="0"/>
        <w:keepLines w:val="0"/>
        <w:rPr>
          <w:color w:val="000000"/>
          <w:lang w:eastAsia="zh-CN"/>
        </w:rPr>
      </w:pPr>
    </w:p>
    <w:p w14:paraId="55E4BDF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Constantes pour la taille de la fenêtre et du Bot</w:t>
      </w:r>
    </w:p>
    <w:p w14:paraId="43583858" w14:textId="77777777" w:rsidR="00DD17CA" w:rsidRPr="00946A4A" w:rsidRDefault="00DD17CA" w:rsidP="00C62F99">
      <w:pPr>
        <w:pStyle w:val="Code"/>
        <w:keepNext w:val="0"/>
        <w:keepLines w:val="0"/>
        <w:rPr>
          <w:color w:val="000000"/>
          <w:lang w:val="en-US" w:eastAsia="zh-CN"/>
        </w:rPr>
      </w:pPr>
      <w:r w:rsidRPr="00DD17CA">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2A7667BB" w14:textId="77777777" w:rsidR="00DD17CA" w:rsidRPr="00946A4A" w:rsidRDefault="00DD17CA"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1B7629A8" w14:textId="77777777" w:rsidR="00DD17CA" w:rsidRPr="00946A4A" w:rsidRDefault="00DD17CA"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LARGEURBOT </w:t>
      </w:r>
      <w:r w:rsidRPr="00946A4A">
        <w:rPr>
          <w:color w:val="808030"/>
          <w:lang w:val="en-US" w:eastAsia="zh-CN"/>
        </w:rPr>
        <w: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w:t>
      </w:r>
      <w:r w:rsidRPr="00946A4A">
        <w:rPr>
          <w:color w:val="800080"/>
          <w:lang w:val="en-US" w:eastAsia="zh-CN"/>
        </w:rPr>
        <w:t>;</w:t>
      </w:r>
    </w:p>
    <w:p w14:paraId="1F28D8C4" w14:textId="77777777" w:rsidR="00DD17CA" w:rsidRPr="00DD17CA" w:rsidRDefault="00DD17CA" w:rsidP="00C62F99">
      <w:pPr>
        <w:pStyle w:val="Code"/>
        <w:keepNext w:val="0"/>
        <w:keepLines w:val="0"/>
        <w:rPr>
          <w:color w:val="000000"/>
          <w:lang w:eastAsia="zh-CN"/>
        </w:rPr>
      </w:pPr>
      <w:r w:rsidRPr="00946A4A">
        <w:rPr>
          <w:color w:val="000000"/>
          <w:lang w:val="en-US"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HAUTEURBOT </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0080"/>
          <w:lang w:eastAsia="zh-CN"/>
        </w:rPr>
        <w:t>;</w:t>
      </w:r>
    </w:p>
    <w:p w14:paraId="7D109CA9" w14:textId="77777777" w:rsidR="00DD17CA" w:rsidRPr="00DD17CA" w:rsidRDefault="00DD17CA" w:rsidP="00C62F99">
      <w:pPr>
        <w:pStyle w:val="Code"/>
        <w:keepNext w:val="0"/>
        <w:keepLines w:val="0"/>
        <w:rPr>
          <w:color w:val="000000"/>
          <w:lang w:eastAsia="zh-CN"/>
        </w:rPr>
      </w:pPr>
    </w:p>
    <w:p w14:paraId="0156E7D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Tampon pour construire l'image avant d'afficher</w:t>
      </w:r>
    </w:p>
    <w:p w14:paraId="7E092B6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Graphics tamponGraphics</w:t>
      </w:r>
      <w:r w:rsidRPr="00DD17CA">
        <w:rPr>
          <w:color w:val="800080"/>
          <w:lang w:eastAsia="zh-CN"/>
        </w:rPr>
        <w:t>;</w:t>
      </w:r>
    </w:p>
    <w:p w14:paraId="40D2D16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Image tamponImage</w:t>
      </w:r>
      <w:r w:rsidRPr="00DD17CA">
        <w:rPr>
          <w:color w:val="800080"/>
          <w:lang w:eastAsia="zh-CN"/>
        </w:rPr>
        <w:t>;</w:t>
      </w:r>
    </w:p>
    <w:p w14:paraId="72B850A1" w14:textId="77777777" w:rsidR="00DD17CA" w:rsidRPr="00DD17CA" w:rsidRDefault="00DD17CA" w:rsidP="00C62F99">
      <w:pPr>
        <w:pStyle w:val="Code"/>
        <w:keepNext w:val="0"/>
        <w:keepLines w:val="0"/>
        <w:rPr>
          <w:color w:val="000000"/>
          <w:lang w:eastAsia="zh-CN"/>
        </w:rPr>
      </w:pPr>
    </w:p>
    <w:p w14:paraId="23FA2621"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ExerciceJFrameAvecBotRebondissant</w:t>
      </w:r>
      <w:r w:rsidRPr="00DD17CA">
        <w:rPr>
          <w:color w:val="808030"/>
          <w:lang w:eastAsia="zh-CN"/>
        </w:rPr>
        <w:t>()</w:t>
      </w:r>
      <w:r w:rsidRPr="00DD17CA">
        <w:rPr>
          <w:color w:val="000000"/>
          <w:lang w:eastAsia="zh-CN"/>
        </w:rPr>
        <w:t xml:space="preserve"> </w:t>
      </w:r>
      <w:r w:rsidRPr="00DD17CA">
        <w:rPr>
          <w:color w:val="800080"/>
          <w:lang w:eastAsia="zh-CN"/>
        </w:rPr>
        <w:t>{</w:t>
      </w:r>
    </w:p>
    <w:p w14:paraId="4E957A5B" w14:textId="77777777" w:rsidR="00DD17CA" w:rsidRPr="00DD17CA" w:rsidRDefault="00DD17CA" w:rsidP="00C62F99">
      <w:pPr>
        <w:pStyle w:val="Code"/>
        <w:keepNext w:val="0"/>
        <w:keepLines w:val="0"/>
        <w:rPr>
          <w:color w:val="000000"/>
          <w:lang w:val="en-CA" w:eastAsia="zh-CN"/>
        </w:rPr>
      </w:pPr>
      <w:r w:rsidRPr="00DD17CA">
        <w:rPr>
          <w:color w:val="000000"/>
          <w:lang w:eastAsia="zh-CN"/>
        </w:rPr>
        <w:t xml:space="preserve">    </w:t>
      </w:r>
      <w:r w:rsidRPr="00DD17CA">
        <w:rPr>
          <w:b/>
          <w:bCs/>
          <w:color w:val="800000"/>
          <w:lang w:val="en-CA" w:eastAsia="zh-CN"/>
        </w:rPr>
        <w:t>super</w:t>
      </w:r>
      <w:r w:rsidRPr="00DD17CA">
        <w:rPr>
          <w:color w:val="808030"/>
          <w:lang w:val="en-CA" w:eastAsia="zh-CN"/>
        </w:rPr>
        <w:t>(</w:t>
      </w:r>
      <w:r w:rsidRPr="00DD17CA">
        <w:rPr>
          <w:color w:val="0000E6"/>
          <w:lang w:val="en-CA" w:eastAsia="zh-CN"/>
        </w:rPr>
        <w:t>"Bot rebondissant"</w:t>
      </w:r>
      <w:r w:rsidRPr="00DD17CA">
        <w:rPr>
          <w:color w:val="808030"/>
          <w:lang w:val="en-CA" w:eastAsia="zh-CN"/>
        </w:rPr>
        <w:t>)</w:t>
      </w:r>
      <w:r w:rsidRPr="00DD17CA">
        <w:rPr>
          <w:color w:val="800080"/>
          <w:lang w:val="en-CA" w:eastAsia="zh-CN"/>
        </w:rPr>
        <w:t>;</w:t>
      </w:r>
    </w:p>
    <w:p w14:paraId="5783E201"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setDefaultCloseOperation</w:t>
      </w:r>
      <w:r w:rsidRPr="00DD17CA">
        <w:rPr>
          <w:color w:val="808030"/>
          <w:lang w:val="en-CA" w:eastAsia="zh-CN"/>
        </w:rPr>
        <w:t>(</w:t>
      </w:r>
      <w:r w:rsidRPr="00DD17CA">
        <w:rPr>
          <w:color w:val="000000"/>
          <w:lang w:val="en-CA" w:eastAsia="zh-CN"/>
        </w:rPr>
        <w:t>EXIT_ON_CLOSE</w:t>
      </w:r>
      <w:r w:rsidRPr="00DD17CA">
        <w:rPr>
          <w:color w:val="808030"/>
          <w:lang w:val="en-CA" w:eastAsia="zh-CN"/>
        </w:rPr>
        <w:t>)</w:t>
      </w:r>
      <w:r w:rsidRPr="00DD17CA">
        <w:rPr>
          <w:color w:val="800080"/>
          <w:lang w:val="en-CA" w:eastAsia="zh-CN"/>
        </w:rPr>
        <w:t>;</w:t>
      </w:r>
    </w:p>
    <w:p w14:paraId="79821E3F"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setSize</w:t>
      </w:r>
      <w:r w:rsidRPr="00DD17CA">
        <w:rPr>
          <w:color w:val="808030"/>
          <w:lang w:val="en-CA" w:eastAsia="zh-CN"/>
        </w:rPr>
        <w:t>(</w:t>
      </w:r>
      <w:r w:rsidRPr="00DD17CA">
        <w:rPr>
          <w:color w:val="000000"/>
          <w:lang w:val="en-CA" w:eastAsia="zh-CN"/>
        </w:rPr>
        <w:t>LARGEURFENETRE</w:t>
      </w:r>
      <w:r w:rsidRPr="00DD17CA">
        <w:rPr>
          <w:color w:val="808030"/>
          <w:lang w:val="en-CA" w:eastAsia="zh-CN"/>
        </w:rPr>
        <w:t>,</w:t>
      </w:r>
      <w:r w:rsidRPr="00DD17CA">
        <w:rPr>
          <w:color w:val="000000"/>
          <w:lang w:val="en-CA" w:eastAsia="zh-CN"/>
        </w:rPr>
        <w:t xml:space="preserve"> HAUTEURFENETRE</w:t>
      </w:r>
      <w:r w:rsidRPr="00DD17CA">
        <w:rPr>
          <w:color w:val="808030"/>
          <w:lang w:val="en-CA" w:eastAsia="zh-CN"/>
        </w:rPr>
        <w:t>)</w:t>
      </w:r>
      <w:r w:rsidRPr="00DD17CA">
        <w:rPr>
          <w:color w:val="800080"/>
          <w:lang w:val="en-CA" w:eastAsia="zh-CN"/>
        </w:rPr>
        <w:t>;</w:t>
      </w:r>
    </w:p>
    <w:p w14:paraId="0FCF4795"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setVisible</w:t>
      </w:r>
      <w:r w:rsidRPr="00DD17CA">
        <w:rPr>
          <w:color w:val="808030"/>
          <w:lang w:val="en-CA" w:eastAsia="zh-CN"/>
        </w:rPr>
        <w:t>(</w:t>
      </w:r>
      <w:r w:rsidRPr="00DD17CA">
        <w:rPr>
          <w:b/>
          <w:bCs/>
          <w:color w:val="800000"/>
          <w:lang w:val="en-CA" w:eastAsia="zh-CN"/>
        </w:rPr>
        <w:t>true</w:t>
      </w:r>
      <w:r w:rsidRPr="00DD17CA">
        <w:rPr>
          <w:color w:val="808030"/>
          <w:lang w:val="en-CA" w:eastAsia="zh-CN"/>
        </w:rPr>
        <w:t>)</w:t>
      </w:r>
      <w:r w:rsidRPr="00DD17CA">
        <w:rPr>
          <w:color w:val="800080"/>
          <w:lang w:val="en-CA" w:eastAsia="zh-CN"/>
        </w:rPr>
        <w:t>;</w:t>
      </w:r>
    </w:p>
    <w:p w14:paraId="1DF9D9CD" w14:textId="77777777" w:rsidR="00DD17CA" w:rsidRPr="00DD17CA" w:rsidRDefault="00DD17CA" w:rsidP="00C62F99">
      <w:pPr>
        <w:pStyle w:val="Code"/>
        <w:keepNext w:val="0"/>
        <w:keepLines w:val="0"/>
        <w:rPr>
          <w:color w:val="000000"/>
          <w:lang w:eastAsia="zh-CN"/>
        </w:rPr>
      </w:pPr>
      <w:r w:rsidRPr="00DD17CA">
        <w:rPr>
          <w:color w:val="000000"/>
          <w:lang w:val="en-CA" w:eastAsia="zh-CN"/>
        </w:rPr>
        <w:t xml:space="preserve">  </w:t>
      </w:r>
      <w:r w:rsidRPr="00DD17CA">
        <w:rPr>
          <w:color w:val="800080"/>
          <w:lang w:eastAsia="zh-CN"/>
        </w:rPr>
        <w:t>}</w:t>
      </w:r>
    </w:p>
    <w:p w14:paraId="15254991" w14:textId="77777777" w:rsidR="00DD17CA" w:rsidRPr="00DD17CA" w:rsidRDefault="00DD17CA" w:rsidP="00C62F99">
      <w:pPr>
        <w:pStyle w:val="Code"/>
        <w:keepNext w:val="0"/>
        <w:keepLines w:val="0"/>
        <w:rPr>
          <w:color w:val="000000"/>
          <w:lang w:eastAsia="zh-CN"/>
        </w:rPr>
      </w:pPr>
    </w:p>
    <w:p w14:paraId="52840D1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Méthode qui dessine un Bot dans un objet Graphics g</w:t>
      </w:r>
    </w:p>
    <w:p w14:paraId="2EF6841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à l'échelle dans un rectangle englobant de paramètres x,y,largeur,hauteur</w:t>
      </w:r>
    </w:p>
    <w:p w14:paraId="42365FA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paintBot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x</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y</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largeur</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hauteur</w:t>
      </w:r>
      <w:r w:rsidRPr="00DD17CA">
        <w:rPr>
          <w:color w:val="808030"/>
          <w:lang w:eastAsia="zh-CN"/>
        </w:rPr>
        <w:t>)</w:t>
      </w:r>
      <w:r w:rsidRPr="00DD17CA">
        <w:rPr>
          <w:color w:val="000000"/>
          <w:lang w:eastAsia="zh-CN"/>
        </w:rPr>
        <w:t xml:space="preserve"> </w:t>
      </w:r>
      <w:r w:rsidRPr="00DD17CA">
        <w:rPr>
          <w:color w:val="800080"/>
          <w:lang w:eastAsia="zh-CN"/>
        </w:rPr>
        <w:t>{</w:t>
      </w:r>
    </w:p>
    <w:p w14:paraId="3B00D98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green</w:t>
      </w:r>
      <w:r w:rsidRPr="00DD17CA">
        <w:rPr>
          <w:color w:val="808030"/>
          <w:lang w:eastAsia="zh-CN"/>
        </w:rPr>
        <w:t>)</w:t>
      </w:r>
      <w:r w:rsidRPr="00DD17CA">
        <w:rPr>
          <w:color w:val="800080"/>
          <w:lang w:eastAsia="zh-CN"/>
        </w:rPr>
        <w:t>;</w:t>
      </w:r>
    </w:p>
    <w:p w14:paraId="2AA5983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tête</w:t>
      </w:r>
    </w:p>
    <w:p w14:paraId="2DCD21BD" w14:textId="77777777" w:rsidR="00DD17CA" w:rsidRPr="00DD17CA" w:rsidRDefault="00DD17CA" w:rsidP="00C62F99">
      <w:pPr>
        <w:pStyle w:val="Code"/>
        <w:keepNext w:val="0"/>
        <w:keepLines w:val="0"/>
        <w:rPr>
          <w:color w:val="000000"/>
          <w:lang w:eastAsia="zh-CN"/>
        </w:rPr>
      </w:pPr>
    </w:p>
    <w:p w14:paraId="31942C7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black</w:t>
      </w:r>
      <w:r w:rsidRPr="00DD17CA">
        <w:rPr>
          <w:color w:val="808030"/>
          <w:lang w:eastAsia="zh-CN"/>
        </w:rPr>
        <w:t>)</w:t>
      </w:r>
      <w:r w:rsidRPr="00DD17CA">
        <w:rPr>
          <w:color w:val="800080"/>
          <w:lang w:eastAsia="zh-CN"/>
        </w:rPr>
        <w:t>;</w:t>
      </w:r>
    </w:p>
    <w:p w14:paraId="1C7BE00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gauche</w:t>
      </w:r>
    </w:p>
    <w:p w14:paraId="574D2E0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p>
    <w:p w14:paraId="46EA933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301E56F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16FAD4C4"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2FC11BED"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droit</w:t>
      </w:r>
    </w:p>
    <w:p w14:paraId="1E5919D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p>
    <w:p w14:paraId="5B40C5D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5EF28B31"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19D2B89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4400078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bouche</w:t>
      </w:r>
    </w:p>
    <w:p w14:paraId="502E2A0D" w14:textId="77777777" w:rsidR="00DD17CA" w:rsidRPr="00DD17CA" w:rsidRDefault="00DD17CA" w:rsidP="00C62F99">
      <w:pPr>
        <w:pStyle w:val="Code"/>
        <w:keepNext w:val="0"/>
        <w:keepLines w:val="0"/>
        <w:rPr>
          <w:color w:val="000000"/>
          <w:lang w:eastAsia="zh-CN"/>
        </w:rPr>
      </w:pPr>
    </w:p>
    <w:p w14:paraId="1610044D"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red</w:t>
      </w:r>
      <w:r w:rsidRPr="00DD17CA">
        <w:rPr>
          <w:color w:val="808030"/>
          <w:lang w:eastAsia="zh-CN"/>
        </w:rPr>
        <w:t>)</w:t>
      </w:r>
      <w:r w:rsidRPr="00DD17CA">
        <w:rPr>
          <w:color w:val="800080"/>
          <w:lang w:eastAsia="zh-CN"/>
        </w:rPr>
        <w:t>;</w:t>
      </w:r>
    </w:p>
    <w:p w14:paraId="7F81ADB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Le corps</w:t>
      </w:r>
    </w:p>
    <w:p w14:paraId="2CF1A0E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800080"/>
          <w:lang w:eastAsia="zh-CN"/>
        </w:rPr>
        <w:t>}</w:t>
      </w:r>
    </w:p>
    <w:p w14:paraId="4CB718A2" w14:textId="77777777" w:rsidR="00DD17CA" w:rsidRPr="00DD17CA" w:rsidRDefault="00DD17CA" w:rsidP="00C62F99">
      <w:pPr>
        <w:pStyle w:val="Code"/>
        <w:keepNext w:val="0"/>
        <w:keepLines w:val="0"/>
        <w:rPr>
          <w:color w:val="000000"/>
          <w:lang w:eastAsia="zh-CN"/>
        </w:rPr>
      </w:pPr>
    </w:p>
    <w:p w14:paraId="2738E0B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800080"/>
          <w:lang w:eastAsia="zh-CN"/>
        </w:rPr>
        <w:t>{</w:t>
      </w:r>
    </w:p>
    <w:p w14:paraId="4C11622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00"/>
          <w:lang w:eastAsia="zh-CN"/>
        </w:rPr>
        <w:t>paint</w:t>
      </w:r>
      <w:r w:rsidRPr="00DD17CA">
        <w:rPr>
          <w:color w:val="808030"/>
          <w:lang w:eastAsia="zh-CN"/>
        </w:rPr>
        <w:t>(</w:t>
      </w:r>
      <w:r w:rsidRPr="00DD17CA">
        <w:rPr>
          <w:color w:val="000000"/>
          <w:lang w:eastAsia="zh-CN"/>
        </w:rPr>
        <w:t>g</w:t>
      </w:r>
      <w:r w:rsidRPr="00DD17CA">
        <w:rPr>
          <w:color w:val="808030"/>
          <w:lang w:eastAsia="zh-CN"/>
        </w:rPr>
        <w:t>)</w:t>
      </w:r>
      <w:r w:rsidRPr="00DD17CA">
        <w:rPr>
          <w:color w:val="800080"/>
          <w:lang w:eastAsia="zh-CN"/>
        </w:rPr>
        <w:t>;</w:t>
      </w:r>
    </w:p>
    <w:p w14:paraId="51EE9F2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tamponImage </w:t>
      </w:r>
      <w:r w:rsidRPr="00DD17CA">
        <w:rPr>
          <w:color w:val="808030"/>
          <w:lang w:eastAsia="zh-CN"/>
        </w:rPr>
        <w:t>=</w:t>
      </w:r>
      <w:r w:rsidRPr="00DD17CA">
        <w:rPr>
          <w:color w:val="000000"/>
          <w:lang w:eastAsia="zh-CN"/>
        </w:rPr>
        <w:t xml:space="preserve"> createImage</w:t>
      </w:r>
      <w:r w:rsidRPr="00DD17CA">
        <w:rPr>
          <w:color w:val="808030"/>
          <w:lang w:eastAsia="zh-CN"/>
        </w:rPr>
        <w:t>(</w:t>
      </w:r>
      <w:r w:rsidRPr="00DD17CA">
        <w:rPr>
          <w:color w:val="000000"/>
          <w:lang w:eastAsia="zh-CN"/>
        </w:rPr>
        <w:t>LARGEURFENETRE</w:t>
      </w:r>
      <w:r w:rsidRPr="00DD17CA">
        <w:rPr>
          <w:color w:val="808030"/>
          <w:lang w:eastAsia="zh-CN"/>
        </w:rPr>
        <w:t>,</w:t>
      </w:r>
      <w:r w:rsidRPr="00DD17CA">
        <w:rPr>
          <w:color w:val="000000"/>
          <w:lang w:eastAsia="zh-CN"/>
        </w:rPr>
        <w:t xml:space="preserve"> HAUTEURFENETRE</w:t>
      </w:r>
      <w:r w:rsidRPr="00DD17CA">
        <w:rPr>
          <w:color w:val="808030"/>
          <w:lang w:eastAsia="zh-CN"/>
        </w:rPr>
        <w:t>)</w:t>
      </w:r>
      <w:r w:rsidRPr="00DD17CA">
        <w:rPr>
          <w:color w:val="800080"/>
          <w:lang w:eastAsia="zh-CN"/>
        </w:rPr>
        <w:t>;</w:t>
      </w:r>
    </w:p>
    <w:p w14:paraId="4A5C44C1"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tamponGraphics </w:t>
      </w:r>
      <w:r w:rsidRPr="00DD17CA">
        <w:rPr>
          <w:color w:val="808030"/>
          <w:lang w:eastAsia="zh-CN"/>
        </w:rPr>
        <w:t>=</w:t>
      </w:r>
      <w:r w:rsidRPr="00DD17CA">
        <w:rPr>
          <w:color w:val="000000"/>
          <w:lang w:eastAsia="zh-CN"/>
        </w:rPr>
        <w:t xml:space="preserve"> tamponImage</w:t>
      </w:r>
      <w:r w:rsidRPr="00DD17CA">
        <w:rPr>
          <w:color w:val="808030"/>
          <w:lang w:eastAsia="zh-CN"/>
        </w:rPr>
        <w:t>.</w:t>
      </w:r>
      <w:r w:rsidRPr="00DD17CA">
        <w:rPr>
          <w:color w:val="000000"/>
          <w:lang w:eastAsia="zh-CN"/>
        </w:rPr>
        <w:t>getGraphics</w:t>
      </w:r>
      <w:r w:rsidRPr="00DD17CA">
        <w:rPr>
          <w:color w:val="808030"/>
          <w:lang w:eastAsia="zh-CN"/>
        </w:rPr>
        <w:t>()</w:t>
      </w:r>
      <w:r w:rsidRPr="00DD17CA">
        <w:rPr>
          <w:color w:val="800080"/>
          <w:lang w:eastAsia="zh-CN"/>
        </w:rPr>
        <w:t>;</w:t>
      </w:r>
    </w:p>
    <w:p w14:paraId="50C672A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x </w:t>
      </w:r>
      <w:r w:rsidRPr="00DD17CA">
        <w:rPr>
          <w:color w:val="808030"/>
          <w:lang w:eastAsia="zh-CN"/>
        </w:rPr>
        <w:t>=</w:t>
      </w:r>
      <w:r w:rsidRPr="00DD17CA">
        <w:rPr>
          <w:color w:val="000000"/>
          <w:lang w:eastAsia="zh-CN"/>
        </w:rPr>
        <w:t xml:space="preserve"> </w:t>
      </w:r>
      <w:r w:rsidRPr="00DD17CA">
        <w:rPr>
          <w:color w:val="008C00"/>
          <w:lang w:eastAsia="zh-CN"/>
        </w:rPr>
        <w:t>0</w:t>
      </w:r>
      <w:r w:rsidRPr="00DD17CA">
        <w:rPr>
          <w:color w:val="800080"/>
          <w:lang w:eastAsia="zh-CN"/>
        </w:rPr>
        <w:t>;</w:t>
      </w:r>
      <w:r w:rsidRPr="00DD17CA">
        <w:rPr>
          <w:color w:val="000000"/>
          <w:lang w:eastAsia="zh-CN"/>
        </w:rPr>
        <w:t xml:space="preserve"> </w:t>
      </w:r>
      <w:r w:rsidRPr="00DD17CA">
        <w:rPr>
          <w:lang w:eastAsia="zh-CN"/>
        </w:rPr>
        <w:t>// Coordonnée x du Bot</w:t>
      </w:r>
    </w:p>
    <w:p w14:paraId="682A83D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directionBot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0080"/>
          <w:lang w:eastAsia="zh-CN"/>
        </w:rPr>
        <w:t>;</w:t>
      </w:r>
      <w:r w:rsidRPr="00DD17CA">
        <w:rPr>
          <w:color w:val="000000"/>
          <w:lang w:eastAsia="zh-CN"/>
        </w:rPr>
        <w:t xml:space="preserve"> </w:t>
      </w:r>
      <w:r w:rsidRPr="00DD17CA">
        <w:rPr>
          <w:lang w:eastAsia="zh-CN"/>
        </w:rPr>
        <w:t>// +1 vers la droite et -1 vers la gauche</w:t>
      </w:r>
    </w:p>
    <w:p w14:paraId="4211520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vitesseBot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0080"/>
          <w:lang w:eastAsia="zh-CN"/>
        </w:rPr>
        <w:t>;</w:t>
      </w:r>
      <w:r w:rsidRPr="00DD17CA">
        <w:rPr>
          <w:color w:val="000000"/>
          <w:lang w:eastAsia="zh-CN"/>
        </w:rPr>
        <w:t xml:space="preserve"> </w:t>
      </w:r>
      <w:r w:rsidRPr="00DD17CA">
        <w:rPr>
          <w:lang w:eastAsia="zh-CN"/>
        </w:rPr>
        <w:t>// nombre d'unités de déplacement à chaque itération de la boucle</w:t>
      </w:r>
    </w:p>
    <w:p w14:paraId="2D85D9B3" w14:textId="77777777" w:rsidR="00DD17CA" w:rsidRPr="00DD17CA" w:rsidRDefault="00DD17CA" w:rsidP="00C62F99">
      <w:pPr>
        <w:pStyle w:val="Code"/>
        <w:keepNext w:val="0"/>
        <w:keepLines w:val="0"/>
        <w:rPr>
          <w:color w:val="000000"/>
          <w:lang w:eastAsia="zh-CN"/>
        </w:rPr>
      </w:pPr>
      <w:r w:rsidRPr="00DD17CA">
        <w:rPr>
          <w:color w:val="000000"/>
          <w:lang w:eastAsia="zh-CN"/>
        </w:rPr>
        <w:lastRenderedPageBreak/>
        <w:t xml:space="preserve">    </w:t>
      </w:r>
      <w:r w:rsidRPr="00DD17CA">
        <w:rPr>
          <w:b/>
          <w:bCs/>
          <w:color w:val="800000"/>
          <w:lang w:eastAsia="zh-CN"/>
        </w:rPr>
        <w:t>while</w:t>
      </w:r>
      <w:r w:rsidRPr="00DD17CA">
        <w:rPr>
          <w:color w:val="000000"/>
          <w:lang w:eastAsia="zh-CN"/>
        </w:rPr>
        <w:t xml:space="preserve"> </w:t>
      </w:r>
      <w:r w:rsidRPr="00DD17CA">
        <w:rPr>
          <w:color w:val="808030"/>
          <w:lang w:eastAsia="zh-CN"/>
        </w:rPr>
        <w:t>(</w:t>
      </w:r>
      <w:r w:rsidRPr="00DD17CA">
        <w:rPr>
          <w:b/>
          <w:bCs/>
          <w:color w:val="800000"/>
          <w:lang w:eastAsia="zh-CN"/>
        </w:rPr>
        <w:t>true</w:t>
      </w:r>
      <w:r w:rsidRPr="00DD17CA">
        <w:rPr>
          <w:color w:val="808030"/>
          <w:lang w:eastAsia="zh-CN"/>
        </w:rPr>
        <w:t>)</w:t>
      </w:r>
      <w:r w:rsidRPr="00DD17CA">
        <w:rPr>
          <w:color w:val="000000"/>
          <w:lang w:eastAsia="zh-CN"/>
        </w:rPr>
        <w:t xml:space="preserve"> </w:t>
      </w:r>
      <w:r w:rsidRPr="00DD17CA">
        <w:rPr>
          <w:color w:val="800080"/>
          <w:lang w:eastAsia="zh-CN"/>
        </w:rPr>
        <w:t>{</w:t>
      </w:r>
    </w:p>
    <w:p w14:paraId="02FD701D"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Dessine le Bot dans le tampon</w:t>
      </w:r>
    </w:p>
    <w:p w14:paraId="4FC2B1F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paintBot</w:t>
      </w:r>
      <w:r w:rsidRPr="00DD17CA">
        <w:rPr>
          <w:color w:val="808030"/>
          <w:lang w:eastAsia="zh-CN"/>
        </w:rPr>
        <w:t>(</w:t>
      </w:r>
      <w:r w:rsidRPr="00DD17CA">
        <w:rPr>
          <w:color w:val="000000"/>
          <w:lang w:eastAsia="zh-CN"/>
        </w:rPr>
        <w:t>tamponGraphics</w:t>
      </w:r>
      <w:r w:rsidRPr="00DD17CA">
        <w:rPr>
          <w:color w:val="808030"/>
          <w:lang w:eastAsia="zh-CN"/>
        </w:rPr>
        <w:t>,</w:t>
      </w:r>
      <w:r w:rsidRPr="00DD17CA">
        <w:rPr>
          <w:color w:val="000000"/>
          <w:lang w:eastAsia="zh-CN"/>
        </w:rPr>
        <w:t xml:space="preserve"> x</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000000"/>
          <w:lang w:eastAsia="zh-CN"/>
        </w:rPr>
        <w:t xml:space="preserve"> </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000000"/>
          <w:lang w:eastAsia="zh-CN"/>
        </w:rPr>
        <w:t xml:space="preserve"> LARGEURBOT</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800080"/>
          <w:lang w:eastAsia="zh-CN"/>
        </w:rPr>
        <w:t>;</w:t>
      </w:r>
    </w:p>
    <w:p w14:paraId="7B326217"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Copie le tampon dans le contexte graphique de la fenetre</w:t>
      </w:r>
    </w:p>
    <w:p w14:paraId="56EA0BE2" w14:textId="77777777" w:rsidR="00DD17CA" w:rsidRPr="00DD17CA" w:rsidRDefault="00DD17CA" w:rsidP="00C62F99">
      <w:pPr>
        <w:pStyle w:val="Code"/>
        <w:keepNext w:val="0"/>
        <w:keepLines w:val="0"/>
        <w:rPr>
          <w:color w:val="000000"/>
          <w:lang w:val="en-CA" w:eastAsia="zh-CN"/>
        </w:rPr>
      </w:pPr>
      <w:r w:rsidRPr="00DD17CA">
        <w:rPr>
          <w:color w:val="000000"/>
          <w:lang w:eastAsia="zh-CN"/>
        </w:rPr>
        <w:t xml:space="preserve">      </w:t>
      </w:r>
      <w:r w:rsidRPr="00DD17CA">
        <w:rPr>
          <w:color w:val="000000"/>
          <w:lang w:val="en-CA" w:eastAsia="zh-CN"/>
        </w:rPr>
        <w:t>g</w:t>
      </w:r>
      <w:r w:rsidRPr="00DD17CA">
        <w:rPr>
          <w:color w:val="808030"/>
          <w:lang w:val="en-CA" w:eastAsia="zh-CN"/>
        </w:rPr>
        <w:t>.</w:t>
      </w:r>
      <w:r w:rsidRPr="00DD17CA">
        <w:rPr>
          <w:color w:val="000000"/>
          <w:lang w:val="en-CA" w:eastAsia="zh-CN"/>
        </w:rPr>
        <w:t>drawImage</w:t>
      </w:r>
      <w:r w:rsidRPr="00DD17CA">
        <w:rPr>
          <w:color w:val="808030"/>
          <w:lang w:val="en-CA" w:eastAsia="zh-CN"/>
        </w:rPr>
        <w:t>(</w:t>
      </w:r>
      <w:r w:rsidRPr="00DD17CA">
        <w:rPr>
          <w:color w:val="000000"/>
          <w:lang w:val="en-CA" w:eastAsia="zh-CN"/>
        </w:rPr>
        <w:t>tamponImage</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800080"/>
          <w:lang w:val="en-CA" w:eastAsia="zh-CN"/>
        </w:rPr>
        <w:t>;</w:t>
      </w:r>
    </w:p>
    <w:p w14:paraId="6BD6BCEF"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try</w:t>
      </w:r>
      <w:r w:rsidRPr="00DD17CA">
        <w:rPr>
          <w:color w:val="000000"/>
          <w:lang w:val="en-CA" w:eastAsia="zh-CN"/>
        </w:rPr>
        <w:t xml:space="preserve"> </w:t>
      </w:r>
      <w:r w:rsidRPr="00DD17CA">
        <w:rPr>
          <w:color w:val="800080"/>
          <w:lang w:val="en-CA" w:eastAsia="zh-CN"/>
        </w:rPr>
        <w:t>{</w:t>
      </w:r>
    </w:p>
    <w:p w14:paraId="281B02E1"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Thread</w:t>
      </w:r>
      <w:r w:rsidRPr="00DD17CA">
        <w:rPr>
          <w:color w:val="808030"/>
          <w:lang w:val="en-CA" w:eastAsia="zh-CN"/>
        </w:rPr>
        <w:t>.</w:t>
      </w:r>
      <w:r w:rsidRPr="00DD17CA">
        <w:rPr>
          <w:color w:val="000000"/>
          <w:lang w:val="en-CA" w:eastAsia="zh-CN"/>
        </w:rPr>
        <w:t>sleep</w:t>
      </w:r>
      <w:r w:rsidRPr="00DD17CA">
        <w:rPr>
          <w:color w:val="808030"/>
          <w:lang w:val="en-CA" w:eastAsia="zh-CN"/>
        </w:rPr>
        <w:t>(</w:t>
      </w:r>
      <w:r w:rsidRPr="00DD17CA">
        <w:rPr>
          <w:color w:val="008C00"/>
          <w:lang w:val="en-CA" w:eastAsia="zh-CN"/>
        </w:rPr>
        <w:t>50</w:t>
      </w:r>
      <w:r w:rsidRPr="00DD17CA">
        <w:rPr>
          <w:color w:val="808030"/>
          <w:lang w:val="en-CA" w:eastAsia="zh-CN"/>
        </w:rPr>
        <w:t>)</w:t>
      </w:r>
      <w:r w:rsidRPr="00DD17CA">
        <w:rPr>
          <w:color w:val="800080"/>
          <w:lang w:val="en-CA" w:eastAsia="zh-CN"/>
        </w:rPr>
        <w:t>;</w:t>
      </w:r>
    </w:p>
    <w:p w14:paraId="2F4A3480"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color w:val="800080"/>
          <w:lang w:val="en-CA" w:eastAsia="zh-CN"/>
        </w:rPr>
        <w:t>}</w:t>
      </w:r>
      <w:r w:rsidRPr="00DD17CA">
        <w:rPr>
          <w:color w:val="000000"/>
          <w:lang w:val="en-CA" w:eastAsia="zh-CN"/>
        </w:rPr>
        <w:t xml:space="preserve"> </w:t>
      </w:r>
      <w:r w:rsidRPr="00DD17CA">
        <w:rPr>
          <w:b/>
          <w:bCs/>
          <w:color w:val="800000"/>
          <w:lang w:val="en-CA" w:eastAsia="zh-CN"/>
        </w:rPr>
        <w:t>catch</w:t>
      </w:r>
      <w:r w:rsidRPr="00DD17CA">
        <w:rPr>
          <w:color w:val="000000"/>
          <w:lang w:val="en-CA" w:eastAsia="zh-CN"/>
        </w:rPr>
        <w:t xml:space="preserve"> </w:t>
      </w:r>
      <w:r w:rsidRPr="00DD17CA">
        <w:rPr>
          <w:color w:val="808030"/>
          <w:lang w:val="en-CA" w:eastAsia="zh-CN"/>
        </w:rPr>
        <w:t>(</w:t>
      </w:r>
      <w:r w:rsidRPr="00DD17CA">
        <w:rPr>
          <w:b/>
          <w:bCs/>
          <w:color w:val="BB7977"/>
          <w:lang w:val="en-CA" w:eastAsia="zh-CN"/>
        </w:rPr>
        <w:t>InterruptedException</w:t>
      </w:r>
      <w:r w:rsidRPr="00DD17CA">
        <w:rPr>
          <w:color w:val="000000"/>
          <w:lang w:val="en-CA" w:eastAsia="zh-CN"/>
        </w:rPr>
        <w:t xml:space="preserve"> uneException</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4CCCE645"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System</w:t>
      </w:r>
      <w:r w:rsidRPr="00DD17CA">
        <w:rPr>
          <w:color w:val="808030"/>
          <w:lang w:val="en-CA" w:eastAsia="zh-CN"/>
        </w:rPr>
        <w:t>.</w:t>
      </w:r>
      <w:r w:rsidRPr="00DD17CA">
        <w:rPr>
          <w:color w:val="000000"/>
          <w:lang w:val="en-CA" w:eastAsia="zh-CN"/>
        </w:rPr>
        <w:t>out</w:t>
      </w:r>
      <w:r w:rsidRPr="00DD17CA">
        <w:rPr>
          <w:color w:val="808030"/>
          <w:lang w:val="en-CA" w:eastAsia="zh-CN"/>
        </w:rPr>
        <w:t>.</w:t>
      </w:r>
      <w:r w:rsidRPr="00DD17CA">
        <w:rPr>
          <w:color w:val="000000"/>
          <w:lang w:val="en-CA" w:eastAsia="zh-CN"/>
        </w:rPr>
        <w:t>println</w:t>
      </w:r>
      <w:r w:rsidRPr="00DD17CA">
        <w:rPr>
          <w:color w:val="808030"/>
          <w:lang w:val="en-CA" w:eastAsia="zh-CN"/>
        </w:rPr>
        <w:t>(</w:t>
      </w:r>
      <w:r w:rsidRPr="00DD17CA">
        <w:rPr>
          <w:color w:val="000000"/>
          <w:lang w:val="en-CA" w:eastAsia="zh-CN"/>
        </w:rPr>
        <w:t>uneException</w:t>
      </w:r>
      <w:r w:rsidRPr="00DD17CA">
        <w:rPr>
          <w:color w:val="808030"/>
          <w:lang w:val="en-CA" w:eastAsia="zh-CN"/>
        </w:rPr>
        <w:t>.</w:t>
      </w:r>
      <w:r w:rsidRPr="00DD17CA">
        <w:rPr>
          <w:color w:val="000000"/>
          <w:lang w:val="en-CA" w:eastAsia="zh-CN"/>
        </w:rPr>
        <w:t>toString</w:t>
      </w:r>
      <w:r w:rsidRPr="00DD17CA">
        <w:rPr>
          <w:color w:val="808030"/>
          <w:lang w:val="en-CA" w:eastAsia="zh-CN"/>
        </w:rPr>
        <w:t>())</w:t>
      </w:r>
      <w:r w:rsidRPr="00DD17CA">
        <w:rPr>
          <w:color w:val="800080"/>
          <w:lang w:val="en-CA" w:eastAsia="zh-CN"/>
        </w:rPr>
        <w:t>;</w:t>
      </w:r>
    </w:p>
    <w:p w14:paraId="6BAAC1C0" w14:textId="77777777" w:rsidR="00DD17CA" w:rsidRPr="00946A4A" w:rsidRDefault="00DD17CA" w:rsidP="00C62F99">
      <w:pPr>
        <w:pStyle w:val="Code"/>
        <w:keepNext w:val="0"/>
        <w:keepLines w:val="0"/>
        <w:rPr>
          <w:color w:val="000000"/>
          <w:lang w:eastAsia="zh-CN"/>
        </w:rPr>
      </w:pPr>
      <w:r w:rsidRPr="00DD17CA">
        <w:rPr>
          <w:color w:val="000000"/>
          <w:lang w:val="en-CA" w:eastAsia="zh-CN"/>
        </w:rPr>
        <w:t xml:space="preserve">      </w:t>
      </w:r>
      <w:r w:rsidRPr="00946A4A">
        <w:rPr>
          <w:color w:val="800080"/>
          <w:lang w:eastAsia="zh-CN"/>
        </w:rPr>
        <w:t>}</w:t>
      </w:r>
    </w:p>
    <w:p w14:paraId="10D7D70B" w14:textId="77777777" w:rsidR="00DD17CA" w:rsidRPr="00946A4A" w:rsidRDefault="00DD17CA" w:rsidP="00C62F99">
      <w:pPr>
        <w:pStyle w:val="Code"/>
        <w:keepNext w:val="0"/>
        <w:keepLines w:val="0"/>
        <w:rPr>
          <w:color w:val="000000"/>
          <w:lang w:eastAsia="zh-CN"/>
        </w:rPr>
      </w:pPr>
      <w:r w:rsidRPr="00946A4A">
        <w:rPr>
          <w:color w:val="000000"/>
          <w:lang w:eastAsia="zh-CN"/>
        </w:rPr>
        <w:t xml:space="preserve">      </w:t>
      </w:r>
      <w:r w:rsidRPr="00946A4A">
        <w:rPr>
          <w:lang w:eastAsia="zh-CN"/>
        </w:rPr>
        <w:t>// Efface le Bot</w:t>
      </w:r>
    </w:p>
    <w:p w14:paraId="436170E0" w14:textId="21BE4F0D" w:rsidR="00DD17CA" w:rsidRPr="00946A4A" w:rsidRDefault="00DD17CA" w:rsidP="00C62F99">
      <w:pPr>
        <w:pStyle w:val="Code"/>
        <w:keepNext w:val="0"/>
        <w:keepLines w:val="0"/>
        <w:jc w:val="left"/>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w:t>
      </w:r>
      <w:r w:rsidRPr="00946A4A">
        <w:rPr>
          <w:color w:val="808030"/>
          <w:lang w:eastAsia="zh-CN"/>
        </w:rPr>
        <w:t>,</w:t>
      </w:r>
      <w:r w:rsidRPr="00946A4A">
        <w:rPr>
          <w:color w:val="000000"/>
          <w:lang w:eastAsia="zh-CN"/>
        </w:rPr>
        <w:t xml:space="preserve"> HAUTEURFENETRE</w:t>
      </w:r>
      <w:r w:rsidRPr="00946A4A">
        <w:rPr>
          <w:color w:val="808030"/>
          <w:lang w:eastAsia="zh-CN"/>
        </w:rPr>
        <w:t>-</w:t>
      </w:r>
      <w:r w:rsidRPr="00946A4A">
        <w:rPr>
          <w:color w:val="008C00"/>
          <w:lang w:eastAsia="zh-CN"/>
        </w:rPr>
        <w:t>2</w:t>
      </w:r>
      <w:r w:rsidRPr="00946A4A">
        <w:rPr>
          <w:color w:val="808030"/>
          <w:lang w:eastAsia="zh-CN"/>
        </w:rPr>
        <w:t>*</w:t>
      </w:r>
      <w:r w:rsidRPr="00946A4A">
        <w:rPr>
          <w:color w:val="000000"/>
          <w:lang w:eastAsia="zh-CN"/>
        </w:rPr>
        <w:t>HAUTEURBOT</w:t>
      </w:r>
      <w:r w:rsidRPr="00946A4A">
        <w:rPr>
          <w:color w:val="808030"/>
          <w:lang w:eastAsia="zh-CN"/>
        </w:rPr>
        <w:t>,</w:t>
      </w:r>
      <w:r w:rsidRPr="00946A4A">
        <w:rPr>
          <w:color w:val="000000"/>
          <w:lang w:eastAsia="zh-CN"/>
        </w:rPr>
        <w:t>LARGEURBOT</w:t>
      </w:r>
      <w:r w:rsidRPr="00946A4A">
        <w:rPr>
          <w:color w:val="808030"/>
          <w:lang w:eastAsia="zh-CN"/>
        </w:rPr>
        <w:t>,</w:t>
      </w:r>
      <w:r w:rsidRPr="00946A4A">
        <w:rPr>
          <w:color w:val="000000"/>
          <w:lang w:eastAsia="zh-CN"/>
        </w:rPr>
        <w:t>HAUTEURBOT</w:t>
      </w:r>
      <w:r w:rsidRPr="00946A4A">
        <w:rPr>
          <w:color w:val="808030"/>
          <w:lang w:eastAsia="zh-CN"/>
        </w:rPr>
        <w:t>)</w:t>
      </w:r>
      <w:r w:rsidRPr="00946A4A">
        <w:rPr>
          <w:color w:val="800080"/>
          <w:lang w:eastAsia="zh-CN"/>
        </w:rPr>
        <w:t>;</w:t>
      </w:r>
    </w:p>
    <w:p w14:paraId="0C341DD7" w14:textId="77777777" w:rsidR="00DD17CA" w:rsidRPr="00DD17CA" w:rsidRDefault="00DD17CA" w:rsidP="00C62F99">
      <w:pPr>
        <w:pStyle w:val="Code"/>
        <w:keepNext w:val="0"/>
        <w:keepLines w:val="0"/>
        <w:rPr>
          <w:color w:val="000000"/>
          <w:lang w:eastAsia="zh-CN"/>
        </w:rPr>
      </w:pPr>
      <w:r w:rsidRPr="00946A4A">
        <w:rPr>
          <w:color w:val="000000"/>
          <w:lang w:eastAsia="zh-CN"/>
        </w:rPr>
        <w:t xml:space="preserve">      </w:t>
      </w:r>
      <w:r w:rsidRPr="00DD17CA">
        <w:rPr>
          <w:lang w:eastAsia="zh-CN"/>
        </w:rPr>
        <w:t>// Déplace le Bot</w:t>
      </w:r>
    </w:p>
    <w:p w14:paraId="46697A2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if</w:t>
      </w:r>
      <w:r w:rsidRPr="00DD17CA">
        <w:rPr>
          <w:color w:val="000000"/>
          <w:lang w:eastAsia="zh-CN"/>
        </w:rPr>
        <w:t xml:space="preserve"> </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LARGEURBOT </w:t>
      </w:r>
      <w:r w:rsidRPr="00DD17CA">
        <w:rPr>
          <w:color w:val="808030"/>
          <w:lang w:eastAsia="zh-CN"/>
        </w:rPr>
        <w:t>&gt;=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x </w:t>
      </w:r>
      <w:r w:rsidRPr="00DD17CA">
        <w:rPr>
          <w:color w:val="808030"/>
          <w:lang w:eastAsia="zh-CN"/>
        </w:rPr>
        <w:t>&lt;</w:t>
      </w:r>
      <w:r w:rsidRPr="00DD17CA">
        <w:rPr>
          <w:color w:val="000000"/>
          <w:lang w:eastAsia="zh-CN"/>
        </w:rPr>
        <w:t xml:space="preserve"> </w:t>
      </w:r>
      <w:r w:rsidRPr="00DD17CA">
        <w:rPr>
          <w:color w:val="008C00"/>
          <w:lang w:eastAsia="zh-CN"/>
        </w:rPr>
        <w:t>0</w:t>
      </w:r>
      <w:r w:rsidRPr="00DD17CA">
        <w:rPr>
          <w:color w:val="808030"/>
          <w:lang w:eastAsia="zh-CN"/>
        </w:rPr>
        <w:t>)</w:t>
      </w:r>
      <w:r w:rsidRPr="00DD17CA">
        <w:rPr>
          <w:color w:val="000000"/>
          <w:lang w:eastAsia="zh-CN"/>
        </w:rPr>
        <w:t xml:space="preserve"> </w:t>
      </w:r>
      <w:r w:rsidRPr="00DD17CA">
        <w:rPr>
          <w:lang w:eastAsia="zh-CN"/>
        </w:rPr>
        <w:t>// Si atteint le bord</w:t>
      </w:r>
    </w:p>
    <w:p w14:paraId="577F003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directionBot </w:t>
      </w:r>
      <w:r w:rsidRPr="00DD17CA">
        <w:rPr>
          <w:color w:val="808030"/>
          <w:lang w:eastAsia="zh-CN"/>
        </w:rPr>
        <w:t>=</w:t>
      </w:r>
      <w:r w:rsidRPr="00DD17CA">
        <w:rPr>
          <w:color w:val="000000"/>
          <w:lang w:eastAsia="zh-CN"/>
        </w:rPr>
        <w:t xml:space="preserve"> </w:t>
      </w:r>
      <w:r w:rsidRPr="00DD17CA">
        <w:rPr>
          <w:color w:val="808030"/>
          <w:lang w:eastAsia="zh-CN"/>
        </w:rPr>
        <w:t>-</w:t>
      </w:r>
      <w:r w:rsidRPr="00DD17CA">
        <w:rPr>
          <w:color w:val="000000"/>
          <w:lang w:eastAsia="zh-CN"/>
        </w:rPr>
        <w:t>directionBot</w:t>
      </w:r>
      <w:r w:rsidRPr="00DD17CA">
        <w:rPr>
          <w:color w:val="800080"/>
          <w:lang w:eastAsia="zh-CN"/>
        </w:rPr>
        <w:t>;</w:t>
      </w:r>
      <w:r w:rsidRPr="00DD17CA">
        <w:rPr>
          <w:color w:val="000000"/>
          <w:lang w:eastAsia="zh-CN"/>
        </w:rPr>
        <w:t xml:space="preserve"> </w:t>
      </w:r>
      <w:r w:rsidRPr="00DD17CA">
        <w:rPr>
          <w:lang w:eastAsia="zh-CN"/>
        </w:rPr>
        <w:t>// Inverser la direction</w:t>
      </w:r>
    </w:p>
    <w:p w14:paraId="3E38B2C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vitesseBot </w:t>
      </w:r>
      <w:r w:rsidRPr="00DD17CA">
        <w:rPr>
          <w:color w:val="808030"/>
          <w:lang w:eastAsia="zh-CN"/>
        </w:rPr>
        <w:t>*</w:t>
      </w:r>
      <w:r w:rsidRPr="00DD17CA">
        <w:rPr>
          <w:color w:val="000000"/>
          <w:lang w:eastAsia="zh-CN"/>
        </w:rPr>
        <w:t xml:space="preserve"> directionBot</w:t>
      </w:r>
      <w:r w:rsidRPr="00DD17CA">
        <w:rPr>
          <w:color w:val="800080"/>
          <w:lang w:eastAsia="zh-CN"/>
        </w:rPr>
        <w:t>;</w:t>
      </w:r>
      <w:r w:rsidRPr="00DD17CA">
        <w:rPr>
          <w:color w:val="000000"/>
          <w:lang w:eastAsia="zh-CN"/>
        </w:rPr>
        <w:t xml:space="preserve"> </w:t>
      </w:r>
      <w:r w:rsidRPr="00DD17CA">
        <w:rPr>
          <w:lang w:eastAsia="zh-CN"/>
        </w:rPr>
        <w:t>// Déplacement du Bot</w:t>
      </w:r>
    </w:p>
    <w:p w14:paraId="202F1984" w14:textId="77777777" w:rsidR="00DD17CA" w:rsidRPr="00DD17CA" w:rsidRDefault="00DD17CA" w:rsidP="00C62F99">
      <w:pPr>
        <w:pStyle w:val="Code"/>
        <w:keepNext w:val="0"/>
        <w:keepLines w:val="0"/>
        <w:rPr>
          <w:color w:val="000000"/>
          <w:lang w:val="en-CA" w:eastAsia="zh-CN"/>
        </w:rPr>
      </w:pPr>
      <w:r w:rsidRPr="00DD17CA">
        <w:rPr>
          <w:color w:val="000000"/>
          <w:lang w:eastAsia="zh-CN"/>
        </w:rPr>
        <w:t xml:space="preserve">    </w:t>
      </w:r>
      <w:r w:rsidRPr="00DD17CA">
        <w:rPr>
          <w:color w:val="800080"/>
          <w:lang w:val="en-CA" w:eastAsia="zh-CN"/>
        </w:rPr>
        <w:t>}</w:t>
      </w:r>
    </w:p>
    <w:p w14:paraId="49F2B0A6"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color w:val="800080"/>
          <w:lang w:val="en-CA" w:eastAsia="zh-CN"/>
        </w:rPr>
        <w:t>}</w:t>
      </w:r>
    </w:p>
    <w:p w14:paraId="7E6FA605" w14:textId="77777777" w:rsidR="00DD17CA" w:rsidRPr="00DD17CA" w:rsidRDefault="00DD17CA" w:rsidP="00C62F99">
      <w:pPr>
        <w:pStyle w:val="Code"/>
        <w:keepNext w:val="0"/>
        <w:keepLines w:val="0"/>
        <w:rPr>
          <w:color w:val="000000"/>
          <w:lang w:val="en-CA" w:eastAsia="zh-CN"/>
        </w:rPr>
      </w:pPr>
    </w:p>
    <w:p w14:paraId="1C41063B"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public</w:t>
      </w:r>
      <w:r w:rsidRPr="00DD17CA">
        <w:rPr>
          <w:color w:val="000000"/>
          <w:lang w:val="en-CA" w:eastAsia="zh-CN"/>
        </w:rPr>
        <w:t xml:space="preserve"> </w:t>
      </w:r>
      <w:r w:rsidRPr="00DD17CA">
        <w:rPr>
          <w:b/>
          <w:bCs/>
          <w:color w:val="800000"/>
          <w:lang w:val="en-CA" w:eastAsia="zh-CN"/>
        </w:rPr>
        <w:t>static</w:t>
      </w:r>
      <w:r w:rsidRPr="00DD17CA">
        <w:rPr>
          <w:color w:val="000000"/>
          <w:lang w:val="en-CA" w:eastAsia="zh-CN"/>
        </w:rPr>
        <w:t xml:space="preserve"> </w:t>
      </w:r>
      <w:r w:rsidRPr="00DD17CA">
        <w:rPr>
          <w:color w:val="BB7977"/>
          <w:lang w:val="en-CA" w:eastAsia="zh-CN"/>
        </w:rPr>
        <w:t>void</w:t>
      </w:r>
      <w:r w:rsidRPr="00DD17CA">
        <w:rPr>
          <w:color w:val="000000"/>
          <w:lang w:val="en-CA" w:eastAsia="zh-CN"/>
        </w:rPr>
        <w:t xml:space="preserve"> main</w:t>
      </w:r>
      <w:r w:rsidRPr="00DD17CA">
        <w:rPr>
          <w:color w:val="808030"/>
          <w:lang w:val="en-CA" w:eastAsia="zh-CN"/>
        </w:rPr>
        <w:t>(</w:t>
      </w:r>
      <w:r w:rsidRPr="00DD17CA">
        <w:rPr>
          <w:b/>
          <w:bCs/>
          <w:color w:val="BB7977"/>
          <w:lang w:val="en-CA" w:eastAsia="zh-CN"/>
        </w:rPr>
        <w:t>String</w:t>
      </w:r>
      <w:r w:rsidRPr="00DD17CA">
        <w:rPr>
          <w:color w:val="000000"/>
          <w:lang w:val="en-CA" w:eastAsia="zh-CN"/>
        </w:rPr>
        <w:t xml:space="preserve"> args</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0598B504" w14:textId="77777777" w:rsidR="00DD17CA" w:rsidRPr="006E0875" w:rsidRDefault="00DD17CA" w:rsidP="00C62F99">
      <w:pPr>
        <w:pStyle w:val="Code"/>
        <w:keepNext w:val="0"/>
        <w:keepLines w:val="0"/>
        <w:rPr>
          <w:color w:val="000000"/>
          <w:lang w:val="fr-FR" w:eastAsia="zh-CN"/>
        </w:rPr>
      </w:pPr>
      <w:r w:rsidRPr="00DD17CA">
        <w:rPr>
          <w:color w:val="000000"/>
          <w:lang w:val="en-CA" w:eastAsia="zh-CN"/>
        </w:rPr>
        <w:t xml:space="preserve">    </w:t>
      </w:r>
      <w:r w:rsidRPr="006E0875">
        <w:rPr>
          <w:b/>
          <w:bCs/>
          <w:color w:val="800000"/>
          <w:lang w:val="fr-FR" w:eastAsia="zh-CN"/>
        </w:rPr>
        <w:t>new</w:t>
      </w:r>
      <w:r w:rsidRPr="006E0875">
        <w:rPr>
          <w:color w:val="000000"/>
          <w:lang w:val="fr-FR" w:eastAsia="zh-CN"/>
        </w:rPr>
        <w:t xml:space="preserve"> ExerciceJFrameAvecBotRebondissant</w:t>
      </w:r>
      <w:r w:rsidRPr="006E0875">
        <w:rPr>
          <w:color w:val="808030"/>
          <w:lang w:val="fr-FR" w:eastAsia="zh-CN"/>
        </w:rPr>
        <w:t>()</w:t>
      </w:r>
      <w:r w:rsidRPr="006E0875">
        <w:rPr>
          <w:color w:val="800080"/>
          <w:lang w:val="fr-FR" w:eastAsia="zh-CN"/>
        </w:rPr>
        <w:t>;</w:t>
      </w:r>
    </w:p>
    <w:p w14:paraId="4E651B0A" w14:textId="77777777" w:rsidR="00DD17CA" w:rsidRPr="006E0875" w:rsidRDefault="00DD17CA" w:rsidP="00C62F99">
      <w:pPr>
        <w:pStyle w:val="Code"/>
        <w:keepNext w:val="0"/>
        <w:keepLines w:val="0"/>
        <w:rPr>
          <w:color w:val="000000"/>
          <w:lang w:val="fr-FR" w:eastAsia="zh-CN"/>
        </w:rPr>
      </w:pPr>
      <w:r w:rsidRPr="006E0875">
        <w:rPr>
          <w:color w:val="000000"/>
          <w:lang w:val="fr-FR" w:eastAsia="zh-CN"/>
        </w:rPr>
        <w:t xml:space="preserve">  </w:t>
      </w:r>
      <w:r w:rsidRPr="006E0875">
        <w:rPr>
          <w:color w:val="800080"/>
          <w:lang w:val="fr-FR" w:eastAsia="zh-CN"/>
        </w:rPr>
        <w:t>}</w:t>
      </w:r>
    </w:p>
    <w:p w14:paraId="17CB3E81" w14:textId="3145C07E" w:rsidR="00DD17CA" w:rsidRDefault="00DD17CA" w:rsidP="00C62F99">
      <w:pPr>
        <w:pStyle w:val="Code"/>
        <w:keepNext w:val="0"/>
        <w:keepLines w:val="0"/>
        <w:rPr>
          <w:color w:val="800080"/>
          <w:lang w:val="fr-FR" w:eastAsia="zh-CN"/>
        </w:rPr>
      </w:pPr>
      <w:r w:rsidRPr="006E0875">
        <w:rPr>
          <w:color w:val="800080"/>
          <w:lang w:val="fr-FR" w:eastAsia="zh-CN"/>
        </w:rPr>
        <w:t>}</w:t>
      </w:r>
    </w:p>
    <w:p w14:paraId="5BF67E1F" w14:textId="77777777" w:rsidR="003E5B17" w:rsidRPr="006E0875" w:rsidRDefault="003E5B17" w:rsidP="00C62F99">
      <w:pPr>
        <w:pStyle w:val="Code"/>
        <w:keepNext w:val="0"/>
        <w:keepLines w:val="0"/>
        <w:rPr>
          <w:color w:val="000000"/>
          <w:lang w:val="fr-FR" w:eastAsia="zh-CN"/>
        </w:rPr>
      </w:pPr>
    </w:p>
    <w:p w14:paraId="6B6FD0EE" w14:textId="77777777" w:rsidR="001F6504" w:rsidRDefault="001F6504" w:rsidP="00C62F99">
      <w:pPr>
        <w:pStyle w:val="Corpsdetexte"/>
        <w:rPr>
          <w:b/>
          <w:bCs/>
        </w:rPr>
      </w:pPr>
    </w:p>
    <w:p w14:paraId="3BAF277B" w14:textId="77777777" w:rsidR="001F6504" w:rsidRDefault="001F6504" w:rsidP="00C62F99">
      <w:pPr>
        <w:pStyle w:val="Corpsdetexte"/>
        <w:pBdr>
          <w:top w:val="single" w:sz="4" w:space="1" w:color="auto"/>
          <w:left w:val="single" w:sz="4" w:space="4" w:color="auto"/>
          <w:bottom w:val="single" w:sz="4" w:space="1" w:color="auto"/>
          <w:right w:val="single" w:sz="4" w:space="4" w:color="auto"/>
        </w:pBdr>
        <w:rPr>
          <w:b/>
          <w:bCs/>
        </w:rPr>
      </w:pPr>
      <w:r>
        <w:rPr>
          <w:b/>
          <w:bCs/>
        </w:rPr>
        <w:t>Note : la fenêtre ne peut être fermée !</w:t>
      </w:r>
    </w:p>
    <w:p w14:paraId="498A7E9D" w14:textId="1D033EF3" w:rsidR="001F6504" w:rsidRDefault="001F6504" w:rsidP="00C62F99">
      <w:pPr>
        <w:pStyle w:val="Corpsdetexte"/>
        <w:pBdr>
          <w:top w:val="single" w:sz="4" w:space="1" w:color="auto"/>
          <w:left w:val="single" w:sz="4" w:space="4" w:color="auto"/>
          <w:bottom w:val="single" w:sz="4" w:space="1" w:color="auto"/>
          <w:right w:val="single" w:sz="4" w:space="4" w:color="auto"/>
        </w:pBdr>
      </w:pPr>
      <w:r>
        <w:t xml:space="preserve">Un problème avec l’animation précédente est le fait que la boucle d’animation est infinie ! Lorsque l’on tente de fermer la fenêtre, rien ne se produit car la méthode </w:t>
      </w:r>
      <w:r>
        <w:rPr>
          <w:i/>
          <w:iCs/>
        </w:rPr>
        <w:t>paint</w:t>
      </w:r>
      <w:r>
        <w:t xml:space="preserve">() ne peut être interrompue. La méthode </w:t>
      </w:r>
      <w:r>
        <w:rPr>
          <w:i/>
          <w:iCs/>
        </w:rPr>
        <w:t>paint</w:t>
      </w:r>
      <w:r>
        <w:t xml:space="preserve">() ne devrait pas être employée de cette manière dans une application. Nous employons cette approche dans un premier temps afin de simplifier la présentation des concepts d’animation. </w:t>
      </w:r>
    </w:p>
    <w:p w14:paraId="61281A36" w14:textId="77777777" w:rsidR="001F6504" w:rsidRDefault="001F6504" w:rsidP="00C62F99">
      <w:pPr>
        <w:pStyle w:val="Corpsdetexte"/>
        <w:pBdr>
          <w:top w:val="single" w:sz="4" w:space="1" w:color="auto"/>
          <w:left w:val="single" w:sz="4" w:space="4" w:color="auto"/>
          <w:bottom w:val="single" w:sz="4" w:space="1" w:color="auto"/>
          <w:right w:val="single" w:sz="4" w:space="4" w:color="auto"/>
        </w:pBdr>
      </w:pPr>
      <w:r>
        <w:t>Pour arrêter le programme dans une fenêtre de commande Windows, vous pouvez taper &lt;ctrl&gt;-C</w:t>
      </w:r>
      <w:r>
        <w:rPr>
          <w:rStyle w:val="Appelnotedebasdep"/>
        </w:rPr>
        <w:footnoteReference w:id="25"/>
      </w:r>
      <w:r>
        <w:t xml:space="preserve">. Nous verrons par la suite une solution à ce problème qui consiste à effectuer la boucle d’animation à l’extérieur de la méthode </w:t>
      </w:r>
      <w:r>
        <w:rPr>
          <w:i/>
          <w:iCs/>
        </w:rPr>
        <w:t>paint</w:t>
      </w:r>
      <w:r>
        <w:t>().</w:t>
      </w:r>
    </w:p>
    <w:p w14:paraId="5A8266E7" w14:textId="77777777" w:rsidR="001F6504" w:rsidRDefault="001F6504" w:rsidP="00C62F99">
      <w:pPr>
        <w:pStyle w:val="Corpsdetexte"/>
      </w:pPr>
      <w:r>
        <w:rPr>
          <w:b/>
          <w:bCs/>
        </w:rPr>
        <w:t>Exercice</w:t>
      </w:r>
      <w:r>
        <w:t>. Animez votre bonhomme préféré en le déplaçant de haut en bas et lorsqu’il touche au bord de la fenêtre, inverser la direction.</w:t>
      </w:r>
    </w:p>
    <w:p w14:paraId="57B28B3A" w14:textId="322CE14B" w:rsidR="001F6504" w:rsidRPr="00C41D11" w:rsidRDefault="001F6504" w:rsidP="00C62F99">
      <w:pPr>
        <w:pStyle w:val="Corpsdetexte"/>
        <w:jc w:val="left"/>
        <w:rPr>
          <w:rFonts w:ascii="Segoe UI" w:hAnsi="Segoe UI" w:cs="Segoe UI"/>
          <w:b/>
          <w:bCs/>
          <w:color w:val="586069"/>
          <w:lang w:val="fr-CA"/>
        </w:rPr>
      </w:pPr>
      <w:r w:rsidRPr="006A47A6">
        <w:rPr>
          <w:b/>
        </w:rPr>
        <w:lastRenderedPageBreak/>
        <w:t>Solution</w:t>
      </w:r>
      <w:r>
        <w:t xml:space="preserve">. </w:t>
      </w:r>
      <w:hyperlink r:id="rId347" w:history="1">
        <w:r w:rsidRPr="00E9250E">
          <w:rPr>
            <w:rFonts w:ascii="Segoe UI" w:hAnsi="Segoe UI" w:cs="Segoe UI"/>
            <w:color w:val="0366D6"/>
            <w:lang w:val="fr-CA"/>
          </w:rPr>
          <w:t>JavaPasAPas</w:t>
        </w:r>
      </w:hyperlink>
      <w:r w:rsidRPr="00E9250E">
        <w:rPr>
          <w:rFonts w:ascii="Segoe UI" w:hAnsi="Segoe UI" w:cs="Segoe UI"/>
          <w:color w:val="586069"/>
          <w:lang w:val="fr-CA"/>
        </w:rPr>
        <w:t>/</w:t>
      </w:r>
      <w:bookmarkStart w:id="160" w:name="OLE_LINK83"/>
      <w:bookmarkStart w:id="161" w:name="OLE_LINK84"/>
      <w:r w:rsidR="00DD17CA">
        <w:rPr>
          <w:rFonts w:ascii="Segoe UI" w:hAnsi="Segoe UI" w:cs="Segoe UI"/>
          <w:b/>
          <w:bCs/>
          <w:color w:val="586069"/>
          <w:lang w:val="fr-CA"/>
        </w:rPr>
        <w:t>chapitre_6/</w:t>
      </w:r>
      <w:r w:rsidR="00C41D11">
        <w:rPr>
          <w:rFonts w:ascii="Segoe UI" w:hAnsi="Segoe UI" w:cs="Segoe UI"/>
          <w:b/>
          <w:bCs/>
          <w:color w:val="586069"/>
          <w:lang w:val="fr-CA"/>
        </w:rPr>
        <w:t xml:space="preserve"> </w:t>
      </w:r>
      <w:r w:rsidR="00DD17CA">
        <w:rPr>
          <w:rFonts w:ascii="Segoe UI" w:hAnsi="Segoe UI" w:cs="Segoe UI"/>
          <w:b/>
          <w:bCs/>
          <w:color w:val="586069"/>
          <w:lang w:val="fr-CA"/>
        </w:rPr>
        <w:t>E</w:t>
      </w:r>
      <w:r w:rsidRPr="00E9250E">
        <w:rPr>
          <w:rFonts w:ascii="Segoe UI" w:hAnsi="Segoe UI" w:cs="Segoe UI"/>
          <w:b/>
          <w:bCs/>
          <w:color w:val="586069"/>
          <w:lang w:val="fr-CA"/>
        </w:rPr>
        <w:t>xerciceJFrameAvecItiRebondissant</w:t>
      </w:r>
      <w:bookmarkEnd w:id="160"/>
      <w:bookmarkEnd w:id="161"/>
      <w:r w:rsidRPr="00E9250E">
        <w:rPr>
          <w:rFonts w:ascii="Segoe UI" w:hAnsi="Segoe UI" w:cs="Segoe UI"/>
          <w:b/>
          <w:bCs/>
          <w:color w:val="586069"/>
          <w:lang w:val="fr-CA"/>
        </w:rPr>
        <w:t>.java</w:t>
      </w:r>
    </w:p>
    <w:p w14:paraId="45EC27E3" w14:textId="77777777" w:rsidR="00DD17CA" w:rsidRPr="00DD17CA" w:rsidRDefault="00DD17CA" w:rsidP="00C62F99">
      <w:pPr>
        <w:pStyle w:val="Code"/>
        <w:keepNext w:val="0"/>
        <w:keepLines w:val="0"/>
        <w:rPr>
          <w:color w:val="000000"/>
          <w:lang w:eastAsia="zh-CN"/>
        </w:rPr>
      </w:pPr>
      <w:r w:rsidRPr="00DD17CA">
        <w:rPr>
          <w:lang w:eastAsia="zh-CN"/>
        </w:rPr>
        <w:t>// Animation par double tampon</w:t>
      </w:r>
    </w:p>
    <w:p w14:paraId="0FC308A2" w14:textId="77777777" w:rsidR="00DD17CA" w:rsidRPr="00DD17CA" w:rsidRDefault="00DD17CA" w:rsidP="00C62F99">
      <w:pPr>
        <w:pStyle w:val="Code"/>
        <w:keepNext w:val="0"/>
        <w:keepLines w:val="0"/>
        <w:rPr>
          <w:color w:val="000000"/>
          <w:lang w:eastAsia="zh-CN"/>
        </w:rPr>
      </w:pPr>
      <w:r w:rsidRPr="00DD17CA">
        <w:rPr>
          <w:lang w:eastAsia="zh-CN"/>
        </w:rPr>
        <w:t>// Le Iti se déplace à la verticale</w:t>
      </w:r>
    </w:p>
    <w:p w14:paraId="482EE82C"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b/>
          <w:bCs/>
          <w:color w:val="800000"/>
          <w:lang w:eastAsia="zh-CN"/>
        </w:rPr>
        <w:t>*</w:t>
      </w:r>
      <w:r w:rsidRPr="00DD17CA">
        <w:rPr>
          <w:color w:val="800080"/>
          <w:lang w:eastAsia="zh-CN"/>
        </w:rPr>
        <w:t>;</w:t>
      </w:r>
    </w:p>
    <w:p w14:paraId="4A8DB81A"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color w:val="004A43"/>
          <w:lang w:eastAsia="zh-CN"/>
        </w:rPr>
        <w:t>event</w:t>
      </w:r>
      <w:r w:rsidRPr="00DD17CA">
        <w:rPr>
          <w:color w:val="808030"/>
          <w:lang w:eastAsia="zh-CN"/>
        </w:rPr>
        <w:t>.</w:t>
      </w:r>
      <w:r w:rsidRPr="00DD17CA">
        <w:rPr>
          <w:b/>
          <w:bCs/>
          <w:color w:val="800000"/>
          <w:lang w:eastAsia="zh-CN"/>
        </w:rPr>
        <w:t>*</w:t>
      </w:r>
      <w:r w:rsidRPr="00DD17CA">
        <w:rPr>
          <w:color w:val="800080"/>
          <w:lang w:eastAsia="zh-CN"/>
        </w:rPr>
        <w:t>;</w:t>
      </w:r>
    </w:p>
    <w:p w14:paraId="39DC884D" w14:textId="77777777" w:rsidR="00DD17CA" w:rsidRPr="00DD17CA" w:rsidRDefault="00DD17CA" w:rsidP="00C62F99">
      <w:pPr>
        <w:pStyle w:val="Code"/>
        <w:keepNext w:val="0"/>
        <w:keepLines w:val="0"/>
        <w:rPr>
          <w:color w:val="000000"/>
          <w:lang w:eastAsia="zh-CN"/>
        </w:rPr>
      </w:pPr>
      <w:r w:rsidRPr="00DD17CA">
        <w:rPr>
          <w:b/>
          <w:bCs/>
          <w:color w:val="800000"/>
          <w:lang w:eastAsia="zh-CN"/>
        </w:rPr>
        <w:t>import</w:t>
      </w:r>
      <w:r w:rsidRPr="00DD17CA">
        <w:rPr>
          <w:color w:val="004A43"/>
          <w:lang w:eastAsia="zh-CN"/>
        </w:rPr>
        <w:t xml:space="preserve"> javax</w:t>
      </w:r>
      <w:r w:rsidRPr="00DD17CA">
        <w:rPr>
          <w:color w:val="808030"/>
          <w:lang w:eastAsia="zh-CN"/>
        </w:rPr>
        <w:t>.</w:t>
      </w:r>
      <w:r w:rsidRPr="00DD17CA">
        <w:rPr>
          <w:color w:val="004A43"/>
          <w:lang w:eastAsia="zh-CN"/>
        </w:rPr>
        <w:t>swing</w:t>
      </w:r>
      <w:r w:rsidRPr="00DD17CA">
        <w:rPr>
          <w:color w:val="808030"/>
          <w:lang w:eastAsia="zh-CN"/>
        </w:rPr>
        <w:t>.</w:t>
      </w:r>
      <w:r w:rsidRPr="00DD17CA">
        <w:rPr>
          <w:b/>
          <w:bCs/>
          <w:color w:val="800000"/>
          <w:lang w:eastAsia="zh-CN"/>
        </w:rPr>
        <w:t>*</w:t>
      </w:r>
      <w:r w:rsidRPr="00DD17CA">
        <w:rPr>
          <w:color w:val="800080"/>
          <w:lang w:eastAsia="zh-CN"/>
        </w:rPr>
        <w:t>;</w:t>
      </w:r>
    </w:p>
    <w:p w14:paraId="5C65B70E" w14:textId="77777777" w:rsidR="00DD17CA" w:rsidRPr="00DD17CA" w:rsidRDefault="00DD17CA" w:rsidP="00C62F99">
      <w:pPr>
        <w:pStyle w:val="Code"/>
        <w:keepNext w:val="0"/>
        <w:keepLines w:val="0"/>
        <w:rPr>
          <w:color w:val="000000"/>
          <w:lang w:eastAsia="zh-CN"/>
        </w:rPr>
      </w:pPr>
    </w:p>
    <w:p w14:paraId="452C800F" w14:textId="77777777" w:rsidR="00DD17CA" w:rsidRPr="00DD17CA" w:rsidRDefault="00DD17CA" w:rsidP="00C62F99">
      <w:pPr>
        <w:pStyle w:val="Code"/>
        <w:keepNext w:val="0"/>
        <w:keepLines w:val="0"/>
        <w:rPr>
          <w:color w:val="000000"/>
          <w:lang w:eastAsia="zh-CN"/>
        </w:rPr>
      </w:pPr>
      <w:r w:rsidRPr="00DD17CA">
        <w:rPr>
          <w:b/>
          <w:bCs/>
          <w:color w:val="800000"/>
          <w:lang w:eastAsia="zh-CN"/>
        </w:rPr>
        <w:t>public</w:t>
      </w:r>
      <w:r w:rsidRPr="00DD17CA">
        <w:rPr>
          <w:color w:val="000000"/>
          <w:lang w:eastAsia="zh-CN"/>
        </w:rPr>
        <w:t xml:space="preserve"> </w:t>
      </w:r>
      <w:r w:rsidRPr="00DD17CA">
        <w:rPr>
          <w:b/>
          <w:bCs/>
          <w:color w:val="800000"/>
          <w:lang w:eastAsia="zh-CN"/>
        </w:rPr>
        <w:t>class</w:t>
      </w:r>
      <w:r w:rsidRPr="00DD17CA">
        <w:rPr>
          <w:color w:val="000000"/>
          <w:lang w:eastAsia="zh-CN"/>
        </w:rPr>
        <w:t xml:space="preserve"> ExerciceJFrameAvecItiRebondissant </w:t>
      </w:r>
      <w:r w:rsidRPr="00DD17CA">
        <w:rPr>
          <w:b/>
          <w:bCs/>
          <w:color w:val="800000"/>
          <w:lang w:eastAsia="zh-CN"/>
        </w:rPr>
        <w:t>extends</w:t>
      </w:r>
      <w:r w:rsidRPr="00DD17CA">
        <w:rPr>
          <w:color w:val="000000"/>
          <w:lang w:eastAsia="zh-CN"/>
        </w:rPr>
        <w:t xml:space="preserve"> JFrame </w:t>
      </w:r>
      <w:r w:rsidRPr="00DD17CA">
        <w:rPr>
          <w:color w:val="800080"/>
          <w:lang w:eastAsia="zh-CN"/>
        </w:rPr>
        <w:t>{</w:t>
      </w:r>
    </w:p>
    <w:p w14:paraId="57398F79" w14:textId="77777777" w:rsidR="00DD17CA" w:rsidRPr="00DD17CA" w:rsidRDefault="00DD17CA" w:rsidP="00C62F99">
      <w:pPr>
        <w:pStyle w:val="Code"/>
        <w:keepNext w:val="0"/>
        <w:keepLines w:val="0"/>
        <w:rPr>
          <w:color w:val="000000"/>
          <w:lang w:eastAsia="zh-CN"/>
        </w:rPr>
      </w:pPr>
    </w:p>
    <w:p w14:paraId="5641EE7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Constantes pour la taille de la fenetre et du Iti</w:t>
      </w:r>
    </w:p>
    <w:p w14:paraId="3A675A4D" w14:textId="77777777" w:rsidR="00DD17CA" w:rsidRPr="00946A4A" w:rsidRDefault="00DD17CA" w:rsidP="00C62F99">
      <w:pPr>
        <w:pStyle w:val="Code"/>
        <w:keepNext w:val="0"/>
        <w:keepLines w:val="0"/>
        <w:rPr>
          <w:color w:val="000000"/>
          <w:lang w:val="en-US" w:eastAsia="zh-CN"/>
        </w:rPr>
      </w:pPr>
      <w:r w:rsidRPr="00DD17CA">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29FFFF7C" w14:textId="77777777" w:rsidR="00DD17CA" w:rsidRPr="00946A4A" w:rsidRDefault="00DD17CA"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5CF904C6" w14:textId="77777777" w:rsidR="00DD17CA" w:rsidRPr="00DD17CA" w:rsidRDefault="00DD17CA" w:rsidP="00C62F99">
      <w:pPr>
        <w:pStyle w:val="Code"/>
        <w:keepNext w:val="0"/>
        <w:keepLines w:val="0"/>
        <w:rPr>
          <w:color w:val="000000"/>
          <w:lang w:eastAsia="zh-CN"/>
        </w:rPr>
      </w:pPr>
      <w:r w:rsidRPr="00946A4A">
        <w:rPr>
          <w:color w:val="000000"/>
          <w:lang w:val="en-US"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LARGEURITI </w:t>
      </w:r>
      <w:r w:rsidRPr="00DD17CA">
        <w:rPr>
          <w:color w:val="808030"/>
          <w:lang w:eastAsia="zh-CN"/>
        </w:rPr>
        <w: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0080"/>
          <w:lang w:eastAsia="zh-CN"/>
        </w:rPr>
        <w:t>;</w:t>
      </w:r>
    </w:p>
    <w:p w14:paraId="5838F9C4"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HAUTEURITI </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0080"/>
          <w:lang w:eastAsia="zh-CN"/>
        </w:rPr>
        <w:t>;</w:t>
      </w:r>
    </w:p>
    <w:p w14:paraId="1CD2CC3E" w14:textId="77777777" w:rsidR="00DD17CA" w:rsidRPr="00DD17CA" w:rsidRDefault="00DD17CA" w:rsidP="00C62F99">
      <w:pPr>
        <w:pStyle w:val="Code"/>
        <w:keepNext w:val="0"/>
        <w:keepLines w:val="0"/>
        <w:rPr>
          <w:color w:val="000000"/>
          <w:lang w:eastAsia="zh-CN"/>
        </w:rPr>
      </w:pPr>
    </w:p>
    <w:p w14:paraId="5DF2198C"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Tampon pour construire l'image avant d'afficher</w:t>
      </w:r>
    </w:p>
    <w:p w14:paraId="2BCB047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Graphics tamponGraphics</w:t>
      </w:r>
      <w:r w:rsidRPr="00DD17CA">
        <w:rPr>
          <w:color w:val="800080"/>
          <w:lang w:eastAsia="zh-CN"/>
        </w:rPr>
        <w:t>;</w:t>
      </w:r>
    </w:p>
    <w:p w14:paraId="26767B8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Image tamponImage</w:t>
      </w:r>
      <w:r w:rsidRPr="00DD17CA">
        <w:rPr>
          <w:color w:val="800080"/>
          <w:lang w:eastAsia="zh-CN"/>
        </w:rPr>
        <w:t>;</w:t>
      </w:r>
    </w:p>
    <w:p w14:paraId="2A6DDC63" w14:textId="77777777" w:rsidR="00DD17CA" w:rsidRPr="00DD17CA" w:rsidRDefault="00DD17CA" w:rsidP="00C62F99">
      <w:pPr>
        <w:pStyle w:val="Code"/>
        <w:keepNext w:val="0"/>
        <w:keepLines w:val="0"/>
        <w:rPr>
          <w:color w:val="000000"/>
          <w:lang w:eastAsia="zh-CN"/>
        </w:rPr>
      </w:pPr>
    </w:p>
    <w:p w14:paraId="53AC7C7C"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ExerciceJFrameAvecItiRebondissant</w:t>
      </w:r>
      <w:r w:rsidRPr="00DD17CA">
        <w:rPr>
          <w:color w:val="808030"/>
          <w:lang w:eastAsia="zh-CN"/>
        </w:rPr>
        <w:t>()</w:t>
      </w:r>
      <w:r w:rsidRPr="00DD17CA">
        <w:rPr>
          <w:color w:val="000000"/>
          <w:lang w:eastAsia="zh-CN"/>
        </w:rPr>
        <w:t xml:space="preserve"> </w:t>
      </w:r>
      <w:r w:rsidRPr="00DD17CA">
        <w:rPr>
          <w:color w:val="800080"/>
          <w:lang w:eastAsia="zh-CN"/>
        </w:rPr>
        <w:t>{</w:t>
      </w:r>
    </w:p>
    <w:p w14:paraId="1B307592" w14:textId="77777777" w:rsidR="00DD17CA" w:rsidRPr="009808AD" w:rsidRDefault="00DD17CA" w:rsidP="00C62F99">
      <w:pPr>
        <w:pStyle w:val="Code"/>
        <w:keepNext w:val="0"/>
        <w:keepLines w:val="0"/>
        <w:rPr>
          <w:color w:val="000000"/>
          <w:lang w:val="en-CA" w:eastAsia="zh-CN"/>
        </w:rPr>
      </w:pPr>
      <w:r w:rsidRPr="00DD17CA">
        <w:rPr>
          <w:color w:val="000000"/>
          <w:lang w:eastAsia="zh-CN"/>
        </w:rPr>
        <w:t xml:space="preserve">    </w:t>
      </w:r>
      <w:r w:rsidRPr="009808AD">
        <w:rPr>
          <w:b/>
          <w:bCs/>
          <w:color w:val="800000"/>
          <w:lang w:val="en-CA" w:eastAsia="zh-CN"/>
        </w:rPr>
        <w:t>super</w:t>
      </w:r>
      <w:r w:rsidRPr="009808AD">
        <w:rPr>
          <w:color w:val="808030"/>
          <w:lang w:val="en-CA" w:eastAsia="zh-CN"/>
        </w:rPr>
        <w:t>(</w:t>
      </w:r>
      <w:r w:rsidRPr="009808AD">
        <w:rPr>
          <w:color w:val="0000E6"/>
          <w:lang w:val="en-CA" w:eastAsia="zh-CN"/>
        </w:rPr>
        <w:t>"Iti rebondissant"</w:t>
      </w:r>
      <w:r w:rsidRPr="009808AD">
        <w:rPr>
          <w:color w:val="808030"/>
          <w:lang w:val="en-CA" w:eastAsia="zh-CN"/>
        </w:rPr>
        <w:t>)</w:t>
      </w:r>
      <w:r w:rsidRPr="009808AD">
        <w:rPr>
          <w:color w:val="800080"/>
          <w:lang w:val="en-CA" w:eastAsia="zh-CN"/>
        </w:rPr>
        <w:t>;</w:t>
      </w:r>
    </w:p>
    <w:p w14:paraId="2D1B1152" w14:textId="77777777" w:rsidR="00DD17CA" w:rsidRPr="00DD17CA" w:rsidRDefault="00DD17CA" w:rsidP="00C62F99">
      <w:pPr>
        <w:pStyle w:val="Code"/>
        <w:keepNext w:val="0"/>
        <w:keepLines w:val="0"/>
        <w:rPr>
          <w:color w:val="000000"/>
          <w:lang w:val="en-CA" w:eastAsia="zh-CN"/>
        </w:rPr>
      </w:pPr>
      <w:r w:rsidRPr="009808AD">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setDefaultCloseOperation</w:t>
      </w:r>
      <w:r w:rsidRPr="00DD17CA">
        <w:rPr>
          <w:color w:val="808030"/>
          <w:lang w:val="en-CA" w:eastAsia="zh-CN"/>
        </w:rPr>
        <w:t>(</w:t>
      </w:r>
      <w:r w:rsidRPr="00DD17CA">
        <w:rPr>
          <w:color w:val="000000"/>
          <w:lang w:val="en-CA" w:eastAsia="zh-CN"/>
        </w:rPr>
        <w:t>EXIT_ON_CLOSE</w:t>
      </w:r>
      <w:r w:rsidRPr="00DD17CA">
        <w:rPr>
          <w:color w:val="808030"/>
          <w:lang w:val="en-CA" w:eastAsia="zh-CN"/>
        </w:rPr>
        <w:t>)</w:t>
      </w:r>
      <w:r w:rsidRPr="00DD17CA">
        <w:rPr>
          <w:color w:val="800080"/>
          <w:lang w:val="en-CA" w:eastAsia="zh-CN"/>
        </w:rPr>
        <w:t>;</w:t>
      </w:r>
    </w:p>
    <w:p w14:paraId="027441DF"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setSize</w:t>
      </w:r>
      <w:r w:rsidRPr="00DD17CA">
        <w:rPr>
          <w:color w:val="808030"/>
          <w:lang w:val="en-CA" w:eastAsia="zh-CN"/>
        </w:rPr>
        <w:t>(</w:t>
      </w:r>
      <w:r w:rsidRPr="00DD17CA">
        <w:rPr>
          <w:color w:val="000000"/>
          <w:lang w:val="en-CA" w:eastAsia="zh-CN"/>
        </w:rPr>
        <w:t>LARGEURFENETRE</w:t>
      </w:r>
      <w:r w:rsidRPr="00DD17CA">
        <w:rPr>
          <w:color w:val="808030"/>
          <w:lang w:val="en-CA" w:eastAsia="zh-CN"/>
        </w:rPr>
        <w:t>,</w:t>
      </w:r>
      <w:r w:rsidRPr="00DD17CA">
        <w:rPr>
          <w:color w:val="000000"/>
          <w:lang w:val="en-CA" w:eastAsia="zh-CN"/>
        </w:rPr>
        <w:t xml:space="preserve"> HAUTEURFENETRE</w:t>
      </w:r>
      <w:r w:rsidRPr="00DD17CA">
        <w:rPr>
          <w:color w:val="808030"/>
          <w:lang w:val="en-CA" w:eastAsia="zh-CN"/>
        </w:rPr>
        <w:t>)</w:t>
      </w:r>
      <w:r w:rsidRPr="00DD17CA">
        <w:rPr>
          <w:color w:val="800080"/>
          <w:lang w:val="en-CA" w:eastAsia="zh-CN"/>
        </w:rPr>
        <w:t>;</w:t>
      </w:r>
    </w:p>
    <w:p w14:paraId="410FBBA3"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setVisible</w:t>
      </w:r>
      <w:r w:rsidRPr="00DD17CA">
        <w:rPr>
          <w:color w:val="808030"/>
          <w:lang w:val="en-CA" w:eastAsia="zh-CN"/>
        </w:rPr>
        <w:t>(</w:t>
      </w:r>
      <w:r w:rsidRPr="00DD17CA">
        <w:rPr>
          <w:b/>
          <w:bCs/>
          <w:color w:val="800000"/>
          <w:lang w:val="en-CA" w:eastAsia="zh-CN"/>
        </w:rPr>
        <w:t>true</w:t>
      </w:r>
      <w:r w:rsidRPr="00DD17CA">
        <w:rPr>
          <w:color w:val="808030"/>
          <w:lang w:val="en-CA" w:eastAsia="zh-CN"/>
        </w:rPr>
        <w:t>)</w:t>
      </w:r>
      <w:r w:rsidRPr="00DD17CA">
        <w:rPr>
          <w:color w:val="800080"/>
          <w:lang w:val="en-CA" w:eastAsia="zh-CN"/>
        </w:rPr>
        <w:t>;</w:t>
      </w:r>
    </w:p>
    <w:p w14:paraId="139E3BD4" w14:textId="77777777" w:rsidR="00DD17CA" w:rsidRPr="00DD17CA" w:rsidRDefault="00DD17CA" w:rsidP="00C62F99">
      <w:pPr>
        <w:pStyle w:val="Code"/>
        <w:keepNext w:val="0"/>
        <w:keepLines w:val="0"/>
        <w:rPr>
          <w:color w:val="000000"/>
          <w:lang w:eastAsia="zh-CN"/>
        </w:rPr>
      </w:pPr>
      <w:r w:rsidRPr="00DD17CA">
        <w:rPr>
          <w:color w:val="000000"/>
          <w:lang w:val="en-CA" w:eastAsia="zh-CN"/>
        </w:rPr>
        <w:t xml:space="preserve">  </w:t>
      </w:r>
      <w:r w:rsidRPr="00DD17CA">
        <w:rPr>
          <w:color w:val="800080"/>
          <w:lang w:eastAsia="zh-CN"/>
        </w:rPr>
        <w:t>}</w:t>
      </w:r>
    </w:p>
    <w:p w14:paraId="3869F5CE" w14:textId="77777777" w:rsidR="00DD17CA" w:rsidRPr="00DD17CA" w:rsidRDefault="00DD17CA" w:rsidP="00C62F99">
      <w:pPr>
        <w:pStyle w:val="Code"/>
        <w:keepNext w:val="0"/>
        <w:keepLines w:val="0"/>
        <w:rPr>
          <w:color w:val="000000"/>
          <w:lang w:eastAsia="zh-CN"/>
        </w:rPr>
      </w:pPr>
    </w:p>
    <w:p w14:paraId="5407A5B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Méthode qui dessine un Iti dans un objet Graphics g</w:t>
      </w:r>
    </w:p>
    <w:p w14:paraId="446E55EC"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à l'échelle dans un rectangle englobant de paramètres x,y,largeur,hauteur</w:t>
      </w:r>
    </w:p>
    <w:p w14:paraId="57E307C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color w:val="BB7977"/>
          <w:lang w:eastAsia="zh-CN"/>
        </w:rPr>
        <w:t>void</w:t>
      </w:r>
      <w:r w:rsidRPr="00DD17CA">
        <w:rPr>
          <w:color w:val="000000"/>
          <w:lang w:eastAsia="zh-CN"/>
        </w:rPr>
        <w:t xml:space="preserve"> paintIti</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x</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y</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largeur</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hauteur</w:t>
      </w:r>
      <w:r w:rsidRPr="00DD17CA">
        <w:rPr>
          <w:color w:val="808030"/>
          <w:lang w:eastAsia="zh-CN"/>
        </w:rPr>
        <w:t>)</w:t>
      </w:r>
      <w:r w:rsidRPr="00DD17CA">
        <w:rPr>
          <w:color w:val="000000"/>
          <w:lang w:eastAsia="zh-CN"/>
        </w:rPr>
        <w:t xml:space="preserve"> </w:t>
      </w:r>
      <w:r w:rsidRPr="00DD17CA">
        <w:rPr>
          <w:color w:val="800080"/>
          <w:lang w:eastAsia="zh-CN"/>
        </w:rPr>
        <w:t>{</w:t>
      </w:r>
    </w:p>
    <w:p w14:paraId="3BAEAE0B" w14:textId="77065473"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Coordonn</w:t>
      </w:r>
      <w:r w:rsidR="0001372D" w:rsidRPr="0001372D">
        <w:rPr>
          <w:lang w:val="fr-FR" w:eastAsia="zh-CN"/>
        </w:rPr>
        <w:t>é</w:t>
      </w:r>
      <w:r w:rsidRPr="00DD17CA">
        <w:rPr>
          <w:lang w:eastAsia="zh-CN"/>
        </w:rPr>
        <w:t>es du milieu du rectangle englobant pour faciliter les calculs</w:t>
      </w:r>
    </w:p>
    <w:p w14:paraId="3757B7C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milieux </w:t>
      </w:r>
      <w:r w:rsidRPr="00DD17CA">
        <w:rPr>
          <w:color w:val="80803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0080"/>
          <w:lang w:eastAsia="zh-CN"/>
        </w:rPr>
        <w:t>;</w:t>
      </w:r>
    </w:p>
    <w:p w14:paraId="3B32610D"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milieuy </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0080"/>
          <w:lang w:eastAsia="zh-CN"/>
        </w:rPr>
        <w:t>;</w:t>
      </w:r>
    </w:p>
    <w:p w14:paraId="16C2110F"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La tête</w:t>
      </w:r>
    </w:p>
    <w:p w14:paraId="2E151E0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pink</w:t>
      </w:r>
      <w:r w:rsidRPr="00DD17CA">
        <w:rPr>
          <w:color w:val="808030"/>
          <w:lang w:eastAsia="zh-CN"/>
        </w:rPr>
        <w:t>)</w:t>
      </w:r>
      <w:r w:rsidRPr="00DD17CA">
        <w:rPr>
          <w:color w:val="800080"/>
          <w:lang w:eastAsia="zh-CN"/>
        </w:rPr>
        <w:t>;</w:t>
      </w:r>
    </w:p>
    <w:p w14:paraId="7B2EBC0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4AEF3FB0"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Le sourire</w:t>
      </w:r>
    </w:p>
    <w:p w14:paraId="576B2E2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black</w:t>
      </w:r>
      <w:r w:rsidRPr="00DD17CA">
        <w:rPr>
          <w:color w:val="808030"/>
          <w:lang w:eastAsia="zh-CN"/>
        </w:rPr>
        <w:t>)</w:t>
      </w:r>
      <w:r w:rsidRPr="00DD17CA">
        <w:rPr>
          <w:color w:val="800080"/>
          <w:lang w:eastAsia="zh-CN"/>
        </w:rPr>
        <w:t>;</w:t>
      </w:r>
    </w:p>
    <w:p w14:paraId="45D6B1F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drawArc</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w:t>
      </w:r>
      <w:r w:rsidRPr="00DD17CA">
        <w:rPr>
          <w:color w:val="808030"/>
          <w:lang w:eastAsia="zh-CN"/>
        </w:rPr>
        <w:t>-</w:t>
      </w:r>
      <w:r w:rsidRPr="00DD17CA">
        <w:rPr>
          <w:color w:val="008C00"/>
          <w:lang w:eastAsia="zh-CN"/>
        </w:rPr>
        <w:t>125</w:t>
      </w:r>
      <w:r w:rsidRPr="00DD17CA">
        <w:rPr>
          <w:color w:val="808030"/>
          <w:lang w:eastAsia="zh-CN"/>
        </w:rPr>
        <w:t>,</w:t>
      </w:r>
      <w:r w:rsidRPr="00DD17CA">
        <w:rPr>
          <w:color w:val="000000"/>
          <w:lang w:eastAsia="zh-CN"/>
        </w:rPr>
        <w:t xml:space="preserve"> </w:t>
      </w:r>
      <w:r w:rsidRPr="00DD17CA">
        <w:rPr>
          <w:color w:val="008C00"/>
          <w:lang w:eastAsia="zh-CN"/>
        </w:rPr>
        <w:t>70</w:t>
      </w:r>
      <w:r w:rsidRPr="00DD17CA">
        <w:rPr>
          <w:color w:val="808030"/>
          <w:lang w:eastAsia="zh-CN"/>
        </w:rPr>
        <w:t>)</w:t>
      </w:r>
      <w:r w:rsidRPr="00DD17CA">
        <w:rPr>
          <w:color w:val="800080"/>
          <w:lang w:eastAsia="zh-CN"/>
        </w:rPr>
        <w:t>;</w:t>
      </w:r>
    </w:p>
    <w:p w14:paraId="587606C1" w14:textId="77777777" w:rsidR="00DD17CA" w:rsidRPr="006E0875" w:rsidRDefault="00DD17CA" w:rsidP="00C62F99">
      <w:pPr>
        <w:pStyle w:val="Code"/>
        <w:keepNext w:val="0"/>
        <w:keepLines w:val="0"/>
        <w:rPr>
          <w:color w:val="000000"/>
          <w:lang w:val="fr-FR" w:eastAsia="zh-CN"/>
        </w:rPr>
      </w:pPr>
      <w:r w:rsidRPr="00DD17CA">
        <w:rPr>
          <w:color w:val="000000"/>
          <w:lang w:eastAsia="zh-CN"/>
        </w:rPr>
        <w:t xml:space="preserve">    </w:t>
      </w:r>
      <w:r w:rsidRPr="006E0875">
        <w:rPr>
          <w:lang w:val="fr-FR" w:eastAsia="zh-CN"/>
        </w:rPr>
        <w:t>// Les yeux</w:t>
      </w:r>
    </w:p>
    <w:p w14:paraId="42EDF287" w14:textId="77777777" w:rsidR="00DD17CA" w:rsidRPr="00DD17CA" w:rsidRDefault="00DD17CA" w:rsidP="00C62F99">
      <w:pPr>
        <w:pStyle w:val="Code"/>
        <w:keepNext w:val="0"/>
        <w:keepLines w:val="0"/>
        <w:rPr>
          <w:color w:val="000000"/>
          <w:lang w:eastAsia="zh-CN"/>
        </w:rPr>
      </w:pPr>
      <w:r w:rsidRPr="006E0875">
        <w:rPr>
          <w:color w:val="000000"/>
          <w:lang w:val="fr-FR" w:eastAsia="zh-CN"/>
        </w:rPr>
        <w:t xml:space="preserve">    </w:t>
      </w:r>
      <w:r w:rsidRPr="00DD17CA">
        <w:rPr>
          <w:color w:val="000000"/>
          <w:lang w:eastAsia="zh-CN"/>
        </w:rPr>
        <w:t>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 xml:space="preserve">milieux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24</w:t>
      </w:r>
      <w:r w:rsidRPr="00DD17CA">
        <w:rPr>
          <w:color w:val="808030"/>
          <w:lang w:eastAsia="zh-CN"/>
        </w:rPr>
        <w:t>)</w:t>
      </w:r>
      <w:r w:rsidRPr="00DD17CA">
        <w:rPr>
          <w:color w:val="800080"/>
          <w:lang w:eastAsia="zh-CN"/>
        </w:rPr>
        <w:t>;</w:t>
      </w:r>
    </w:p>
    <w:p w14:paraId="3D7E0BC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 xml:space="preserve">milieux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24</w:t>
      </w:r>
      <w:r w:rsidRPr="00DD17CA">
        <w:rPr>
          <w:color w:val="808030"/>
          <w:lang w:eastAsia="zh-CN"/>
        </w:rPr>
        <w:t>)</w:t>
      </w:r>
      <w:r w:rsidRPr="00DD17CA">
        <w:rPr>
          <w:color w:val="800080"/>
          <w:lang w:eastAsia="zh-CN"/>
        </w:rPr>
        <w:t>;</w:t>
      </w:r>
    </w:p>
    <w:p w14:paraId="27965F8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Le corps</w:t>
      </w:r>
    </w:p>
    <w:p w14:paraId="4EDBAB8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5C4FA8E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Les bras</w:t>
      </w:r>
    </w:p>
    <w:p w14:paraId="770F06AB"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milieuy</w:t>
      </w:r>
      <w:r w:rsidRPr="00DD17CA">
        <w:rPr>
          <w:color w:val="808030"/>
          <w:lang w:eastAsia="zh-CN"/>
        </w:rPr>
        <w:t>)</w:t>
      </w:r>
      <w:r w:rsidRPr="00DD17CA">
        <w:rPr>
          <w:color w:val="800080"/>
          <w:lang w:eastAsia="zh-CN"/>
        </w:rPr>
        <w:t>;</w:t>
      </w:r>
    </w:p>
    <w:p w14:paraId="167FD824"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milieuy</w:t>
      </w:r>
      <w:r w:rsidRPr="00DD17CA">
        <w:rPr>
          <w:color w:val="808030"/>
          <w:lang w:eastAsia="zh-CN"/>
        </w:rPr>
        <w:t>)</w:t>
      </w:r>
      <w:r w:rsidRPr="00DD17CA">
        <w:rPr>
          <w:color w:val="800080"/>
          <w:lang w:eastAsia="zh-CN"/>
        </w:rPr>
        <w:t>;</w:t>
      </w:r>
    </w:p>
    <w:p w14:paraId="4193A708"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Les jambes</w:t>
      </w:r>
    </w:p>
    <w:p w14:paraId="587BC27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1EDFF991"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1175FB35"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800080"/>
          <w:lang w:eastAsia="zh-CN"/>
        </w:rPr>
        <w:t>}</w:t>
      </w:r>
    </w:p>
    <w:p w14:paraId="7632D753" w14:textId="77777777" w:rsidR="00DD17CA" w:rsidRPr="00DD17CA" w:rsidRDefault="00DD17CA" w:rsidP="00C62F99">
      <w:pPr>
        <w:pStyle w:val="Code"/>
        <w:keepNext w:val="0"/>
        <w:keepLines w:val="0"/>
        <w:rPr>
          <w:color w:val="000000"/>
          <w:lang w:eastAsia="zh-CN"/>
        </w:rPr>
      </w:pPr>
    </w:p>
    <w:p w14:paraId="177B7867"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800080"/>
          <w:lang w:eastAsia="zh-CN"/>
        </w:rPr>
        <w:t>{</w:t>
      </w:r>
    </w:p>
    <w:p w14:paraId="76C6B49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00"/>
          <w:lang w:eastAsia="zh-CN"/>
        </w:rPr>
        <w:t>paint</w:t>
      </w:r>
      <w:r w:rsidRPr="00DD17CA">
        <w:rPr>
          <w:color w:val="808030"/>
          <w:lang w:eastAsia="zh-CN"/>
        </w:rPr>
        <w:t>(</w:t>
      </w:r>
      <w:r w:rsidRPr="00DD17CA">
        <w:rPr>
          <w:color w:val="000000"/>
          <w:lang w:eastAsia="zh-CN"/>
        </w:rPr>
        <w:t>g</w:t>
      </w:r>
      <w:r w:rsidRPr="00DD17CA">
        <w:rPr>
          <w:color w:val="808030"/>
          <w:lang w:eastAsia="zh-CN"/>
        </w:rPr>
        <w:t>)</w:t>
      </w:r>
      <w:r w:rsidRPr="00DD17CA">
        <w:rPr>
          <w:color w:val="800080"/>
          <w:lang w:eastAsia="zh-CN"/>
        </w:rPr>
        <w:t>;</w:t>
      </w:r>
    </w:p>
    <w:p w14:paraId="400B3FBA"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tamponImage </w:t>
      </w:r>
      <w:r w:rsidRPr="00DD17CA">
        <w:rPr>
          <w:color w:val="808030"/>
          <w:lang w:eastAsia="zh-CN"/>
        </w:rPr>
        <w:t>=</w:t>
      </w:r>
      <w:r w:rsidRPr="00DD17CA">
        <w:rPr>
          <w:color w:val="000000"/>
          <w:lang w:eastAsia="zh-CN"/>
        </w:rPr>
        <w:t xml:space="preserve"> createImage</w:t>
      </w:r>
      <w:r w:rsidRPr="00DD17CA">
        <w:rPr>
          <w:color w:val="808030"/>
          <w:lang w:eastAsia="zh-CN"/>
        </w:rPr>
        <w:t>(</w:t>
      </w:r>
      <w:r w:rsidRPr="00DD17CA">
        <w:rPr>
          <w:color w:val="000000"/>
          <w:lang w:eastAsia="zh-CN"/>
        </w:rPr>
        <w:t>LARGEURFENETRE</w:t>
      </w:r>
      <w:r w:rsidRPr="00DD17CA">
        <w:rPr>
          <w:color w:val="808030"/>
          <w:lang w:eastAsia="zh-CN"/>
        </w:rPr>
        <w:t>,</w:t>
      </w:r>
      <w:r w:rsidRPr="00DD17CA">
        <w:rPr>
          <w:color w:val="000000"/>
          <w:lang w:eastAsia="zh-CN"/>
        </w:rPr>
        <w:t xml:space="preserve"> HAUTEURFENETRE</w:t>
      </w:r>
      <w:r w:rsidRPr="00DD17CA">
        <w:rPr>
          <w:color w:val="808030"/>
          <w:lang w:eastAsia="zh-CN"/>
        </w:rPr>
        <w:t>)</w:t>
      </w:r>
      <w:r w:rsidRPr="00DD17CA">
        <w:rPr>
          <w:color w:val="800080"/>
          <w:lang w:eastAsia="zh-CN"/>
        </w:rPr>
        <w:t>;</w:t>
      </w:r>
    </w:p>
    <w:p w14:paraId="0A989D03"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tamponGraphics </w:t>
      </w:r>
      <w:r w:rsidRPr="00DD17CA">
        <w:rPr>
          <w:color w:val="808030"/>
          <w:lang w:eastAsia="zh-CN"/>
        </w:rPr>
        <w:t>=</w:t>
      </w:r>
      <w:r w:rsidRPr="00DD17CA">
        <w:rPr>
          <w:color w:val="000000"/>
          <w:lang w:eastAsia="zh-CN"/>
        </w:rPr>
        <w:t xml:space="preserve"> tamponImage</w:t>
      </w:r>
      <w:r w:rsidRPr="00DD17CA">
        <w:rPr>
          <w:color w:val="808030"/>
          <w:lang w:eastAsia="zh-CN"/>
        </w:rPr>
        <w:t>.</w:t>
      </w:r>
      <w:r w:rsidRPr="00DD17CA">
        <w:rPr>
          <w:color w:val="000000"/>
          <w:lang w:eastAsia="zh-CN"/>
        </w:rPr>
        <w:t>getGraphics</w:t>
      </w:r>
      <w:r w:rsidRPr="00DD17CA">
        <w:rPr>
          <w:color w:val="808030"/>
          <w:lang w:eastAsia="zh-CN"/>
        </w:rPr>
        <w:t>()</w:t>
      </w:r>
      <w:r w:rsidRPr="00DD17CA">
        <w:rPr>
          <w:color w:val="800080"/>
          <w:lang w:eastAsia="zh-CN"/>
        </w:rPr>
        <w:t>;</w:t>
      </w:r>
    </w:p>
    <w:p w14:paraId="1BCC38C9"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y </w:t>
      </w:r>
      <w:r w:rsidRPr="00DD17CA">
        <w:rPr>
          <w:color w:val="808030"/>
          <w:lang w:eastAsia="zh-CN"/>
        </w:rPr>
        <w:t>=</w:t>
      </w:r>
      <w:r w:rsidRPr="00DD17CA">
        <w:rPr>
          <w:color w:val="000000"/>
          <w:lang w:eastAsia="zh-CN"/>
        </w:rPr>
        <w:t xml:space="preserve"> </w:t>
      </w:r>
      <w:r w:rsidRPr="00DD17CA">
        <w:rPr>
          <w:color w:val="008C00"/>
          <w:lang w:eastAsia="zh-CN"/>
        </w:rPr>
        <w:t>0</w:t>
      </w:r>
      <w:r w:rsidRPr="00DD17CA">
        <w:rPr>
          <w:color w:val="800080"/>
          <w:lang w:eastAsia="zh-CN"/>
        </w:rPr>
        <w:t>;</w:t>
      </w:r>
      <w:r w:rsidRPr="00DD17CA">
        <w:rPr>
          <w:color w:val="000000"/>
          <w:lang w:eastAsia="zh-CN"/>
        </w:rPr>
        <w:t xml:space="preserve"> </w:t>
      </w:r>
      <w:r w:rsidRPr="00DD17CA">
        <w:rPr>
          <w:lang w:eastAsia="zh-CN"/>
        </w:rPr>
        <w:t>// Coordonnée y du Iti</w:t>
      </w:r>
    </w:p>
    <w:p w14:paraId="04AB2F72" w14:textId="77777777" w:rsidR="00DD17CA" w:rsidRPr="00DD17CA" w:rsidRDefault="00DD17CA" w:rsidP="00C62F99">
      <w:pPr>
        <w:pStyle w:val="Code"/>
        <w:keepNext w:val="0"/>
        <w:keepLines w:val="0"/>
        <w:rPr>
          <w:color w:val="000000"/>
          <w:lang w:eastAsia="zh-CN"/>
        </w:rPr>
      </w:pPr>
      <w:r w:rsidRPr="00DD17CA">
        <w:rPr>
          <w:color w:val="000000"/>
          <w:lang w:eastAsia="zh-CN"/>
        </w:rPr>
        <w:lastRenderedPageBreak/>
        <w:t xml:space="preserve">    </w:t>
      </w:r>
      <w:r w:rsidRPr="00DD17CA">
        <w:rPr>
          <w:color w:val="BB7977"/>
          <w:lang w:eastAsia="zh-CN"/>
        </w:rPr>
        <w:t>int</w:t>
      </w:r>
      <w:r w:rsidRPr="00DD17CA">
        <w:rPr>
          <w:color w:val="000000"/>
          <w:lang w:eastAsia="zh-CN"/>
        </w:rPr>
        <w:t xml:space="preserve"> directionIti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0080"/>
          <w:lang w:eastAsia="zh-CN"/>
        </w:rPr>
        <w:t>;</w:t>
      </w:r>
      <w:r w:rsidRPr="00DD17CA">
        <w:rPr>
          <w:color w:val="000000"/>
          <w:lang w:eastAsia="zh-CN"/>
        </w:rPr>
        <w:t xml:space="preserve"> </w:t>
      </w:r>
      <w:r w:rsidRPr="00DD17CA">
        <w:rPr>
          <w:lang w:eastAsia="zh-CN"/>
        </w:rPr>
        <w:t>// +1 vers la droite et -1 vers la gauche</w:t>
      </w:r>
    </w:p>
    <w:p w14:paraId="3647D346" w14:textId="77777777" w:rsidR="00DD17CA" w:rsidRDefault="00DD17CA" w:rsidP="00C62F99">
      <w:pPr>
        <w:pStyle w:val="Code"/>
        <w:keepNext w:val="0"/>
        <w:keepLines w:val="0"/>
        <w:rPr>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vitesseIti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0080"/>
          <w:lang w:eastAsia="zh-CN"/>
        </w:rPr>
        <w:t>;</w:t>
      </w:r>
      <w:r w:rsidRPr="00DD17CA">
        <w:rPr>
          <w:color w:val="000000"/>
          <w:lang w:eastAsia="zh-CN"/>
        </w:rPr>
        <w:t xml:space="preserve"> </w:t>
      </w:r>
      <w:r w:rsidRPr="00DD17CA">
        <w:rPr>
          <w:lang w:eastAsia="zh-CN"/>
        </w:rPr>
        <w:t>// nombre d'unités de déplacement à chaque itération de la boucle</w:t>
      </w:r>
    </w:p>
    <w:p w14:paraId="5608FB89" w14:textId="77777777" w:rsidR="00C41D11" w:rsidRPr="00DD17CA" w:rsidRDefault="00C41D11" w:rsidP="00C62F99">
      <w:pPr>
        <w:pStyle w:val="Code"/>
        <w:keepNext w:val="0"/>
        <w:keepLines w:val="0"/>
        <w:rPr>
          <w:color w:val="000000"/>
          <w:lang w:eastAsia="zh-CN"/>
        </w:rPr>
      </w:pPr>
    </w:p>
    <w:p w14:paraId="7C80FA5E"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b/>
          <w:bCs/>
          <w:color w:val="800000"/>
          <w:lang w:eastAsia="zh-CN"/>
        </w:rPr>
        <w:t>while</w:t>
      </w:r>
      <w:r w:rsidRPr="00DD17CA">
        <w:rPr>
          <w:color w:val="000000"/>
          <w:lang w:eastAsia="zh-CN"/>
        </w:rPr>
        <w:t xml:space="preserve"> </w:t>
      </w:r>
      <w:r w:rsidRPr="00DD17CA">
        <w:rPr>
          <w:color w:val="808030"/>
          <w:lang w:eastAsia="zh-CN"/>
        </w:rPr>
        <w:t>(</w:t>
      </w:r>
      <w:r w:rsidRPr="00DD17CA">
        <w:rPr>
          <w:b/>
          <w:bCs/>
          <w:color w:val="800000"/>
          <w:lang w:eastAsia="zh-CN"/>
        </w:rPr>
        <w:t>true</w:t>
      </w:r>
      <w:r w:rsidRPr="00DD17CA">
        <w:rPr>
          <w:color w:val="808030"/>
          <w:lang w:eastAsia="zh-CN"/>
        </w:rPr>
        <w:t>)</w:t>
      </w:r>
      <w:r w:rsidRPr="00DD17CA">
        <w:rPr>
          <w:color w:val="000000"/>
          <w:lang w:eastAsia="zh-CN"/>
        </w:rPr>
        <w:t xml:space="preserve"> </w:t>
      </w:r>
      <w:r w:rsidRPr="00DD17CA">
        <w:rPr>
          <w:color w:val="800080"/>
          <w:lang w:eastAsia="zh-CN"/>
        </w:rPr>
        <w:t>{</w:t>
      </w:r>
    </w:p>
    <w:p w14:paraId="7B11F576"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w:t>
      </w:r>
      <w:r w:rsidRPr="00DD17CA">
        <w:rPr>
          <w:lang w:eastAsia="zh-CN"/>
        </w:rPr>
        <w:t>// Dessine le Iti dans le tampon</w:t>
      </w:r>
    </w:p>
    <w:p w14:paraId="7B029FE2" w14:textId="77777777" w:rsidR="00DD17CA" w:rsidRPr="00DD17CA" w:rsidRDefault="00DD17CA" w:rsidP="00C62F99">
      <w:pPr>
        <w:pStyle w:val="Code"/>
        <w:keepNext w:val="0"/>
        <w:keepLines w:val="0"/>
        <w:rPr>
          <w:color w:val="000000"/>
          <w:lang w:eastAsia="zh-CN"/>
        </w:rPr>
      </w:pPr>
      <w:r w:rsidRPr="00DD17CA">
        <w:rPr>
          <w:color w:val="000000"/>
          <w:lang w:eastAsia="zh-CN"/>
        </w:rPr>
        <w:t xml:space="preserve">      paintIti</w:t>
      </w:r>
      <w:r w:rsidRPr="00DD17CA">
        <w:rPr>
          <w:color w:val="808030"/>
          <w:lang w:eastAsia="zh-CN"/>
        </w:rPr>
        <w:t>(</w:t>
      </w:r>
      <w:r w:rsidRPr="00DD17CA">
        <w:rPr>
          <w:color w:val="000000"/>
          <w:lang w:eastAsia="zh-CN"/>
        </w:rPr>
        <w:t>tamponGraphics</w:t>
      </w:r>
      <w:r w:rsidRPr="00DD17CA">
        <w:rPr>
          <w:color w:val="808030"/>
          <w:lang w:eastAsia="zh-CN"/>
        </w:rPr>
        <w: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LARGEURITI</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LARGEURITI</w:t>
      </w:r>
      <w:r w:rsidRPr="00DD17CA">
        <w:rPr>
          <w:color w:val="808030"/>
          <w:lang w:eastAsia="zh-CN"/>
        </w:rPr>
        <w:t>,</w:t>
      </w:r>
      <w:r w:rsidRPr="00DD17CA">
        <w:rPr>
          <w:color w:val="000000"/>
          <w:lang w:eastAsia="zh-CN"/>
        </w:rPr>
        <w:t xml:space="preserve"> HAUTEURITI</w:t>
      </w:r>
      <w:r w:rsidRPr="00DD17CA">
        <w:rPr>
          <w:color w:val="808030"/>
          <w:lang w:eastAsia="zh-CN"/>
        </w:rPr>
        <w:t>)</w:t>
      </w:r>
      <w:r w:rsidRPr="00DD17CA">
        <w:rPr>
          <w:color w:val="800080"/>
          <w:lang w:eastAsia="zh-CN"/>
        </w:rPr>
        <w:t>;</w:t>
      </w:r>
    </w:p>
    <w:p w14:paraId="2EBC9039" w14:textId="77777777" w:rsidR="00DD17CA" w:rsidRPr="00DD17CA" w:rsidRDefault="00DD17CA" w:rsidP="00C62F99">
      <w:pPr>
        <w:pStyle w:val="Code"/>
        <w:keepNext w:val="0"/>
        <w:keepLines w:val="0"/>
        <w:rPr>
          <w:color w:val="000000"/>
          <w:lang w:val="fr-FR" w:eastAsia="zh-CN"/>
        </w:rPr>
      </w:pPr>
      <w:r w:rsidRPr="00DD17CA">
        <w:rPr>
          <w:color w:val="000000"/>
          <w:lang w:eastAsia="zh-CN"/>
        </w:rPr>
        <w:t xml:space="preserve">      </w:t>
      </w:r>
      <w:r w:rsidRPr="00DD17CA">
        <w:rPr>
          <w:lang w:val="fr-FR" w:eastAsia="zh-CN"/>
        </w:rPr>
        <w:t>// Copie le tampon dans le contexte graphique de la fenetre</w:t>
      </w:r>
    </w:p>
    <w:p w14:paraId="12F59C92" w14:textId="77777777" w:rsidR="00DD17CA" w:rsidRDefault="00DD17CA" w:rsidP="00C62F99">
      <w:pPr>
        <w:pStyle w:val="Code"/>
        <w:keepNext w:val="0"/>
        <w:keepLines w:val="0"/>
        <w:rPr>
          <w:color w:val="800080"/>
          <w:lang w:val="en-CA" w:eastAsia="zh-CN"/>
        </w:rPr>
      </w:pPr>
      <w:r w:rsidRPr="00DD17CA">
        <w:rPr>
          <w:color w:val="000000"/>
          <w:lang w:val="fr-FR" w:eastAsia="zh-CN"/>
        </w:rPr>
        <w:t xml:space="preserve">      </w:t>
      </w:r>
      <w:r w:rsidRPr="00DD17CA">
        <w:rPr>
          <w:color w:val="000000"/>
          <w:lang w:val="en-CA" w:eastAsia="zh-CN"/>
        </w:rPr>
        <w:t>g</w:t>
      </w:r>
      <w:r w:rsidRPr="00DD17CA">
        <w:rPr>
          <w:color w:val="808030"/>
          <w:lang w:val="en-CA" w:eastAsia="zh-CN"/>
        </w:rPr>
        <w:t>.</w:t>
      </w:r>
      <w:r w:rsidRPr="00DD17CA">
        <w:rPr>
          <w:color w:val="000000"/>
          <w:lang w:val="en-CA" w:eastAsia="zh-CN"/>
        </w:rPr>
        <w:t>drawImage</w:t>
      </w:r>
      <w:r w:rsidRPr="00DD17CA">
        <w:rPr>
          <w:color w:val="808030"/>
          <w:lang w:val="en-CA" w:eastAsia="zh-CN"/>
        </w:rPr>
        <w:t>(</w:t>
      </w:r>
      <w:r w:rsidRPr="00DD17CA">
        <w:rPr>
          <w:color w:val="000000"/>
          <w:lang w:val="en-CA" w:eastAsia="zh-CN"/>
        </w:rPr>
        <w:t>tamponImage</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800080"/>
          <w:lang w:val="en-CA" w:eastAsia="zh-CN"/>
        </w:rPr>
        <w:t>;</w:t>
      </w:r>
    </w:p>
    <w:p w14:paraId="38B77779" w14:textId="77777777" w:rsidR="00C41D11" w:rsidRPr="00DD17CA" w:rsidRDefault="00C41D11" w:rsidP="00C62F99">
      <w:pPr>
        <w:pStyle w:val="Code"/>
        <w:keepNext w:val="0"/>
        <w:keepLines w:val="0"/>
        <w:rPr>
          <w:color w:val="000000"/>
          <w:lang w:val="en-CA" w:eastAsia="zh-CN"/>
        </w:rPr>
      </w:pPr>
    </w:p>
    <w:p w14:paraId="738459EA"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try</w:t>
      </w:r>
      <w:r w:rsidRPr="00DD17CA">
        <w:rPr>
          <w:color w:val="000000"/>
          <w:lang w:val="en-CA" w:eastAsia="zh-CN"/>
        </w:rPr>
        <w:t xml:space="preserve"> </w:t>
      </w:r>
      <w:r w:rsidRPr="00DD17CA">
        <w:rPr>
          <w:color w:val="800080"/>
          <w:lang w:val="en-CA" w:eastAsia="zh-CN"/>
        </w:rPr>
        <w:t>{</w:t>
      </w:r>
    </w:p>
    <w:p w14:paraId="377A4DC9"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Thread</w:t>
      </w:r>
      <w:r w:rsidRPr="00DD17CA">
        <w:rPr>
          <w:color w:val="808030"/>
          <w:lang w:val="en-CA" w:eastAsia="zh-CN"/>
        </w:rPr>
        <w:t>.</w:t>
      </w:r>
      <w:r w:rsidRPr="00DD17CA">
        <w:rPr>
          <w:color w:val="000000"/>
          <w:lang w:val="en-CA" w:eastAsia="zh-CN"/>
        </w:rPr>
        <w:t>sleep</w:t>
      </w:r>
      <w:r w:rsidRPr="00DD17CA">
        <w:rPr>
          <w:color w:val="808030"/>
          <w:lang w:val="en-CA" w:eastAsia="zh-CN"/>
        </w:rPr>
        <w:t>(</w:t>
      </w:r>
      <w:r w:rsidRPr="00DD17CA">
        <w:rPr>
          <w:color w:val="008C00"/>
          <w:lang w:val="en-CA" w:eastAsia="zh-CN"/>
        </w:rPr>
        <w:t>50</w:t>
      </w:r>
      <w:r w:rsidRPr="00DD17CA">
        <w:rPr>
          <w:color w:val="808030"/>
          <w:lang w:val="en-CA" w:eastAsia="zh-CN"/>
        </w:rPr>
        <w:t>)</w:t>
      </w:r>
      <w:r w:rsidRPr="00DD17CA">
        <w:rPr>
          <w:color w:val="800080"/>
          <w:lang w:val="en-CA" w:eastAsia="zh-CN"/>
        </w:rPr>
        <w:t>;</w:t>
      </w:r>
    </w:p>
    <w:p w14:paraId="6A06E186"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color w:val="800080"/>
          <w:lang w:val="en-CA" w:eastAsia="zh-CN"/>
        </w:rPr>
        <w:t>}</w:t>
      </w:r>
      <w:r w:rsidRPr="00DD17CA">
        <w:rPr>
          <w:color w:val="000000"/>
          <w:lang w:val="en-CA" w:eastAsia="zh-CN"/>
        </w:rPr>
        <w:t xml:space="preserve"> </w:t>
      </w:r>
      <w:r w:rsidRPr="00DD17CA">
        <w:rPr>
          <w:b/>
          <w:bCs/>
          <w:color w:val="800000"/>
          <w:lang w:val="en-CA" w:eastAsia="zh-CN"/>
        </w:rPr>
        <w:t>catch</w:t>
      </w:r>
      <w:r w:rsidRPr="00DD17CA">
        <w:rPr>
          <w:color w:val="000000"/>
          <w:lang w:val="en-CA" w:eastAsia="zh-CN"/>
        </w:rPr>
        <w:t xml:space="preserve"> </w:t>
      </w:r>
      <w:r w:rsidRPr="00DD17CA">
        <w:rPr>
          <w:color w:val="808030"/>
          <w:lang w:val="en-CA" w:eastAsia="zh-CN"/>
        </w:rPr>
        <w:t>(</w:t>
      </w:r>
      <w:r w:rsidRPr="00DD17CA">
        <w:rPr>
          <w:b/>
          <w:bCs/>
          <w:color w:val="BB7977"/>
          <w:lang w:val="en-CA" w:eastAsia="zh-CN"/>
        </w:rPr>
        <w:t>InterruptedException</w:t>
      </w:r>
      <w:r w:rsidRPr="00DD17CA">
        <w:rPr>
          <w:color w:val="000000"/>
          <w:lang w:val="en-CA" w:eastAsia="zh-CN"/>
        </w:rPr>
        <w:t xml:space="preserve"> uneException</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2506B2CA"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BB7977"/>
          <w:lang w:val="en-CA" w:eastAsia="zh-CN"/>
        </w:rPr>
        <w:t>System</w:t>
      </w:r>
      <w:r w:rsidRPr="00DD17CA">
        <w:rPr>
          <w:color w:val="808030"/>
          <w:lang w:val="en-CA" w:eastAsia="zh-CN"/>
        </w:rPr>
        <w:t>.</w:t>
      </w:r>
      <w:r w:rsidRPr="00DD17CA">
        <w:rPr>
          <w:color w:val="000000"/>
          <w:lang w:val="en-CA" w:eastAsia="zh-CN"/>
        </w:rPr>
        <w:t>out</w:t>
      </w:r>
      <w:r w:rsidRPr="00DD17CA">
        <w:rPr>
          <w:color w:val="808030"/>
          <w:lang w:val="en-CA" w:eastAsia="zh-CN"/>
        </w:rPr>
        <w:t>.</w:t>
      </w:r>
      <w:r w:rsidRPr="00DD17CA">
        <w:rPr>
          <w:color w:val="000000"/>
          <w:lang w:val="en-CA" w:eastAsia="zh-CN"/>
        </w:rPr>
        <w:t>println</w:t>
      </w:r>
      <w:r w:rsidRPr="00DD17CA">
        <w:rPr>
          <w:color w:val="808030"/>
          <w:lang w:val="en-CA" w:eastAsia="zh-CN"/>
        </w:rPr>
        <w:t>(</w:t>
      </w:r>
      <w:r w:rsidRPr="00DD17CA">
        <w:rPr>
          <w:color w:val="000000"/>
          <w:lang w:val="en-CA" w:eastAsia="zh-CN"/>
        </w:rPr>
        <w:t>uneException</w:t>
      </w:r>
      <w:r w:rsidRPr="00DD17CA">
        <w:rPr>
          <w:color w:val="808030"/>
          <w:lang w:val="en-CA" w:eastAsia="zh-CN"/>
        </w:rPr>
        <w:t>.</w:t>
      </w:r>
      <w:r w:rsidRPr="00DD17CA">
        <w:rPr>
          <w:color w:val="000000"/>
          <w:lang w:val="en-CA" w:eastAsia="zh-CN"/>
        </w:rPr>
        <w:t>toString</w:t>
      </w:r>
      <w:r w:rsidRPr="00DD17CA">
        <w:rPr>
          <w:color w:val="808030"/>
          <w:lang w:val="en-CA" w:eastAsia="zh-CN"/>
        </w:rPr>
        <w:t>())</w:t>
      </w:r>
      <w:r w:rsidRPr="00DD17CA">
        <w:rPr>
          <w:color w:val="800080"/>
          <w:lang w:val="en-CA" w:eastAsia="zh-CN"/>
        </w:rPr>
        <w:t>;</w:t>
      </w:r>
    </w:p>
    <w:p w14:paraId="0D05B272" w14:textId="77777777" w:rsidR="00DD17CA" w:rsidRPr="00946A4A" w:rsidRDefault="00DD17CA" w:rsidP="00C62F99">
      <w:pPr>
        <w:pStyle w:val="Code"/>
        <w:keepNext w:val="0"/>
        <w:keepLines w:val="0"/>
        <w:rPr>
          <w:color w:val="000000"/>
          <w:lang w:eastAsia="zh-CN"/>
        </w:rPr>
      </w:pPr>
      <w:r w:rsidRPr="00DD17CA">
        <w:rPr>
          <w:color w:val="000000"/>
          <w:lang w:val="en-CA" w:eastAsia="zh-CN"/>
        </w:rPr>
        <w:t xml:space="preserve">      </w:t>
      </w:r>
      <w:r w:rsidRPr="00946A4A">
        <w:rPr>
          <w:color w:val="800080"/>
          <w:lang w:eastAsia="zh-CN"/>
        </w:rPr>
        <w:t>}</w:t>
      </w:r>
    </w:p>
    <w:p w14:paraId="2E9B88B2" w14:textId="77777777" w:rsidR="00DD17CA" w:rsidRPr="00946A4A" w:rsidRDefault="00DD17CA" w:rsidP="00C62F99">
      <w:pPr>
        <w:pStyle w:val="Code"/>
        <w:keepNext w:val="0"/>
        <w:keepLines w:val="0"/>
        <w:rPr>
          <w:color w:val="000000"/>
          <w:lang w:eastAsia="zh-CN"/>
        </w:rPr>
      </w:pPr>
      <w:r w:rsidRPr="00946A4A">
        <w:rPr>
          <w:color w:val="000000"/>
          <w:lang w:eastAsia="zh-CN"/>
        </w:rPr>
        <w:t xml:space="preserve">      </w:t>
      </w:r>
      <w:r w:rsidRPr="00946A4A">
        <w:rPr>
          <w:lang w:eastAsia="zh-CN"/>
        </w:rPr>
        <w:t>// Efface le Iti</w:t>
      </w:r>
    </w:p>
    <w:p w14:paraId="1FD7E0DE" w14:textId="77777777" w:rsidR="00DD17CA" w:rsidRPr="00946A4A" w:rsidRDefault="00DD17CA"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 xml:space="preserve">LARGEURFENETRE </w:t>
      </w:r>
      <w:r w:rsidRPr="00946A4A">
        <w:rPr>
          <w:color w:val="808030"/>
          <w:lang w:eastAsia="zh-CN"/>
        </w:rPr>
        <w:t>-</w:t>
      </w:r>
      <w:r w:rsidRPr="00946A4A">
        <w:rPr>
          <w:color w:val="000000"/>
          <w:lang w:eastAsia="zh-CN"/>
        </w:rPr>
        <w:t xml:space="preserve"> </w:t>
      </w:r>
      <w:r w:rsidRPr="00946A4A">
        <w:rPr>
          <w:color w:val="008C00"/>
          <w:lang w:eastAsia="zh-CN"/>
        </w:rPr>
        <w:t>3</w:t>
      </w:r>
      <w:r w:rsidRPr="00946A4A">
        <w:rPr>
          <w:color w:val="000000"/>
          <w:lang w:eastAsia="zh-CN"/>
        </w:rPr>
        <w:t xml:space="preserve"> </w:t>
      </w:r>
      <w:r w:rsidRPr="00946A4A">
        <w:rPr>
          <w:color w:val="808030"/>
          <w:lang w:eastAsia="zh-CN"/>
        </w:rPr>
        <w:t>*</w:t>
      </w:r>
      <w:r w:rsidRPr="00946A4A">
        <w:rPr>
          <w:color w:val="000000"/>
          <w:lang w:eastAsia="zh-CN"/>
        </w:rPr>
        <w:t xml:space="preserve"> LARGEURITI</w:t>
      </w:r>
      <w:r w:rsidRPr="00946A4A">
        <w:rPr>
          <w:color w:val="808030"/>
          <w:lang w:eastAsia="zh-CN"/>
        </w:rPr>
        <w:t>,</w:t>
      </w:r>
      <w:r w:rsidRPr="00946A4A">
        <w:rPr>
          <w:color w:val="000000"/>
          <w:lang w:eastAsia="zh-CN"/>
        </w:rPr>
        <w:t xml:space="preserve"> y</w:t>
      </w:r>
      <w:r w:rsidRPr="00946A4A">
        <w:rPr>
          <w:color w:val="808030"/>
          <w:lang w:eastAsia="zh-CN"/>
        </w:rPr>
        <w:t>,</w:t>
      </w:r>
      <w:r w:rsidRPr="00946A4A">
        <w:rPr>
          <w:color w:val="000000"/>
          <w:lang w:eastAsia="zh-CN"/>
        </w:rPr>
        <w:t xml:space="preserve"> LARGEURITI</w:t>
      </w:r>
      <w:r w:rsidRPr="00946A4A">
        <w:rPr>
          <w:color w:val="808030"/>
          <w:lang w:eastAsia="zh-CN"/>
        </w:rPr>
        <w:t>,</w:t>
      </w:r>
      <w:r w:rsidRPr="00946A4A">
        <w:rPr>
          <w:color w:val="000000"/>
          <w:lang w:eastAsia="zh-CN"/>
        </w:rPr>
        <w:t xml:space="preserve"> HAUTEURITI</w:t>
      </w:r>
      <w:r w:rsidRPr="00946A4A">
        <w:rPr>
          <w:color w:val="808030"/>
          <w:lang w:eastAsia="zh-CN"/>
        </w:rPr>
        <w:t>)</w:t>
      </w:r>
      <w:r w:rsidRPr="00946A4A">
        <w:rPr>
          <w:color w:val="800080"/>
          <w:lang w:eastAsia="zh-CN"/>
        </w:rPr>
        <w:t>;</w:t>
      </w:r>
    </w:p>
    <w:p w14:paraId="37DA7413" w14:textId="77777777" w:rsidR="00DD17CA" w:rsidRPr="00DD17CA" w:rsidRDefault="00DD17CA" w:rsidP="00C62F99">
      <w:pPr>
        <w:pStyle w:val="Code"/>
        <w:keepNext w:val="0"/>
        <w:keepLines w:val="0"/>
        <w:rPr>
          <w:color w:val="000000"/>
          <w:lang w:val="fr-FR" w:eastAsia="zh-CN"/>
        </w:rPr>
      </w:pPr>
      <w:r w:rsidRPr="00946A4A">
        <w:rPr>
          <w:color w:val="000000"/>
          <w:lang w:eastAsia="zh-CN"/>
        </w:rPr>
        <w:t xml:space="preserve">      </w:t>
      </w:r>
      <w:r w:rsidRPr="00DD17CA">
        <w:rPr>
          <w:lang w:val="fr-FR" w:eastAsia="zh-CN"/>
        </w:rPr>
        <w:t>// Déplace le Iti</w:t>
      </w:r>
    </w:p>
    <w:p w14:paraId="52A3C50F" w14:textId="77777777" w:rsidR="00DD17CA" w:rsidRPr="00DD17CA" w:rsidRDefault="00DD17CA" w:rsidP="00C62F99">
      <w:pPr>
        <w:pStyle w:val="Code"/>
        <w:keepNext w:val="0"/>
        <w:keepLines w:val="0"/>
        <w:rPr>
          <w:color w:val="000000"/>
          <w:lang w:val="fr-FR" w:eastAsia="zh-CN"/>
        </w:rPr>
      </w:pPr>
      <w:r w:rsidRPr="00DD17CA">
        <w:rPr>
          <w:color w:val="000000"/>
          <w:lang w:val="fr-FR" w:eastAsia="zh-CN"/>
        </w:rPr>
        <w:t xml:space="preserve">      </w:t>
      </w:r>
      <w:r w:rsidRPr="00DD17CA">
        <w:rPr>
          <w:b/>
          <w:bCs/>
          <w:color w:val="800000"/>
          <w:lang w:val="fr-FR" w:eastAsia="zh-CN"/>
        </w:rPr>
        <w:t>if</w:t>
      </w:r>
      <w:r w:rsidRPr="00DD17CA">
        <w:rPr>
          <w:color w:val="000000"/>
          <w:lang w:val="fr-FR" w:eastAsia="zh-CN"/>
        </w:rPr>
        <w:t xml:space="preserve"> </w:t>
      </w:r>
      <w:r w:rsidRPr="00DD17CA">
        <w:rPr>
          <w:color w:val="808030"/>
          <w:lang w:val="fr-FR" w:eastAsia="zh-CN"/>
        </w:rPr>
        <w:t>(</w:t>
      </w:r>
      <w:r w:rsidRPr="00DD17CA">
        <w:rPr>
          <w:color w:val="000000"/>
          <w:lang w:val="fr-FR" w:eastAsia="zh-CN"/>
        </w:rPr>
        <w:t xml:space="preserve">y </w:t>
      </w:r>
      <w:r w:rsidRPr="00DD17CA">
        <w:rPr>
          <w:color w:val="808030"/>
          <w:lang w:val="fr-FR" w:eastAsia="zh-CN"/>
        </w:rPr>
        <w:t>+</w:t>
      </w:r>
      <w:r w:rsidRPr="00DD17CA">
        <w:rPr>
          <w:color w:val="000000"/>
          <w:lang w:val="fr-FR" w:eastAsia="zh-CN"/>
        </w:rPr>
        <w:t xml:space="preserve"> HAUTEURITI </w:t>
      </w:r>
      <w:r w:rsidRPr="00DD17CA">
        <w:rPr>
          <w:color w:val="808030"/>
          <w:lang w:val="fr-FR" w:eastAsia="zh-CN"/>
        </w:rPr>
        <w:t>&gt;=</w:t>
      </w:r>
      <w:r w:rsidRPr="00DD17CA">
        <w:rPr>
          <w:color w:val="000000"/>
          <w:lang w:val="fr-FR" w:eastAsia="zh-CN"/>
        </w:rPr>
        <w:t xml:space="preserve"> HAUTEURFENETRE </w:t>
      </w:r>
      <w:r w:rsidRPr="00DD17CA">
        <w:rPr>
          <w:color w:val="808030"/>
          <w:lang w:val="fr-FR" w:eastAsia="zh-CN"/>
        </w:rPr>
        <w:t>|</w:t>
      </w:r>
      <w:r w:rsidRPr="00DD17CA">
        <w:rPr>
          <w:color w:val="000000"/>
          <w:lang w:val="fr-FR" w:eastAsia="zh-CN"/>
        </w:rPr>
        <w:t xml:space="preserve"> y </w:t>
      </w:r>
      <w:r w:rsidRPr="00DD17CA">
        <w:rPr>
          <w:color w:val="808030"/>
          <w:lang w:val="fr-FR" w:eastAsia="zh-CN"/>
        </w:rPr>
        <w:t>&lt;</w:t>
      </w:r>
      <w:r w:rsidRPr="00DD17CA">
        <w:rPr>
          <w:color w:val="000000"/>
          <w:lang w:val="fr-FR" w:eastAsia="zh-CN"/>
        </w:rPr>
        <w:t xml:space="preserve"> </w:t>
      </w:r>
      <w:r w:rsidRPr="00DD17CA">
        <w:rPr>
          <w:color w:val="008C00"/>
          <w:lang w:val="fr-FR" w:eastAsia="zh-CN"/>
        </w:rPr>
        <w:t>0</w:t>
      </w:r>
      <w:r w:rsidRPr="00DD17CA">
        <w:rPr>
          <w:color w:val="808030"/>
          <w:lang w:val="fr-FR" w:eastAsia="zh-CN"/>
        </w:rPr>
        <w:t>)</w:t>
      </w:r>
      <w:r w:rsidRPr="00DD17CA">
        <w:rPr>
          <w:color w:val="000000"/>
          <w:lang w:val="fr-FR" w:eastAsia="zh-CN"/>
        </w:rPr>
        <w:t xml:space="preserve"> </w:t>
      </w:r>
      <w:r w:rsidRPr="00DD17CA">
        <w:rPr>
          <w:lang w:val="fr-FR" w:eastAsia="zh-CN"/>
        </w:rPr>
        <w:t>// Si atteint le bord</w:t>
      </w:r>
    </w:p>
    <w:p w14:paraId="6FCBA737" w14:textId="77777777" w:rsidR="00DD17CA" w:rsidRPr="00DD17CA" w:rsidRDefault="00DD17CA" w:rsidP="00C62F99">
      <w:pPr>
        <w:pStyle w:val="Code"/>
        <w:keepNext w:val="0"/>
        <w:keepLines w:val="0"/>
        <w:rPr>
          <w:color w:val="000000"/>
          <w:lang w:val="fr-FR" w:eastAsia="zh-CN"/>
        </w:rPr>
      </w:pPr>
      <w:r w:rsidRPr="00DD17CA">
        <w:rPr>
          <w:color w:val="000000"/>
          <w:lang w:val="fr-FR" w:eastAsia="zh-CN"/>
        </w:rPr>
        <w:t xml:space="preserve">      directionIti </w:t>
      </w:r>
      <w:r w:rsidRPr="00DD17CA">
        <w:rPr>
          <w:color w:val="808030"/>
          <w:lang w:val="fr-FR" w:eastAsia="zh-CN"/>
        </w:rPr>
        <w:t>=</w:t>
      </w:r>
      <w:r w:rsidRPr="00DD17CA">
        <w:rPr>
          <w:color w:val="000000"/>
          <w:lang w:val="fr-FR" w:eastAsia="zh-CN"/>
        </w:rPr>
        <w:t xml:space="preserve"> </w:t>
      </w:r>
      <w:r w:rsidRPr="00DD17CA">
        <w:rPr>
          <w:color w:val="808030"/>
          <w:lang w:val="fr-FR" w:eastAsia="zh-CN"/>
        </w:rPr>
        <w:t>-</w:t>
      </w:r>
      <w:r w:rsidRPr="00DD17CA">
        <w:rPr>
          <w:color w:val="000000"/>
          <w:lang w:val="fr-FR" w:eastAsia="zh-CN"/>
        </w:rPr>
        <w:t>directionIti</w:t>
      </w:r>
      <w:r w:rsidRPr="00DD17CA">
        <w:rPr>
          <w:color w:val="800080"/>
          <w:lang w:val="fr-FR" w:eastAsia="zh-CN"/>
        </w:rPr>
        <w:t>;</w:t>
      </w:r>
      <w:r w:rsidRPr="00DD17CA">
        <w:rPr>
          <w:color w:val="000000"/>
          <w:lang w:val="fr-FR" w:eastAsia="zh-CN"/>
        </w:rPr>
        <w:t xml:space="preserve"> </w:t>
      </w:r>
      <w:r w:rsidRPr="00DD17CA">
        <w:rPr>
          <w:lang w:val="fr-FR" w:eastAsia="zh-CN"/>
        </w:rPr>
        <w:t>// Inverser la direction</w:t>
      </w:r>
    </w:p>
    <w:p w14:paraId="72DACFDB" w14:textId="77777777" w:rsidR="00DD17CA" w:rsidRPr="00DD17CA" w:rsidRDefault="00DD17CA" w:rsidP="00C62F99">
      <w:pPr>
        <w:pStyle w:val="Code"/>
        <w:keepNext w:val="0"/>
        <w:keepLines w:val="0"/>
        <w:rPr>
          <w:color w:val="000000"/>
          <w:lang w:val="fr-FR" w:eastAsia="zh-CN"/>
        </w:rPr>
      </w:pPr>
      <w:r w:rsidRPr="00DD17CA">
        <w:rPr>
          <w:color w:val="000000"/>
          <w:lang w:val="fr-FR" w:eastAsia="zh-CN"/>
        </w:rPr>
        <w:t xml:space="preserve">      y </w:t>
      </w:r>
      <w:r w:rsidRPr="00DD17CA">
        <w:rPr>
          <w:color w:val="808030"/>
          <w:lang w:val="fr-FR" w:eastAsia="zh-CN"/>
        </w:rPr>
        <w:t>=</w:t>
      </w:r>
      <w:r w:rsidRPr="00DD17CA">
        <w:rPr>
          <w:color w:val="000000"/>
          <w:lang w:val="fr-FR" w:eastAsia="zh-CN"/>
        </w:rPr>
        <w:t xml:space="preserve"> y </w:t>
      </w:r>
      <w:r w:rsidRPr="00DD17CA">
        <w:rPr>
          <w:color w:val="808030"/>
          <w:lang w:val="fr-FR" w:eastAsia="zh-CN"/>
        </w:rPr>
        <w:t>+</w:t>
      </w:r>
      <w:r w:rsidRPr="00DD17CA">
        <w:rPr>
          <w:color w:val="000000"/>
          <w:lang w:val="fr-FR" w:eastAsia="zh-CN"/>
        </w:rPr>
        <w:t xml:space="preserve"> vitesseIti </w:t>
      </w:r>
      <w:r w:rsidRPr="00DD17CA">
        <w:rPr>
          <w:color w:val="808030"/>
          <w:lang w:val="fr-FR" w:eastAsia="zh-CN"/>
        </w:rPr>
        <w:t>*</w:t>
      </w:r>
      <w:r w:rsidRPr="00DD17CA">
        <w:rPr>
          <w:color w:val="000000"/>
          <w:lang w:val="fr-FR" w:eastAsia="zh-CN"/>
        </w:rPr>
        <w:t xml:space="preserve"> directionIti</w:t>
      </w:r>
      <w:r w:rsidRPr="00DD17CA">
        <w:rPr>
          <w:color w:val="800080"/>
          <w:lang w:val="fr-FR" w:eastAsia="zh-CN"/>
        </w:rPr>
        <w:t>;</w:t>
      </w:r>
      <w:r w:rsidRPr="00DD17CA">
        <w:rPr>
          <w:color w:val="000000"/>
          <w:lang w:val="fr-FR" w:eastAsia="zh-CN"/>
        </w:rPr>
        <w:t xml:space="preserve"> </w:t>
      </w:r>
      <w:r w:rsidRPr="00DD17CA">
        <w:rPr>
          <w:lang w:val="fr-FR" w:eastAsia="zh-CN"/>
        </w:rPr>
        <w:t>// Déplacement du Iti</w:t>
      </w:r>
    </w:p>
    <w:p w14:paraId="4F64ED88" w14:textId="77777777" w:rsidR="00DD17CA" w:rsidRPr="00DD17CA" w:rsidRDefault="00DD17CA" w:rsidP="00C62F99">
      <w:pPr>
        <w:pStyle w:val="Code"/>
        <w:keepNext w:val="0"/>
        <w:keepLines w:val="0"/>
        <w:rPr>
          <w:color w:val="000000"/>
          <w:lang w:val="en-CA" w:eastAsia="zh-CN"/>
        </w:rPr>
      </w:pPr>
      <w:r w:rsidRPr="00DD17CA">
        <w:rPr>
          <w:color w:val="000000"/>
          <w:lang w:val="fr-FR" w:eastAsia="zh-CN"/>
        </w:rPr>
        <w:t xml:space="preserve">    </w:t>
      </w:r>
      <w:r w:rsidRPr="00DD17CA">
        <w:rPr>
          <w:color w:val="800080"/>
          <w:lang w:val="en-CA" w:eastAsia="zh-CN"/>
        </w:rPr>
        <w:t>}</w:t>
      </w:r>
    </w:p>
    <w:p w14:paraId="6DF966AD"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color w:val="800080"/>
          <w:lang w:val="en-CA" w:eastAsia="zh-CN"/>
        </w:rPr>
        <w:t>}</w:t>
      </w:r>
    </w:p>
    <w:p w14:paraId="13E4E6BF" w14:textId="77777777" w:rsidR="00DD17CA" w:rsidRPr="00DD17CA" w:rsidRDefault="00DD17CA" w:rsidP="00C62F99">
      <w:pPr>
        <w:pStyle w:val="Code"/>
        <w:keepNext w:val="0"/>
        <w:keepLines w:val="0"/>
        <w:rPr>
          <w:color w:val="000000"/>
          <w:lang w:val="en-CA" w:eastAsia="zh-CN"/>
        </w:rPr>
      </w:pPr>
    </w:p>
    <w:p w14:paraId="4F74F671" w14:textId="77777777" w:rsidR="00DD17CA" w:rsidRPr="00DD17CA" w:rsidRDefault="00DD17CA" w:rsidP="00C62F99">
      <w:pPr>
        <w:pStyle w:val="Code"/>
        <w:keepNext w:val="0"/>
        <w:keepLines w:val="0"/>
        <w:rPr>
          <w:color w:val="000000"/>
          <w:lang w:val="en-CA" w:eastAsia="zh-CN"/>
        </w:rPr>
      </w:pPr>
      <w:r w:rsidRPr="00DD17CA">
        <w:rPr>
          <w:color w:val="000000"/>
          <w:lang w:val="en-CA" w:eastAsia="zh-CN"/>
        </w:rPr>
        <w:t xml:space="preserve">  </w:t>
      </w:r>
      <w:r w:rsidRPr="00DD17CA">
        <w:rPr>
          <w:b/>
          <w:bCs/>
          <w:color w:val="800000"/>
          <w:lang w:val="en-CA" w:eastAsia="zh-CN"/>
        </w:rPr>
        <w:t>public</w:t>
      </w:r>
      <w:r w:rsidRPr="00DD17CA">
        <w:rPr>
          <w:color w:val="000000"/>
          <w:lang w:val="en-CA" w:eastAsia="zh-CN"/>
        </w:rPr>
        <w:t xml:space="preserve"> </w:t>
      </w:r>
      <w:r w:rsidRPr="00DD17CA">
        <w:rPr>
          <w:b/>
          <w:bCs/>
          <w:color w:val="800000"/>
          <w:lang w:val="en-CA" w:eastAsia="zh-CN"/>
        </w:rPr>
        <w:t>static</w:t>
      </w:r>
      <w:r w:rsidRPr="00DD17CA">
        <w:rPr>
          <w:color w:val="000000"/>
          <w:lang w:val="en-CA" w:eastAsia="zh-CN"/>
        </w:rPr>
        <w:t xml:space="preserve"> </w:t>
      </w:r>
      <w:r w:rsidRPr="00DD17CA">
        <w:rPr>
          <w:color w:val="BB7977"/>
          <w:lang w:val="en-CA" w:eastAsia="zh-CN"/>
        </w:rPr>
        <w:t>void</w:t>
      </w:r>
      <w:r w:rsidRPr="00DD17CA">
        <w:rPr>
          <w:color w:val="000000"/>
          <w:lang w:val="en-CA" w:eastAsia="zh-CN"/>
        </w:rPr>
        <w:t xml:space="preserve"> main</w:t>
      </w:r>
      <w:r w:rsidRPr="00DD17CA">
        <w:rPr>
          <w:color w:val="808030"/>
          <w:lang w:val="en-CA" w:eastAsia="zh-CN"/>
        </w:rPr>
        <w:t>(</w:t>
      </w:r>
      <w:r w:rsidRPr="00DD17CA">
        <w:rPr>
          <w:b/>
          <w:bCs/>
          <w:color w:val="BB7977"/>
          <w:lang w:val="en-CA" w:eastAsia="zh-CN"/>
        </w:rPr>
        <w:t>String</w:t>
      </w:r>
      <w:r w:rsidRPr="00DD17CA">
        <w:rPr>
          <w:color w:val="000000"/>
          <w:lang w:val="en-CA" w:eastAsia="zh-CN"/>
        </w:rPr>
        <w:t xml:space="preserve"> args</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551F2AB6" w14:textId="77777777" w:rsidR="00DD17CA" w:rsidRPr="00DD17CA" w:rsidRDefault="00DD17CA" w:rsidP="00C62F99">
      <w:pPr>
        <w:pStyle w:val="Code"/>
        <w:keepNext w:val="0"/>
        <w:keepLines w:val="0"/>
        <w:rPr>
          <w:color w:val="000000"/>
          <w:lang w:val="fr-FR" w:eastAsia="zh-CN"/>
        </w:rPr>
      </w:pPr>
      <w:r w:rsidRPr="00DD17CA">
        <w:rPr>
          <w:color w:val="000000"/>
          <w:lang w:val="en-CA" w:eastAsia="zh-CN"/>
        </w:rPr>
        <w:t xml:space="preserve">    </w:t>
      </w:r>
      <w:r w:rsidRPr="00DD17CA">
        <w:rPr>
          <w:b/>
          <w:bCs/>
          <w:color w:val="800000"/>
          <w:lang w:val="fr-FR" w:eastAsia="zh-CN"/>
        </w:rPr>
        <w:t>new</w:t>
      </w:r>
      <w:r w:rsidRPr="00DD17CA">
        <w:rPr>
          <w:color w:val="000000"/>
          <w:lang w:val="fr-FR" w:eastAsia="zh-CN"/>
        </w:rPr>
        <w:t xml:space="preserve"> ExerciceJFrameAvecItiRebondissant</w:t>
      </w:r>
      <w:r w:rsidRPr="00DD17CA">
        <w:rPr>
          <w:color w:val="808030"/>
          <w:lang w:val="fr-FR" w:eastAsia="zh-CN"/>
        </w:rPr>
        <w:t>()</w:t>
      </w:r>
      <w:r w:rsidRPr="00DD17CA">
        <w:rPr>
          <w:color w:val="800080"/>
          <w:lang w:val="fr-FR" w:eastAsia="zh-CN"/>
        </w:rPr>
        <w:t>;</w:t>
      </w:r>
    </w:p>
    <w:p w14:paraId="27B663E8" w14:textId="77777777" w:rsidR="00DD17CA" w:rsidRPr="00DD17CA" w:rsidRDefault="00DD17CA" w:rsidP="00C62F99">
      <w:pPr>
        <w:pStyle w:val="Code"/>
        <w:keepNext w:val="0"/>
        <w:keepLines w:val="0"/>
        <w:rPr>
          <w:color w:val="000000"/>
          <w:lang w:val="fr-FR" w:eastAsia="zh-CN"/>
        </w:rPr>
      </w:pPr>
      <w:r w:rsidRPr="00DD17CA">
        <w:rPr>
          <w:color w:val="000000"/>
          <w:lang w:val="fr-FR" w:eastAsia="zh-CN"/>
        </w:rPr>
        <w:t xml:space="preserve">  </w:t>
      </w:r>
      <w:r w:rsidRPr="00DD17CA">
        <w:rPr>
          <w:color w:val="800080"/>
          <w:lang w:val="fr-FR" w:eastAsia="zh-CN"/>
        </w:rPr>
        <w:t>}</w:t>
      </w:r>
    </w:p>
    <w:p w14:paraId="633F9DBC" w14:textId="1A515361" w:rsidR="001F6504" w:rsidRDefault="00DD17CA" w:rsidP="00C62F99">
      <w:pPr>
        <w:pStyle w:val="Code"/>
        <w:keepNext w:val="0"/>
        <w:keepLines w:val="0"/>
        <w:rPr>
          <w:color w:val="800080"/>
          <w:lang w:val="fr-FR" w:eastAsia="zh-CN"/>
        </w:rPr>
      </w:pPr>
      <w:r w:rsidRPr="00DD17CA">
        <w:rPr>
          <w:color w:val="800080"/>
          <w:lang w:val="fr-FR" w:eastAsia="zh-CN"/>
        </w:rPr>
        <w:t>}</w:t>
      </w:r>
    </w:p>
    <w:p w14:paraId="3CF85F72" w14:textId="77777777" w:rsidR="003E5B17" w:rsidRDefault="003E5B17" w:rsidP="00C62F99">
      <w:pPr>
        <w:pStyle w:val="Code"/>
        <w:keepNext w:val="0"/>
        <w:keepLines w:val="0"/>
        <w:rPr>
          <w:color w:val="000000"/>
          <w:lang w:val="fr-FR" w:eastAsia="zh-CN"/>
        </w:rPr>
      </w:pPr>
    </w:p>
    <w:p w14:paraId="66E67EB2" w14:textId="77777777" w:rsidR="00E93CFF" w:rsidRPr="00E93CFF" w:rsidRDefault="00E93CFF" w:rsidP="00C62F99">
      <w:pPr>
        <w:pStyle w:val="Corpsdetexte"/>
      </w:pPr>
    </w:p>
    <w:p w14:paraId="1B924B85" w14:textId="1EA52DED" w:rsidR="001F6504" w:rsidRDefault="001F6504" w:rsidP="00C62F99">
      <w:pPr>
        <w:pStyle w:val="Corpsdetexte"/>
        <w:pBdr>
          <w:top w:val="single" w:sz="4" w:space="1" w:color="auto"/>
          <w:left w:val="single" w:sz="4" w:space="4" w:color="auto"/>
          <w:bottom w:val="single" w:sz="4" w:space="1" w:color="auto"/>
          <w:right w:val="single" w:sz="4" w:space="4" w:color="auto"/>
        </w:pBdr>
      </w:pPr>
      <w:r>
        <w:t xml:space="preserve">Note : L’espace 2D du contexte graphique de la fenêtre correspond à toute la surface de la fenêtre incluant les bordures. Ainsi, la partie supérieure du contexte graphique est occupée par la barre de titre de la fenêtre. Les dessins effectués dans cette portion du contexte graphique sont cachés par la barre de titre. Ceci est apparent lorsque le bonhomme atteint le haut de la fenêtre. Pour éviter ce problème, il faut arrêter le bonhomme à la valeur de </w:t>
      </w:r>
      <w:r>
        <w:rPr>
          <w:i/>
          <w:iCs/>
        </w:rPr>
        <w:t>y</w:t>
      </w:r>
      <w:r>
        <w:t xml:space="preserve"> qui correspond à la hauteur de la barre de titre.</w:t>
      </w:r>
    </w:p>
    <w:p w14:paraId="5667F71F" w14:textId="685B524A" w:rsidR="001F6504" w:rsidRPr="00C41D11" w:rsidRDefault="001F6504" w:rsidP="00C62F99">
      <w:pPr>
        <w:pStyle w:val="Corpsdetexte"/>
        <w:jc w:val="left"/>
        <w:rPr>
          <w:rFonts w:ascii="Segoe UI" w:hAnsi="Segoe UI" w:cs="Segoe UI"/>
          <w:b/>
          <w:bCs/>
          <w:color w:val="586069"/>
          <w:lang w:val="fr-CA"/>
        </w:rPr>
      </w:pPr>
      <w:r>
        <w:rPr>
          <w:b/>
          <w:bCs/>
        </w:rPr>
        <w:t>Exercice</w:t>
      </w:r>
      <w:r>
        <w:t xml:space="preserve">. </w:t>
      </w:r>
      <w:hyperlink r:id="rId348" w:history="1">
        <w:r w:rsidRPr="00E9250E">
          <w:rPr>
            <w:rFonts w:ascii="Segoe UI" w:hAnsi="Segoe UI" w:cs="Segoe UI"/>
            <w:color w:val="0366D6"/>
            <w:lang w:val="fr-CA"/>
          </w:rPr>
          <w:t>JavaPasAPas</w:t>
        </w:r>
      </w:hyperlink>
      <w:r w:rsidRPr="00E9250E">
        <w:rPr>
          <w:rFonts w:ascii="Segoe UI" w:hAnsi="Segoe UI" w:cs="Segoe UI"/>
          <w:color w:val="586069"/>
          <w:lang w:val="fr-CA"/>
        </w:rPr>
        <w:t>/</w:t>
      </w:r>
      <w:bookmarkStart w:id="162" w:name="OLE_LINK85"/>
      <w:bookmarkStart w:id="163" w:name="OLE_LINK86"/>
      <w:r w:rsidR="00DD17CA">
        <w:rPr>
          <w:rFonts w:ascii="Segoe UI" w:hAnsi="Segoe UI" w:cs="Segoe UI"/>
          <w:b/>
          <w:bCs/>
          <w:color w:val="586069"/>
          <w:lang w:val="fr-CA"/>
        </w:rPr>
        <w:t>chapitre_6/</w:t>
      </w:r>
      <w:r w:rsidR="00C41D11">
        <w:rPr>
          <w:rFonts w:ascii="Segoe UI" w:hAnsi="Segoe UI" w:cs="Segoe UI"/>
          <w:b/>
          <w:bCs/>
          <w:color w:val="586069"/>
          <w:lang w:val="fr-CA"/>
        </w:rPr>
        <w:t xml:space="preserve"> </w:t>
      </w:r>
      <w:r w:rsidR="00DD17CA">
        <w:rPr>
          <w:rFonts w:ascii="Segoe UI" w:hAnsi="Segoe UI" w:cs="Segoe UI"/>
          <w:b/>
          <w:bCs/>
          <w:color w:val="586069"/>
          <w:lang w:val="fr-CA"/>
        </w:rPr>
        <w:t>E</w:t>
      </w:r>
      <w:r w:rsidRPr="00E9250E">
        <w:rPr>
          <w:rFonts w:ascii="Segoe UI" w:hAnsi="Segoe UI" w:cs="Segoe UI"/>
          <w:b/>
          <w:bCs/>
          <w:color w:val="586069"/>
          <w:lang w:val="fr-CA"/>
        </w:rPr>
        <w:t>xerciceJFrameAvecPingPongBot.java</w:t>
      </w:r>
      <w:bookmarkEnd w:id="162"/>
      <w:bookmarkEnd w:id="163"/>
    </w:p>
    <w:p w14:paraId="6D8036E0" w14:textId="77777777" w:rsidR="001F6504" w:rsidRDefault="001F6504" w:rsidP="00C62F99">
      <w:pPr>
        <w:pStyle w:val="Corpsdetexte"/>
      </w:pPr>
      <w:r>
        <w:t xml:space="preserve">Le Bot peut se déplacer en diagonale avec une vitesse de déplacement selon l’axe </w:t>
      </w:r>
      <w:r>
        <w:rPr>
          <w:i/>
          <w:iCs/>
        </w:rPr>
        <w:t>x</w:t>
      </w:r>
      <w:r>
        <w:t xml:space="preserve"> et une autre selon l’axe </w:t>
      </w:r>
      <w:r>
        <w:rPr>
          <w:i/>
          <w:iCs/>
        </w:rPr>
        <w:t>y</w:t>
      </w:r>
      <w:r>
        <w:t xml:space="preserve">. Lorsqu’un bord de fenêtre gauche ou droit est atteint, ceci inverse la direction dans l’axe </w:t>
      </w:r>
      <w:r>
        <w:rPr>
          <w:i/>
          <w:iCs/>
        </w:rPr>
        <w:t>x</w:t>
      </w:r>
      <w:r>
        <w:t xml:space="preserve">. Lorsqu’un bord supérieur ou inférieur est atteint, ceci inverse la direction dans l’axe </w:t>
      </w:r>
      <w:r>
        <w:rPr>
          <w:i/>
          <w:iCs/>
        </w:rPr>
        <w:t>y</w:t>
      </w:r>
      <w:r>
        <w:t>.</w:t>
      </w:r>
    </w:p>
    <w:p w14:paraId="32D57AB9" w14:textId="77777777" w:rsidR="0001372D" w:rsidRPr="0001372D" w:rsidRDefault="0001372D" w:rsidP="00C62F99">
      <w:pPr>
        <w:pStyle w:val="Code"/>
        <w:keepNext w:val="0"/>
        <w:keepLines w:val="0"/>
        <w:rPr>
          <w:color w:val="000000"/>
          <w:lang w:eastAsia="zh-CN"/>
        </w:rPr>
      </w:pPr>
      <w:r w:rsidRPr="0001372D">
        <w:rPr>
          <w:lang w:eastAsia="zh-CN"/>
        </w:rPr>
        <w:t>// Bot se déplace en diagonale</w:t>
      </w:r>
    </w:p>
    <w:p w14:paraId="42D1D2EA" w14:textId="77777777" w:rsidR="0001372D" w:rsidRPr="0001372D" w:rsidRDefault="0001372D" w:rsidP="00C62F99">
      <w:pPr>
        <w:pStyle w:val="Code"/>
        <w:keepNext w:val="0"/>
        <w:keepLines w:val="0"/>
        <w:rPr>
          <w:color w:val="000000"/>
          <w:lang w:eastAsia="zh-CN"/>
        </w:rPr>
      </w:pPr>
      <w:r w:rsidRPr="0001372D">
        <w:rPr>
          <w:b/>
          <w:bCs/>
          <w:color w:val="800000"/>
          <w:lang w:eastAsia="zh-CN"/>
        </w:rPr>
        <w:lastRenderedPageBreak/>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b/>
          <w:bCs/>
          <w:color w:val="800000"/>
          <w:lang w:eastAsia="zh-CN"/>
        </w:rPr>
        <w:t>*</w:t>
      </w:r>
      <w:r w:rsidRPr="0001372D">
        <w:rPr>
          <w:color w:val="800080"/>
          <w:lang w:eastAsia="zh-CN"/>
        </w:rPr>
        <w:t>;</w:t>
      </w:r>
    </w:p>
    <w:p w14:paraId="06952E55" w14:textId="77777777" w:rsidR="0001372D" w:rsidRPr="0001372D" w:rsidRDefault="0001372D" w:rsidP="00C62F99">
      <w:pPr>
        <w:pStyle w:val="Code"/>
        <w:keepNext w:val="0"/>
        <w:keepLines w:val="0"/>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color w:val="004A43"/>
          <w:lang w:eastAsia="zh-CN"/>
        </w:rPr>
        <w:t>event</w:t>
      </w:r>
      <w:r w:rsidRPr="0001372D">
        <w:rPr>
          <w:color w:val="808030"/>
          <w:lang w:eastAsia="zh-CN"/>
        </w:rPr>
        <w:t>.</w:t>
      </w:r>
      <w:r w:rsidRPr="0001372D">
        <w:rPr>
          <w:b/>
          <w:bCs/>
          <w:color w:val="800000"/>
          <w:lang w:eastAsia="zh-CN"/>
        </w:rPr>
        <w:t>*</w:t>
      </w:r>
      <w:r w:rsidRPr="0001372D">
        <w:rPr>
          <w:color w:val="800080"/>
          <w:lang w:eastAsia="zh-CN"/>
        </w:rPr>
        <w:t>;</w:t>
      </w:r>
    </w:p>
    <w:p w14:paraId="241F25C2" w14:textId="77777777" w:rsidR="0001372D" w:rsidRPr="0001372D" w:rsidRDefault="0001372D" w:rsidP="00C62F99">
      <w:pPr>
        <w:pStyle w:val="Code"/>
        <w:keepNext w:val="0"/>
        <w:keepLines w:val="0"/>
        <w:rPr>
          <w:color w:val="000000"/>
          <w:lang w:eastAsia="zh-CN"/>
        </w:rPr>
      </w:pPr>
      <w:r w:rsidRPr="0001372D">
        <w:rPr>
          <w:b/>
          <w:bCs/>
          <w:color w:val="800000"/>
          <w:lang w:eastAsia="zh-CN"/>
        </w:rPr>
        <w:t>import</w:t>
      </w:r>
      <w:r w:rsidRPr="0001372D">
        <w:rPr>
          <w:color w:val="004A43"/>
          <w:lang w:eastAsia="zh-CN"/>
        </w:rPr>
        <w:t xml:space="preserve"> javax</w:t>
      </w:r>
      <w:r w:rsidRPr="0001372D">
        <w:rPr>
          <w:color w:val="808030"/>
          <w:lang w:eastAsia="zh-CN"/>
        </w:rPr>
        <w:t>.</w:t>
      </w:r>
      <w:r w:rsidRPr="0001372D">
        <w:rPr>
          <w:color w:val="004A43"/>
          <w:lang w:eastAsia="zh-CN"/>
        </w:rPr>
        <w:t>swing</w:t>
      </w:r>
      <w:r w:rsidRPr="0001372D">
        <w:rPr>
          <w:color w:val="808030"/>
          <w:lang w:eastAsia="zh-CN"/>
        </w:rPr>
        <w:t>.</w:t>
      </w:r>
      <w:r w:rsidRPr="0001372D">
        <w:rPr>
          <w:b/>
          <w:bCs/>
          <w:color w:val="800000"/>
          <w:lang w:eastAsia="zh-CN"/>
        </w:rPr>
        <w:t>*</w:t>
      </w:r>
      <w:r w:rsidRPr="0001372D">
        <w:rPr>
          <w:color w:val="800080"/>
          <w:lang w:eastAsia="zh-CN"/>
        </w:rPr>
        <w:t>;</w:t>
      </w:r>
    </w:p>
    <w:p w14:paraId="59F843C4" w14:textId="77777777" w:rsidR="0001372D" w:rsidRPr="0001372D" w:rsidRDefault="0001372D" w:rsidP="00C62F99">
      <w:pPr>
        <w:pStyle w:val="Code"/>
        <w:keepNext w:val="0"/>
        <w:keepLines w:val="0"/>
        <w:rPr>
          <w:color w:val="000000"/>
          <w:lang w:eastAsia="zh-CN"/>
        </w:rPr>
      </w:pPr>
    </w:p>
    <w:p w14:paraId="244C8A33" w14:textId="77777777" w:rsidR="0001372D" w:rsidRPr="0001372D" w:rsidRDefault="0001372D" w:rsidP="00C62F99">
      <w:pPr>
        <w:pStyle w:val="Code"/>
        <w:keepNext w:val="0"/>
        <w:keepLines w:val="0"/>
        <w:rPr>
          <w:color w:val="000000"/>
          <w:lang w:eastAsia="zh-CN"/>
        </w:rPr>
      </w:pPr>
      <w:r w:rsidRPr="0001372D">
        <w:rPr>
          <w:b/>
          <w:bCs/>
          <w:color w:val="800000"/>
          <w:lang w:eastAsia="zh-CN"/>
        </w:rPr>
        <w:t>public</w:t>
      </w:r>
      <w:r w:rsidRPr="0001372D">
        <w:rPr>
          <w:color w:val="000000"/>
          <w:lang w:eastAsia="zh-CN"/>
        </w:rPr>
        <w:t xml:space="preserve"> </w:t>
      </w:r>
      <w:r w:rsidRPr="0001372D">
        <w:rPr>
          <w:b/>
          <w:bCs/>
          <w:color w:val="800000"/>
          <w:lang w:eastAsia="zh-CN"/>
        </w:rPr>
        <w:t>class</w:t>
      </w:r>
      <w:r w:rsidRPr="0001372D">
        <w:rPr>
          <w:color w:val="000000"/>
          <w:lang w:eastAsia="zh-CN"/>
        </w:rPr>
        <w:t xml:space="preserve"> ExerciceJFrameAvecPingPongBot </w:t>
      </w:r>
      <w:r w:rsidRPr="0001372D">
        <w:rPr>
          <w:b/>
          <w:bCs/>
          <w:color w:val="800000"/>
          <w:lang w:eastAsia="zh-CN"/>
        </w:rPr>
        <w:t>extends</w:t>
      </w:r>
      <w:r w:rsidRPr="0001372D">
        <w:rPr>
          <w:color w:val="000000"/>
          <w:lang w:eastAsia="zh-CN"/>
        </w:rPr>
        <w:t xml:space="preserve"> JFrame </w:t>
      </w:r>
      <w:r w:rsidRPr="0001372D">
        <w:rPr>
          <w:color w:val="800080"/>
          <w:lang w:eastAsia="zh-CN"/>
        </w:rPr>
        <w:t>{</w:t>
      </w:r>
    </w:p>
    <w:p w14:paraId="275E91C2" w14:textId="77777777" w:rsidR="0001372D" w:rsidRPr="0001372D" w:rsidRDefault="0001372D" w:rsidP="00C62F99">
      <w:pPr>
        <w:pStyle w:val="Code"/>
        <w:keepNext w:val="0"/>
        <w:keepLines w:val="0"/>
        <w:rPr>
          <w:color w:val="000000"/>
          <w:lang w:eastAsia="zh-CN"/>
        </w:rPr>
      </w:pPr>
    </w:p>
    <w:p w14:paraId="720A810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Constantes pour la taille de la fenêtre et du Bot</w:t>
      </w:r>
    </w:p>
    <w:p w14:paraId="18053401" w14:textId="77777777" w:rsidR="0001372D" w:rsidRPr="00946A4A" w:rsidRDefault="0001372D" w:rsidP="00C62F99">
      <w:pPr>
        <w:pStyle w:val="Code"/>
        <w:keepNext w:val="0"/>
        <w:keepLines w:val="0"/>
        <w:rPr>
          <w:color w:val="000000"/>
          <w:lang w:val="en-US" w:eastAsia="zh-CN"/>
        </w:rPr>
      </w:pPr>
      <w:r w:rsidRPr="0001372D">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1AA8B60D" w14:textId="77777777" w:rsidR="0001372D" w:rsidRPr="00946A4A" w:rsidRDefault="0001372D"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555CC03A" w14:textId="77777777" w:rsidR="0001372D" w:rsidRPr="00946A4A" w:rsidRDefault="0001372D"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LARGEURBOT </w:t>
      </w:r>
      <w:r w:rsidRPr="00946A4A">
        <w:rPr>
          <w:color w:val="808030"/>
          <w:lang w:val="en-US" w:eastAsia="zh-CN"/>
        </w:rPr>
        <w: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w:t>
      </w:r>
      <w:r w:rsidRPr="00946A4A">
        <w:rPr>
          <w:color w:val="800080"/>
          <w:lang w:val="en-US" w:eastAsia="zh-CN"/>
        </w:rPr>
        <w:t>;</w:t>
      </w:r>
    </w:p>
    <w:p w14:paraId="6247510D" w14:textId="77777777" w:rsidR="0001372D" w:rsidRPr="0001372D" w:rsidRDefault="0001372D" w:rsidP="00C62F99">
      <w:pPr>
        <w:pStyle w:val="Code"/>
        <w:keepNext w:val="0"/>
        <w:keepLines w:val="0"/>
        <w:rPr>
          <w:color w:val="000000"/>
          <w:lang w:eastAsia="zh-CN"/>
        </w:rPr>
      </w:pPr>
      <w:r w:rsidRPr="00946A4A">
        <w:rPr>
          <w:color w:val="000000"/>
          <w:lang w:val="en-US" w:eastAsia="zh-CN"/>
        </w:rPr>
        <w:t xml:space="preserve">  </w:t>
      </w:r>
      <w:r w:rsidRPr="0001372D">
        <w:rPr>
          <w:b/>
          <w:bCs/>
          <w:color w:val="800000"/>
          <w:lang w:eastAsia="zh-CN"/>
        </w:rPr>
        <w:t>private</w:t>
      </w:r>
      <w:r w:rsidRPr="0001372D">
        <w:rPr>
          <w:color w:val="000000"/>
          <w:lang w:eastAsia="zh-CN"/>
        </w:rPr>
        <w:t xml:space="preserve"> </w:t>
      </w:r>
      <w:r w:rsidRPr="0001372D">
        <w:rPr>
          <w:b/>
          <w:bCs/>
          <w:color w:val="800000"/>
          <w:lang w:eastAsia="zh-CN"/>
        </w:rPr>
        <w:t>static</w:t>
      </w:r>
      <w:r w:rsidRPr="0001372D">
        <w:rPr>
          <w:color w:val="000000"/>
          <w:lang w:eastAsia="zh-CN"/>
        </w:rPr>
        <w:t xml:space="preserve"> </w:t>
      </w:r>
      <w:r w:rsidRPr="0001372D">
        <w:rPr>
          <w:b/>
          <w:bCs/>
          <w:color w:val="800000"/>
          <w:lang w:eastAsia="zh-CN"/>
        </w:rPr>
        <w:t>final</w:t>
      </w:r>
      <w:r w:rsidRPr="0001372D">
        <w:rPr>
          <w:color w:val="000000"/>
          <w:lang w:eastAsia="zh-CN"/>
        </w:rPr>
        <w:t xml:space="preserve"> </w:t>
      </w:r>
      <w:r w:rsidRPr="0001372D">
        <w:rPr>
          <w:color w:val="BB7977"/>
          <w:lang w:eastAsia="zh-CN"/>
        </w:rPr>
        <w:t>int</w:t>
      </w:r>
      <w:r w:rsidRPr="0001372D">
        <w:rPr>
          <w:color w:val="000000"/>
          <w:lang w:eastAsia="zh-CN"/>
        </w:rPr>
        <w:t xml:space="preserve"> HAUTEURBOT </w:t>
      </w:r>
      <w:r w:rsidRPr="0001372D">
        <w:rPr>
          <w:color w:val="808030"/>
          <w:lang w:eastAsia="zh-CN"/>
        </w:rPr>
        <w:t>=</w:t>
      </w:r>
      <w:r w:rsidRPr="0001372D">
        <w:rPr>
          <w:color w:val="000000"/>
          <w:lang w:eastAsia="zh-CN"/>
        </w:rPr>
        <w:t xml:space="preserve"> HAUTEURFENETRE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0080"/>
          <w:lang w:eastAsia="zh-CN"/>
        </w:rPr>
        <w:t>;</w:t>
      </w:r>
    </w:p>
    <w:p w14:paraId="64FD53B6" w14:textId="77777777" w:rsidR="0001372D" w:rsidRPr="0001372D" w:rsidRDefault="0001372D" w:rsidP="00C62F99">
      <w:pPr>
        <w:pStyle w:val="Code"/>
        <w:keepNext w:val="0"/>
        <w:keepLines w:val="0"/>
        <w:rPr>
          <w:color w:val="000000"/>
          <w:lang w:eastAsia="zh-CN"/>
        </w:rPr>
      </w:pPr>
    </w:p>
    <w:p w14:paraId="65814DD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Tampon pour construire l'image avant d'afficher</w:t>
      </w:r>
    </w:p>
    <w:p w14:paraId="2C946AC7"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Graphics tamponGraphics</w:t>
      </w:r>
      <w:r w:rsidRPr="0001372D">
        <w:rPr>
          <w:color w:val="800080"/>
          <w:lang w:eastAsia="zh-CN"/>
        </w:rPr>
        <w:t>;</w:t>
      </w:r>
    </w:p>
    <w:p w14:paraId="54D1322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Image tamponImage</w:t>
      </w:r>
      <w:r w:rsidRPr="0001372D">
        <w:rPr>
          <w:color w:val="800080"/>
          <w:lang w:eastAsia="zh-CN"/>
        </w:rPr>
        <w:t>;</w:t>
      </w:r>
    </w:p>
    <w:p w14:paraId="787ED909" w14:textId="77777777" w:rsidR="0001372D" w:rsidRPr="0001372D" w:rsidRDefault="0001372D" w:rsidP="00C62F99">
      <w:pPr>
        <w:pStyle w:val="Code"/>
        <w:keepNext w:val="0"/>
        <w:keepLines w:val="0"/>
        <w:rPr>
          <w:color w:val="000000"/>
          <w:lang w:eastAsia="zh-CN"/>
        </w:rPr>
      </w:pPr>
    </w:p>
    <w:p w14:paraId="355935A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ExerciceJFrameAvecPingPongBot</w:t>
      </w:r>
      <w:r w:rsidRPr="0001372D">
        <w:rPr>
          <w:color w:val="808030"/>
          <w:lang w:eastAsia="zh-CN"/>
        </w:rPr>
        <w:t>()</w:t>
      </w:r>
      <w:r w:rsidRPr="0001372D">
        <w:rPr>
          <w:color w:val="000000"/>
          <w:lang w:eastAsia="zh-CN"/>
        </w:rPr>
        <w:t xml:space="preserve"> </w:t>
      </w:r>
      <w:r w:rsidRPr="0001372D">
        <w:rPr>
          <w:color w:val="800080"/>
          <w:lang w:eastAsia="zh-CN"/>
        </w:rPr>
        <w:t>{</w:t>
      </w:r>
    </w:p>
    <w:p w14:paraId="3A6C9D4A" w14:textId="77777777" w:rsidR="0001372D" w:rsidRPr="0001372D" w:rsidRDefault="0001372D" w:rsidP="00C62F99">
      <w:pPr>
        <w:pStyle w:val="Code"/>
        <w:keepNext w:val="0"/>
        <w:keepLines w:val="0"/>
        <w:rPr>
          <w:color w:val="000000"/>
          <w:lang w:val="en-CA" w:eastAsia="zh-CN"/>
        </w:rPr>
      </w:pPr>
      <w:r w:rsidRPr="0001372D">
        <w:rPr>
          <w:color w:val="000000"/>
          <w:lang w:eastAsia="zh-CN"/>
        </w:rPr>
        <w:t xml:space="preserve">    </w:t>
      </w:r>
      <w:r w:rsidRPr="0001372D">
        <w:rPr>
          <w:b/>
          <w:bCs/>
          <w:color w:val="800000"/>
          <w:lang w:val="en-CA" w:eastAsia="zh-CN"/>
        </w:rPr>
        <w:t>super</w:t>
      </w:r>
      <w:r w:rsidRPr="0001372D">
        <w:rPr>
          <w:color w:val="808030"/>
          <w:lang w:val="en-CA" w:eastAsia="zh-CN"/>
        </w:rPr>
        <w:t>(</w:t>
      </w:r>
      <w:r w:rsidRPr="0001372D">
        <w:rPr>
          <w:color w:val="0000E6"/>
          <w:lang w:val="en-CA" w:eastAsia="zh-CN"/>
        </w:rPr>
        <w:t>"Ping pong Bot"</w:t>
      </w:r>
      <w:r w:rsidRPr="0001372D">
        <w:rPr>
          <w:color w:val="808030"/>
          <w:lang w:val="en-CA" w:eastAsia="zh-CN"/>
        </w:rPr>
        <w:t>)</w:t>
      </w:r>
      <w:r w:rsidRPr="0001372D">
        <w:rPr>
          <w:color w:val="800080"/>
          <w:lang w:val="en-CA" w:eastAsia="zh-CN"/>
        </w:rPr>
        <w:t>;</w:t>
      </w:r>
    </w:p>
    <w:p w14:paraId="73DAF440"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setDefaultCloseOperation</w:t>
      </w:r>
      <w:r w:rsidRPr="0001372D">
        <w:rPr>
          <w:color w:val="808030"/>
          <w:lang w:val="en-CA" w:eastAsia="zh-CN"/>
        </w:rPr>
        <w:t>(</w:t>
      </w:r>
      <w:r w:rsidRPr="0001372D">
        <w:rPr>
          <w:color w:val="000000"/>
          <w:lang w:val="en-CA" w:eastAsia="zh-CN"/>
        </w:rPr>
        <w:t>EXIT_ON_CLOSE</w:t>
      </w:r>
      <w:r w:rsidRPr="0001372D">
        <w:rPr>
          <w:color w:val="808030"/>
          <w:lang w:val="en-CA" w:eastAsia="zh-CN"/>
        </w:rPr>
        <w:t>)</w:t>
      </w:r>
      <w:r w:rsidRPr="0001372D">
        <w:rPr>
          <w:color w:val="800080"/>
          <w:lang w:val="en-CA" w:eastAsia="zh-CN"/>
        </w:rPr>
        <w:t>;</w:t>
      </w:r>
    </w:p>
    <w:p w14:paraId="31D92952"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setSize</w:t>
      </w:r>
      <w:r w:rsidRPr="0001372D">
        <w:rPr>
          <w:color w:val="808030"/>
          <w:lang w:val="en-CA" w:eastAsia="zh-CN"/>
        </w:rPr>
        <w:t>(</w:t>
      </w:r>
      <w:r w:rsidRPr="0001372D">
        <w:rPr>
          <w:color w:val="000000"/>
          <w:lang w:val="en-CA" w:eastAsia="zh-CN"/>
        </w:rPr>
        <w:t>LARGEURFENETRE</w:t>
      </w:r>
      <w:r w:rsidRPr="0001372D">
        <w:rPr>
          <w:color w:val="808030"/>
          <w:lang w:val="en-CA" w:eastAsia="zh-CN"/>
        </w:rPr>
        <w:t>,</w:t>
      </w:r>
      <w:r w:rsidRPr="0001372D">
        <w:rPr>
          <w:color w:val="000000"/>
          <w:lang w:val="en-CA" w:eastAsia="zh-CN"/>
        </w:rPr>
        <w:t xml:space="preserve"> HAUTEURFENETRE</w:t>
      </w:r>
      <w:r w:rsidRPr="0001372D">
        <w:rPr>
          <w:color w:val="808030"/>
          <w:lang w:val="en-CA" w:eastAsia="zh-CN"/>
        </w:rPr>
        <w:t>)</w:t>
      </w:r>
      <w:r w:rsidRPr="0001372D">
        <w:rPr>
          <w:color w:val="800080"/>
          <w:lang w:val="en-CA" w:eastAsia="zh-CN"/>
        </w:rPr>
        <w:t>;</w:t>
      </w:r>
    </w:p>
    <w:p w14:paraId="7313022E"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setVisible</w:t>
      </w:r>
      <w:r w:rsidRPr="0001372D">
        <w:rPr>
          <w:color w:val="808030"/>
          <w:lang w:val="en-CA" w:eastAsia="zh-CN"/>
        </w:rPr>
        <w:t>(</w:t>
      </w:r>
      <w:r w:rsidRPr="0001372D">
        <w:rPr>
          <w:b/>
          <w:bCs/>
          <w:color w:val="800000"/>
          <w:lang w:val="en-CA" w:eastAsia="zh-CN"/>
        </w:rPr>
        <w:t>true</w:t>
      </w:r>
      <w:r w:rsidRPr="0001372D">
        <w:rPr>
          <w:color w:val="808030"/>
          <w:lang w:val="en-CA" w:eastAsia="zh-CN"/>
        </w:rPr>
        <w:t>)</w:t>
      </w:r>
      <w:r w:rsidRPr="0001372D">
        <w:rPr>
          <w:color w:val="800080"/>
          <w:lang w:val="en-CA" w:eastAsia="zh-CN"/>
        </w:rPr>
        <w:t>;</w:t>
      </w:r>
    </w:p>
    <w:p w14:paraId="3B47A548" w14:textId="77777777" w:rsidR="0001372D" w:rsidRPr="0001372D" w:rsidRDefault="0001372D" w:rsidP="00C62F99">
      <w:pPr>
        <w:pStyle w:val="Code"/>
        <w:keepNext w:val="0"/>
        <w:keepLines w:val="0"/>
        <w:rPr>
          <w:color w:val="000000"/>
          <w:lang w:eastAsia="zh-CN"/>
        </w:rPr>
      </w:pPr>
      <w:r w:rsidRPr="0001372D">
        <w:rPr>
          <w:color w:val="000000"/>
          <w:lang w:val="en-CA" w:eastAsia="zh-CN"/>
        </w:rPr>
        <w:t xml:space="preserve">  </w:t>
      </w:r>
      <w:r w:rsidRPr="0001372D">
        <w:rPr>
          <w:color w:val="800080"/>
          <w:lang w:eastAsia="zh-CN"/>
        </w:rPr>
        <w:t>}</w:t>
      </w:r>
    </w:p>
    <w:p w14:paraId="469C9DB0" w14:textId="77777777" w:rsidR="0001372D" w:rsidRPr="0001372D" w:rsidRDefault="0001372D" w:rsidP="00C62F99">
      <w:pPr>
        <w:pStyle w:val="Code"/>
        <w:keepNext w:val="0"/>
        <w:keepLines w:val="0"/>
        <w:rPr>
          <w:color w:val="000000"/>
          <w:lang w:eastAsia="zh-CN"/>
        </w:rPr>
      </w:pPr>
    </w:p>
    <w:p w14:paraId="015A3D5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Méthode qui dessine un Bot dans un objet Graphics g</w:t>
      </w:r>
    </w:p>
    <w:p w14:paraId="7DEEC767"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à l'échelle dans un rectangle englobant de paramêtres x,y,largeur,hauteur</w:t>
      </w:r>
    </w:p>
    <w:p w14:paraId="4C64B41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paintBot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x</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y</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largeur</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hauteur</w:t>
      </w:r>
      <w:r w:rsidRPr="0001372D">
        <w:rPr>
          <w:color w:val="808030"/>
          <w:lang w:eastAsia="zh-CN"/>
        </w:rPr>
        <w:t>)</w:t>
      </w:r>
      <w:r w:rsidRPr="0001372D">
        <w:rPr>
          <w:color w:val="000000"/>
          <w:lang w:eastAsia="zh-CN"/>
        </w:rPr>
        <w:t xml:space="preserve"> </w:t>
      </w:r>
      <w:r w:rsidRPr="0001372D">
        <w:rPr>
          <w:color w:val="800080"/>
          <w:lang w:eastAsia="zh-CN"/>
        </w:rPr>
        <w:t>{</w:t>
      </w:r>
    </w:p>
    <w:p w14:paraId="4E5E2E3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green</w:t>
      </w:r>
      <w:r w:rsidRPr="0001372D">
        <w:rPr>
          <w:color w:val="808030"/>
          <w:lang w:eastAsia="zh-CN"/>
        </w:rPr>
        <w:t>)</w:t>
      </w:r>
      <w:r w:rsidRPr="0001372D">
        <w:rPr>
          <w:color w:val="800080"/>
          <w:lang w:eastAsia="zh-CN"/>
        </w:rPr>
        <w:t>;</w:t>
      </w:r>
    </w:p>
    <w:p w14:paraId="0E20265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tête</w:t>
      </w:r>
    </w:p>
    <w:p w14:paraId="026A8A3B" w14:textId="77777777" w:rsidR="0001372D" w:rsidRPr="0001372D" w:rsidRDefault="0001372D" w:rsidP="00C62F99">
      <w:pPr>
        <w:pStyle w:val="Code"/>
        <w:keepNext w:val="0"/>
        <w:keepLines w:val="0"/>
        <w:rPr>
          <w:color w:val="000000"/>
          <w:lang w:eastAsia="zh-CN"/>
        </w:rPr>
      </w:pPr>
    </w:p>
    <w:p w14:paraId="4C45B1A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black</w:t>
      </w:r>
      <w:r w:rsidRPr="0001372D">
        <w:rPr>
          <w:color w:val="808030"/>
          <w:lang w:eastAsia="zh-CN"/>
        </w:rPr>
        <w:t>)</w:t>
      </w:r>
      <w:r w:rsidRPr="0001372D">
        <w:rPr>
          <w:color w:val="800080"/>
          <w:lang w:eastAsia="zh-CN"/>
        </w:rPr>
        <w:t>;</w:t>
      </w:r>
    </w:p>
    <w:p w14:paraId="28BC502C"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gauche</w:t>
      </w:r>
    </w:p>
    <w:p w14:paraId="5B5C7AE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p>
    <w:p w14:paraId="05E4D93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p>
    <w:p w14:paraId="376E349A" w14:textId="77777777" w:rsidR="0001372D" w:rsidRPr="006E0875" w:rsidRDefault="0001372D" w:rsidP="00C62F99">
      <w:pPr>
        <w:pStyle w:val="Code"/>
        <w:keepNext w:val="0"/>
        <w:keepLines w:val="0"/>
        <w:rPr>
          <w:color w:val="000000"/>
          <w:lang w:val="fr-FR" w:eastAsia="zh-CN"/>
        </w:rPr>
      </w:pPr>
      <w:r w:rsidRPr="0001372D">
        <w:rPr>
          <w:color w:val="000000"/>
          <w:lang w:eastAsia="zh-CN"/>
        </w:rPr>
        <w:t xml:space="preserve">        </w:t>
      </w:r>
      <w:r w:rsidRPr="006E0875">
        <w:rPr>
          <w:color w:val="000000"/>
          <w:lang w:val="fr-FR" w:eastAsia="zh-CN"/>
        </w:rPr>
        <w:t xml:space="preserve">y </w:t>
      </w:r>
      <w:r w:rsidRPr="006E0875">
        <w:rPr>
          <w:color w:val="808030"/>
          <w:lang w:val="fr-FR" w:eastAsia="zh-CN"/>
        </w:rPr>
        <w:t>+</w:t>
      </w:r>
      <w:r w:rsidRPr="006E0875">
        <w:rPr>
          <w:color w:val="000000"/>
          <w:lang w:val="fr-FR" w:eastAsia="zh-CN"/>
        </w:rPr>
        <w:t xml:space="preserve"> hauteur </w:t>
      </w:r>
      <w:r w:rsidRPr="006E0875">
        <w:rPr>
          <w:color w:val="808030"/>
          <w:lang w:val="fr-FR" w:eastAsia="zh-CN"/>
        </w:rPr>
        <w:t>/</w:t>
      </w:r>
      <w:r w:rsidRPr="006E0875">
        <w:rPr>
          <w:color w:val="000000"/>
          <w:lang w:val="fr-FR" w:eastAsia="zh-CN"/>
        </w:rPr>
        <w:t xml:space="preserve"> </w:t>
      </w:r>
      <w:r w:rsidRPr="006E0875">
        <w:rPr>
          <w:color w:val="008C00"/>
          <w:lang w:val="fr-FR" w:eastAsia="zh-CN"/>
        </w:rPr>
        <w:t>8</w:t>
      </w:r>
      <w:r w:rsidRPr="006E0875">
        <w:rPr>
          <w:color w:val="808030"/>
          <w:lang w:val="fr-FR" w:eastAsia="zh-CN"/>
        </w:rPr>
        <w:t>,</w:t>
      </w:r>
    </w:p>
    <w:p w14:paraId="19E4CA12" w14:textId="77777777" w:rsidR="0001372D" w:rsidRPr="006E0875" w:rsidRDefault="0001372D" w:rsidP="00C62F99">
      <w:pPr>
        <w:pStyle w:val="Code"/>
        <w:keepNext w:val="0"/>
        <w:keepLines w:val="0"/>
        <w:rPr>
          <w:color w:val="000000"/>
          <w:lang w:val="fr-FR" w:eastAsia="zh-CN"/>
        </w:rPr>
      </w:pPr>
      <w:r w:rsidRPr="006E0875">
        <w:rPr>
          <w:color w:val="000000"/>
          <w:lang w:val="fr-FR" w:eastAsia="zh-CN"/>
        </w:rPr>
        <w:t xml:space="preserve">        largeur </w:t>
      </w:r>
      <w:r w:rsidRPr="006E0875">
        <w:rPr>
          <w:color w:val="808030"/>
          <w:lang w:val="fr-FR" w:eastAsia="zh-CN"/>
        </w:rPr>
        <w:t>/</w:t>
      </w:r>
      <w:r w:rsidRPr="006E0875">
        <w:rPr>
          <w:color w:val="000000"/>
          <w:lang w:val="fr-FR" w:eastAsia="zh-CN"/>
        </w:rPr>
        <w:t xml:space="preserve"> </w:t>
      </w:r>
      <w:r w:rsidRPr="006E0875">
        <w:rPr>
          <w:color w:val="008C00"/>
          <w:lang w:val="fr-FR" w:eastAsia="zh-CN"/>
        </w:rPr>
        <w:t>10</w:t>
      </w:r>
      <w:r w:rsidRPr="006E0875">
        <w:rPr>
          <w:color w:val="808030"/>
          <w:lang w:val="fr-FR" w:eastAsia="zh-CN"/>
        </w:rPr>
        <w:t>,</w:t>
      </w:r>
    </w:p>
    <w:p w14:paraId="7928CB02" w14:textId="77777777" w:rsidR="0001372D" w:rsidRPr="0001372D" w:rsidRDefault="0001372D" w:rsidP="00C62F99">
      <w:pPr>
        <w:pStyle w:val="Code"/>
        <w:keepNext w:val="0"/>
        <w:keepLines w:val="0"/>
        <w:rPr>
          <w:color w:val="000000"/>
          <w:lang w:eastAsia="zh-CN"/>
        </w:rPr>
      </w:pPr>
      <w:r w:rsidRPr="006E0875">
        <w:rPr>
          <w:color w:val="000000"/>
          <w:lang w:val="fr-FR" w:eastAsia="zh-CN"/>
        </w:rPr>
        <w:t xml:space="preserve">        </w:t>
      </w:r>
      <w:r w:rsidRPr="0001372D">
        <w:rPr>
          <w:color w:val="000000"/>
          <w:lang w:eastAsia="zh-CN"/>
        </w:rPr>
        <w:t xml:space="preserve">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droit</w:t>
      </w:r>
    </w:p>
    <w:p w14:paraId="2D010DF4"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p>
    <w:p w14:paraId="1C8117CB"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1F7A8B8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p>
    <w:p w14:paraId="3B47B08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484B255F"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bouche</w:t>
      </w:r>
    </w:p>
    <w:p w14:paraId="05E5858E" w14:textId="77777777" w:rsidR="0001372D" w:rsidRPr="0001372D" w:rsidRDefault="0001372D" w:rsidP="00C62F99">
      <w:pPr>
        <w:pStyle w:val="Code"/>
        <w:keepNext w:val="0"/>
        <w:keepLines w:val="0"/>
        <w:rPr>
          <w:color w:val="000000"/>
          <w:lang w:eastAsia="zh-CN"/>
        </w:rPr>
      </w:pPr>
    </w:p>
    <w:p w14:paraId="51415C7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red</w:t>
      </w:r>
      <w:r w:rsidRPr="0001372D">
        <w:rPr>
          <w:color w:val="808030"/>
          <w:lang w:eastAsia="zh-CN"/>
        </w:rPr>
        <w:t>)</w:t>
      </w:r>
      <w:r w:rsidRPr="0001372D">
        <w:rPr>
          <w:color w:val="800080"/>
          <w:lang w:eastAsia="zh-CN"/>
        </w:rPr>
        <w:t>;</w:t>
      </w:r>
    </w:p>
    <w:p w14:paraId="5385572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Le corps</w:t>
      </w:r>
    </w:p>
    <w:p w14:paraId="3D6DAB7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800080"/>
          <w:lang w:eastAsia="zh-CN"/>
        </w:rPr>
        <w:t>}</w:t>
      </w:r>
    </w:p>
    <w:p w14:paraId="3358D452" w14:textId="77777777" w:rsidR="0001372D" w:rsidRPr="0001372D" w:rsidRDefault="0001372D" w:rsidP="00C62F99">
      <w:pPr>
        <w:pStyle w:val="Code"/>
        <w:keepNext w:val="0"/>
        <w:keepLines w:val="0"/>
        <w:rPr>
          <w:color w:val="000000"/>
          <w:lang w:eastAsia="zh-CN"/>
        </w:rPr>
      </w:pPr>
    </w:p>
    <w:p w14:paraId="71D6159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800080"/>
          <w:lang w:eastAsia="zh-CN"/>
        </w:rPr>
        <w:t>{</w:t>
      </w:r>
    </w:p>
    <w:p w14:paraId="3D065C54"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super</w:t>
      </w:r>
      <w:r w:rsidRPr="0001372D">
        <w:rPr>
          <w:color w:val="808030"/>
          <w:lang w:eastAsia="zh-CN"/>
        </w:rPr>
        <w:t>.</w:t>
      </w:r>
      <w:r w:rsidRPr="0001372D">
        <w:rPr>
          <w:color w:val="000000"/>
          <w:lang w:eastAsia="zh-CN"/>
        </w:rPr>
        <w:t>paint</w:t>
      </w:r>
      <w:r w:rsidRPr="0001372D">
        <w:rPr>
          <w:color w:val="808030"/>
          <w:lang w:eastAsia="zh-CN"/>
        </w:rPr>
        <w:t>(</w:t>
      </w:r>
      <w:r w:rsidRPr="0001372D">
        <w:rPr>
          <w:color w:val="000000"/>
          <w:lang w:eastAsia="zh-CN"/>
        </w:rPr>
        <w:t>g</w:t>
      </w:r>
      <w:r w:rsidRPr="0001372D">
        <w:rPr>
          <w:color w:val="808030"/>
          <w:lang w:eastAsia="zh-CN"/>
        </w:rPr>
        <w:t>)</w:t>
      </w:r>
      <w:r w:rsidRPr="0001372D">
        <w:rPr>
          <w:color w:val="800080"/>
          <w:lang w:eastAsia="zh-CN"/>
        </w:rPr>
        <w:t>;</w:t>
      </w:r>
    </w:p>
    <w:p w14:paraId="3810D7B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tamponImage </w:t>
      </w:r>
      <w:r w:rsidRPr="0001372D">
        <w:rPr>
          <w:color w:val="808030"/>
          <w:lang w:eastAsia="zh-CN"/>
        </w:rPr>
        <w:t>=</w:t>
      </w:r>
      <w:r w:rsidRPr="0001372D">
        <w:rPr>
          <w:color w:val="000000"/>
          <w:lang w:eastAsia="zh-CN"/>
        </w:rPr>
        <w:t xml:space="preserve"> createImage</w:t>
      </w:r>
      <w:r w:rsidRPr="0001372D">
        <w:rPr>
          <w:color w:val="808030"/>
          <w:lang w:eastAsia="zh-CN"/>
        </w:rPr>
        <w:t>(</w:t>
      </w:r>
      <w:r w:rsidRPr="0001372D">
        <w:rPr>
          <w:color w:val="000000"/>
          <w:lang w:eastAsia="zh-CN"/>
        </w:rPr>
        <w:t>LARGEURFENETRE</w:t>
      </w:r>
      <w:r w:rsidRPr="0001372D">
        <w:rPr>
          <w:color w:val="808030"/>
          <w:lang w:eastAsia="zh-CN"/>
        </w:rPr>
        <w:t>,</w:t>
      </w:r>
      <w:r w:rsidRPr="0001372D">
        <w:rPr>
          <w:color w:val="000000"/>
          <w:lang w:eastAsia="zh-CN"/>
        </w:rPr>
        <w:t xml:space="preserve"> HAUTEURFENETRE</w:t>
      </w:r>
      <w:r w:rsidRPr="0001372D">
        <w:rPr>
          <w:color w:val="808030"/>
          <w:lang w:eastAsia="zh-CN"/>
        </w:rPr>
        <w:t>)</w:t>
      </w:r>
      <w:r w:rsidRPr="0001372D">
        <w:rPr>
          <w:color w:val="800080"/>
          <w:lang w:eastAsia="zh-CN"/>
        </w:rPr>
        <w:t>;</w:t>
      </w:r>
    </w:p>
    <w:p w14:paraId="793028BF"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tamponGraphics </w:t>
      </w:r>
      <w:r w:rsidRPr="0001372D">
        <w:rPr>
          <w:color w:val="808030"/>
          <w:lang w:eastAsia="zh-CN"/>
        </w:rPr>
        <w:t>=</w:t>
      </w:r>
      <w:r w:rsidRPr="0001372D">
        <w:rPr>
          <w:color w:val="000000"/>
          <w:lang w:eastAsia="zh-CN"/>
        </w:rPr>
        <w:t xml:space="preserve"> tamponImage</w:t>
      </w:r>
      <w:r w:rsidRPr="0001372D">
        <w:rPr>
          <w:color w:val="808030"/>
          <w:lang w:eastAsia="zh-CN"/>
        </w:rPr>
        <w:t>.</w:t>
      </w:r>
      <w:r w:rsidRPr="0001372D">
        <w:rPr>
          <w:color w:val="000000"/>
          <w:lang w:eastAsia="zh-CN"/>
        </w:rPr>
        <w:t>getGraphics</w:t>
      </w:r>
      <w:r w:rsidRPr="0001372D">
        <w:rPr>
          <w:color w:val="808030"/>
          <w:lang w:eastAsia="zh-CN"/>
        </w:rPr>
        <w:t>()</w:t>
      </w:r>
      <w:r w:rsidRPr="0001372D">
        <w:rPr>
          <w:color w:val="800080"/>
          <w:lang w:eastAsia="zh-CN"/>
        </w:rPr>
        <w:t>;</w:t>
      </w:r>
    </w:p>
    <w:p w14:paraId="47981A1A" w14:textId="77777777" w:rsidR="0001372D" w:rsidRPr="0001372D" w:rsidRDefault="0001372D" w:rsidP="00C62F99">
      <w:pPr>
        <w:pStyle w:val="Code"/>
        <w:keepNext w:val="0"/>
        <w:keepLines w:val="0"/>
        <w:rPr>
          <w:color w:val="000000"/>
          <w:lang w:eastAsia="zh-CN"/>
        </w:rPr>
      </w:pPr>
    </w:p>
    <w:p w14:paraId="312E34E2"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xBot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r w:rsidRPr="0001372D">
        <w:rPr>
          <w:color w:val="000000"/>
          <w:lang w:eastAsia="zh-CN"/>
        </w:rPr>
        <w:t xml:space="preserve"> </w:t>
      </w:r>
      <w:r w:rsidRPr="0001372D">
        <w:rPr>
          <w:lang w:eastAsia="zh-CN"/>
        </w:rPr>
        <w:t>// Coordonnées du Bot</w:t>
      </w:r>
    </w:p>
    <w:p w14:paraId="54AF88FC"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yBot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p>
    <w:p w14:paraId="6D26FEF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vitesseXBot </w:t>
      </w:r>
      <w:r w:rsidRPr="0001372D">
        <w:rPr>
          <w:color w:val="808030"/>
          <w:lang w:eastAsia="zh-CN"/>
        </w:rPr>
        <w:t>=</w:t>
      </w:r>
      <w:r w:rsidRPr="0001372D">
        <w:rPr>
          <w:color w:val="000000"/>
          <w:lang w:eastAsia="zh-CN"/>
        </w:rPr>
        <w:t xml:space="preserve"> </w:t>
      </w:r>
      <w:r w:rsidRPr="0001372D">
        <w:rPr>
          <w:color w:val="008C00"/>
          <w:lang w:eastAsia="zh-CN"/>
        </w:rPr>
        <w:t>5</w:t>
      </w:r>
      <w:r w:rsidRPr="0001372D">
        <w:rPr>
          <w:color w:val="800080"/>
          <w:lang w:eastAsia="zh-CN"/>
        </w:rPr>
        <w:t>;</w:t>
      </w:r>
      <w:r w:rsidRPr="0001372D">
        <w:rPr>
          <w:color w:val="000000"/>
          <w:lang w:eastAsia="zh-CN"/>
        </w:rPr>
        <w:t xml:space="preserve"> </w:t>
      </w:r>
      <w:r w:rsidRPr="0001372D">
        <w:rPr>
          <w:lang w:eastAsia="zh-CN"/>
        </w:rPr>
        <w:t>// Vitesse du Bot</w:t>
      </w:r>
    </w:p>
    <w:p w14:paraId="0C0F43C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vitesseYBot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0080"/>
          <w:lang w:eastAsia="zh-CN"/>
        </w:rPr>
        <w:t>;</w:t>
      </w:r>
    </w:p>
    <w:p w14:paraId="40A74C02" w14:textId="77777777" w:rsidR="0001372D" w:rsidRPr="0001372D" w:rsidRDefault="0001372D" w:rsidP="00C62F99">
      <w:pPr>
        <w:pStyle w:val="Code"/>
        <w:keepNext w:val="0"/>
        <w:keepLines w:val="0"/>
        <w:rPr>
          <w:color w:val="000000"/>
          <w:lang w:eastAsia="zh-CN"/>
        </w:rPr>
      </w:pPr>
    </w:p>
    <w:p w14:paraId="6D1BBD1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while</w:t>
      </w:r>
      <w:r w:rsidRPr="0001372D">
        <w:rPr>
          <w:color w:val="000000"/>
          <w:lang w:eastAsia="zh-CN"/>
        </w:rPr>
        <w:t xml:space="preserve"> </w:t>
      </w:r>
      <w:r w:rsidRPr="0001372D">
        <w:rPr>
          <w:color w:val="808030"/>
          <w:lang w:eastAsia="zh-CN"/>
        </w:rPr>
        <w:t>(</w:t>
      </w:r>
      <w:r w:rsidRPr="0001372D">
        <w:rPr>
          <w:b/>
          <w:bCs/>
          <w:color w:val="800000"/>
          <w:lang w:eastAsia="zh-CN"/>
        </w:rPr>
        <w:t>true</w:t>
      </w:r>
      <w:r w:rsidRPr="0001372D">
        <w:rPr>
          <w:color w:val="808030"/>
          <w:lang w:eastAsia="zh-CN"/>
        </w:rPr>
        <w:t>)</w:t>
      </w:r>
      <w:r w:rsidRPr="0001372D">
        <w:rPr>
          <w:color w:val="000000"/>
          <w:lang w:eastAsia="zh-CN"/>
        </w:rPr>
        <w:t xml:space="preserve"> </w:t>
      </w:r>
      <w:r w:rsidRPr="0001372D">
        <w:rPr>
          <w:color w:val="800080"/>
          <w:lang w:eastAsia="zh-CN"/>
        </w:rPr>
        <w:t>{</w:t>
      </w:r>
    </w:p>
    <w:p w14:paraId="5C322FC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Dessine le Bot dans le tampon</w:t>
      </w:r>
    </w:p>
    <w:p w14:paraId="0C602BC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paintBot</w:t>
      </w:r>
      <w:r w:rsidRPr="0001372D">
        <w:rPr>
          <w:color w:val="808030"/>
          <w:lang w:eastAsia="zh-CN"/>
        </w:rPr>
        <w:t>(</w:t>
      </w:r>
      <w:r w:rsidRPr="0001372D">
        <w:rPr>
          <w:color w:val="000000"/>
          <w:lang w:eastAsia="zh-CN"/>
        </w:rPr>
        <w:t>tamponGraphics</w:t>
      </w:r>
      <w:r w:rsidRPr="0001372D">
        <w:rPr>
          <w:color w:val="808030"/>
          <w:lang w:eastAsia="zh-CN"/>
        </w:rPr>
        <w:t>,</w:t>
      </w:r>
      <w:r w:rsidRPr="0001372D">
        <w:rPr>
          <w:color w:val="000000"/>
          <w:lang w:eastAsia="zh-CN"/>
        </w:rPr>
        <w:t xml:space="preserve"> xBot</w:t>
      </w:r>
      <w:r w:rsidRPr="0001372D">
        <w:rPr>
          <w:color w:val="808030"/>
          <w:lang w:eastAsia="zh-CN"/>
        </w:rPr>
        <w:t>,</w:t>
      </w:r>
      <w:r w:rsidRPr="0001372D">
        <w:rPr>
          <w:color w:val="000000"/>
          <w:lang w:eastAsia="zh-CN"/>
        </w:rPr>
        <w:t xml:space="preserve"> yBot</w:t>
      </w:r>
      <w:r w:rsidRPr="0001372D">
        <w:rPr>
          <w:color w:val="808030"/>
          <w:lang w:eastAsia="zh-CN"/>
        </w:rPr>
        <w:t>,</w:t>
      </w:r>
      <w:r w:rsidRPr="0001372D">
        <w:rPr>
          <w:color w:val="000000"/>
          <w:lang w:eastAsia="zh-CN"/>
        </w:rPr>
        <w:t xml:space="preserve"> LARGEURBOT</w:t>
      </w:r>
      <w:r w:rsidRPr="0001372D">
        <w:rPr>
          <w:color w:val="808030"/>
          <w:lang w:eastAsia="zh-CN"/>
        </w:rPr>
        <w:t>,</w:t>
      </w:r>
      <w:r w:rsidRPr="0001372D">
        <w:rPr>
          <w:color w:val="000000"/>
          <w:lang w:eastAsia="zh-CN"/>
        </w:rPr>
        <w:t xml:space="preserve"> HAUTEURBOT</w:t>
      </w:r>
      <w:r w:rsidRPr="0001372D">
        <w:rPr>
          <w:color w:val="808030"/>
          <w:lang w:eastAsia="zh-CN"/>
        </w:rPr>
        <w:t>)</w:t>
      </w:r>
      <w:r w:rsidRPr="0001372D">
        <w:rPr>
          <w:color w:val="800080"/>
          <w:lang w:eastAsia="zh-CN"/>
        </w:rPr>
        <w:t>;</w:t>
      </w:r>
    </w:p>
    <w:p w14:paraId="607C518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Copie le tampon dans le contexte graphique de la fenetre</w:t>
      </w:r>
    </w:p>
    <w:p w14:paraId="1C4F7E09" w14:textId="77777777" w:rsidR="0001372D" w:rsidRPr="0001372D" w:rsidRDefault="0001372D" w:rsidP="00C62F99">
      <w:pPr>
        <w:pStyle w:val="Code"/>
        <w:keepNext w:val="0"/>
        <w:keepLines w:val="0"/>
        <w:rPr>
          <w:color w:val="000000"/>
          <w:lang w:val="en-CA" w:eastAsia="zh-CN"/>
        </w:rPr>
      </w:pPr>
      <w:r w:rsidRPr="0001372D">
        <w:rPr>
          <w:color w:val="000000"/>
          <w:lang w:eastAsia="zh-CN"/>
        </w:rPr>
        <w:lastRenderedPageBreak/>
        <w:t xml:space="preserve">      </w:t>
      </w:r>
      <w:r w:rsidRPr="0001372D">
        <w:rPr>
          <w:color w:val="000000"/>
          <w:lang w:val="en-CA" w:eastAsia="zh-CN"/>
        </w:rPr>
        <w:t>g</w:t>
      </w:r>
      <w:r w:rsidRPr="0001372D">
        <w:rPr>
          <w:color w:val="808030"/>
          <w:lang w:val="en-CA" w:eastAsia="zh-CN"/>
        </w:rPr>
        <w:t>.</w:t>
      </w:r>
      <w:r w:rsidRPr="0001372D">
        <w:rPr>
          <w:color w:val="000000"/>
          <w:lang w:val="en-CA" w:eastAsia="zh-CN"/>
        </w:rPr>
        <w:t>drawImage</w:t>
      </w:r>
      <w:r w:rsidRPr="0001372D">
        <w:rPr>
          <w:color w:val="808030"/>
          <w:lang w:val="en-CA" w:eastAsia="zh-CN"/>
        </w:rPr>
        <w:t>(</w:t>
      </w:r>
      <w:r w:rsidRPr="0001372D">
        <w:rPr>
          <w:color w:val="000000"/>
          <w:lang w:val="en-CA" w:eastAsia="zh-CN"/>
        </w:rPr>
        <w:t>tamponImage</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800080"/>
          <w:lang w:val="en-CA" w:eastAsia="zh-CN"/>
        </w:rPr>
        <w:t>;</w:t>
      </w:r>
    </w:p>
    <w:p w14:paraId="30A2CD47"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try</w:t>
      </w:r>
      <w:r w:rsidRPr="0001372D">
        <w:rPr>
          <w:color w:val="000000"/>
          <w:lang w:val="en-CA" w:eastAsia="zh-CN"/>
        </w:rPr>
        <w:t xml:space="preserve"> </w:t>
      </w:r>
      <w:r w:rsidRPr="0001372D">
        <w:rPr>
          <w:color w:val="800080"/>
          <w:lang w:val="en-CA" w:eastAsia="zh-CN"/>
        </w:rPr>
        <w:t>{</w:t>
      </w:r>
    </w:p>
    <w:p w14:paraId="70A9E47F"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BB7977"/>
          <w:lang w:val="en-CA" w:eastAsia="zh-CN"/>
        </w:rPr>
        <w:t>Thread</w:t>
      </w:r>
      <w:r w:rsidRPr="0001372D">
        <w:rPr>
          <w:color w:val="808030"/>
          <w:lang w:val="en-CA" w:eastAsia="zh-CN"/>
        </w:rPr>
        <w:t>.</w:t>
      </w:r>
      <w:r w:rsidRPr="0001372D">
        <w:rPr>
          <w:color w:val="000000"/>
          <w:lang w:val="en-CA" w:eastAsia="zh-CN"/>
        </w:rPr>
        <w:t>sleep</w:t>
      </w:r>
      <w:r w:rsidRPr="0001372D">
        <w:rPr>
          <w:color w:val="808030"/>
          <w:lang w:val="en-CA" w:eastAsia="zh-CN"/>
        </w:rPr>
        <w:t>(</w:t>
      </w:r>
      <w:r w:rsidRPr="0001372D">
        <w:rPr>
          <w:color w:val="008C00"/>
          <w:lang w:val="en-CA" w:eastAsia="zh-CN"/>
        </w:rPr>
        <w:t>50</w:t>
      </w:r>
      <w:r w:rsidRPr="0001372D">
        <w:rPr>
          <w:color w:val="808030"/>
          <w:lang w:val="en-CA" w:eastAsia="zh-CN"/>
        </w:rPr>
        <w:t>)</w:t>
      </w:r>
      <w:r w:rsidRPr="0001372D">
        <w:rPr>
          <w:color w:val="800080"/>
          <w:lang w:val="en-CA" w:eastAsia="zh-CN"/>
        </w:rPr>
        <w:t>;</w:t>
      </w:r>
    </w:p>
    <w:p w14:paraId="40AFD5D2"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color w:val="800080"/>
          <w:lang w:val="en-CA" w:eastAsia="zh-CN"/>
        </w:rPr>
        <w:t>}</w:t>
      </w:r>
      <w:r w:rsidRPr="0001372D">
        <w:rPr>
          <w:color w:val="000000"/>
          <w:lang w:val="en-CA" w:eastAsia="zh-CN"/>
        </w:rPr>
        <w:t xml:space="preserve"> </w:t>
      </w:r>
      <w:r w:rsidRPr="0001372D">
        <w:rPr>
          <w:b/>
          <w:bCs/>
          <w:color w:val="800000"/>
          <w:lang w:val="en-CA" w:eastAsia="zh-CN"/>
        </w:rPr>
        <w:t>catch</w:t>
      </w:r>
      <w:r w:rsidRPr="0001372D">
        <w:rPr>
          <w:color w:val="000000"/>
          <w:lang w:val="en-CA" w:eastAsia="zh-CN"/>
        </w:rPr>
        <w:t xml:space="preserve"> </w:t>
      </w:r>
      <w:r w:rsidRPr="0001372D">
        <w:rPr>
          <w:color w:val="808030"/>
          <w:lang w:val="en-CA" w:eastAsia="zh-CN"/>
        </w:rPr>
        <w:t>(</w:t>
      </w:r>
      <w:r w:rsidRPr="0001372D">
        <w:rPr>
          <w:b/>
          <w:bCs/>
          <w:color w:val="BB7977"/>
          <w:lang w:val="en-CA" w:eastAsia="zh-CN"/>
        </w:rPr>
        <w:t>InterruptedException</w:t>
      </w:r>
      <w:r w:rsidRPr="0001372D">
        <w:rPr>
          <w:color w:val="000000"/>
          <w:lang w:val="en-CA" w:eastAsia="zh-CN"/>
        </w:rPr>
        <w:t xml:space="preserve"> uneException</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34AAB288"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BB7977"/>
          <w:lang w:val="en-CA" w:eastAsia="zh-CN"/>
        </w:rPr>
        <w:t>System</w:t>
      </w:r>
      <w:r w:rsidRPr="0001372D">
        <w:rPr>
          <w:color w:val="808030"/>
          <w:lang w:val="en-CA" w:eastAsia="zh-CN"/>
        </w:rPr>
        <w:t>.</w:t>
      </w:r>
      <w:r w:rsidRPr="0001372D">
        <w:rPr>
          <w:color w:val="000000"/>
          <w:lang w:val="en-CA" w:eastAsia="zh-CN"/>
        </w:rPr>
        <w:t>out</w:t>
      </w:r>
      <w:r w:rsidRPr="0001372D">
        <w:rPr>
          <w:color w:val="808030"/>
          <w:lang w:val="en-CA" w:eastAsia="zh-CN"/>
        </w:rPr>
        <w:t>.</w:t>
      </w:r>
      <w:r w:rsidRPr="0001372D">
        <w:rPr>
          <w:color w:val="000000"/>
          <w:lang w:val="en-CA" w:eastAsia="zh-CN"/>
        </w:rPr>
        <w:t>println</w:t>
      </w:r>
      <w:r w:rsidRPr="0001372D">
        <w:rPr>
          <w:color w:val="808030"/>
          <w:lang w:val="en-CA" w:eastAsia="zh-CN"/>
        </w:rPr>
        <w:t>(</w:t>
      </w:r>
      <w:r w:rsidRPr="0001372D">
        <w:rPr>
          <w:color w:val="000000"/>
          <w:lang w:val="en-CA" w:eastAsia="zh-CN"/>
        </w:rPr>
        <w:t>uneException</w:t>
      </w:r>
      <w:r w:rsidRPr="0001372D">
        <w:rPr>
          <w:color w:val="808030"/>
          <w:lang w:val="en-CA" w:eastAsia="zh-CN"/>
        </w:rPr>
        <w:t>.</w:t>
      </w:r>
      <w:r w:rsidRPr="0001372D">
        <w:rPr>
          <w:color w:val="000000"/>
          <w:lang w:val="en-CA" w:eastAsia="zh-CN"/>
        </w:rPr>
        <w:t>toString</w:t>
      </w:r>
      <w:r w:rsidRPr="0001372D">
        <w:rPr>
          <w:color w:val="808030"/>
          <w:lang w:val="en-CA" w:eastAsia="zh-CN"/>
        </w:rPr>
        <w:t>())</w:t>
      </w:r>
      <w:r w:rsidRPr="0001372D">
        <w:rPr>
          <w:color w:val="800080"/>
          <w:lang w:val="en-CA" w:eastAsia="zh-CN"/>
        </w:rPr>
        <w:t>;</w:t>
      </w:r>
    </w:p>
    <w:p w14:paraId="138FCBB3" w14:textId="77777777" w:rsidR="0001372D" w:rsidRPr="00946A4A" w:rsidRDefault="0001372D" w:rsidP="00C62F99">
      <w:pPr>
        <w:pStyle w:val="Code"/>
        <w:keepNext w:val="0"/>
        <w:keepLines w:val="0"/>
        <w:rPr>
          <w:color w:val="000000"/>
          <w:lang w:eastAsia="zh-CN"/>
        </w:rPr>
      </w:pPr>
      <w:r w:rsidRPr="0001372D">
        <w:rPr>
          <w:color w:val="000000"/>
          <w:lang w:val="en-CA" w:eastAsia="zh-CN"/>
        </w:rPr>
        <w:t xml:space="preserve">      </w:t>
      </w:r>
      <w:r w:rsidRPr="00946A4A">
        <w:rPr>
          <w:color w:val="800080"/>
          <w:lang w:eastAsia="zh-CN"/>
        </w:rPr>
        <w:t>}</w:t>
      </w:r>
    </w:p>
    <w:p w14:paraId="0E863FA9"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w:t>
      </w:r>
      <w:r w:rsidRPr="00946A4A">
        <w:rPr>
          <w:lang w:eastAsia="zh-CN"/>
        </w:rPr>
        <w:t>// Efface le Bot</w:t>
      </w:r>
    </w:p>
    <w:p w14:paraId="4F45019F"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xBot</w:t>
      </w:r>
      <w:r w:rsidRPr="00946A4A">
        <w:rPr>
          <w:color w:val="808030"/>
          <w:lang w:eastAsia="zh-CN"/>
        </w:rPr>
        <w:t>,</w:t>
      </w:r>
      <w:r w:rsidRPr="00946A4A">
        <w:rPr>
          <w:color w:val="000000"/>
          <w:lang w:eastAsia="zh-CN"/>
        </w:rPr>
        <w:t xml:space="preserve"> yBot</w:t>
      </w:r>
      <w:r w:rsidRPr="00946A4A">
        <w:rPr>
          <w:color w:val="808030"/>
          <w:lang w:eastAsia="zh-CN"/>
        </w:rPr>
        <w:t>,</w:t>
      </w:r>
      <w:r w:rsidRPr="00946A4A">
        <w:rPr>
          <w:color w:val="000000"/>
          <w:lang w:eastAsia="zh-CN"/>
        </w:rPr>
        <w:t xml:space="preserve"> LARGEURBOT</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800080"/>
          <w:lang w:eastAsia="zh-CN"/>
        </w:rPr>
        <w:t>;</w:t>
      </w:r>
    </w:p>
    <w:p w14:paraId="255C18B0" w14:textId="77777777" w:rsidR="0001372D" w:rsidRPr="0001372D" w:rsidRDefault="0001372D" w:rsidP="00C62F99">
      <w:pPr>
        <w:pStyle w:val="Code"/>
        <w:keepNext w:val="0"/>
        <w:keepLines w:val="0"/>
        <w:rPr>
          <w:color w:val="000000"/>
          <w:lang w:eastAsia="zh-CN"/>
        </w:rPr>
      </w:pPr>
      <w:r w:rsidRPr="00946A4A">
        <w:rPr>
          <w:color w:val="000000"/>
          <w:lang w:eastAsia="zh-CN"/>
        </w:rPr>
        <w:t xml:space="preserve">      </w:t>
      </w:r>
      <w:r w:rsidRPr="0001372D">
        <w:rPr>
          <w:lang w:eastAsia="zh-CN"/>
        </w:rPr>
        <w:t>// Déplace le Bot</w:t>
      </w:r>
    </w:p>
    <w:p w14:paraId="592BEF4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if</w:t>
      </w:r>
      <w:r w:rsidRPr="0001372D">
        <w:rPr>
          <w:color w:val="000000"/>
          <w:lang w:eastAsia="zh-CN"/>
        </w:rPr>
        <w:t xml:space="preserve"> </w:t>
      </w:r>
      <w:r w:rsidRPr="0001372D">
        <w:rPr>
          <w:color w:val="808030"/>
          <w:lang w:eastAsia="zh-CN"/>
        </w:rPr>
        <w:t>(</w:t>
      </w:r>
      <w:r w:rsidRPr="0001372D">
        <w:rPr>
          <w:color w:val="000000"/>
          <w:lang w:eastAsia="zh-CN"/>
        </w:rPr>
        <w:t xml:space="preserve">xBot </w:t>
      </w:r>
      <w:r w:rsidRPr="0001372D">
        <w:rPr>
          <w:color w:val="808030"/>
          <w:lang w:eastAsia="zh-CN"/>
        </w:rPr>
        <w:t>+</w:t>
      </w:r>
      <w:r w:rsidRPr="0001372D">
        <w:rPr>
          <w:color w:val="000000"/>
          <w:lang w:eastAsia="zh-CN"/>
        </w:rPr>
        <w:t xml:space="preserve"> LARGEURBOT </w:t>
      </w:r>
      <w:r w:rsidRPr="0001372D">
        <w:rPr>
          <w:color w:val="808030"/>
          <w:lang w:eastAsia="zh-CN"/>
        </w:rPr>
        <w:t>&gt;=</w:t>
      </w:r>
      <w:r w:rsidRPr="0001372D">
        <w:rPr>
          <w:color w:val="000000"/>
          <w:lang w:eastAsia="zh-CN"/>
        </w:rPr>
        <w:t xml:space="preserve"> LARGEURFENETRE </w:t>
      </w:r>
      <w:r w:rsidRPr="0001372D">
        <w:rPr>
          <w:color w:val="808030"/>
          <w:lang w:eastAsia="zh-CN"/>
        </w:rPr>
        <w:t>|</w:t>
      </w:r>
      <w:r w:rsidRPr="0001372D">
        <w:rPr>
          <w:color w:val="000000"/>
          <w:lang w:eastAsia="zh-CN"/>
        </w:rPr>
        <w:t xml:space="preserve"> xBot </w:t>
      </w:r>
      <w:r w:rsidRPr="0001372D">
        <w:rPr>
          <w:color w:val="808030"/>
          <w:lang w:eastAsia="zh-CN"/>
        </w:rPr>
        <w:t>&lt;</w:t>
      </w:r>
      <w:r w:rsidRPr="0001372D">
        <w:rPr>
          <w:color w:val="000000"/>
          <w:lang w:eastAsia="zh-CN"/>
        </w:rPr>
        <w:t xml:space="preserve"> </w:t>
      </w:r>
      <w:r w:rsidRPr="0001372D">
        <w:rPr>
          <w:color w:val="008C00"/>
          <w:lang w:eastAsia="zh-CN"/>
        </w:rPr>
        <w:t>0</w:t>
      </w:r>
      <w:r w:rsidRPr="0001372D">
        <w:rPr>
          <w:color w:val="808030"/>
          <w:lang w:eastAsia="zh-CN"/>
        </w:rPr>
        <w:t>)</w:t>
      </w:r>
      <w:r w:rsidRPr="0001372D">
        <w:rPr>
          <w:color w:val="000000"/>
          <w:lang w:eastAsia="zh-CN"/>
        </w:rPr>
        <w:t xml:space="preserve"> </w:t>
      </w:r>
      <w:r w:rsidRPr="0001372D">
        <w:rPr>
          <w:lang w:eastAsia="zh-CN"/>
        </w:rPr>
        <w:t>// Si atteint le bord</w:t>
      </w:r>
    </w:p>
    <w:p w14:paraId="0588553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vitesseXBot </w:t>
      </w:r>
      <w:r w:rsidRPr="0001372D">
        <w:rPr>
          <w:color w:val="808030"/>
          <w:lang w:eastAsia="zh-CN"/>
        </w:rPr>
        <w:t>=</w:t>
      </w:r>
      <w:r w:rsidRPr="0001372D">
        <w:rPr>
          <w:color w:val="000000"/>
          <w:lang w:eastAsia="zh-CN"/>
        </w:rPr>
        <w:t xml:space="preserve"> </w:t>
      </w:r>
      <w:r w:rsidRPr="0001372D">
        <w:rPr>
          <w:color w:val="808030"/>
          <w:lang w:eastAsia="zh-CN"/>
        </w:rPr>
        <w:t>-</w:t>
      </w:r>
      <w:r w:rsidRPr="0001372D">
        <w:rPr>
          <w:color w:val="000000"/>
          <w:lang w:eastAsia="zh-CN"/>
        </w:rPr>
        <w:t>vitesseXBot</w:t>
      </w:r>
      <w:r w:rsidRPr="0001372D">
        <w:rPr>
          <w:color w:val="800080"/>
          <w:lang w:eastAsia="zh-CN"/>
        </w:rPr>
        <w:t>;</w:t>
      </w:r>
      <w:r w:rsidRPr="0001372D">
        <w:rPr>
          <w:color w:val="000000"/>
          <w:lang w:eastAsia="zh-CN"/>
        </w:rPr>
        <w:t xml:space="preserve"> </w:t>
      </w:r>
      <w:r w:rsidRPr="0001372D">
        <w:rPr>
          <w:lang w:eastAsia="zh-CN"/>
        </w:rPr>
        <w:t>// Inverser la direction selon x</w:t>
      </w:r>
    </w:p>
    <w:p w14:paraId="5A3AA6B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xBot </w:t>
      </w:r>
      <w:r w:rsidRPr="0001372D">
        <w:rPr>
          <w:color w:val="808030"/>
          <w:lang w:eastAsia="zh-CN"/>
        </w:rPr>
        <w:t>=</w:t>
      </w:r>
      <w:r w:rsidRPr="0001372D">
        <w:rPr>
          <w:color w:val="000000"/>
          <w:lang w:eastAsia="zh-CN"/>
        </w:rPr>
        <w:t xml:space="preserve"> xBot </w:t>
      </w:r>
      <w:r w:rsidRPr="0001372D">
        <w:rPr>
          <w:color w:val="808030"/>
          <w:lang w:eastAsia="zh-CN"/>
        </w:rPr>
        <w:t>+</w:t>
      </w:r>
      <w:r w:rsidRPr="0001372D">
        <w:rPr>
          <w:color w:val="000000"/>
          <w:lang w:eastAsia="zh-CN"/>
        </w:rPr>
        <w:t xml:space="preserve"> vitesseXBot</w:t>
      </w:r>
      <w:r w:rsidRPr="0001372D">
        <w:rPr>
          <w:color w:val="800080"/>
          <w:lang w:eastAsia="zh-CN"/>
        </w:rPr>
        <w:t>;</w:t>
      </w:r>
      <w:r w:rsidRPr="0001372D">
        <w:rPr>
          <w:color w:val="000000"/>
          <w:lang w:eastAsia="zh-CN"/>
        </w:rPr>
        <w:t xml:space="preserve"> </w:t>
      </w:r>
      <w:r w:rsidRPr="0001372D">
        <w:rPr>
          <w:lang w:eastAsia="zh-CN"/>
        </w:rPr>
        <w:t>// Déplacement du Bot selon x</w:t>
      </w:r>
    </w:p>
    <w:p w14:paraId="171B15CC" w14:textId="77777777" w:rsidR="0001372D" w:rsidRPr="0001372D" w:rsidRDefault="0001372D" w:rsidP="00C62F99">
      <w:pPr>
        <w:pStyle w:val="Code"/>
        <w:keepNext w:val="0"/>
        <w:keepLines w:val="0"/>
        <w:rPr>
          <w:color w:val="000000"/>
          <w:lang w:val="fr-FR" w:eastAsia="zh-CN"/>
        </w:rPr>
      </w:pPr>
      <w:r w:rsidRPr="0001372D">
        <w:rPr>
          <w:color w:val="000000"/>
          <w:lang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yBot </w:t>
      </w:r>
      <w:r w:rsidRPr="0001372D">
        <w:rPr>
          <w:color w:val="808030"/>
          <w:lang w:val="fr-FR" w:eastAsia="zh-CN"/>
        </w:rPr>
        <w:t>+</w:t>
      </w:r>
      <w:r w:rsidRPr="0001372D">
        <w:rPr>
          <w:color w:val="000000"/>
          <w:lang w:val="fr-FR" w:eastAsia="zh-CN"/>
        </w:rPr>
        <w:t xml:space="preserve"> HAUTEURBOT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yBot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051FFFFD"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vitesseYBot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vitesseYBot</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37AC4E53"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yBot </w:t>
      </w:r>
      <w:r w:rsidRPr="0001372D">
        <w:rPr>
          <w:color w:val="808030"/>
          <w:lang w:val="fr-FR" w:eastAsia="zh-CN"/>
        </w:rPr>
        <w:t>=</w:t>
      </w:r>
      <w:r w:rsidRPr="0001372D">
        <w:rPr>
          <w:color w:val="000000"/>
          <w:lang w:val="fr-FR" w:eastAsia="zh-CN"/>
        </w:rPr>
        <w:t xml:space="preserve"> yBot </w:t>
      </w:r>
      <w:r w:rsidRPr="0001372D">
        <w:rPr>
          <w:color w:val="808030"/>
          <w:lang w:val="fr-FR" w:eastAsia="zh-CN"/>
        </w:rPr>
        <w:t>+</w:t>
      </w:r>
      <w:r w:rsidRPr="0001372D">
        <w:rPr>
          <w:color w:val="000000"/>
          <w:lang w:val="fr-FR" w:eastAsia="zh-CN"/>
        </w:rPr>
        <w:t xml:space="preserve"> vitesseYBot</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y</w:t>
      </w:r>
    </w:p>
    <w:p w14:paraId="68458F94" w14:textId="77777777" w:rsidR="0001372D" w:rsidRPr="0001372D" w:rsidRDefault="0001372D" w:rsidP="00C62F99">
      <w:pPr>
        <w:pStyle w:val="Code"/>
        <w:keepNext w:val="0"/>
        <w:keepLines w:val="0"/>
        <w:rPr>
          <w:color w:val="000000"/>
          <w:lang w:val="en-CA" w:eastAsia="zh-CN"/>
        </w:rPr>
      </w:pPr>
      <w:r w:rsidRPr="0001372D">
        <w:rPr>
          <w:color w:val="000000"/>
          <w:lang w:val="fr-FR" w:eastAsia="zh-CN"/>
        </w:rPr>
        <w:t xml:space="preserve">    </w:t>
      </w:r>
      <w:r w:rsidRPr="0001372D">
        <w:rPr>
          <w:color w:val="800080"/>
          <w:lang w:val="en-CA" w:eastAsia="zh-CN"/>
        </w:rPr>
        <w:t>}</w:t>
      </w:r>
    </w:p>
    <w:p w14:paraId="4FA22144"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color w:val="800080"/>
          <w:lang w:val="en-CA" w:eastAsia="zh-CN"/>
        </w:rPr>
        <w:t>}</w:t>
      </w:r>
    </w:p>
    <w:p w14:paraId="19E31B40" w14:textId="77777777" w:rsidR="0001372D" w:rsidRPr="0001372D" w:rsidRDefault="0001372D" w:rsidP="00C62F99">
      <w:pPr>
        <w:pStyle w:val="Code"/>
        <w:keepNext w:val="0"/>
        <w:keepLines w:val="0"/>
        <w:rPr>
          <w:color w:val="000000"/>
          <w:lang w:val="en-CA" w:eastAsia="zh-CN"/>
        </w:rPr>
      </w:pPr>
    </w:p>
    <w:p w14:paraId="38992F28"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public</w:t>
      </w:r>
      <w:r w:rsidRPr="0001372D">
        <w:rPr>
          <w:color w:val="000000"/>
          <w:lang w:val="en-CA" w:eastAsia="zh-CN"/>
        </w:rPr>
        <w:t xml:space="preserve"> </w:t>
      </w:r>
      <w:r w:rsidRPr="0001372D">
        <w:rPr>
          <w:b/>
          <w:bCs/>
          <w:color w:val="800000"/>
          <w:lang w:val="en-CA" w:eastAsia="zh-CN"/>
        </w:rPr>
        <w:t>static</w:t>
      </w:r>
      <w:r w:rsidRPr="0001372D">
        <w:rPr>
          <w:color w:val="000000"/>
          <w:lang w:val="en-CA" w:eastAsia="zh-CN"/>
        </w:rPr>
        <w:t xml:space="preserve"> </w:t>
      </w:r>
      <w:r w:rsidRPr="0001372D">
        <w:rPr>
          <w:color w:val="BB7977"/>
          <w:lang w:val="en-CA" w:eastAsia="zh-CN"/>
        </w:rPr>
        <w:t>void</w:t>
      </w:r>
      <w:r w:rsidRPr="0001372D">
        <w:rPr>
          <w:color w:val="000000"/>
          <w:lang w:val="en-CA" w:eastAsia="zh-CN"/>
        </w:rPr>
        <w:t xml:space="preserve"> main</w:t>
      </w:r>
      <w:r w:rsidRPr="0001372D">
        <w:rPr>
          <w:color w:val="808030"/>
          <w:lang w:val="en-CA" w:eastAsia="zh-CN"/>
        </w:rPr>
        <w:t>(</w:t>
      </w:r>
      <w:r w:rsidRPr="0001372D">
        <w:rPr>
          <w:b/>
          <w:bCs/>
          <w:color w:val="BB7977"/>
          <w:lang w:val="en-CA" w:eastAsia="zh-CN"/>
        </w:rPr>
        <w:t>String</w:t>
      </w:r>
      <w:r w:rsidRPr="0001372D">
        <w:rPr>
          <w:color w:val="000000"/>
          <w:lang w:val="en-CA" w:eastAsia="zh-CN"/>
        </w:rPr>
        <w:t xml:space="preserve"> args</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67B2E141" w14:textId="77777777" w:rsidR="0001372D" w:rsidRPr="006E0875" w:rsidRDefault="0001372D" w:rsidP="00C62F99">
      <w:pPr>
        <w:pStyle w:val="Code"/>
        <w:keepNext w:val="0"/>
        <w:keepLines w:val="0"/>
        <w:rPr>
          <w:color w:val="000000"/>
          <w:lang w:val="fr-FR" w:eastAsia="zh-CN"/>
        </w:rPr>
      </w:pPr>
      <w:r w:rsidRPr="0001372D">
        <w:rPr>
          <w:color w:val="000000"/>
          <w:lang w:val="en-CA" w:eastAsia="zh-CN"/>
        </w:rPr>
        <w:t xml:space="preserve">    </w:t>
      </w:r>
      <w:r w:rsidRPr="006E0875">
        <w:rPr>
          <w:b/>
          <w:bCs/>
          <w:color w:val="800000"/>
          <w:lang w:val="fr-FR" w:eastAsia="zh-CN"/>
        </w:rPr>
        <w:t>new</w:t>
      </w:r>
      <w:r w:rsidRPr="006E0875">
        <w:rPr>
          <w:color w:val="000000"/>
          <w:lang w:val="fr-FR" w:eastAsia="zh-CN"/>
        </w:rPr>
        <w:t xml:space="preserve"> ExerciceJFrameAvecPingPongBot</w:t>
      </w:r>
      <w:r w:rsidRPr="006E0875">
        <w:rPr>
          <w:color w:val="808030"/>
          <w:lang w:val="fr-FR" w:eastAsia="zh-CN"/>
        </w:rPr>
        <w:t>()</w:t>
      </w:r>
      <w:r w:rsidRPr="006E0875">
        <w:rPr>
          <w:color w:val="800080"/>
          <w:lang w:val="fr-FR" w:eastAsia="zh-CN"/>
        </w:rPr>
        <w:t>;</w:t>
      </w:r>
    </w:p>
    <w:p w14:paraId="54785EA4" w14:textId="77777777" w:rsidR="0001372D" w:rsidRPr="006E0875" w:rsidRDefault="0001372D" w:rsidP="00C62F99">
      <w:pPr>
        <w:pStyle w:val="Code"/>
        <w:keepNext w:val="0"/>
        <w:keepLines w:val="0"/>
        <w:rPr>
          <w:color w:val="000000"/>
          <w:lang w:val="fr-FR" w:eastAsia="zh-CN"/>
        </w:rPr>
      </w:pPr>
      <w:r w:rsidRPr="006E0875">
        <w:rPr>
          <w:color w:val="000000"/>
          <w:lang w:val="fr-FR" w:eastAsia="zh-CN"/>
        </w:rPr>
        <w:t xml:space="preserve">  </w:t>
      </w:r>
      <w:r w:rsidRPr="006E0875">
        <w:rPr>
          <w:color w:val="800080"/>
          <w:lang w:val="fr-FR" w:eastAsia="zh-CN"/>
        </w:rPr>
        <w:t>}</w:t>
      </w:r>
    </w:p>
    <w:p w14:paraId="3FD41AB3" w14:textId="1F725C87" w:rsidR="001F6504" w:rsidRDefault="0001372D" w:rsidP="00C62F99">
      <w:pPr>
        <w:pStyle w:val="Code"/>
        <w:keepNext w:val="0"/>
        <w:keepLines w:val="0"/>
        <w:rPr>
          <w:color w:val="800080"/>
          <w:lang w:val="fr-FR" w:eastAsia="zh-CN"/>
        </w:rPr>
      </w:pPr>
      <w:r w:rsidRPr="006E0875">
        <w:rPr>
          <w:color w:val="800080"/>
          <w:lang w:val="fr-FR" w:eastAsia="zh-CN"/>
        </w:rPr>
        <w:t>}</w:t>
      </w:r>
    </w:p>
    <w:p w14:paraId="01545ECB" w14:textId="77777777" w:rsidR="003E5B17" w:rsidRPr="006E0875" w:rsidRDefault="003E5B17" w:rsidP="00C62F99">
      <w:pPr>
        <w:pStyle w:val="Code"/>
        <w:keepNext w:val="0"/>
        <w:keepLines w:val="0"/>
        <w:rPr>
          <w:color w:val="000000"/>
          <w:lang w:val="fr-FR" w:eastAsia="zh-CN"/>
        </w:rPr>
      </w:pPr>
    </w:p>
    <w:p w14:paraId="637B9C94" w14:textId="77777777" w:rsidR="0001372D" w:rsidRDefault="0001372D" w:rsidP="00C62F99">
      <w:pPr>
        <w:pStyle w:val="Corpsdetexte"/>
        <w:rPr>
          <w:b/>
          <w:bCs/>
        </w:rPr>
      </w:pPr>
    </w:p>
    <w:p w14:paraId="4711295B" w14:textId="3FF2DFAC" w:rsidR="001F6504" w:rsidRDefault="001F6504" w:rsidP="00C62F99">
      <w:pPr>
        <w:pStyle w:val="Corpsdetexte"/>
      </w:pPr>
      <w:r>
        <w:rPr>
          <w:b/>
          <w:bCs/>
        </w:rPr>
        <w:t>Exercice</w:t>
      </w:r>
      <w:r>
        <w:t>. Maintenant combinez quelques Bot et Iti dans la même animation avec des positions initiales, vitesses et tailles différentes.</w:t>
      </w:r>
    </w:p>
    <w:p w14:paraId="786C6A36" w14:textId="0BE5C3CB" w:rsidR="001F6504" w:rsidRPr="006A47A6" w:rsidRDefault="001F6504" w:rsidP="00C62F99">
      <w:pPr>
        <w:pStyle w:val="aaaa"/>
        <w:jc w:val="left"/>
      </w:pPr>
      <w:r w:rsidRPr="006A47A6">
        <w:t xml:space="preserve">Solution. </w:t>
      </w:r>
      <w:hyperlink r:id="rId349" w:history="1">
        <w:r w:rsidRPr="00E9250E">
          <w:rPr>
            <w:color w:val="0366D6"/>
          </w:rPr>
          <w:t>JavaPasAPas</w:t>
        </w:r>
      </w:hyperlink>
      <w:r w:rsidRPr="00E9250E">
        <w:t>/</w:t>
      </w:r>
      <w:bookmarkStart w:id="164" w:name="OLE_LINK87"/>
      <w:bookmarkStart w:id="165" w:name="OLE_LINK88"/>
      <w:r w:rsidR="0001372D">
        <w:t>chapitre_6/</w:t>
      </w:r>
      <w:r w:rsidR="00C41D11">
        <w:t xml:space="preserve"> </w:t>
      </w:r>
      <w:r w:rsidR="0001372D">
        <w:t>E</w:t>
      </w:r>
      <w:r w:rsidRPr="00E9250E">
        <w:t>xerciceJFrameAvecPingPongBotsEtItis.java</w:t>
      </w:r>
      <w:bookmarkEnd w:id="164"/>
      <w:bookmarkEnd w:id="165"/>
    </w:p>
    <w:p w14:paraId="553875E2" w14:textId="77777777" w:rsidR="0001372D" w:rsidRPr="0001372D" w:rsidRDefault="0001372D" w:rsidP="00C62F99">
      <w:pPr>
        <w:pStyle w:val="Code"/>
        <w:keepNext w:val="0"/>
        <w:keepLines w:val="0"/>
        <w:rPr>
          <w:color w:val="000000"/>
          <w:lang w:eastAsia="zh-CN"/>
        </w:rPr>
      </w:pPr>
      <w:r w:rsidRPr="0001372D">
        <w:rPr>
          <w:lang w:eastAsia="zh-CN"/>
        </w:rPr>
        <w:t>// Plusieurs Bot et Iti qui bougent</w:t>
      </w:r>
    </w:p>
    <w:p w14:paraId="720F4E11" w14:textId="77777777" w:rsidR="0001372D" w:rsidRPr="0001372D" w:rsidRDefault="0001372D" w:rsidP="00C62F99">
      <w:pPr>
        <w:pStyle w:val="Code"/>
        <w:keepNext w:val="0"/>
        <w:keepLines w:val="0"/>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b/>
          <w:bCs/>
          <w:color w:val="800000"/>
          <w:lang w:eastAsia="zh-CN"/>
        </w:rPr>
        <w:t>*</w:t>
      </w:r>
      <w:r w:rsidRPr="0001372D">
        <w:rPr>
          <w:color w:val="800080"/>
          <w:lang w:eastAsia="zh-CN"/>
        </w:rPr>
        <w:t>;</w:t>
      </w:r>
    </w:p>
    <w:p w14:paraId="5032E2C1" w14:textId="77777777" w:rsidR="0001372D" w:rsidRPr="0001372D" w:rsidRDefault="0001372D" w:rsidP="00C62F99">
      <w:pPr>
        <w:pStyle w:val="Code"/>
        <w:keepNext w:val="0"/>
        <w:keepLines w:val="0"/>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color w:val="004A43"/>
          <w:lang w:eastAsia="zh-CN"/>
        </w:rPr>
        <w:t>event</w:t>
      </w:r>
      <w:r w:rsidRPr="0001372D">
        <w:rPr>
          <w:color w:val="808030"/>
          <w:lang w:eastAsia="zh-CN"/>
        </w:rPr>
        <w:t>.</w:t>
      </w:r>
      <w:r w:rsidRPr="0001372D">
        <w:rPr>
          <w:b/>
          <w:bCs/>
          <w:color w:val="800000"/>
          <w:lang w:eastAsia="zh-CN"/>
        </w:rPr>
        <w:t>*</w:t>
      </w:r>
      <w:r w:rsidRPr="0001372D">
        <w:rPr>
          <w:color w:val="800080"/>
          <w:lang w:eastAsia="zh-CN"/>
        </w:rPr>
        <w:t>;</w:t>
      </w:r>
    </w:p>
    <w:p w14:paraId="4B31D443" w14:textId="77777777" w:rsidR="0001372D" w:rsidRPr="00946A4A" w:rsidRDefault="0001372D" w:rsidP="00C62F99">
      <w:pPr>
        <w:pStyle w:val="Code"/>
        <w:keepNext w:val="0"/>
        <w:keepLines w:val="0"/>
        <w:rPr>
          <w:color w:val="000000"/>
          <w:lang w:val="en-US" w:eastAsia="zh-CN"/>
        </w:rPr>
      </w:pPr>
      <w:r w:rsidRPr="00946A4A">
        <w:rPr>
          <w:b/>
          <w:bCs/>
          <w:color w:val="800000"/>
          <w:lang w:val="en-US" w:eastAsia="zh-CN"/>
        </w:rPr>
        <w:t>import</w:t>
      </w:r>
      <w:r w:rsidRPr="00946A4A">
        <w:rPr>
          <w:color w:val="004A43"/>
          <w:lang w:val="en-US" w:eastAsia="zh-CN"/>
        </w:rPr>
        <w:t xml:space="preserve"> javax</w:t>
      </w:r>
      <w:r w:rsidRPr="00946A4A">
        <w:rPr>
          <w:color w:val="808030"/>
          <w:lang w:val="en-US" w:eastAsia="zh-CN"/>
        </w:rPr>
        <w:t>.</w:t>
      </w:r>
      <w:r w:rsidRPr="00946A4A">
        <w:rPr>
          <w:color w:val="004A43"/>
          <w:lang w:val="en-US" w:eastAsia="zh-CN"/>
        </w:rPr>
        <w:t>swing</w:t>
      </w:r>
      <w:r w:rsidRPr="00946A4A">
        <w:rPr>
          <w:color w:val="808030"/>
          <w:lang w:val="en-US" w:eastAsia="zh-CN"/>
        </w:rPr>
        <w:t>.</w:t>
      </w:r>
      <w:r w:rsidRPr="00946A4A">
        <w:rPr>
          <w:b/>
          <w:bCs/>
          <w:color w:val="800000"/>
          <w:lang w:val="en-US" w:eastAsia="zh-CN"/>
        </w:rPr>
        <w:t>*</w:t>
      </w:r>
      <w:r w:rsidRPr="00946A4A">
        <w:rPr>
          <w:color w:val="800080"/>
          <w:lang w:val="en-US" w:eastAsia="zh-CN"/>
        </w:rPr>
        <w:t>;</w:t>
      </w:r>
    </w:p>
    <w:p w14:paraId="51A8F97D" w14:textId="77777777" w:rsidR="0001372D" w:rsidRPr="00946A4A" w:rsidRDefault="0001372D" w:rsidP="00C62F99">
      <w:pPr>
        <w:pStyle w:val="Code"/>
        <w:keepNext w:val="0"/>
        <w:keepLines w:val="0"/>
        <w:rPr>
          <w:color w:val="000000"/>
          <w:lang w:val="en-US" w:eastAsia="zh-CN"/>
        </w:rPr>
      </w:pPr>
    </w:p>
    <w:p w14:paraId="5A780082" w14:textId="77777777" w:rsidR="0001372D" w:rsidRPr="00946A4A" w:rsidRDefault="0001372D" w:rsidP="00C62F99">
      <w:pPr>
        <w:pStyle w:val="Code"/>
        <w:keepNext w:val="0"/>
        <w:keepLines w:val="0"/>
        <w:rPr>
          <w:color w:val="000000"/>
          <w:lang w:val="en-US" w:eastAsia="zh-CN"/>
        </w:rPr>
      </w:pPr>
      <w:r w:rsidRPr="00946A4A">
        <w:rPr>
          <w:b/>
          <w:bCs/>
          <w:color w:val="800000"/>
          <w:lang w:val="en-US" w:eastAsia="zh-CN"/>
        </w:rPr>
        <w:t>public</w:t>
      </w:r>
      <w:r w:rsidRPr="00946A4A">
        <w:rPr>
          <w:color w:val="000000"/>
          <w:lang w:val="en-US" w:eastAsia="zh-CN"/>
        </w:rPr>
        <w:t xml:space="preserve"> </w:t>
      </w:r>
      <w:r w:rsidRPr="00946A4A">
        <w:rPr>
          <w:b/>
          <w:bCs/>
          <w:color w:val="800000"/>
          <w:lang w:val="en-US" w:eastAsia="zh-CN"/>
        </w:rPr>
        <w:t>class</w:t>
      </w:r>
      <w:r w:rsidRPr="00946A4A">
        <w:rPr>
          <w:color w:val="000000"/>
          <w:lang w:val="en-US" w:eastAsia="zh-CN"/>
        </w:rPr>
        <w:t xml:space="preserve"> ExerciceJFrameAvecPingPongBotsEtItis </w:t>
      </w:r>
      <w:r w:rsidRPr="00946A4A">
        <w:rPr>
          <w:b/>
          <w:bCs/>
          <w:color w:val="800000"/>
          <w:lang w:val="en-US" w:eastAsia="zh-CN"/>
        </w:rPr>
        <w:t>extends</w:t>
      </w:r>
      <w:r w:rsidRPr="00946A4A">
        <w:rPr>
          <w:color w:val="000000"/>
          <w:lang w:val="en-US" w:eastAsia="zh-CN"/>
        </w:rPr>
        <w:t xml:space="preserve"> JFrame </w:t>
      </w:r>
      <w:r w:rsidRPr="00946A4A">
        <w:rPr>
          <w:color w:val="800080"/>
          <w:lang w:val="en-US" w:eastAsia="zh-CN"/>
        </w:rPr>
        <w:t>{</w:t>
      </w:r>
    </w:p>
    <w:p w14:paraId="48B85BBC" w14:textId="77777777" w:rsidR="0001372D" w:rsidRPr="00946A4A" w:rsidRDefault="0001372D" w:rsidP="00C62F99">
      <w:pPr>
        <w:pStyle w:val="Code"/>
        <w:keepNext w:val="0"/>
        <w:keepLines w:val="0"/>
        <w:rPr>
          <w:color w:val="000000"/>
          <w:lang w:val="en-US" w:eastAsia="zh-CN"/>
        </w:rPr>
      </w:pPr>
    </w:p>
    <w:p w14:paraId="63A41356" w14:textId="77777777" w:rsidR="0001372D" w:rsidRPr="0001372D" w:rsidRDefault="0001372D" w:rsidP="00C62F99">
      <w:pPr>
        <w:pStyle w:val="Code"/>
        <w:keepNext w:val="0"/>
        <w:keepLines w:val="0"/>
        <w:rPr>
          <w:color w:val="000000"/>
          <w:lang w:eastAsia="zh-CN"/>
        </w:rPr>
      </w:pPr>
      <w:r w:rsidRPr="00946A4A">
        <w:rPr>
          <w:color w:val="000000"/>
          <w:lang w:val="en-US" w:eastAsia="zh-CN"/>
        </w:rPr>
        <w:t xml:space="preserve">  </w:t>
      </w:r>
      <w:r w:rsidRPr="0001372D">
        <w:rPr>
          <w:lang w:eastAsia="zh-CN"/>
        </w:rPr>
        <w:t>// Constantes pour la taille de la fenetre et du Bot</w:t>
      </w:r>
    </w:p>
    <w:p w14:paraId="2886B47E" w14:textId="77777777" w:rsidR="0001372D" w:rsidRPr="00946A4A" w:rsidRDefault="0001372D" w:rsidP="00C62F99">
      <w:pPr>
        <w:pStyle w:val="Code"/>
        <w:keepNext w:val="0"/>
        <w:keepLines w:val="0"/>
        <w:rPr>
          <w:color w:val="000000"/>
          <w:lang w:val="en-US" w:eastAsia="zh-CN"/>
        </w:rPr>
      </w:pPr>
      <w:r w:rsidRPr="0001372D">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52C70EFA" w14:textId="77777777" w:rsidR="0001372D" w:rsidRPr="00946A4A" w:rsidRDefault="0001372D" w:rsidP="00C62F99">
      <w:pPr>
        <w:pStyle w:val="Code"/>
        <w:keepNext w:val="0"/>
        <w:keepLines w:val="0"/>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3996786B" w14:textId="77777777" w:rsidR="0001372D" w:rsidRPr="00946A4A" w:rsidRDefault="0001372D" w:rsidP="00C62F99">
      <w:pPr>
        <w:pStyle w:val="Code"/>
        <w:keepNext w:val="0"/>
        <w:keepLines w:val="0"/>
        <w:rPr>
          <w:color w:val="000000"/>
          <w:lang w:val="en-US" w:eastAsia="zh-CN"/>
        </w:rPr>
      </w:pPr>
    </w:p>
    <w:p w14:paraId="5C96746A" w14:textId="77777777" w:rsidR="0001372D" w:rsidRPr="0001372D" w:rsidRDefault="0001372D" w:rsidP="00C62F99">
      <w:pPr>
        <w:pStyle w:val="Code"/>
        <w:keepNext w:val="0"/>
        <w:keepLines w:val="0"/>
        <w:rPr>
          <w:color w:val="000000"/>
          <w:lang w:eastAsia="zh-CN"/>
        </w:rPr>
      </w:pPr>
      <w:r w:rsidRPr="00946A4A">
        <w:rPr>
          <w:color w:val="000000"/>
          <w:lang w:val="en-US" w:eastAsia="zh-CN"/>
        </w:rPr>
        <w:t xml:space="preserve">  </w:t>
      </w:r>
      <w:r w:rsidRPr="0001372D">
        <w:rPr>
          <w:lang w:eastAsia="zh-CN"/>
        </w:rPr>
        <w:t>// Tampon pour construire l'image avant d'afficher</w:t>
      </w:r>
    </w:p>
    <w:p w14:paraId="12FCF4A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Graphics tamponGraphics</w:t>
      </w:r>
      <w:r w:rsidRPr="0001372D">
        <w:rPr>
          <w:color w:val="800080"/>
          <w:lang w:eastAsia="zh-CN"/>
        </w:rPr>
        <w:t>;</w:t>
      </w:r>
    </w:p>
    <w:p w14:paraId="0D4284F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Image tamponImage</w:t>
      </w:r>
      <w:r w:rsidRPr="0001372D">
        <w:rPr>
          <w:color w:val="800080"/>
          <w:lang w:eastAsia="zh-CN"/>
        </w:rPr>
        <w:t>;</w:t>
      </w:r>
    </w:p>
    <w:p w14:paraId="4BF3801F" w14:textId="77777777" w:rsidR="0001372D" w:rsidRPr="0001372D" w:rsidRDefault="0001372D" w:rsidP="00C62F99">
      <w:pPr>
        <w:pStyle w:val="Code"/>
        <w:keepNext w:val="0"/>
        <w:keepLines w:val="0"/>
        <w:rPr>
          <w:color w:val="000000"/>
          <w:lang w:eastAsia="zh-CN"/>
        </w:rPr>
      </w:pPr>
    </w:p>
    <w:p w14:paraId="57870C4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ExerciceJFrameAvecPingPongBotsEtItis</w:t>
      </w:r>
      <w:r w:rsidRPr="0001372D">
        <w:rPr>
          <w:color w:val="808030"/>
          <w:lang w:eastAsia="zh-CN"/>
        </w:rPr>
        <w:t>()</w:t>
      </w:r>
      <w:r w:rsidRPr="0001372D">
        <w:rPr>
          <w:color w:val="000000"/>
          <w:lang w:eastAsia="zh-CN"/>
        </w:rPr>
        <w:t xml:space="preserve"> </w:t>
      </w:r>
      <w:r w:rsidRPr="0001372D">
        <w:rPr>
          <w:color w:val="800080"/>
          <w:lang w:eastAsia="zh-CN"/>
        </w:rPr>
        <w:t>{</w:t>
      </w:r>
    </w:p>
    <w:p w14:paraId="72EF435A" w14:textId="77777777" w:rsidR="0001372D" w:rsidRPr="0001372D" w:rsidRDefault="0001372D" w:rsidP="00C62F99">
      <w:pPr>
        <w:pStyle w:val="Code"/>
        <w:keepNext w:val="0"/>
        <w:keepLines w:val="0"/>
        <w:rPr>
          <w:color w:val="000000"/>
          <w:lang w:val="en-CA" w:eastAsia="zh-CN"/>
        </w:rPr>
      </w:pPr>
      <w:r w:rsidRPr="0001372D">
        <w:rPr>
          <w:color w:val="000000"/>
          <w:lang w:eastAsia="zh-CN"/>
        </w:rPr>
        <w:t xml:space="preserve">    </w:t>
      </w:r>
      <w:r w:rsidRPr="0001372D">
        <w:rPr>
          <w:b/>
          <w:bCs/>
          <w:color w:val="800000"/>
          <w:lang w:val="en-CA" w:eastAsia="zh-CN"/>
        </w:rPr>
        <w:t>super</w:t>
      </w:r>
      <w:r w:rsidRPr="0001372D">
        <w:rPr>
          <w:color w:val="808030"/>
          <w:lang w:val="en-CA" w:eastAsia="zh-CN"/>
        </w:rPr>
        <w:t>(</w:t>
      </w:r>
      <w:r w:rsidRPr="0001372D">
        <w:rPr>
          <w:color w:val="0000E6"/>
          <w:lang w:val="en-CA" w:eastAsia="zh-CN"/>
        </w:rPr>
        <w:t>"Ping pong Bots et Itis"</w:t>
      </w:r>
      <w:r w:rsidRPr="0001372D">
        <w:rPr>
          <w:color w:val="808030"/>
          <w:lang w:val="en-CA" w:eastAsia="zh-CN"/>
        </w:rPr>
        <w:t>)</w:t>
      </w:r>
      <w:r w:rsidRPr="0001372D">
        <w:rPr>
          <w:color w:val="800080"/>
          <w:lang w:val="en-CA" w:eastAsia="zh-CN"/>
        </w:rPr>
        <w:t>;</w:t>
      </w:r>
    </w:p>
    <w:p w14:paraId="5FF7D70B"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setDefaultCloseOperation</w:t>
      </w:r>
      <w:r w:rsidRPr="0001372D">
        <w:rPr>
          <w:color w:val="808030"/>
          <w:lang w:val="en-CA" w:eastAsia="zh-CN"/>
        </w:rPr>
        <w:t>(</w:t>
      </w:r>
      <w:r w:rsidRPr="0001372D">
        <w:rPr>
          <w:color w:val="000000"/>
          <w:lang w:val="en-CA" w:eastAsia="zh-CN"/>
        </w:rPr>
        <w:t>EXIT_ON_CLOSE</w:t>
      </w:r>
      <w:r w:rsidRPr="0001372D">
        <w:rPr>
          <w:color w:val="808030"/>
          <w:lang w:val="en-CA" w:eastAsia="zh-CN"/>
        </w:rPr>
        <w:t>)</w:t>
      </w:r>
      <w:r w:rsidRPr="0001372D">
        <w:rPr>
          <w:color w:val="800080"/>
          <w:lang w:val="en-CA" w:eastAsia="zh-CN"/>
        </w:rPr>
        <w:t>;</w:t>
      </w:r>
    </w:p>
    <w:p w14:paraId="4201AADF"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setSize</w:t>
      </w:r>
      <w:r w:rsidRPr="0001372D">
        <w:rPr>
          <w:color w:val="808030"/>
          <w:lang w:val="en-CA" w:eastAsia="zh-CN"/>
        </w:rPr>
        <w:t>(</w:t>
      </w:r>
      <w:r w:rsidRPr="0001372D">
        <w:rPr>
          <w:color w:val="000000"/>
          <w:lang w:val="en-CA" w:eastAsia="zh-CN"/>
        </w:rPr>
        <w:t>LARGEURFENETRE</w:t>
      </w:r>
      <w:r w:rsidRPr="0001372D">
        <w:rPr>
          <w:color w:val="808030"/>
          <w:lang w:val="en-CA" w:eastAsia="zh-CN"/>
        </w:rPr>
        <w:t>,</w:t>
      </w:r>
      <w:r w:rsidRPr="0001372D">
        <w:rPr>
          <w:color w:val="000000"/>
          <w:lang w:val="en-CA" w:eastAsia="zh-CN"/>
        </w:rPr>
        <w:t xml:space="preserve"> HAUTEURFENETRE</w:t>
      </w:r>
      <w:r w:rsidRPr="0001372D">
        <w:rPr>
          <w:color w:val="808030"/>
          <w:lang w:val="en-CA" w:eastAsia="zh-CN"/>
        </w:rPr>
        <w:t>)</w:t>
      </w:r>
      <w:r w:rsidRPr="0001372D">
        <w:rPr>
          <w:color w:val="800080"/>
          <w:lang w:val="en-CA" w:eastAsia="zh-CN"/>
        </w:rPr>
        <w:t>;</w:t>
      </w:r>
    </w:p>
    <w:p w14:paraId="5504F9BD"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setVisible</w:t>
      </w:r>
      <w:r w:rsidRPr="0001372D">
        <w:rPr>
          <w:color w:val="808030"/>
          <w:lang w:val="en-CA" w:eastAsia="zh-CN"/>
        </w:rPr>
        <w:t>(</w:t>
      </w:r>
      <w:r w:rsidRPr="0001372D">
        <w:rPr>
          <w:b/>
          <w:bCs/>
          <w:color w:val="800000"/>
          <w:lang w:val="en-CA" w:eastAsia="zh-CN"/>
        </w:rPr>
        <w:t>true</w:t>
      </w:r>
      <w:r w:rsidRPr="0001372D">
        <w:rPr>
          <w:color w:val="808030"/>
          <w:lang w:val="en-CA" w:eastAsia="zh-CN"/>
        </w:rPr>
        <w:t>)</w:t>
      </w:r>
      <w:r w:rsidRPr="0001372D">
        <w:rPr>
          <w:color w:val="800080"/>
          <w:lang w:val="en-CA" w:eastAsia="zh-CN"/>
        </w:rPr>
        <w:t>;</w:t>
      </w:r>
    </w:p>
    <w:p w14:paraId="3AEDA180" w14:textId="77777777" w:rsidR="0001372D" w:rsidRPr="0001372D" w:rsidRDefault="0001372D" w:rsidP="00C62F99">
      <w:pPr>
        <w:pStyle w:val="Code"/>
        <w:keepNext w:val="0"/>
        <w:keepLines w:val="0"/>
        <w:rPr>
          <w:color w:val="000000"/>
          <w:lang w:eastAsia="zh-CN"/>
        </w:rPr>
      </w:pPr>
      <w:r w:rsidRPr="0001372D">
        <w:rPr>
          <w:color w:val="000000"/>
          <w:lang w:val="en-CA" w:eastAsia="zh-CN"/>
        </w:rPr>
        <w:t xml:space="preserve">  </w:t>
      </w:r>
      <w:r w:rsidRPr="0001372D">
        <w:rPr>
          <w:color w:val="800080"/>
          <w:lang w:eastAsia="zh-CN"/>
        </w:rPr>
        <w:t>}</w:t>
      </w:r>
    </w:p>
    <w:p w14:paraId="49597D2C" w14:textId="77777777" w:rsidR="0001372D" w:rsidRPr="0001372D" w:rsidRDefault="0001372D" w:rsidP="00C62F99">
      <w:pPr>
        <w:pStyle w:val="Code"/>
        <w:keepNext w:val="0"/>
        <w:keepLines w:val="0"/>
        <w:rPr>
          <w:color w:val="000000"/>
          <w:lang w:eastAsia="zh-CN"/>
        </w:rPr>
      </w:pPr>
    </w:p>
    <w:p w14:paraId="0923DA6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Méthode qui dessine un Bot dans un objet Graphics g</w:t>
      </w:r>
    </w:p>
    <w:p w14:paraId="3F7D631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484FA83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paintBot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x</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y</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largeur</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hauteur</w:t>
      </w:r>
      <w:r w:rsidRPr="0001372D">
        <w:rPr>
          <w:color w:val="808030"/>
          <w:lang w:eastAsia="zh-CN"/>
        </w:rPr>
        <w:t>)</w:t>
      </w:r>
      <w:r w:rsidRPr="0001372D">
        <w:rPr>
          <w:color w:val="000000"/>
          <w:lang w:eastAsia="zh-CN"/>
        </w:rPr>
        <w:t xml:space="preserve"> </w:t>
      </w:r>
      <w:r w:rsidRPr="0001372D">
        <w:rPr>
          <w:color w:val="800080"/>
          <w:lang w:eastAsia="zh-CN"/>
        </w:rPr>
        <w:t>{</w:t>
      </w:r>
    </w:p>
    <w:p w14:paraId="32F47881" w14:textId="77777777" w:rsidR="0001372D" w:rsidRPr="0001372D" w:rsidRDefault="0001372D" w:rsidP="00C62F99">
      <w:pPr>
        <w:pStyle w:val="Code"/>
        <w:keepNext w:val="0"/>
        <w:keepLines w:val="0"/>
        <w:rPr>
          <w:color w:val="000000"/>
          <w:lang w:eastAsia="zh-CN"/>
        </w:rPr>
      </w:pPr>
      <w:r w:rsidRPr="0001372D">
        <w:rPr>
          <w:color w:val="000000"/>
          <w:lang w:eastAsia="zh-CN"/>
        </w:rPr>
        <w:lastRenderedPageBreak/>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green</w:t>
      </w:r>
      <w:r w:rsidRPr="0001372D">
        <w:rPr>
          <w:color w:val="808030"/>
          <w:lang w:eastAsia="zh-CN"/>
        </w:rPr>
        <w:t>)</w:t>
      </w:r>
      <w:r w:rsidRPr="0001372D">
        <w:rPr>
          <w:color w:val="800080"/>
          <w:lang w:eastAsia="zh-CN"/>
        </w:rPr>
        <w:t>;</w:t>
      </w:r>
    </w:p>
    <w:p w14:paraId="67BFCDB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t</w:t>
      </w:r>
      <w:r w:rsidRPr="0001372D">
        <w:rPr>
          <w:lang w:val="en-CA" w:eastAsia="zh-CN"/>
        </w:rPr>
        <w:t>�</w:t>
      </w:r>
      <w:r w:rsidRPr="0001372D">
        <w:rPr>
          <w:lang w:eastAsia="zh-CN"/>
        </w:rPr>
        <w:t>te</w:t>
      </w:r>
    </w:p>
    <w:p w14:paraId="4444ECE8" w14:textId="77777777" w:rsidR="0001372D" w:rsidRPr="0001372D" w:rsidRDefault="0001372D" w:rsidP="00C62F99">
      <w:pPr>
        <w:pStyle w:val="Code"/>
        <w:keepNext w:val="0"/>
        <w:keepLines w:val="0"/>
        <w:rPr>
          <w:color w:val="000000"/>
          <w:lang w:eastAsia="zh-CN"/>
        </w:rPr>
      </w:pPr>
    </w:p>
    <w:p w14:paraId="234155E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black</w:t>
      </w:r>
      <w:r w:rsidRPr="0001372D">
        <w:rPr>
          <w:color w:val="808030"/>
          <w:lang w:eastAsia="zh-CN"/>
        </w:rPr>
        <w:t>)</w:t>
      </w:r>
      <w:r w:rsidRPr="0001372D">
        <w:rPr>
          <w:color w:val="800080"/>
          <w:lang w:eastAsia="zh-CN"/>
        </w:rPr>
        <w:t>;</w:t>
      </w:r>
    </w:p>
    <w:p w14:paraId="1C8A302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gauche</w:t>
      </w:r>
    </w:p>
    <w:p w14:paraId="7C670855"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p>
    <w:p w14:paraId="17B7AAD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p>
    <w:p w14:paraId="7C223E57"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p>
    <w:p w14:paraId="48BE84F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p>
    <w:p w14:paraId="4FFEFCC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droit</w:t>
      </w:r>
    </w:p>
    <w:p w14:paraId="04340F0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p>
    <w:p w14:paraId="5C30290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3EA2A39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p>
    <w:p w14:paraId="006AE4F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1FDDF2E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bouche</w:t>
      </w:r>
    </w:p>
    <w:p w14:paraId="20BB68D9" w14:textId="77777777" w:rsidR="0001372D" w:rsidRPr="0001372D" w:rsidRDefault="0001372D" w:rsidP="00C62F99">
      <w:pPr>
        <w:pStyle w:val="Code"/>
        <w:keepNext w:val="0"/>
        <w:keepLines w:val="0"/>
        <w:rPr>
          <w:color w:val="000000"/>
          <w:lang w:eastAsia="zh-CN"/>
        </w:rPr>
      </w:pPr>
    </w:p>
    <w:p w14:paraId="50B21A45"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red</w:t>
      </w:r>
      <w:r w:rsidRPr="0001372D">
        <w:rPr>
          <w:color w:val="808030"/>
          <w:lang w:eastAsia="zh-CN"/>
        </w:rPr>
        <w:t>)</w:t>
      </w:r>
      <w:r w:rsidRPr="0001372D">
        <w:rPr>
          <w:color w:val="800080"/>
          <w:lang w:eastAsia="zh-CN"/>
        </w:rPr>
        <w:t>;</w:t>
      </w:r>
    </w:p>
    <w:p w14:paraId="5BA6AB8F"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Le corps</w:t>
      </w:r>
    </w:p>
    <w:p w14:paraId="2410710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800080"/>
          <w:lang w:eastAsia="zh-CN"/>
        </w:rPr>
        <w:t>}</w:t>
      </w:r>
    </w:p>
    <w:p w14:paraId="25CDF357" w14:textId="77777777" w:rsidR="0001372D" w:rsidRPr="0001372D" w:rsidRDefault="0001372D" w:rsidP="00C62F99">
      <w:pPr>
        <w:pStyle w:val="Code"/>
        <w:keepNext w:val="0"/>
        <w:keepLines w:val="0"/>
        <w:rPr>
          <w:color w:val="000000"/>
          <w:lang w:eastAsia="zh-CN"/>
        </w:rPr>
      </w:pPr>
    </w:p>
    <w:p w14:paraId="68FD0E7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Méthode qui dessine un Iti dans un objet Graphics g</w:t>
      </w:r>
    </w:p>
    <w:p w14:paraId="4F21F95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6566C12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Méthode qui dessine un Iti dans un objet Graphics g</w:t>
      </w:r>
    </w:p>
    <w:p w14:paraId="320D4432"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41FE0722"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Méthode qui dessine un Iti dans un objet Graphics g</w:t>
      </w:r>
    </w:p>
    <w:p w14:paraId="49647C7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2F06D3C4"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b/>
          <w:bCs/>
          <w:color w:val="800000"/>
          <w:lang w:eastAsia="zh-CN"/>
        </w:rPr>
        <w:t>static</w:t>
      </w:r>
      <w:r w:rsidRPr="0001372D">
        <w:rPr>
          <w:color w:val="000000"/>
          <w:lang w:eastAsia="zh-CN"/>
        </w:rPr>
        <w:t xml:space="preserve"> </w:t>
      </w:r>
      <w:r w:rsidRPr="0001372D">
        <w:rPr>
          <w:color w:val="BB7977"/>
          <w:lang w:eastAsia="zh-CN"/>
        </w:rPr>
        <w:t>void</w:t>
      </w:r>
      <w:r w:rsidRPr="0001372D">
        <w:rPr>
          <w:color w:val="000000"/>
          <w:lang w:eastAsia="zh-CN"/>
        </w:rPr>
        <w:t xml:space="preserve"> paintIti</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x</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y</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largeur</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hauteur</w:t>
      </w:r>
      <w:r w:rsidRPr="0001372D">
        <w:rPr>
          <w:color w:val="808030"/>
          <w:lang w:eastAsia="zh-CN"/>
        </w:rPr>
        <w:t>)</w:t>
      </w:r>
      <w:r w:rsidRPr="0001372D">
        <w:rPr>
          <w:color w:val="000000"/>
          <w:lang w:eastAsia="zh-CN"/>
        </w:rPr>
        <w:t xml:space="preserve"> </w:t>
      </w:r>
      <w:r w:rsidRPr="0001372D">
        <w:rPr>
          <w:color w:val="800080"/>
          <w:lang w:eastAsia="zh-CN"/>
        </w:rPr>
        <w:t>{</w:t>
      </w:r>
    </w:p>
    <w:p w14:paraId="33F6E27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Coordonnées du milieu du rectangle englobant pour faciliter les calculs</w:t>
      </w:r>
    </w:p>
    <w:p w14:paraId="2159D38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milieux </w:t>
      </w:r>
      <w:r w:rsidRPr="0001372D">
        <w:rPr>
          <w:color w:val="808030"/>
          <w:lang w:eastAsia="zh-CN"/>
        </w:rPr>
        <w:t>=</w:t>
      </w: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0080"/>
          <w:lang w:eastAsia="zh-CN"/>
        </w:rPr>
        <w:t>;</w:t>
      </w:r>
    </w:p>
    <w:p w14:paraId="0E14D104"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milieuy </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0080"/>
          <w:lang w:eastAsia="zh-CN"/>
        </w:rPr>
        <w:t>;</w:t>
      </w:r>
    </w:p>
    <w:p w14:paraId="4FA33A4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La tête</w:t>
      </w:r>
    </w:p>
    <w:p w14:paraId="4400907C"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pink</w:t>
      </w:r>
      <w:r w:rsidRPr="0001372D">
        <w:rPr>
          <w:color w:val="808030"/>
          <w:lang w:eastAsia="zh-CN"/>
        </w:rPr>
        <w:t>)</w:t>
      </w:r>
      <w:r w:rsidRPr="0001372D">
        <w:rPr>
          <w:color w:val="800080"/>
          <w:lang w:eastAsia="zh-CN"/>
        </w:rPr>
        <w:t>;</w:t>
      </w:r>
    </w:p>
    <w:p w14:paraId="64B3D03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y</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6146DE4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Le sourire</w:t>
      </w:r>
    </w:p>
    <w:p w14:paraId="76C990D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black</w:t>
      </w:r>
      <w:r w:rsidRPr="0001372D">
        <w:rPr>
          <w:color w:val="808030"/>
          <w:lang w:eastAsia="zh-CN"/>
        </w:rPr>
        <w:t>)</w:t>
      </w:r>
      <w:r w:rsidRPr="0001372D">
        <w:rPr>
          <w:color w:val="800080"/>
          <w:lang w:eastAsia="zh-CN"/>
        </w:rPr>
        <w:t>;</w:t>
      </w:r>
    </w:p>
    <w:p w14:paraId="2DC6ACE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drawArc</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w:t>
      </w:r>
      <w:r w:rsidRPr="0001372D">
        <w:rPr>
          <w:color w:val="808030"/>
          <w:lang w:eastAsia="zh-CN"/>
        </w:rPr>
        <w:t>-</w:t>
      </w:r>
      <w:r w:rsidRPr="0001372D">
        <w:rPr>
          <w:color w:val="008C00"/>
          <w:lang w:eastAsia="zh-CN"/>
        </w:rPr>
        <w:t>125</w:t>
      </w:r>
      <w:r w:rsidRPr="0001372D">
        <w:rPr>
          <w:color w:val="808030"/>
          <w:lang w:eastAsia="zh-CN"/>
        </w:rPr>
        <w:t>,</w:t>
      </w:r>
      <w:r w:rsidRPr="0001372D">
        <w:rPr>
          <w:color w:val="000000"/>
          <w:lang w:eastAsia="zh-CN"/>
        </w:rPr>
        <w:t xml:space="preserve"> </w:t>
      </w:r>
      <w:r w:rsidRPr="0001372D">
        <w:rPr>
          <w:color w:val="008C00"/>
          <w:lang w:eastAsia="zh-CN"/>
        </w:rPr>
        <w:t>70</w:t>
      </w:r>
      <w:r w:rsidRPr="0001372D">
        <w:rPr>
          <w:color w:val="808030"/>
          <w:lang w:eastAsia="zh-CN"/>
        </w:rPr>
        <w:t>)</w:t>
      </w:r>
      <w:r w:rsidRPr="0001372D">
        <w:rPr>
          <w:color w:val="800080"/>
          <w:lang w:eastAsia="zh-CN"/>
        </w:rPr>
        <w:t>;</w:t>
      </w:r>
    </w:p>
    <w:p w14:paraId="39E2D15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Les yeux</w:t>
      </w:r>
    </w:p>
    <w:p w14:paraId="4D85A06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 xml:space="preserve">milieux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24</w:t>
      </w:r>
      <w:r w:rsidRPr="0001372D">
        <w:rPr>
          <w:color w:val="808030"/>
          <w:lang w:eastAsia="zh-CN"/>
        </w:rPr>
        <w:t>)</w:t>
      </w:r>
      <w:r w:rsidRPr="0001372D">
        <w:rPr>
          <w:color w:val="800080"/>
          <w:lang w:eastAsia="zh-CN"/>
        </w:rPr>
        <w:t>;</w:t>
      </w:r>
    </w:p>
    <w:p w14:paraId="1A67E9F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 xml:space="preserve">milieux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24</w:t>
      </w:r>
      <w:r w:rsidRPr="0001372D">
        <w:rPr>
          <w:color w:val="808030"/>
          <w:lang w:eastAsia="zh-CN"/>
        </w:rPr>
        <w:t>)</w:t>
      </w:r>
      <w:r w:rsidRPr="0001372D">
        <w:rPr>
          <w:color w:val="800080"/>
          <w:lang w:eastAsia="zh-CN"/>
        </w:rPr>
        <w:t>;</w:t>
      </w:r>
    </w:p>
    <w:p w14:paraId="1F883C78"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Le corps</w:t>
      </w:r>
    </w:p>
    <w:p w14:paraId="48848BDA"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1FF6163F"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Les bras</w:t>
      </w:r>
    </w:p>
    <w:p w14:paraId="3EC01F84"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milieuy</w:t>
      </w:r>
      <w:r w:rsidRPr="0001372D">
        <w:rPr>
          <w:color w:val="808030"/>
          <w:lang w:eastAsia="zh-CN"/>
        </w:rPr>
        <w:t>)</w:t>
      </w:r>
      <w:r w:rsidRPr="0001372D">
        <w:rPr>
          <w:color w:val="800080"/>
          <w:lang w:eastAsia="zh-CN"/>
        </w:rPr>
        <w:t>;</w:t>
      </w:r>
    </w:p>
    <w:p w14:paraId="6B85E05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milieuy</w:t>
      </w:r>
      <w:r w:rsidRPr="0001372D">
        <w:rPr>
          <w:color w:val="808030"/>
          <w:lang w:eastAsia="zh-CN"/>
        </w:rPr>
        <w:t>)</w:t>
      </w:r>
      <w:r w:rsidRPr="0001372D">
        <w:rPr>
          <w:color w:val="800080"/>
          <w:lang w:eastAsia="zh-CN"/>
        </w:rPr>
        <w:t>;</w:t>
      </w:r>
    </w:p>
    <w:p w14:paraId="09FD790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lang w:eastAsia="zh-CN"/>
        </w:rPr>
        <w:t>// Les jambes</w:t>
      </w:r>
    </w:p>
    <w:p w14:paraId="5C19A7C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5F46AF7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35C68C8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800080"/>
          <w:lang w:eastAsia="zh-CN"/>
        </w:rPr>
        <w:t>}</w:t>
      </w:r>
    </w:p>
    <w:p w14:paraId="1D0ABDAA" w14:textId="77777777" w:rsidR="0001372D" w:rsidRPr="0001372D" w:rsidRDefault="0001372D" w:rsidP="00C62F99">
      <w:pPr>
        <w:pStyle w:val="Code"/>
        <w:keepNext w:val="0"/>
        <w:keepLines w:val="0"/>
        <w:rPr>
          <w:color w:val="000000"/>
          <w:lang w:eastAsia="zh-CN"/>
        </w:rPr>
      </w:pPr>
    </w:p>
    <w:p w14:paraId="401ADE53"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800080"/>
          <w:lang w:eastAsia="zh-CN"/>
        </w:rPr>
        <w:t>{</w:t>
      </w:r>
    </w:p>
    <w:p w14:paraId="61CFFF80"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b/>
          <w:bCs/>
          <w:color w:val="800000"/>
          <w:lang w:eastAsia="zh-CN"/>
        </w:rPr>
        <w:t>super</w:t>
      </w:r>
      <w:r w:rsidRPr="0001372D">
        <w:rPr>
          <w:color w:val="808030"/>
          <w:lang w:eastAsia="zh-CN"/>
        </w:rPr>
        <w:t>.</w:t>
      </w:r>
      <w:r w:rsidRPr="0001372D">
        <w:rPr>
          <w:color w:val="000000"/>
          <w:lang w:eastAsia="zh-CN"/>
        </w:rPr>
        <w:t>paint</w:t>
      </w:r>
      <w:r w:rsidRPr="0001372D">
        <w:rPr>
          <w:color w:val="808030"/>
          <w:lang w:eastAsia="zh-CN"/>
        </w:rPr>
        <w:t>(</w:t>
      </w:r>
      <w:r w:rsidRPr="0001372D">
        <w:rPr>
          <w:color w:val="000000"/>
          <w:lang w:eastAsia="zh-CN"/>
        </w:rPr>
        <w:t>g</w:t>
      </w:r>
      <w:r w:rsidRPr="0001372D">
        <w:rPr>
          <w:color w:val="808030"/>
          <w:lang w:eastAsia="zh-CN"/>
        </w:rPr>
        <w:t>)</w:t>
      </w:r>
      <w:r w:rsidRPr="0001372D">
        <w:rPr>
          <w:color w:val="800080"/>
          <w:lang w:eastAsia="zh-CN"/>
        </w:rPr>
        <w:t>;</w:t>
      </w:r>
    </w:p>
    <w:p w14:paraId="0389BA2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tamponImage </w:t>
      </w:r>
      <w:r w:rsidRPr="0001372D">
        <w:rPr>
          <w:color w:val="808030"/>
          <w:lang w:eastAsia="zh-CN"/>
        </w:rPr>
        <w:t>=</w:t>
      </w:r>
      <w:r w:rsidRPr="0001372D">
        <w:rPr>
          <w:color w:val="000000"/>
          <w:lang w:eastAsia="zh-CN"/>
        </w:rPr>
        <w:t xml:space="preserve"> createImage</w:t>
      </w:r>
      <w:r w:rsidRPr="0001372D">
        <w:rPr>
          <w:color w:val="808030"/>
          <w:lang w:eastAsia="zh-CN"/>
        </w:rPr>
        <w:t>(</w:t>
      </w:r>
      <w:r w:rsidRPr="0001372D">
        <w:rPr>
          <w:color w:val="000000"/>
          <w:lang w:eastAsia="zh-CN"/>
        </w:rPr>
        <w:t>LARGEURFENETRE</w:t>
      </w:r>
      <w:r w:rsidRPr="0001372D">
        <w:rPr>
          <w:color w:val="808030"/>
          <w:lang w:eastAsia="zh-CN"/>
        </w:rPr>
        <w:t>,</w:t>
      </w:r>
      <w:r w:rsidRPr="0001372D">
        <w:rPr>
          <w:color w:val="000000"/>
          <w:lang w:eastAsia="zh-CN"/>
        </w:rPr>
        <w:t xml:space="preserve"> HAUTEURFENETRE</w:t>
      </w:r>
      <w:r w:rsidRPr="0001372D">
        <w:rPr>
          <w:color w:val="808030"/>
          <w:lang w:eastAsia="zh-CN"/>
        </w:rPr>
        <w:t>)</w:t>
      </w:r>
      <w:r w:rsidRPr="0001372D">
        <w:rPr>
          <w:color w:val="800080"/>
          <w:lang w:eastAsia="zh-CN"/>
        </w:rPr>
        <w:t>;</w:t>
      </w:r>
    </w:p>
    <w:p w14:paraId="55B820AB"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tamponGraphics </w:t>
      </w:r>
      <w:r w:rsidRPr="0001372D">
        <w:rPr>
          <w:color w:val="808030"/>
          <w:lang w:eastAsia="zh-CN"/>
        </w:rPr>
        <w:t>=</w:t>
      </w:r>
      <w:r w:rsidRPr="0001372D">
        <w:rPr>
          <w:color w:val="000000"/>
          <w:lang w:eastAsia="zh-CN"/>
        </w:rPr>
        <w:t xml:space="preserve"> tamponImage</w:t>
      </w:r>
      <w:r w:rsidRPr="0001372D">
        <w:rPr>
          <w:color w:val="808030"/>
          <w:lang w:eastAsia="zh-CN"/>
        </w:rPr>
        <w:t>.</w:t>
      </w:r>
      <w:r w:rsidRPr="0001372D">
        <w:rPr>
          <w:color w:val="000000"/>
          <w:lang w:eastAsia="zh-CN"/>
        </w:rPr>
        <w:t>getGraphics</w:t>
      </w:r>
      <w:r w:rsidRPr="0001372D">
        <w:rPr>
          <w:color w:val="808030"/>
          <w:lang w:eastAsia="zh-CN"/>
        </w:rPr>
        <w:t>()</w:t>
      </w:r>
      <w:r w:rsidRPr="0001372D">
        <w:rPr>
          <w:color w:val="800080"/>
          <w:lang w:eastAsia="zh-CN"/>
        </w:rPr>
        <w:t>;</w:t>
      </w:r>
    </w:p>
    <w:p w14:paraId="13CA3589" w14:textId="77777777" w:rsidR="0001372D" w:rsidRPr="0001372D" w:rsidRDefault="0001372D" w:rsidP="00C62F99">
      <w:pPr>
        <w:pStyle w:val="Code"/>
        <w:keepNext w:val="0"/>
        <w:keepLines w:val="0"/>
        <w:rPr>
          <w:color w:val="000000"/>
          <w:lang w:eastAsia="zh-CN"/>
        </w:rPr>
      </w:pPr>
    </w:p>
    <w:p w14:paraId="4F749472"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xBot1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r w:rsidRPr="0001372D">
        <w:rPr>
          <w:color w:val="000000"/>
          <w:lang w:eastAsia="zh-CN"/>
        </w:rPr>
        <w:t xml:space="preserve"> </w:t>
      </w:r>
      <w:r w:rsidRPr="0001372D">
        <w:rPr>
          <w:lang w:eastAsia="zh-CN"/>
        </w:rPr>
        <w:t>// Coordonnées du Bot1</w:t>
      </w:r>
    </w:p>
    <w:p w14:paraId="466FC4C9"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yBot1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p>
    <w:p w14:paraId="48DD3806"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vitesseXBot1 </w:t>
      </w:r>
      <w:r w:rsidRPr="0001372D">
        <w:rPr>
          <w:color w:val="808030"/>
          <w:lang w:eastAsia="zh-CN"/>
        </w:rPr>
        <w:t>=</w:t>
      </w:r>
      <w:r w:rsidRPr="0001372D">
        <w:rPr>
          <w:color w:val="000000"/>
          <w:lang w:eastAsia="zh-CN"/>
        </w:rPr>
        <w:t xml:space="preserve"> </w:t>
      </w:r>
      <w:r w:rsidRPr="0001372D">
        <w:rPr>
          <w:color w:val="008C00"/>
          <w:lang w:eastAsia="zh-CN"/>
        </w:rPr>
        <w:t>5</w:t>
      </w:r>
      <w:r w:rsidRPr="0001372D">
        <w:rPr>
          <w:color w:val="800080"/>
          <w:lang w:eastAsia="zh-CN"/>
        </w:rPr>
        <w:t>;</w:t>
      </w:r>
      <w:r w:rsidRPr="0001372D">
        <w:rPr>
          <w:color w:val="000000"/>
          <w:lang w:eastAsia="zh-CN"/>
        </w:rPr>
        <w:t xml:space="preserve"> </w:t>
      </w:r>
      <w:r w:rsidRPr="0001372D">
        <w:rPr>
          <w:lang w:eastAsia="zh-CN"/>
        </w:rPr>
        <w:t>// Vitesse du Bot1</w:t>
      </w:r>
    </w:p>
    <w:p w14:paraId="69BB1252"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vitesseYBot1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p>
    <w:p w14:paraId="48BAD351"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largeurBot1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r w:rsidRPr="0001372D">
        <w:rPr>
          <w:color w:val="000000"/>
          <w:lang w:eastAsia="zh-CN"/>
        </w:rPr>
        <w:t xml:space="preserve"> </w:t>
      </w:r>
      <w:r w:rsidRPr="0001372D">
        <w:rPr>
          <w:lang w:eastAsia="zh-CN"/>
        </w:rPr>
        <w:t>// Taille du Bot1</w:t>
      </w:r>
    </w:p>
    <w:p w14:paraId="4249AA1C" w14:textId="77777777" w:rsidR="0001372D" w:rsidRPr="0001372D" w:rsidRDefault="0001372D" w:rsidP="00C62F99">
      <w:pPr>
        <w:pStyle w:val="Code"/>
        <w:keepNext w:val="0"/>
        <w:keepLines w:val="0"/>
        <w:rPr>
          <w:color w:val="000000"/>
          <w:lang w:eastAsia="zh-CN"/>
        </w:rPr>
      </w:pPr>
      <w:r w:rsidRPr="0001372D">
        <w:rPr>
          <w:color w:val="000000"/>
          <w:lang w:eastAsia="zh-CN"/>
        </w:rPr>
        <w:lastRenderedPageBreak/>
        <w:t xml:space="preserve">    </w:t>
      </w:r>
      <w:r w:rsidRPr="0001372D">
        <w:rPr>
          <w:color w:val="BB7977"/>
          <w:lang w:eastAsia="zh-CN"/>
        </w:rPr>
        <w:t>int</w:t>
      </w:r>
      <w:r w:rsidRPr="0001372D">
        <w:rPr>
          <w:color w:val="000000"/>
          <w:lang w:eastAsia="zh-CN"/>
        </w:rPr>
        <w:t xml:space="preserve"> hauteurBot1 </w:t>
      </w:r>
      <w:r w:rsidRPr="0001372D">
        <w:rPr>
          <w:color w:val="808030"/>
          <w:lang w:eastAsia="zh-CN"/>
        </w:rPr>
        <w:t>=</w:t>
      </w:r>
      <w:r w:rsidRPr="0001372D">
        <w:rPr>
          <w:color w:val="000000"/>
          <w:lang w:eastAsia="zh-CN"/>
        </w:rPr>
        <w:t xml:space="preserve"> </w:t>
      </w:r>
      <w:r w:rsidRPr="0001372D">
        <w:rPr>
          <w:color w:val="008C00"/>
          <w:lang w:eastAsia="zh-CN"/>
        </w:rPr>
        <w:t>150</w:t>
      </w:r>
      <w:r w:rsidRPr="0001372D">
        <w:rPr>
          <w:color w:val="800080"/>
          <w:lang w:eastAsia="zh-CN"/>
        </w:rPr>
        <w:t>;</w:t>
      </w:r>
    </w:p>
    <w:p w14:paraId="1F0FCC4A" w14:textId="77777777" w:rsidR="0001372D" w:rsidRPr="0001372D" w:rsidRDefault="0001372D" w:rsidP="00C62F99">
      <w:pPr>
        <w:pStyle w:val="Code"/>
        <w:keepNext w:val="0"/>
        <w:keepLines w:val="0"/>
        <w:rPr>
          <w:color w:val="000000"/>
          <w:lang w:eastAsia="zh-CN"/>
        </w:rPr>
      </w:pPr>
    </w:p>
    <w:p w14:paraId="3C1CFDBD"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xBot2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r w:rsidRPr="0001372D">
        <w:rPr>
          <w:color w:val="000000"/>
          <w:lang w:eastAsia="zh-CN"/>
        </w:rPr>
        <w:t xml:space="preserve"> </w:t>
      </w:r>
      <w:r w:rsidRPr="0001372D">
        <w:rPr>
          <w:lang w:eastAsia="zh-CN"/>
        </w:rPr>
        <w:t>// Coordonnées du Bot2</w:t>
      </w:r>
    </w:p>
    <w:p w14:paraId="3F3F00BF"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yBot2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p>
    <w:p w14:paraId="6F0C64FE" w14:textId="77777777" w:rsidR="0001372D" w:rsidRPr="0001372D" w:rsidRDefault="0001372D" w:rsidP="00C62F99">
      <w:pPr>
        <w:pStyle w:val="Code"/>
        <w:keepNext w:val="0"/>
        <w:keepLines w:val="0"/>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vitesseXBot2 </w:t>
      </w:r>
      <w:r w:rsidRPr="0001372D">
        <w:rPr>
          <w:color w:val="808030"/>
          <w:lang w:eastAsia="zh-CN"/>
        </w:rPr>
        <w:t>=</w:t>
      </w:r>
      <w:r w:rsidRPr="0001372D">
        <w:rPr>
          <w:color w:val="000000"/>
          <w:lang w:eastAsia="zh-CN"/>
        </w:rPr>
        <w:t xml:space="preserve"> </w:t>
      </w:r>
      <w:r w:rsidRPr="0001372D">
        <w:rPr>
          <w:color w:val="808030"/>
          <w:lang w:eastAsia="zh-CN"/>
        </w:rPr>
        <w:t>-</w:t>
      </w:r>
      <w:r w:rsidRPr="0001372D">
        <w:rPr>
          <w:color w:val="008C00"/>
          <w:lang w:eastAsia="zh-CN"/>
        </w:rPr>
        <w:t>10</w:t>
      </w:r>
      <w:r w:rsidRPr="0001372D">
        <w:rPr>
          <w:color w:val="800080"/>
          <w:lang w:eastAsia="zh-CN"/>
        </w:rPr>
        <w:t>;</w:t>
      </w:r>
      <w:r w:rsidRPr="0001372D">
        <w:rPr>
          <w:color w:val="000000"/>
          <w:lang w:eastAsia="zh-CN"/>
        </w:rPr>
        <w:t xml:space="preserve"> </w:t>
      </w:r>
      <w:r w:rsidRPr="0001372D">
        <w:rPr>
          <w:lang w:eastAsia="zh-CN"/>
        </w:rPr>
        <w:t>// Vitesse du Bot2</w:t>
      </w:r>
    </w:p>
    <w:p w14:paraId="498B5AA9" w14:textId="77777777" w:rsidR="0001372D" w:rsidRPr="0001372D" w:rsidRDefault="0001372D" w:rsidP="00C62F99">
      <w:pPr>
        <w:pStyle w:val="Code"/>
        <w:keepNext w:val="0"/>
        <w:keepLines w:val="0"/>
        <w:rPr>
          <w:color w:val="000000"/>
          <w:lang w:val="fr-FR" w:eastAsia="zh-CN"/>
        </w:rPr>
      </w:pPr>
      <w:r w:rsidRPr="0001372D">
        <w:rPr>
          <w:color w:val="000000"/>
          <w:lang w:eastAsia="zh-CN"/>
        </w:rPr>
        <w:t xml:space="preserve">    </w:t>
      </w:r>
      <w:r w:rsidRPr="0001372D">
        <w:rPr>
          <w:color w:val="BB7977"/>
          <w:lang w:val="fr-FR" w:eastAsia="zh-CN"/>
        </w:rPr>
        <w:t>int</w:t>
      </w:r>
      <w:r w:rsidRPr="0001372D">
        <w:rPr>
          <w:color w:val="000000"/>
          <w:lang w:val="fr-FR" w:eastAsia="zh-CN"/>
        </w:rPr>
        <w:t xml:space="preserve"> vitesseYBot2 </w:t>
      </w:r>
      <w:r w:rsidRPr="0001372D">
        <w:rPr>
          <w:color w:val="808030"/>
          <w:lang w:val="fr-FR" w:eastAsia="zh-CN"/>
        </w:rPr>
        <w:t>=</w:t>
      </w:r>
      <w:r w:rsidRPr="0001372D">
        <w:rPr>
          <w:color w:val="000000"/>
          <w:lang w:val="fr-FR" w:eastAsia="zh-CN"/>
        </w:rPr>
        <w:t xml:space="preserve"> </w:t>
      </w:r>
      <w:r w:rsidRPr="0001372D">
        <w:rPr>
          <w:color w:val="008C00"/>
          <w:lang w:val="fr-FR" w:eastAsia="zh-CN"/>
        </w:rPr>
        <w:t>5</w:t>
      </w:r>
      <w:r w:rsidRPr="0001372D">
        <w:rPr>
          <w:color w:val="800080"/>
          <w:lang w:val="fr-FR" w:eastAsia="zh-CN"/>
        </w:rPr>
        <w:t>;</w:t>
      </w:r>
    </w:p>
    <w:p w14:paraId="0221DEF0"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largeurBot2 </w:t>
      </w:r>
      <w:r w:rsidRPr="0001372D">
        <w:rPr>
          <w:color w:val="808030"/>
          <w:lang w:val="fr-FR" w:eastAsia="zh-CN"/>
        </w:rPr>
        <w:t>=</w:t>
      </w:r>
      <w:r w:rsidRPr="0001372D">
        <w:rPr>
          <w:color w:val="000000"/>
          <w:lang w:val="fr-FR" w:eastAsia="zh-CN"/>
        </w:rPr>
        <w:t xml:space="preserve"> </w:t>
      </w:r>
      <w:r w:rsidRPr="0001372D">
        <w:rPr>
          <w:color w:val="008C00"/>
          <w:lang w:val="fr-FR" w:eastAsia="zh-CN"/>
        </w:rPr>
        <w:t>75</w:t>
      </w:r>
      <w:r w:rsidRPr="0001372D">
        <w:rPr>
          <w:color w:val="800080"/>
          <w:lang w:val="fr-FR" w:eastAsia="zh-CN"/>
        </w:rPr>
        <w:t>;</w:t>
      </w:r>
      <w:r w:rsidRPr="0001372D">
        <w:rPr>
          <w:color w:val="000000"/>
          <w:lang w:val="fr-FR" w:eastAsia="zh-CN"/>
        </w:rPr>
        <w:t xml:space="preserve"> </w:t>
      </w:r>
      <w:r w:rsidRPr="0001372D">
        <w:rPr>
          <w:lang w:val="fr-FR" w:eastAsia="zh-CN"/>
        </w:rPr>
        <w:t>// Taille du Bot2</w:t>
      </w:r>
    </w:p>
    <w:p w14:paraId="687252FC"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hauteurBot2 </w:t>
      </w:r>
      <w:r w:rsidRPr="0001372D">
        <w:rPr>
          <w:color w:val="808030"/>
          <w:lang w:val="fr-FR" w:eastAsia="zh-CN"/>
        </w:rPr>
        <w:t>=</w:t>
      </w:r>
      <w:r w:rsidRPr="0001372D">
        <w:rPr>
          <w:color w:val="000000"/>
          <w:lang w:val="fr-FR" w:eastAsia="zh-CN"/>
        </w:rPr>
        <w:t xml:space="preserve"> </w:t>
      </w:r>
      <w:r w:rsidRPr="0001372D">
        <w:rPr>
          <w:color w:val="008C00"/>
          <w:lang w:val="fr-FR" w:eastAsia="zh-CN"/>
        </w:rPr>
        <w:t>100</w:t>
      </w:r>
      <w:r w:rsidRPr="0001372D">
        <w:rPr>
          <w:color w:val="800080"/>
          <w:lang w:val="fr-FR" w:eastAsia="zh-CN"/>
        </w:rPr>
        <w:t>;</w:t>
      </w:r>
    </w:p>
    <w:p w14:paraId="04E6776D" w14:textId="77777777" w:rsidR="0001372D" w:rsidRPr="0001372D" w:rsidRDefault="0001372D" w:rsidP="00C62F99">
      <w:pPr>
        <w:pStyle w:val="Code"/>
        <w:keepNext w:val="0"/>
        <w:keepLines w:val="0"/>
        <w:rPr>
          <w:color w:val="000000"/>
          <w:lang w:val="fr-FR" w:eastAsia="zh-CN"/>
        </w:rPr>
      </w:pPr>
    </w:p>
    <w:p w14:paraId="18804DF7"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xIti1 </w:t>
      </w:r>
      <w:r w:rsidRPr="0001372D">
        <w:rPr>
          <w:color w:val="808030"/>
          <w:lang w:val="fr-FR" w:eastAsia="zh-CN"/>
        </w:rPr>
        <w:t>=</w:t>
      </w:r>
      <w:r w:rsidRPr="0001372D">
        <w:rPr>
          <w:color w:val="000000"/>
          <w:lang w:val="fr-FR" w:eastAsia="zh-CN"/>
        </w:rPr>
        <w:t xml:space="preserve"> </w:t>
      </w:r>
      <w:r w:rsidRPr="0001372D">
        <w:rPr>
          <w:color w:val="008C00"/>
          <w:lang w:val="fr-FR" w:eastAsia="zh-CN"/>
        </w:rPr>
        <w:t>200</w:t>
      </w:r>
      <w:r w:rsidRPr="0001372D">
        <w:rPr>
          <w:color w:val="800080"/>
          <w:lang w:val="fr-FR" w:eastAsia="zh-CN"/>
        </w:rPr>
        <w:t>;</w:t>
      </w:r>
      <w:r w:rsidRPr="0001372D">
        <w:rPr>
          <w:color w:val="000000"/>
          <w:lang w:val="fr-FR" w:eastAsia="zh-CN"/>
        </w:rPr>
        <w:t xml:space="preserve"> </w:t>
      </w:r>
      <w:r w:rsidRPr="0001372D">
        <w:rPr>
          <w:lang w:val="fr-FR" w:eastAsia="zh-CN"/>
        </w:rPr>
        <w:t>// Coordonnées du Iti1</w:t>
      </w:r>
    </w:p>
    <w:p w14:paraId="0D3BCD82"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yIti1 </w:t>
      </w:r>
      <w:r w:rsidRPr="0001372D">
        <w:rPr>
          <w:color w:val="808030"/>
          <w:lang w:val="fr-FR" w:eastAsia="zh-CN"/>
        </w:rPr>
        <w:t>=</w:t>
      </w:r>
      <w:r w:rsidRPr="0001372D">
        <w:rPr>
          <w:color w:val="000000"/>
          <w:lang w:val="fr-FR" w:eastAsia="zh-CN"/>
        </w:rPr>
        <w:t xml:space="preserve"> </w:t>
      </w:r>
      <w:r w:rsidRPr="0001372D">
        <w:rPr>
          <w:color w:val="008C00"/>
          <w:lang w:val="fr-FR" w:eastAsia="zh-CN"/>
        </w:rPr>
        <w:t>300</w:t>
      </w:r>
      <w:r w:rsidRPr="0001372D">
        <w:rPr>
          <w:color w:val="800080"/>
          <w:lang w:val="fr-FR" w:eastAsia="zh-CN"/>
        </w:rPr>
        <w:t>;</w:t>
      </w:r>
    </w:p>
    <w:p w14:paraId="4A47A05C"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vitesseXIti1 </w:t>
      </w:r>
      <w:r w:rsidRPr="0001372D">
        <w:rPr>
          <w:color w:val="808030"/>
          <w:lang w:val="fr-FR" w:eastAsia="zh-CN"/>
        </w:rPr>
        <w:t>=</w:t>
      </w:r>
      <w:r w:rsidRPr="0001372D">
        <w:rPr>
          <w:color w:val="000000"/>
          <w:lang w:val="fr-FR" w:eastAsia="zh-CN"/>
        </w:rPr>
        <w:t xml:space="preserve"> </w:t>
      </w:r>
      <w:r w:rsidRPr="0001372D">
        <w:rPr>
          <w:color w:val="008C00"/>
          <w:lang w:val="fr-FR" w:eastAsia="zh-CN"/>
        </w:rPr>
        <w:t>6</w:t>
      </w:r>
      <w:r w:rsidRPr="0001372D">
        <w:rPr>
          <w:color w:val="800080"/>
          <w:lang w:val="fr-FR" w:eastAsia="zh-CN"/>
        </w:rPr>
        <w:t>;</w:t>
      </w:r>
      <w:r w:rsidRPr="0001372D">
        <w:rPr>
          <w:color w:val="000000"/>
          <w:lang w:val="fr-FR" w:eastAsia="zh-CN"/>
        </w:rPr>
        <w:t xml:space="preserve"> </w:t>
      </w:r>
      <w:r w:rsidRPr="0001372D">
        <w:rPr>
          <w:lang w:val="fr-FR" w:eastAsia="zh-CN"/>
        </w:rPr>
        <w:t>// Vitesse du Iti1</w:t>
      </w:r>
    </w:p>
    <w:p w14:paraId="38DFC2BD"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vitesseYIti1 </w:t>
      </w:r>
      <w:r w:rsidRPr="0001372D">
        <w:rPr>
          <w:color w:val="808030"/>
          <w:lang w:val="fr-FR" w:eastAsia="zh-CN"/>
        </w:rPr>
        <w:t>=</w:t>
      </w:r>
      <w:r w:rsidRPr="0001372D">
        <w:rPr>
          <w:color w:val="000000"/>
          <w:lang w:val="fr-FR" w:eastAsia="zh-CN"/>
        </w:rPr>
        <w:t xml:space="preserve"> </w:t>
      </w:r>
      <w:r w:rsidRPr="0001372D">
        <w:rPr>
          <w:color w:val="008C00"/>
          <w:lang w:val="fr-FR" w:eastAsia="zh-CN"/>
        </w:rPr>
        <w:t>6</w:t>
      </w:r>
      <w:r w:rsidRPr="0001372D">
        <w:rPr>
          <w:color w:val="800080"/>
          <w:lang w:val="fr-FR" w:eastAsia="zh-CN"/>
        </w:rPr>
        <w:t>;</w:t>
      </w:r>
    </w:p>
    <w:p w14:paraId="7B3E93EA"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largeurIti1 </w:t>
      </w:r>
      <w:r w:rsidRPr="0001372D">
        <w:rPr>
          <w:color w:val="808030"/>
          <w:lang w:val="fr-FR" w:eastAsia="zh-CN"/>
        </w:rPr>
        <w:t>=</w:t>
      </w:r>
      <w:r w:rsidRPr="0001372D">
        <w:rPr>
          <w:color w:val="000000"/>
          <w:lang w:val="fr-FR" w:eastAsia="zh-CN"/>
        </w:rPr>
        <w:t xml:space="preserve"> </w:t>
      </w:r>
      <w:r w:rsidRPr="0001372D">
        <w:rPr>
          <w:color w:val="008C00"/>
          <w:lang w:val="fr-FR" w:eastAsia="zh-CN"/>
        </w:rPr>
        <w:t>80</w:t>
      </w:r>
      <w:r w:rsidRPr="0001372D">
        <w:rPr>
          <w:color w:val="800080"/>
          <w:lang w:val="fr-FR" w:eastAsia="zh-CN"/>
        </w:rPr>
        <w:t>;</w:t>
      </w:r>
      <w:r w:rsidRPr="0001372D">
        <w:rPr>
          <w:color w:val="000000"/>
          <w:lang w:val="fr-FR" w:eastAsia="zh-CN"/>
        </w:rPr>
        <w:t xml:space="preserve"> </w:t>
      </w:r>
      <w:r w:rsidRPr="0001372D">
        <w:rPr>
          <w:lang w:val="fr-FR" w:eastAsia="zh-CN"/>
        </w:rPr>
        <w:t>// Taille du Iti1</w:t>
      </w:r>
    </w:p>
    <w:p w14:paraId="2ABD6E3F"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hauteurIti1 </w:t>
      </w:r>
      <w:r w:rsidRPr="0001372D">
        <w:rPr>
          <w:color w:val="808030"/>
          <w:lang w:val="fr-FR" w:eastAsia="zh-CN"/>
        </w:rPr>
        <w:t>=</w:t>
      </w:r>
      <w:r w:rsidRPr="0001372D">
        <w:rPr>
          <w:color w:val="000000"/>
          <w:lang w:val="fr-FR" w:eastAsia="zh-CN"/>
        </w:rPr>
        <w:t xml:space="preserve"> </w:t>
      </w:r>
      <w:r w:rsidRPr="0001372D">
        <w:rPr>
          <w:color w:val="008C00"/>
          <w:lang w:val="fr-FR" w:eastAsia="zh-CN"/>
        </w:rPr>
        <w:t>80</w:t>
      </w:r>
      <w:r w:rsidRPr="0001372D">
        <w:rPr>
          <w:color w:val="800080"/>
          <w:lang w:val="fr-FR" w:eastAsia="zh-CN"/>
        </w:rPr>
        <w:t>;</w:t>
      </w:r>
    </w:p>
    <w:p w14:paraId="403B32A4" w14:textId="77777777" w:rsidR="0001372D" w:rsidRPr="0001372D" w:rsidRDefault="0001372D" w:rsidP="00C62F99">
      <w:pPr>
        <w:pStyle w:val="Code"/>
        <w:keepNext w:val="0"/>
        <w:keepLines w:val="0"/>
        <w:rPr>
          <w:color w:val="000000"/>
          <w:lang w:val="fr-FR" w:eastAsia="zh-CN"/>
        </w:rPr>
      </w:pPr>
    </w:p>
    <w:p w14:paraId="3A12898E"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xIti2 </w:t>
      </w:r>
      <w:r w:rsidRPr="0001372D">
        <w:rPr>
          <w:color w:val="808030"/>
          <w:lang w:val="fr-FR" w:eastAsia="zh-CN"/>
        </w:rPr>
        <w:t>=</w:t>
      </w:r>
      <w:r w:rsidRPr="0001372D">
        <w:rPr>
          <w:color w:val="000000"/>
          <w:lang w:val="fr-FR" w:eastAsia="zh-CN"/>
        </w:rPr>
        <w:t xml:space="preserve"> </w:t>
      </w:r>
      <w:r w:rsidRPr="0001372D">
        <w:rPr>
          <w:color w:val="008C00"/>
          <w:lang w:val="fr-FR" w:eastAsia="zh-CN"/>
        </w:rPr>
        <w:t>200</w:t>
      </w:r>
      <w:r w:rsidRPr="0001372D">
        <w:rPr>
          <w:color w:val="800080"/>
          <w:lang w:val="fr-FR" w:eastAsia="zh-CN"/>
        </w:rPr>
        <w:t>;</w:t>
      </w:r>
      <w:r w:rsidRPr="0001372D">
        <w:rPr>
          <w:color w:val="000000"/>
          <w:lang w:val="fr-FR" w:eastAsia="zh-CN"/>
        </w:rPr>
        <w:t xml:space="preserve"> </w:t>
      </w:r>
      <w:r w:rsidRPr="0001372D">
        <w:rPr>
          <w:lang w:val="fr-FR" w:eastAsia="zh-CN"/>
        </w:rPr>
        <w:t>// Coordonnées du Iti2</w:t>
      </w:r>
    </w:p>
    <w:p w14:paraId="7433ED77"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yIti2 </w:t>
      </w:r>
      <w:r w:rsidRPr="0001372D">
        <w:rPr>
          <w:color w:val="808030"/>
          <w:lang w:val="fr-FR" w:eastAsia="zh-CN"/>
        </w:rPr>
        <w:t>=</w:t>
      </w:r>
      <w:r w:rsidRPr="0001372D">
        <w:rPr>
          <w:color w:val="000000"/>
          <w:lang w:val="fr-FR" w:eastAsia="zh-CN"/>
        </w:rPr>
        <w:t xml:space="preserve"> </w:t>
      </w:r>
      <w:r w:rsidRPr="0001372D">
        <w:rPr>
          <w:color w:val="008C00"/>
          <w:lang w:val="fr-FR" w:eastAsia="zh-CN"/>
        </w:rPr>
        <w:t>0</w:t>
      </w:r>
      <w:r w:rsidRPr="0001372D">
        <w:rPr>
          <w:color w:val="800080"/>
          <w:lang w:val="fr-FR" w:eastAsia="zh-CN"/>
        </w:rPr>
        <w:t>;</w:t>
      </w:r>
    </w:p>
    <w:p w14:paraId="0729E91E"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vitesseXIti2 </w:t>
      </w:r>
      <w:r w:rsidRPr="0001372D">
        <w:rPr>
          <w:color w:val="808030"/>
          <w:lang w:val="fr-FR" w:eastAsia="zh-CN"/>
        </w:rPr>
        <w:t>=</w:t>
      </w:r>
      <w:r w:rsidRPr="0001372D">
        <w:rPr>
          <w:color w:val="000000"/>
          <w:lang w:val="fr-FR" w:eastAsia="zh-CN"/>
        </w:rPr>
        <w:t xml:space="preserve"> </w:t>
      </w:r>
      <w:r w:rsidRPr="0001372D">
        <w:rPr>
          <w:color w:val="008C00"/>
          <w:lang w:val="fr-FR" w:eastAsia="zh-CN"/>
        </w:rPr>
        <w:t>0</w:t>
      </w:r>
      <w:r w:rsidRPr="0001372D">
        <w:rPr>
          <w:color w:val="800080"/>
          <w:lang w:val="fr-FR" w:eastAsia="zh-CN"/>
        </w:rPr>
        <w:t>;</w:t>
      </w:r>
      <w:r w:rsidRPr="0001372D">
        <w:rPr>
          <w:color w:val="000000"/>
          <w:lang w:val="fr-FR" w:eastAsia="zh-CN"/>
        </w:rPr>
        <w:t xml:space="preserve"> </w:t>
      </w:r>
      <w:r w:rsidRPr="0001372D">
        <w:rPr>
          <w:lang w:val="fr-FR" w:eastAsia="zh-CN"/>
        </w:rPr>
        <w:t>// Vitesse du Iti2</w:t>
      </w:r>
    </w:p>
    <w:p w14:paraId="6DE0D32D"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vitesseYIti2 </w:t>
      </w:r>
      <w:r w:rsidRPr="0001372D">
        <w:rPr>
          <w:color w:val="808030"/>
          <w:lang w:val="fr-FR" w:eastAsia="zh-CN"/>
        </w:rPr>
        <w:t>=</w:t>
      </w:r>
      <w:r w:rsidRPr="0001372D">
        <w:rPr>
          <w:color w:val="000000"/>
          <w:lang w:val="fr-FR" w:eastAsia="zh-CN"/>
        </w:rPr>
        <w:t xml:space="preserve"> </w:t>
      </w:r>
      <w:r w:rsidRPr="0001372D">
        <w:rPr>
          <w:color w:val="008C00"/>
          <w:lang w:val="fr-FR" w:eastAsia="zh-CN"/>
        </w:rPr>
        <w:t>10</w:t>
      </w:r>
      <w:r w:rsidRPr="0001372D">
        <w:rPr>
          <w:color w:val="800080"/>
          <w:lang w:val="fr-FR" w:eastAsia="zh-CN"/>
        </w:rPr>
        <w:t>;</w:t>
      </w:r>
    </w:p>
    <w:p w14:paraId="651256CA"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largeurIti2 </w:t>
      </w:r>
      <w:r w:rsidRPr="0001372D">
        <w:rPr>
          <w:color w:val="808030"/>
          <w:lang w:val="fr-FR" w:eastAsia="zh-CN"/>
        </w:rPr>
        <w:t>=</w:t>
      </w:r>
      <w:r w:rsidRPr="0001372D">
        <w:rPr>
          <w:color w:val="000000"/>
          <w:lang w:val="fr-FR" w:eastAsia="zh-CN"/>
        </w:rPr>
        <w:t xml:space="preserve"> </w:t>
      </w:r>
      <w:r w:rsidRPr="0001372D">
        <w:rPr>
          <w:color w:val="008C00"/>
          <w:lang w:val="fr-FR" w:eastAsia="zh-CN"/>
        </w:rPr>
        <w:t>50</w:t>
      </w:r>
      <w:r w:rsidRPr="0001372D">
        <w:rPr>
          <w:color w:val="800080"/>
          <w:lang w:val="fr-FR" w:eastAsia="zh-CN"/>
        </w:rPr>
        <w:t>;</w:t>
      </w:r>
      <w:r w:rsidRPr="0001372D">
        <w:rPr>
          <w:color w:val="000000"/>
          <w:lang w:val="fr-FR" w:eastAsia="zh-CN"/>
        </w:rPr>
        <w:t xml:space="preserve"> </w:t>
      </w:r>
      <w:r w:rsidRPr="0001372D">
        <w:rPr>
          <w:lang w:val="fr-FR" w:eastAsia="zh-CN"/>
        </w:rPr>
        <w:t>// Taille du Iti2</w:t>
      </w:r>
    </w:p>
    <w:p w14:paraId="0B985D86"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hauteurIti2 </w:t>
      </w:r>
      <w:r w:rsidRPr="0001372D">
        <w:rPr>
          <w:color w:val="808030"/>
          <w:lang w:val="fr-FR" w:eastAsia="zh-CN"/>
        </w:rPr>
        <w:t>=</w:t>
      </w:r>
      <w:r w:rsidRPr="0001372D">
        <w:rPr>
          <w:color w:val="000000"/>
          <w:lang w:val="fr-FR" w:eastAsia="zh-CN"/>
        </w:rPr>
        <w:t xml:space="preserve"> </w:t>
      </w:r>
      <w:r w:rsidRPr="0001372D">
        <w:rPr>
          <w:color w:val="008C00"/>
          <w:lang w:val="fr-FR" w:eastAsia="zh-CN"/>
        </w:rPr>
        <w:t>50</w:t>
      </w:r>
      <w:r w:rsidRPr="0001372D">
        <w:rPr>
          <w:color w:val="800080"/>
          <w:lang w:val="fr-FR" w:eastAsia="zh-CN"/>
        </w:rPr>
        <w:t>;</w:t>
      </w:r>
    </w:p>
    <w:p w14:paraId="6F48A4DC" w14:textId="77777777" w:rsidR="0001372D" w:rsidRPr="0001372D" w:rsidRDefault="0001372D" w:rsidP="00C62F99">
      <w:pPr>
        <w:pStyle w:val="Code"/>
        <w:keepNext w:val="0"/>
        <w:keepLines w:val="0"/>
        <w:rPr>
          <w:color w:val="000000"/>
          <w:lang w:val="fr-FR" w:eastAsia="zh-CN"/>
        </w:rPr>
      </w:pPr>
    </w:p>
    <w:p w14:paraId="50E97B3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while</w:t>
      </w:r>
      <w:r w:rsidRPr="0001372D">
        <w:rPr>
          <w:color w:val="000000"/>
          <w:lang w:val="fr-FR" w:eastAsia="zh-CN"/>
        </w:rPr>
        <w:t xml:space="preserve"> </w:t>
      </w:r>
      <w:r w:rsidRPr="0001372D">
        <w:rPr>
          <w:color w:val="808030"/>
          <w:lang w:val="fr-FR" w:eastAsia="zh-CN"/>
        </w:rPr>
        <w:t>(</w:t>
      </w:r>
      <w:r w:rsidRPr="0001372D">
        <w:rPr>
          <w:b/>
          <w:bCs/>
          <w:color w:val="800000"/>
          <w:lang w:val="fr-FR" w:eastAsia="zh-CN"/>
        </w:rPr>
        <w:t>true</w:t>
      </w:r>
      <w:r w:rsidRPr="0001372D">
        <w:rPr>
          <w:color w:val="808030"/>
          <w:lang w:val="fr-FR" w:eastAsia="zh-CN"/>
        </w:rPr>
        <w:t>)</w:t>
      </w:r>
      <w:r w:rsidRPr="0001372D">
        <w:rPr>
          <w:color w:val="000000"/>
          <w:lang w:val="fr-FR" w:eastAsia="zh-CN"/>
        </w:rPr>
        <w:t xml:space="preserve"> </w:t>
      </w:r>
      <w:r w:rsidRPr="0001372D">
        <w:rPr>
          <w:color w:val="800080"/>
          <w:lang w:val="fr-FR" w:eastAsia="zh-CN"/>
        </w:rPr>
        <w:t>{</w:t>
      </w:r>
    </w:p>
    <w:p w14:paraId="2827D69A"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lang w:val="fr-FR" w:eastAsia="zh-CN"/>
        </w:rPr>
        <w:t>// Dessine les Bot et Iti</w:t>
      </w:r>
    </w:p>
    <w:p w14:paraId="1B609695"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paintBot</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xBot1</w:t>
      </w:r>
      <w:r w:rsidRPr="0001372D">
        <w:rPr>
          <w:color w:val="808030"/>
          <w:lang w:val="fr-FR" w:eastAsia="zh-CN"/>
        </w:rPr>
        <w:t>,</w:t>
      </w:r>
      <w:r w:rsidRPr="0001372D">
        <w:rPr>
          <w:color w:val="000000"/>
          <w:lang w:val="fr-FR" w:eastAsia="zh-CN"/>
        </w:rPr>
        <w:t xml:space="preserve"> yBot1</w:t>
      </w:r>
      <w:r w:rsidRPr="0001372D">
        <w:rPr>
          <w:color w:val="808030"/>
          <w:lang w:val="fr-FR" w:eastAsia="zh-CN"/>
        </w:rPr>
        <w:t>,</w:t>
      </w:r>
      <w:r w:rsidRPr="0001372D">
        <w:rPr>
          <w:color w:val="000000"/>
          <w:lang w:val="fr-FR" w:eastAsia="zh-CN"/>
        </w:rPr>
        <w:t xml:space="preserve"> largeurBot1</w:t>
      </w:r>
      <w:r w:rsidRPr="0001372D">
        <w:rPr>
          <w:color w:val="808030"/>
          <w:lang w:val="fr-FR" w:eastAsia="zh-CN"/>
        </w:rPr>
        <w:t>,</w:t>
      </w:r>
      <w:r w:rsidRPr="0001372D">
        <w:rPr>
          <w:color w:val="000000"/>
          <w:lang w:val="fr-FR" w:eastAsia="zh-CN"/>
        </w:rPr>
        <w:t xml:space="preserve"> hauteurBot1</w:t>
      </w:r>
      <w:r w:rsidRPr="0001372D">
        <w:rPr>
          <w:color w:val="808030"/>
          <w:lang w:val="fr-FR" w:eastAsia="zh-CN"/>
        </w:rPr>
        <w:t>)</w:t>
      </w:r>
      <w:r w:rsidRPr="0001372D">
        <w:rPr>
          <w:color w:val="800080"/>
          <w:lang w:val="fr-FR" w:eastAsia="zh-CN"/>
        </w:rPr>
        <w:t>;</w:t>
      </w:r>
    </w:p>
    <w:p w14:paraId="637D944A"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paintBot</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xBot2</w:t>
      </w:r>
      <w:r w:rsidRPr="0001372D">
        <w:rPr>
          <w:color w:val="808030"/>
          <w:lang w:val="fr-FR" w:eastAsia="zh-CN"/>
        </w:rPr>
        <w:t>,</w:t>
      </w:r>
      <w:r w:rsidRPr="0001372D">
        <w:rPr>
          <w:color w:val="000000"/>
          <w:lang w:val="fr-FR" w:eastAsia="zh-CN"/>
        </w:rPr>
        <w:t xml:space="preserve"> yBot2</w:t>
      </w:r>
      <w:r w:rsidRPr="0001372D">
        <w:rPr>
          <w:color w:val="808030"/>
          <w:lang w:val="fr-FR" w:eastAsia="zh-CN"/>
        </w:rPr>
        <w:t>,</w:t>
      </w:r>
      <w:r w:rsidRPr="0001372D">
        <w:rPr>
          <w:color w:val="000000"/>
          <w:lang w:val="fr-FR" w:eastAsia="zh-CN"/>
        </w:rPr>
        <w:t xml:space="preserve"> largeurBot2</w:t>
      </w:r>
      <w:r w:rsidRPr="0001372D">
        <w:rPr>
          <w:color w:val="808030"/>
          <w:lang w:val="fr-FR" w:eastAsia="zh-CN"/>
        </w:rPr>
        <w:t>,</w:t>
      </w:r>
      <w:r w:rsidRPr="0001372D">
        <w:rPr>
          <w:color w:val="000000"/>
          <w:lang w:val="fr-FR" w:eastAsia="zh-CN"/>
        </w:rPr>
        <w:t xml:space="preserve"> hauteurBot2</w:t>
      </w:r>
      <w:r w:rsidRPr="0001372D">
        <w:rPr>
          <w:color w:val="808030"/>
          <w:lang w:val="fr-FR" w:eastAsia="zh-CN"/>
        </w:rPr>
        <w:t>)</w:t>
      </w:r>
      <w:r w:rsidRPr="0001372D">
        <w:rPr>
          <w:color w:val="800080"/>
          <w:lang w:val="fr-FR" w:eastAsia="zh-CN"/>
        </w:rPr>
        <w:t>;</w:t>
      </w:r>
    </w:p>
    <w:p w14:paraId="63AEC3A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paintIti</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xIti1</w:t>
      </w:r>
      <w:r w:rsidRPr="0001372D">
        <w:rPr>
          <w:color w:val="808030"/>
          <w:lang w:val="fr-FR" w:eastAsia="zh-CN"/>
        </w:rPr>
        <w:t>,</w:t>
      </w:r>
      <w:r w:rsidRPr="0001372D">
        <w:rPr>
          <w:color w:val="000000"/>
          <w:lang w:val="fr-FR" w:eastAsia="zh-CN"/>
        </w:rPr>
        <w:t xml:space="preserve"> yIti1</w:t>
      </w:r>
      <w:r w:rsidRPr="0001372D">
        <w:rPr>
          <w:color w:val="808030"/>
          <w:lang w:val="fr-FR" w:eastAsia="zh-CN"/>
        </w:rPr>
        <w:t>,</w:t>
      </w:r>
      <w:r w:rsidRPr="0001372D">
        <w:rPr>
          <w:color w:val="000000"/>
          <w:lang w:val="fr-FR" w:eastAsia="zh-CN"/>
        </w:rPr>
        <w:t xml:space="preserve"> largeurIti1</w:t>
      </w:r>
      <w:r w:rsidRPr="0001372D">
        <w:rPr>
          <w:color w:val="808030"/>
          <w:lang w:val="fr-FR" w:eastAsia="zh-CN"/>
        </w:rPr>
        <w:t>,</w:t>
      </w:r>
      <w:r w:rsidRPr="0001372D">
        <w:rPr>
          <w:color w:val="000000"/>
          <w:lang w:val="fr-FR" w:eastAsia="zh-CN"/>
        </w:rPr>
        <w:t xml:space="preserve"> hauteurIti1</w:t>
      </w:r>
      <w:r w:rsidRPr="0001372D">
        <w:rPr>
          <w:color w:val="808030"/>
          <w:lang w:val="fr-FR" w:eastAsia="zh-CN"/>
        </w:rPr>
        <w:t>)</w:t>
      </w:r>
      <w:r w:rsidRPr="0001372D">
        <w:rPr>
          <w:color w:val="800080"/>
          <w:lang w:val="fr-FR" w:eastAsia="zh-CN"/>
        </w:rPr>
        <w:t>;</w:t>
      </w:r>
    </w:p>
    <w:p w14:paraId="4293F525"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paintIti</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xIti2</w:t>
      </w:r>
      <w:r w:rsidRPr="0001372D">
        <w:rPr>
          <w:color w:val="808030"/>
          <w:lang w:val="fr-FR" w:eastAsia="zh-CN"/>
        </w:rPr>
        <w:t>,</w:t>
      </w:r>
      <w:r w:rsidRPr="0001372D">
        <w:rPr>
          <w:color w:val="000000"/>
          <w:lang w:val="fr-FR" w:eastAsia="zh-CN"/>
        </w:rPr>
        <w:t xml:space="preserve"> yIti2</w:t>
      </w:r>
      <w:r w:rsidRPr="0001372D">
        <w:rPr>
          <w:color w:val="808030"/>
          <w:lang w:val="fr-FR" w:eastAsia="zh-CN"/>
        </w:rPr>
        <w:t>,</w:t>
      </w:r>
      <w:r w:rsidRPr="0001372D">
        <w:rPr>
          <w:color w:val="000000"/>
          <w:lang w:val="fr-FR" w:eastAsia="zh-CN"/>
        </w:rPr>
        <w:t xml:space="preserve"> largeurIti2</w:t>
      </w:r>
      <w:r w:rsidRPr="0001372D">
        <w:rPr>
          <w:color w:val="808030"/>
          <w:lang w:val="fr-FR" w:eastAsia="zh-CN"/>
        </w:rPr>
        <w:t>,</w:t>
      </w:r>
      <w:r w:rsidRPr="0001372D">
        <w:rPr>
          <w:color w:val="000000"/>
          <w:lang w:val="fr-FR" w:eastAsia="zh-CN"/>
        </w:rPr>
        <w:t xml:space="preserve"> hauteurIti2</w:t>
      </w:r>
      <w:r w:rsidRPr="0001372D">
        <w:rPr>
          <w:color w:val="808030"/>
          <w:lang w:val="fr-FR" w:eastAsia="zh-CN"/>
        </w:rPr>
        <w:t>)</w:t>
      </w:r>
      <w:r w:rsidRPr="0001372D">
        <w:rPr>
          <w:color w:val="800080"/>
          <w:lang w:val="fr-FR" w:eastAsia="zh-CN"/>
        </w:rPr>
        <w:t>;</w:t>
      </w:r>
    </w:p>
    <w:p w14:paraId="4130575F"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lang w:val="fr-FR" w:eastAsia="zh-CN"/>
        </w:rPr>
        <w:t>// Copie le tampon dans le contexte graphique de la fenetre</w:t>
      </w:r>
    </w:p>
    <w:p w14:paraId="7694A390" w14:textId="77777777" w:rsidR="0001372D" w:rsidRDefault="0001372D" w:rsidP="00C62F99">
      <w:pPr>
        <w:pStyle w:val="Code"/>
        <w:keepNext w:val="0"/>
        <w:keepLines w:val="0"/>
        <w:rPr>
          <w:color w:val="800080"/>
          <w:lang w:val="en-CA" w:eastAsia="zh-CN"/>
        </w:rPr>
      </w:pPr>
      <w:r w:rsidRPr="0001372D">
        <w:rPr>
          <w:color w:val="000000"/>
          <w:lang w:val="fr-FR" w:eastAsia="zh-CN"/>
        </w:rPr>
        <w:t xml:space="preserve">      </w:t>
      </w:r>
      <w:r w:rsidRPr="0001372D">
        <w:rPr>
          <w:color w:val="000000"/>
          <w:lang w:val="en-CA" w:eastAsia="zh-CN"/>
        </w:rPr>
        <w:t>g</w:t>
      </w:r>
      <w:r w:rsidRPr="0001372D">
        <w:rPr>
          <w:color w:val="808030"/>
          <w:lang w:val="en-CA" w:eastAsia="zh-CN"/>
        </w:rPr>
        <w:t>.</w:t>
      </w:r>
      <w:r w:rsidRPr="0001372D">
        <w:rPr>
          <w:color w:val="000000"/>
          <w:lang w:val="en-CA" w:eastAsia="zh-CN"/>
        </w:rPr>
        <w:t>drawImage</w:t>
      </w:r>
      <w:r w:rsidRPr="0001372D">
        <w:rPr>
          <w:color w:val="808030"/>
          <w:lang w:val="en-CA" w:eastAsia="zh-CN"/>
        </w:rPr>
        <w:t>(</w:t>
      </w:r>
      <w:r w:rsidRPr="0001372D">
        <w:rPr>
          <w:color w:val="000000"/>
          <w:lang w:val="en-CA" w:eastAsia="zh-CN"/>
        </w:rPr>
        <w:t>tamponImage</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800080"/>
          <w:lang w:val="en-CA" w:eastAsia="zh-CN"/>
        </w:rPr>
        <w:t>;</w:t>
      </w:r>
    </w:p>
    <w:p w14:paraId="04210BA4" w14:textId="77777777" w:rsidR="00E93CFF" w:rsidRPr="0001372D" w:rsidRDefault="00E93CFF" w:rsidP="00C62F99">
      <w:pPr>
        <w:pStyle w:val="Code"/>
        <w:keepNext w:val="0"/>
        <w:keepLines w:val="0"/>
        <w:rPr>
          <w:color w:val="000000"/>
          <w:lang w:val="en-CA" w:eastAsia="zh-CN"/>
        </w:rPr>
      </w:pPr>
    </w:p>
    <w:p w14:paraId="3F53B32A"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try</w:t>
      </w:r>
      <w:r w:rsidRPr="0001372D">
        <w:rPr>
          <w:color w:val="000000"/>
          <w:lang w:val="en-CA" w:eastAsia="zh-CN"/>
        </w:rPr>
        <w:t xml:space="preserve"> </w:t>
      </w:r>
      <w:r w:rsidRPr="0001372D">
        <w:rPr>
          <w:color w:val="800080"/>
          <w:lang w:val="en-CA" w:eastAsia="zh-CN"/>
        </w:rPr>
        <w:t>{</w:t>
      </w:r>
    </w:p>
    <w:p w14:paraId="090D22CF"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BB7977"/>
          <w:lang w:val="en-CA" w:eastAsia="zh-CN"/>
        </w:rPr>
        <w:t>Thread</w:t>
      </w:r>
      <w:r w:rsidRPr="0001372D">
        <w:rPr>
          <w:color w:val="808030"/>
          <w:lang w:val="en-CA" w:eastAsia="zh-CN"/>
        </w:rPr>
        <w:t>.</w:t>
      </w:r>
      <w:r w:rsidRPr="0001372D">
        <w:rPr>
          <w:color w:val="000000"/>
          <w:lang w:val="en-CA" w:eastAsia="zh-CN"/>
        </w:rPr>
        <w:t>sleep</w:t>
      </w:r>
      <w:r w:rsidRPr="0001372D">
        <w:rPr>
          <w:color w:val="808030"/>
          <w:lang w:val="en-CA" w:eastAsia="zh-CN"/>
        </w:rPr>
        <w:t>(</w:t>
      </w:r>
      <w:r w:rsidRPr="0001372D">
        <w:rPr>
          <w:color w:val="008C00"/>
          <w:lang w:val="en-CA" w:eastAsia="zh-CN"/>
        </w:rPr>
        <w:t>50</w:t>
      </w:r>
      <w:r w:rsidRPr="0001372D">
        <w:rPr>
          <w:color w:val="808030"/>
          <w:lang w:val="en-CA" w:eastAsia="zh-CN"/>
        </w:rPr>
        <w:t>)</w:t>
      </w:r>
      <w:r w:rsidRPr="0001372D">
        <w:rPr>
          <w:color w:val="800080"/>
          <w:lang w:val="en-CA" w:eastAsia="zh-CN"/>
        </w:rPr>
        <w:t>;</w:t>
      </w:r>
    </w:p>
    <w:p w14:paraId="57FD1CCA"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color w:val="800080"/>
          <w:lang w:val="en-CA" w:eastAsia="zh-CN"/>
        </w:rPr>
        <w:t>}</w:t>
      </w:r>
      <w:r w:rsidRPr="0001372D">
        <w:rPr>
          <w:color w:val="000000"/>
          <w:lang w:val="en-CA" w:eastAsia="zh-CN"/>
        </w:rPr>
        <w:t xml:space="preserve"> </w:t>
      </w:r>
      <w:r w:rsidRPr="0001372D">
        <w:rPr>
          <w:b/>
          <w:bCs/>
          <w:color w:val="800000"/>
          <w:lang w:val="en-CA" w:eastAsia="zh-CN"/>
        </w:rPr>
        <w:t>catch</w:t>
      </w:r>
      <w:r w:rsidRPr="0001372D">
        <w:rPr>
          <w:color w:val="000000"/>
          <w:lang w:val="en-CA" w:eastAsia="zh-CN"/>
        </w:rPr>
        <w:t xml:space="preserve"> </w:t>
      </w:r>
      <w:r w:rsidRPr="0001372D">
        <w:rPr>
          <w:color w:val="808030"/>
          <w:lang w:val="en-CA" w:eastAsia="zh-CN"/>
        </w:rPr>
        <w:t>(</w:t>
      </w:r>
      <w:r w:rsidRPr="0001372D">
        <w:rPr>
          <w:b/>
          <w:bCs/>
          <w:color w:val="BB7977"/>
          <w:lang w:val="en-CA" w:eastAsia="zh-CN"/>
        </w:rPr>
        <w:t>InterruptedException</w:t>
      </w:r>
      <w:r w:rsidRPr="0001372D">
        <w:rPr>
          <w:color w:val="000000"/>
          <w:lang w:val="en-CA" w:eastAsia="zh-CN"/>
        </w:rPr>
        <w:t xml:space="preserve"> uneException</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24465710"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BB7977"/>
          <w:lang w:val="en-CA" w:eastAsia="zh-CN"/>
        </w:rPr>
        <w:t>System</w:t>
      </w:r>
      <w:r w:rsidRPr="0001372D">
        <w:rPr>
          <w:color w:val="808030"/>
          <w:lang w:val="en-CA" w:eastAsia="zh-CN"/>
        </w:rPr>
        <w:t>.</w:t>
      </w:r>
      <w:r w:rsidRPr="0001372D">
        <w:rPr>
          <w:color w:val="000000"/>
          <w:lang w:val="en-CA" w:eastAsia="zh-CN"/>
        </w:rPr>
        <w:t>out</w:t>
      </w:r>
      <w:r w:rsidRPr="0001372D">
        <w:rPr>
          <w:color w:val="808030"/>
          <w:lang w:val="en-CA" w:eastAsia="zh-CN"/>
        </w:rPr>
        <w:t>.</w:t>
      </w:r>
      <w:r w:rsidRPr="0001372D">
        <w:rPr>
          <w:color w:val="000000"/>
          <w:lang w:val="en-CA" w:eastAsia="zh-CN"/>
        </w:rPr>
        <w:t>println</w:t>
      </w:r>
      <w:r w:rsidRPr="0001372D">
        <w:rPr>
          <w:color w:val="808030"/>
          <w:lang w:val="en-CA" w:eastAsia="zh-CN"/>
        </w:rPr>
        <w:t>(</w:t>
      </w:r>
      <w:r w:rsidRPr="0001372D">
        <w:rPr>
          <w:color w:val="000000"/>
          <w:lang w:val="en-CA" w:eastAsia="zh-CN"/>
        </w:rPr>
        <w:t>uneException</w:t>
      </w:r>
      <w:r w:rsidRPr="0001372D">
        <w:rPr>
          <w:color w:val="808030"/>
          <w:lang w:val="en-CA" w:eastAsia="zh-CN"/>
        </w:rPr>
        <w:t>.</w:t>
      </w:r>
      <w:r w:rsidRPr="0001372D">
        <w:rPr>
          <w:color w:val="000000"/>
          <w:lang w:val="en-CA" w:eastAsia="zh-CN"/>
        </w:rPr>
        <w:t>toString</w:t>
      </w:r>
      <w:r w:rsidRPr="0001372D">
        <w:rPr>
          <w:color w:val="808030"/>
          <w:lang w:val="en-CA" w:eastAsia="zh-CN"/>
        </w:rPr>
        <w:t>())</w:t>
      </w:r>
      <w:r w:rsidRPr="0001372D">
        <w:rPr>
          <w:color w:val="800080"/>
          <w:lang w:val="en-CA" w:eastAsia="zh-CN"/>
        </w:rPr>
        <w:t>;</w:t>
      </w:r>
    </w:p>
    <w:p w14:paraId="3986C6F2" w14:textId="77777777" w:rsidR="0001372D" w:rsidRPr="00946A4A" w:rsidRDefault="0001372D" w:rsidP="00C62F99">
      <w:pPr>
        <w:pStyle w:val="Code"/>
        <w:keepNext w:val="0"/>
        <w:keepLines w:val="0"/>
        <w:rPr>
          <w:color w:val="000000"/>
          <w:lang w:eastAsia="zh-CN"/>
        </w:rPr>
      </w:pPr>
      <w:r w:rsidRPr="0001372D">
        <w:rPr>
          <w:color w:val="000000"/>
          <w:lang w:val="en-CA" w:eastAsia="zh-CN"/>
        </w:rPr>
        <w:t xml:space="preserve">      </w:t>
      </w:r>
      <w:r w:rsidRPr="00946A4A">
        <w:rPr>
          <w:color w:val="800080"/>
          <w:lang w:eastAsia="zh-CN"/>
        </w:rPr>
        <w:t>}</w:t>
      </w:r>
    </w:p>
    <w:p w14:paraId="028B0C5B"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w:t>
      </w:r>
      <w:r w:rsidRPr="00946A4A">
        <w:rPr>
          <w:lang w:eastAsia="zh-CN"/>
        </w:rPr>
        <w:t>// Efface les Bot et Iti</w:t>
      </w:r>
    </w:p>
    <w:p w14:paraId="2B65BBC1"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xBot1</w:t>
      </w:r>
      <w:r w:rsidRPr="00946A4A">
        <w:rPr>
          <w:color w:val="808030"/>
          <w:lang w:eastAsia="zh-CN"/>
        </w:rPr>
        <w:t>,</w:t>
      </w:r>
      <w:r w:rsidRPr="00946A4A">
        <w:rPr>
          <w:color w:val="000000"/>
          <w:lang w:eastAsia="zh-CN"/>
        </w:rPr>
        <w:t xml:space="preserve"> yBot1</w:t>
      </w:r>
      <w:r w:rsidRPr="00946A4A">
        <w:rPr>
          <w:color w:val="808030"/>
          <w:lang w:eastAsia="zh-CN"/>
        </w:rPr>
        <w:t>,</w:t>
      </w:r>
      <w:r w:rsidRPr="00946A4A">
        <w:rPr>
          <w:color w:val="000000"/>
          <w:lang w:eastAsia="zh-CN"/>
        </w:rPr>
        <w:t xml:space="preserve"> largeurBot1</w:t>
      </w:r>
      <w:r w:rsidRPr="00946A4A">
        <w:rPr>
          <w:color w:val="808030"/>
          <w:lang w:eastAsia="zh-CN"/>
        </w:rPr>
        <w:t>,</w:t>
      </w:r>
      <w:r w:rsidRPr="00946A4A">
        <w:rPr>
          <w:color w:val="000000"/>
          <w:lang w:eastAsia="zh-CN"/>
        </w:rPr>
        <w:t xml:space="preserve"> hauteurBot1</w:t>
      </w:r>
      <w:r w:rsidRPr="00946A4A">
        <w:rPr>
          <w:color w:val="808030"/>
          <w:lang w:eastAsia="zh-CN"/>
        </w:rPr>
        <w:t>)</w:t>
      </w:r>
      <w:r w:rsidRPr="00946A4A">
        <w:rPr>
          <w:color w:val="800080"/>
          <w:lang w:eastAsia="zh-CN"/>
        </w:rPr>
        <w:t>;</w:t>
      </w:r>
    </w:p>
    <w:p w14:paraId="78E09389"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xBot2</w:t>
      </w:r>
      <w:r w:rsidRPr="00946A4A">
        <w:rPr>
          <w:color w:val="808030"/>
          <w:lang w:eastAsia="zh-CN"/>
        </w:rPr>
        <w:t>,</w:t>
      </w:r>
      <w:r w:rsidRPr="00946A4A">
        <w:rPr>
          <w:color w:val="000000"/>
          <w:lang w:eastAsia="zh-CN"/>
        </w:rPr>
        <w:t xml:space="preserve"> yBot2</w:t>
      </w:r>
      <w:r w:rsidRPr="00946A4A">
        <w:rPr>
          <w:color w:val="808030"/>
          <w:lang w:eastAsia="zh-CN"/>
        </w:rPr>
        <w:t>,</w:t>
      </w:r>
      <w:r w:rsidRPr="00946A4A">
        <w:rPr>
          <w:color w:val="000000"/>
          <w:lang w:eastAsia="zh-CN"/>
        </w:rPr>
        <w:t xml:space="preserve"> largeurBot2</w:t>
      </w:r>
      <w:r w:rsidRPr="00946A4A">
        <w:rPr>
          <w:color w:val="808030"/>
          <w:lang w:eastAsia="zh-CN"/>
        </w:rPr>
        <w:t>,</w:t>
      </w:r>
      <w:r w:rsidRPr="00946A4A">
        <w:rPr>
          <w:color w:val="000000"/>
          <w:lang w:eastAsia="zh-CN"/>
        </w:rPr>
        <w:t xml:space="preserve"> hauteurBot2</w:t>
      </w:r>
      <w:r w:rsidRPr="00946A4A">
        <w:rPr>
          <w:color w:val="808030"/>
          <w:lang w:eastAsia="zh-CN"/>
        </w:rPr>
        <w:t>)</w:t>
      </w:r>
      <w:r w:rsidRPr="00946A4A">
        <w:rPr>
          <w:color w:val="800080"/>
          <w:lang w:eastAsia="zh-CN"/>
        </w:rPr>
        <w:t>;</w:t>
      </w:r>
    </w:p>
    <w:p w14:paraId="5A88D6FE"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xIti1</w:t>
      </w:r>
      <w:r w:rsidRPr="00946A4A">
        <w:rPr>
          <w:color w:val="808030"/>
          <w:lang w:eastAsia="zh-CN"/>
        </w:rPr>
        <w:t>,</w:t>
      </w:r>
      <w:r w:rsidRPr="00946A4A">
        <w:rPr>
          <w:color w:val="000000"/>
          <w:lang w:eastAsia="zh-CN"/>
        </w:rPr>
        <w:t xml:space="preserve"> yIti1</w:t>
      </w:r>
      <w:r w:rsidRPr="00946A4A">
        <w:rPr>
          <w:color w:val="808030"/>
          <w:lang w:eastAsia="zh-CN"/>
        </w:rPr>
        <w:t>,</w:t>
      </w:r>
      <w:r w:rsidRPr="00946A4A">
        <w:rPr>
          <w:color w:val="000000"/>
          <w:lang w:eastAsia="zh-CN"/>
        </w:rPr>
        <w:t xml:space="preserve"> largeurIti1</w:t>
      </w:r>
      <w:r w:rsidRPr="00946A4A">
        <w:rPr>
          <w:color w:val="808030"/>
          <w:lang w:eastAsia="zh-CN"/>
        </w:rPr>
        <w:t>,</w:t>
      </w:r>
      <w:r w:rsidRPr="00946A4A">
        <w:rPr>
          <w:color w:val="000000"/>
          <w:lang w:eastAsia="zh-CN"/>
        </w:rPr>
        <w:t xml:space="preserve"> hauteurIti1</w:t>
      </w:r>
      <w:r w:rsidRPr="00946A4A">
        <w:rPr>
          <w:color w:val="808030"/>
          <w:lang w:eastAsia="zh-CN"/>
        </w:rPr>
        <w:t>)</w:t>
      </w:r>
      <w:r w:rsidRPr="00946A4A">
        <w:rPr>
          <w:color w:val="800080"/>
          <w:lang w:eastAsia="zh-CN"/>
        </w:rPr>
        <w:t>;</w:t>
      </w:r>
    </w:p>
    <w:p w14:paraId="4EACC196" w14:textId="77777777" w:rsidR="0001372D" w:rsidRPr="00946A4A" w:rsidRDefault="0001372D" w:rsidP="00C62F99">
      <w:pPr>
        <w:pStyle w:val="Code"/>
        <w:keepNext w:val="0"/>
        <w:keepLines w:val="0"/>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xIti2</w:t>
      </w:r>
      <w:r w:rsidRPr="00946A4A">
        <w:rPr>
          <w:color w:val="808030"/>
          <w:lang w:eastAsia="zh-CN"/>
        </w:rPr>
        <w:t>,</w:t>
      </w:r>
      <w:r w:rsidRPr="00946A4A">
        <w:rPr>
          <w:color w:val="000000"/>
          <w:lang w:eastAsia="zh-CN"/>
        </w:rPr>
        <w:t xml:space="preserve"> yIti2</w:t>
      </w:r>
      <w:r w:rsidRPr="00946A4A">
        <w:rPr>
          <w:color w:val="808030"/>
          <w:lang w:eastAsia="zh-CN"/>
        </w:rPr>
        <w:t>,</w:t>
      </w:r>
      <w:r w:rsidRPr="00946A4A">
        <w:rPr>
          <w:color w:val="000000"/>
          <w:lang w:eastAsia="zh-CN"/>
        </w:rPr>
        <w:t xml:space="preserve"> largeurIti2</w:t>
      </w:r>
      <w:r w:rsidRPr="00946A4A">
        <w:rPr>
          <w:color w:val="808030"/>
          <w:lang w:eastAsia="zh-CN"/>
        </w:rPr>
        <w:t>,</w:t>
      </w:r>
      <w:r w:rsidRPr="00946A4A">
        <w:rPr>
          <w:color w:val="000000"/>
          <w:lang w:eastAsia="zh-CN"/>
        </w:rPr>
        <w:t xml:space="preserve"> hauteurIti2</w:t>
      </w:r>
      <w:r w:rsidRPr="00946A4A">
        <w:rPr>
          <w:color w:val="808030"/>
          <w:lang w:eastAsia="zh-CN"/>
        </w:rPr>
        <w:t>)</w:t>
      </w:r>
      <w:r w:rsidRPr="00946A4A">
        <w:rPr>
          <w:color w:val="800080"/>
          <w:lang w:eastAsia="zh-CN"/>
        </w:rPr>
        <w:t>;</w:t>
      </w:r>
    </w:p>
    <w:p w14:paraId="548B863C" w14:textId="77777777" w:rsidR="0001372D" w:rsidRPr="00946A4A" w:rsidRDefault="0001372D" w:rsidP="00C62F99">
      <w:pPr>
        <w:pStyle w:val="Code"/>
        <w:keepNext w:val="0"/>
        <w:keepLines w:val="0"/>
        <w:rPr>
          <w:color w:val="000000"/>
          <w:lang w:eastAsia="zh-CN"/>
        </w:rPr>
      </w:pPr>
    </w:p>
    <w:p w14:paraId="07A99779" w14:textId="77777777" w:rsidR="0001372D" w:rsidRPr="0001372D" w:rsidRDefault="0001372D" w:rsidP="00C62F99">
      <w:pPr>
        <w:pStyle w:val="Code"/>
        <w:keepNext w:val="0"/>
        <w:keepLines w:val="0"/>
        <w:rPr>
          <w:color w:val="000000"/>
          <w:lang w:val="fr-FR" w:eastAsia="zh-CN"/>
        </w:rPr>
      </w:pPr>
      <w:r w:rsidRPr="00946A4A">
        <w:rPr>
          <w:color w:val="000000"/>
          <w:lang w:eastAsia="zh-CN"/>
        </w:rPr>
        <w:t xml:space="preserve">      </w:t>
      </w:r>
      <w:r w:rsidRPr="0001372D">
        <w:rPr>
          <w:lang w:val="fr-FR" w:eastAsia="zh-CN"/>
        </w:rPr>
        <w:t>// Déplace le Bot1</w:t>
      </w:r>
    </w:p>
    <w:p w14:paraId="1024B11C"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xBot1 </w:t>
      </w:r>
      <w:r w:rsidRPr="0001372D">
        <w:rPr>
          <w:color w:val="808030"/>
          <w:lang w:val="fr-FR" w:eastAsia="zh-CN"/>
        </w:rPr>
        <w:t>+</w:t>
      </w:r>
      <w:r w:rsidRPr="0001372D">
        <w:rPr>
          <w:color w:val="000000"/>
          <w:lang w:val="fr-FR" w:eastAsia="zh-CN"/>
        </w:rPr>
        <w:t xml:space="preserve"> largeurBot1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xBot1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6AAB42D4"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vitesseXBot1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vitesseXBot1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472FC00B"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xBot1 </w:t>
      </w:r>
      <w:r w:rsidRPr="0001372D">
        <w:rPr>
          <w:color w:val="808030"/>
          <w:lang w:val="fr-FR" w:eastAsia="zh-CN"/>
        </w:rPr>
        <w:t>=</w:t>
      </w:r>
      <w:r w:rsidRPr="0001372D">
        <w:rPr>
          <w:color w:val="000000"/>
          <w:lang w:val="fr-FR" w:eastAsia="zh-CN"/>
        </w:rPr>
        <w:t xml:space="preserve"> xBot1 </w:t>
      </w:r>
      <w:r w:rsidRPr="0001372D">
        <w:rPr>
          <w:color w:val="808030"/>
          <w:lang w:val="fr-FR" w:eastAsia="zh-CN"/>
        </w:rPr>
        <w:t>+</w:t>
      </w:r>
      <w:r w:rsidRPr="0001372D">
        <w:rPr>
          <w:color w:val="000000"/>
          <w:lang w:val="fr-FR" w:eastAsia="zh-CN"/>
        </w:rPr>
        <w:t xml:space="preserve"> vitesseXBot1</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x</w:t>
      </w:r>
    </w:p>
    <w:p w14:paraId="0DE73799"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yBot1 </w:t>
      </w:r>
      <w:r w:rsidRPr="0001372D">
        <w:rPr>
          <w:color w:val="808030"/>
          <w:lang w:val="fr-FR" w:eastAsia="zh-CN"/>
        </w:rPr>
        <w:t>+</w:t>
      </w:r>
      <w:r w:rsidRPr="0001372D">
        <w:rPr>
          <w:color w:val="000000"/>
          <w:lang w:val="fr-FR" w:eastAsia="zh-CN"/>
        </w:rPr>
        <w:t xml:space="preserve"> hauteurBot1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yBot1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7A4C94A3"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vitesseYBot1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vitesseYBot1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66EF29EC"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yBot1 </w:t>
      </w:r>
      <w:r w:rsidRPr="0001372D">
        <w:rPr>
          <w:color w:val="808030"/>
          <w:lang w:val="fr-FR" w:eastAsia="zh-CN"/>
        </w:rPr>
        <w:t>=</w:t>
      </w:r>
      <w:r w:rsidRPr="0001372D">
        <w:rPr>
          <w:color w:val="000000"/>
          <w:lang w:val="fr-FR" w:eastAsia="zh-CN"/>
        </w:rPr>
        <w:t xml:space="preserve"> yBot1 </w:t>
      </w:r>
      <w:r w:rsidRPr="0001372D">
        <w:rPr>
          <w:color w:val="808030"/>
          <w:lang w:val="fr-FR" w:eastAsia="zh-CN"/>
        </w:rPr>
        <w:t>+</w:t>
      </w:r>
      <w:r w:rsidRPr="0001372D">
        <w:rPr>
          <w:color w:val="000000"/>
          <w:lang w:val="fr-FR" w:eastAsia="zh-CN"/>
        </w:rPr>
        <w:t xml:space="preserve"> vitesseYBot1</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y</w:t>
      </w:r>
    </w:p>
    <w:p w14:paraId="0028348E" w14:textId="77777777" w:rsidR="0001372D" w:rsidRPr="0001372D" w:rsidRDefault="0001372D" w:rsidP="00C62F99">
      <w:pPr>
        <w:pStyle w:val="Code"/>
        <w:keepNext w:val="0"/>
        <w:keepLines w:val="0"/>
        <w:rPr>
          <w:color w:val="000000"/>
          <w:lang w:val="fr-FR" w:eastAsia="zh-CN"/>
        </w:rPr>
      </w:pPr>
    </w:p>
    <w:p w14:paraId="2174DBB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lang w:val="fr-FR" w:eastAsia="zh-CN"/>
        </w:rPr>
        <w:t>// Déplace le Bot2</w:t>
      </w:r>
    </w:p>
    <w:p w14:paraId="1B1CE04F"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xBot2 </w:t>
      </w:r>
      <w:r w:rsidRPr="0001372D">
        <w:rPr>
          <w:color w:val="808030"/>
          <w:lang w:val="fr-FR" w:eastAsia="zh-CN"/>
        </w:rPr>
        <w:t>+</w:t>
      </w:r>
      <w:r w:rsidRPr="0001372D">
        <w:rPr>
          <w:color w:val="000000"/>
          <w:lang w:val="fr-FR" w:eastAsia="zh-CN"/>
        </w:rPr>
        <w:t xml:space="preserve"> largeurBot2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xBot2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3DD5F1BE"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vitesseXBot2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vitesseXBot2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53A7E4F5"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xBot2 </w:t>
      </w:r>
      <w:r w:rsidRPr="0001372D">
        <w:rPr>
          <w:color w:val="808030"/>
          <w:lang w:val="fr-FR" w:eastAsia="zh-CN"/>
        </w:rPr>
        <w:t>=</w:t>
      </w:r>
      <w:r w:rsidRPr="0001372D">
        <w:rPr>
          <w:color w:val="000000"/>
          <w:lang w:val="fr-FR" w:eastAsia="zh-CN"/>
        </w:rPr>
        <w:t xml:space="preserve"> xBot2 </w:t>
      </w:r>
      <w:r w:rsidRPr="0001372D">
        <w:rPr>
          <w:color w:val="808030"/>
          <w:lang w:val="fr-FR" w:eastAsia="zh-CN"/>
        </w:rPr>
        <w:t>+</w:t>
      </w:r>
      <w:r w:rsidRPr="0001372D">
        <w:rPr>
          <w:color w:val="000000"/>
          <w:lang w:val="fr-FR" w:eastAsia="zh-CN"/>
        </w:rPr>
        <w:t xml:space="preserve"> vitesseXBot2</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x</w:t>
      </w:r>
    </w:p>
    <w:p w14:paraId="6B076A29"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yBot2 </w:t>
      </w:r>
      <w:r w:rsidRPr="0001372D">
        <w:rPr>
          <w:color w:val="808030"/>
          <w:lang w:val="fr-FR" w:eastAsia="zh-CN"/>
        </w:rPr>
        <w:t>+</w:t>
      </w:r>
      <w:r w:rsidRPr="0001372D">
        <w:rPr>
          <w:color w:val="000000"/>
          <w:lang w:val="fr-FR" w:eastAsia="zh-CN"/>
        </w:rPr>
        <w:t xml:space="preserve"> hauteurBot2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yBot2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16809AF6"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vitesseYBot2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vitesseYBot2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5EC590C7"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yBot2 </w:t>
      </w:r>
      <w:r w:rsidRPr="0001372D">
        <w:rPr>
          <w:color w:val="808030"/>
          <w:lang w:val="fr-FR" w:eastAsia="zh-CN"/>
        </w:rPr>
        <w:t>=</w:t>
      </w:r>
      <w:r w:rsidRPr="0001372D">
        <w:rPr>
          <w:color w:val="000000"/>
          <w:lang w:val="fr-FR" w:eastAsia="zh-CN"/>
        </w:rPr>
        <w:t xml:space="preserve"> yBot2 </w:t>
      </w:r>
      <w:r w:rsidRPr="0001372D">
        <w:rPr>
          <w:color w:val="808030"/>
          <w:lang w:val="fr-FR" w:eastAsia="zh-CN"/>
        </w:rPr>
        <w:t>+</w:t>
      </w:r>
      <w:r w:rsidRPr="0001372D">
        <w:rPr>
          <w:color w:val="000000"/>
          <w:lang w:val="fr-FR" w:eastAsia="zh-CN"/>
        </w:rPr>
        <w:t xml:space="preserve"> vitesseYBot2</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y</w:t>
      </w:r>
    </w:p>
    <w:p w14:paraId="5C501216" w14:textId="77777777" w:rsidR="0001372D" w:rsidRPr="0001372D" w:rsidRDefault="0001372D" w:rsidP="00C62F99">
      <w:pPr>
        <w:pStyle w:val="Code"/>
        <w:keepNext w:val="0"/>
        <w:keepLines w:val="0"/>
        <w:rPr>
          <w:color w:val="000000"/>
          <w:lang w:val="fr-FR" w:eastAsia="zh-CN"/>
        </w:rPr>
      </w:pPr>
    </w:p>
    <w:p w14:paraId="06D2B022"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lang w:val="fr-FR" w:eastAsia="zh-CN"/>
        </w:rPr>
        <w:t>// Déplace le Iti1</w:t>
      </w:r>
    </w:p>
    <w:p w14:paraId="5BBBCF88"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xIti1 </w:t>
      </w:r>
      <w:r w:rsidRPr="0001372D">
        <w:rPr>
          <w:color w:val="808030"/>
          <w:lang w:val="fr-FR" w:eastAsia="zh-CN"/>
        </w:rPr>
        <w:t>+</w:t>
      </w:r>
      <w:r w:rsidRPr="0001372D">
        <w:rPr>
          <w:color w:val="000000"/>
          <w:lang w:val="fr-FR" w:eastAsia="zh-CN"/>
        </w:rPr>
        <w:t xml:space="preserve"> largeurIti1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xIti1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4F1583AD"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lastRenderedPageBreak/>
        <w:t xml:space="preserve">      vitesseXIti1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vitesseXIti1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07695393"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xIti1 </w:t>
      </w:r>
      <w:r w:rsidRPr="0001372D">
        <w:rPr>
          <w:color w:val="808030"/>
          <w:lang w:val="fr-FR" w:eastAsia="zh-CN"/>
        </w:rPr>
        <w:t>=</w:t>
      </w:r>
      <w:r w:rsidRPr="0001372D">
        <w:rPr>
          <w:color w:val="000000"/>
          <w:lang w:val="fr-FR" w:eastAsia="zh-CN"/>
        </w:rPr>
        <w:t xml:space="preserve"> xIti1 </w:t>
      </w:r>
      <w:r w:rsidRPr="0001372D">
        <w:rPr>
          <w:color w:val="808030"/>
          <w:lang w:val="fr-FR" w:eastAsia="zh-CN"/>
        </w:rPr>
        <w:t>+</w:t>
      </w:r>
      <w:r w:rsidRPr="0001372D">
        <w:rPr>
          <w:color w:val="000000"/>
          <w:lang w:val="fr-FR" w:eastAsia="zh-CN"/>
        </w:rPr>
        <w:t xml:space="preserve"> vitesseXIti1</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x</w:t>
      </w:r>
    </w:p>
    <w:p w14:paraId="6EB7EC1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yIti1 </w:t>
      </w:r>
      <w:r w:rsidRPr="0001372D">
        <w:rPr>
          <w:color w:val="808030"/>
          <w:lang w:val="fr-FR" w:eastAsia="zh-CN"/>
        </w:rPr>
        <w:t>+</w:t>
      </w:r>
      <w:r w:rsidRPr="0001372D">
        <w:rPr>
          <w:color w:val="000000"/>
          <w:lang w:val="fr-FR" w:eastAsia="zh-CN"/>
        </w:rPr>
        <w:t xml:space="preserve"> hauteurIti1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yIti1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20E834D3"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vitesseYIti1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vitesseYIti1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073F44D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yIti1 </w:t>
      </w:r>
      <w:r w:rsidRPr="0001372D">
        <w:rPr>
          <w:color w:val="808030"/>
          <w:lang w:val="fr-FR" w:eastAsia="zh-CN"/>
        </w:rPr>
        <w:t>=</w:t>
      </w:r>
      <w:r w:rsidRPr="0001372D">
        <w:rPr>
          <w:color w:val="000000"/>
          <w:lang w:val="fr-FR" w:eastAsia="zh-CN"/>
        </w:rPr>
        <w:t xml:space="preserve"> yIti1 </w:t>
      </w:r>
      <w:r w:rsidRPr="0001372D">
        <w:rPr>
          <w:color w:val="808030"/>
          <w:lang w:val="fr-FR" w:eastAsia="zh-CN"/>
        </w:rPr>
        <w:t>+</w:t>
      </w:r>
      <w:r w:rsidRPr="0001372D">
        <w:rPr>
          <w:color w:val="000000"/>
          <w:lang w:val="fr-FR" w:eastAsia="zh-CN"/>
        </w:rPr>
        <w:t xml:space="preserve"> vitesseYIti1</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y</w:t>
      </w:r>
    </w:p>
    <w:p w14:paraId="213FC851"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lang w:val="fr-FR" w:eastAsia="zh-CN"/>
        </w:rPr>
        <w:t>// Déplace le Iti2</w:t>
      </w:r>
    </w:p>
    <w:p w14:paraId="26F47C5B"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xIti2 </w:t>
      </w:r>
      <w:r w:rsidRPr="0001372D">
        <w:rPr>
          <w:color w:val="808030"/>
          <w:lang w:val="fr-FR" w:eastAsia="zh-CN"/>
        </w:rPr>
        <w:t>+</w:t>
      </w:r>
      <w:r w:rsidRPr="0001372D">
        <w:rPr>
          <w:color w:val="000000"/>
          <w:lang w:val="fr-FR" w:eastAsia="zh-CN"/>
        </w:rPr>
        <w:t xml:space="preserve"> largeurIti2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xIti2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0C5379FE"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vitesseXIti2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vitesseXIti2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797BAAF6"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xIti2 </w:t>
      </w:r>
      <w:r w:rsidRPr="0001372D">
        <w:rPr>
          <w:color w:val="808030"/>
          <w:lang w:val="fr-FR" w:eastAsia="zh-CN"/>
        </w:rPr>
        <w:t>=</w:t>
      </w:r>
      <w:r w:rsidRPr="0001372D">
        <w:rPr>
          <w:color w:val="000000"/>
          <w:lang w:val="fr-FR" w:eastAsia="zh-CN"/>
        </w:rPr>
        <w:t xml:space="preserve"> xIti2 </w:t>
      </w:r>
      <w:r w:rsidRPr="0001372D">
        <w:rPr>
          <w:color w:val="808030"/>
          <w:lang w:val="fr-FR" w:eastAsia="zh-CN"/>
        </w:rPr>
        <w:t>+</w:t>
      </w:r>
      <w:r w:rsidRPr="0001372D">
        <w:rPr>
          <w:color w:val="000000"/>
          <w:lang w:val="fr-FR" w:eastAsia="zh-CN"/>
        </w:rPr>
        <w:t xml:space="preserve"> vitesseXIti2</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x</w:t>
      </w:r>
    </w:p>
    <w:p w14:paraId="185A8738"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yIti2 </w:t>
      </w:r>
      <w:r w:rsidRPr="0001372D">
        <w:rPr>
          <w:color w:val="808030"/>
          <w:lang w:val="fr-FR" w:eastAsia="zh-CN"/>
        </w:rPr>
        <w:t>+</w:t>
      </w:r>
      <w:r w:rsidRPr="0001372D">
        <w:rPr>
          <w:color w:val="000000"/>
          <w:lang w:val="fr-FR" w:eastAsia="zh-CN"/>
        </w:rPr>
        <w:t xml:space="preserve"> hauteurIti2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yIti2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64023FE4"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vitesseYIti2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vitesseYIti2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4559F1C8" w14:textId="77777777" w:rsidR="0001372D" w:rsidRPr="0001372D" w:rsidRDefault="0001372D" w:rsidP="00C62F99">
      <w:pPr>
        <w:pStyle w:val="Code"/>
        <w:keepNext w:val="0"/>
        <w:keepLines w:val="0"/>
        <w:rPr>
          <w:color w:val="000000"/>
          <w:lang w:val="fr-FR" w:eastAsia="zh-CN"/>
        </w:rPr>
      </w:pPr>
      <w:r w:rsidRPr="0001372D">
        <w:rPr>
          <w:color w:val="000000"/>
          <w:lang w:val="fr-FR" w:eastAsia="zh-CN"/>
        </w:rPr>
        <w:t xml:space="preserve">      yIti2 </w:t>
      </w:r>
      <w:r w:rsidRPr="0001372D">
        <w:rPr>
          <w:color w:val="808030"/>
          <w:lang w:val="fr-FR" w:eastAsia="zh-CN"/>
        </w:rPr>
        <w:t>=</w:t>
      </w:r>
      <w:r w:rsidRPr="0001372D">
        <w:rPr>
          <w:color w:val="000000"/>
          <w:lang w:val="fr-FR" w:eastAsia="zh-CN"/>
        </w:rPr>
        <w:t xml:space="preserve"> yIti2 </w:t>
      </w:r>
      <w:r w:rsidRPr="0001372D">
        <w:rPr>
          <w:color w:val="808030"/>
          <w:lang w:val="fr-FR" w:eastAsia="zh-CN"/>
        </w:rPr>
        <w:t>+</w:t>
      </w:r>
      <w:r w:rsidRPr="0001372D">
        <w:rPr>
          <w:color w:val="000000"/>
          <w:lang w:val="fr-FR" w:eastAsia="zh-CN"/>
        </w:rPr>
        <w:t xml:space="preserve"> vitesseYIti2</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y</w:t>
      </w:r>
    </w:p>
    <w:p w14:paraId="269D6B56" w14:textId="77777777" w:rsidR="0001372D" w:rsidRPr="0001372D" w:rsidRDefault="0001372D" w:rsidP="00C62F99">
      <w:pPr>
        <w:pStyle w:val="Code"/>
        <w:keepNext w:val="0"/>
        <w:keepLines w:val="0"/>
        <w:rPr>
          <w:color w:val="000000"/>
          <w:lang w:val="en-CA" w:eastAsia="zh-CN"/>
        </w:rPr>
      </w:pPr>
      <w:r w:rsidRPr="0001372D">
        <w:rPr>
          <w:color w:val="000000"/>
          <w:lang w:val="fr-FR" w:eastAsia="zh-CN"/>
        </w:rPr>
        <w:t xml:space="preserve">    </w:t>
      </w:r>
      <w:r w:rsidRPr="0001372D">
        <w:rPr>
          <w:color w:val="800080"/>
          <w:lang w:val="en-CA" w:eastAsia="zh-CN"/>
        </w:rPr>
        <w:t>}</w:t>
      </w:r>
    </w:p>
    <w:p w14:paraId="002B8861"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color w:val="800080"/>
          <w:lang w:val="en-CA" w:eastAsia="zh-CN"/>
        </w:rPr>
        <w:t>}</w:t>
      </w:r>
    </w:p>
    <w:p w14:paraId="211BA551" w14:textId="77777777" w:rsidR="0001372D" w:rsidRPr="0001372D" w:rsidRDefault="0001372D" w:rsidP="00C62F99">
      <w:pPr>
        <w:pStyle w:val="Code"/>
        <w:keepNext w:val="0"/>
        <w:keepLines w:val="0"/>
        <w:rPr>
          <w:color w:val="000000"/>
          <w:lang w:val="en-CA" w:eastAsia="zh-CN"/>
        </w:rPr>
      </w:pPr>
    </w:p>
    <w:p w14:paraId="3CA1D11F" w14:textId="77777777" w:rsidR="0001372D" w:rsidRPr="0001372D" w:rsidRDefault="0001372D" w:rsidP="00C62F99">
      <w:pPr>
        <w:pStyle w:val="Code"/>
        <w:keepNext w:val="0"/>
        <w:keepLines w:val="0"/>
        <w:rPr>
          <w:color w:val="000000"/>
          <w:lang w:val="en-CA" w:eastAsia="zh-CN"/>
        </w:rPr>
      </w:pPr>
      <w:r w:rsidRPr="0001372D">
        <w:rPr>
          <w:color w:val="000000"/>
          <w:lang w:val="en-CA" w:eastAsia="zh-CN"/>
        </w:rPr>
        <w:t xml:space="preserve">  </w:t>
      </w:r>
      <w:r w:rsidRPr="0001372D">
        <w:rPr>
          <w:b/>
          <w:bCs/>
          <w:color w:val="800000"/>
          <w:lang w:val="en-CA" w:eastAsia="zh-CN"/>
        </w:rPr>
        <w:t>public</w:t>
      </w:r>
      <w:r w:rsidRPr="0001372D">
        <w:rPr>
          <w:color w:val="000000"/>
          <w:lang w:val="en-CA" w:eastAsia="zh-CN"/>
        </w:rPr>
        <w:t xml:space="preserve"> </w:t>
      </w:r>
      <w:r w:rsidRPr="0001372D">
        <w:rPr>
          <w:b/>
          <w:bCs/>
          <w:color w:val="800000"/>
          <w:lang w:val="en-CA" w:eastAsia="zh-CN"/>
        </w:rPr>
        <w:t>static</w:t>
      </w:r>
      <w:r w:rsidRPr="0001372D">
        <w:rPr>
          <w:color w:val="000000"/>
          <w:lang w:val="en-CA" w:eastAsia="zh-CN"/>
        </w:rPr>
        <w:t xml:space="preserve"> </w:t>
      </w:r>
      <w:r w:rsidRPr="0001372D">
        <w:rPr>
          <w:color w:val="BB7977"/>
          <w:lang w:val="en-CA" w:eastAsia="zh-CN"/>
        </w:rPr>
        <w:t>void</w:t>
      </w:r>
      <w:r w:rsidRPr="0001372D">
        <w:rPr>
          <w:color w:val="000000"/>
          <w:lang w:val="en-CA" w:eastAsia="zh-CN"/>
        </w:rPr>
        <w:t xml:space="preserve"> main</w:t>
      </w:r>
      <w:r w:rsidRPr="0001372D">
        <w:rPr>
          <w:color w:val="808030"/>
          <w:lang w:val="en-CA" w:eastAsia="zh-CN"/>
        </w:rPr>
        <w:t>(</w:t>
      </w:r>
      <w:r w:rsidRPr="0001372D">
        <w:rPr>
          <w:b/>
          <w:bCs/>
          <w:color w:val="BB7977"/>
          <w:lang w:val="en-CA" w:eastAsia="zh-CN"/>
        </w:rPr>
        <w:t>String</w:t>
      </w:r>
      <w:r w:rsidRPr="0001372D">
        <w:rPr>
          <w:color w:val="000000"/>
          <w:lang w:val="en-CA" w:eastAsia="zh-CN"/>
        </w:rPr>
        <w:t xml:space="preserve"> args</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26E05912" w14:textId="77777777" w:rsidR="0001372D" w:rsidRPr="006E0875" w:rsidRDefault="0001372D" w:rsidP="00C62F99">
      <w:pPr>
        <w:pStyle w:val="Code"/>
        <w:keepNext w:val="0"/>
        <w:keepLines w:val="0"/>
        <w:rPr>
          <w:color w:val="000000"/>
          <w:lang w:val="fr-FR" w:eastAsia="zh-CN"/>
        </w:rPr>
      </w:pPr>
      <w:r w:rsidRPr="0001372D">
        <w:rPr>
          <w:color w:val="000000"/>
          <w:lang w:val="en-CA" w:eastAsia="zh-CN"/>
        </w:rPr>
        <w:t xml:space="preserve">    </w:t>
      </w:r>
      <w:r w:rsidRPr="006E0875">
        <w:rPr>
          <w:b/>
          <w:bCs/>
          <w:color w:val="800000"/>
          <w:lang w:val="fr-FR" w:eastAsia="zh-CN"/>
        </w:rPr>
        <w:t>new</w:t>
      </w:r>
      <w:r w:rsidRPr="006E0875">
        <w:rPr>
          <w:color w:val="000000"/>
          <w:lang w:val="fr-FR" w:eastAsia="zh-CN"/>
        </w:rPr>
        <w:t xml:space="preserve"> ExerciceJFrameAvecPingPongBotsEtItis</w:t>
      </w:r>
      <w:r w:rsidRPr="006E0875">
        <w:rPr>
          <w:color w:val="808030"/>
          <w:lang w:val="fr-FR" w:eastAsia="zh-CN"/>
        </w:rPr>
        <w:t>()</w:t>
      </w:r>
      <w:r w:rsidRPr="006E0875">
        <w:rPr>
          <w:color w:val="800080"/>
          <w:lang w:val="fr-FR" w:eastAsia="zh-CN"/>
        </w:rPr>
        <w:t>;</w:t>
      </w:r>
    </w:p>
    <w:p w14:paraId="07C5D3F8" w14:textId="77777777" w:rsidR="0001372D" w:rsidRPr="006E0875" w:rsidRDefault="0001372D" w:rsidP="00C62F99">
      <w:pPr>
        <w:pStyle w:val="Code"/>
        <w:keepNext w:val="0"/>
        <w:keepLines w:val="0"/>
        <w:rPr>
          <w:color w:val="000000"/>
          <w:lang w:val="fr-FR" w:eastAsia="zh-CN"/>
        </w:rPr>
      </w:pPr>
      <w:r w:rsidRPr="006E0875">
        <w:rPr>
          <w:color w:val="000000"/>
          <w:lang w:val="fr-FR" w:eastAsia="zh-CN"/>
        </w:rPr>
        <w:t xml:space="preserve">  </w:t>
      </w:r>
      <w:r w:rsidRPr="006E0875">
        <w:rPr>
          <w:color w:val="800080"/>
          <w:lang w:val="fr-FR" w:eastAsia="zh-CN"/>
        </w:rPr>
        <w:t>}</w:t>
      </w:r>
    </w:p>
    <w:p w14:paraId="4B618F0F" w14:textId="1CC54A9F" w:rsidR="0001372D" w:rsidRDefault="0001372D" w:rsidP="0001372D">
      <w:pPr>
        <w:pStyle w:val="Code"/>
        <w:rPr>
          <w:color w:val="800080"/>
          <w:lang w:val="fr-FR" w:eastAsia="zh-CN"/>
        </w:rPr>
      </w:pPr>
      <w:r w:rsidRPr="006E0875">
        <w:rPr>
          <w:color w:val="800080"/>
          <w:lang w:val="fr-FR" w:eastAsia="zh-CN"/>
        </w:rPr>
        <w:t>}</w:t>
      </w:r>
    </w:p>
    <w:p w14:paraId="57CC6411" w14:textId="77777777" w:rsidR="003E5B17" w:rsidRPr="006E0875" w:rsidRDefault="003E5B17" w:rsidP="0001372D">
      <w:pPr>
        <w:pStyle w:val="Code"/>
        <w:rPr>
          <w:color w:val="000000"/>
          <w:lang w:val="fr-FR" w:eastAsia="zh-CN"/>
        </w:rPr>
      </w:pPr>
    </w:p>
    <w:p w14:paraId="147B24F4" w14:textId="77777777" w:rsidR="001F6504" w:rsidRPr="006E0875" w:rsidRDefault="001F6504" w:rsidP="001F6504">
      <w:pPr>
        <w:pStyle w:val="Corpsdetexte"/>
        <w:rPr>
          <w:b/>
          <w:bCs/>
        </w:rPr>
      </w:pPr>
    </w:p>
    <w:p w14:paraId="53456E39" w14:textId="77777777" w:rsidR="001F6504" w:rsidRDefault="001F6504" w:rsidP="001F6504">
      <w:pPr>
        <w:pStyle w:val="Corpsdetexte"/>
      </w:pPr>
      <w:r w:rsidRPr="006E0875">
        <w:t xml:space="preserve">Le programme de l’exercice précédent est assez compliqué et les possibilités d’erreurs de codage se multiplient ! </w:t>
      </w:r>
      <w:r>
        <w:t>Le prochain chapitre montre comment mieux organiser le programme en exploitant de manière judicieuse la notion d’objet et de classe Java.</w:t>
      </w:r>
    </w:p>
    <w:p w14:paraId="22C7E1F8" w14:textId="77777777" w:rsidR="00494C92" w:rsidRPr="0041273D" w:rsidRDefault="0079624B" w:rsidP="00494C92">
      <w:pPr>
        <w:pStyle w:val="Titre1"/>
      </w:pPr>
      <w:r>
        <w:br w:type="page"/>
      </w:r>
      <w:bookmarkStart w:id="166" w:name="_Toc155813916"/>
      <w:r w:rsidR="00494C92">
        <w:lastRenderedPageBreak/>
        <w:t>Développement de classes : conception objet</w:t>
      </w:r>
      <w:bookmarkStart w:id="167" w:name="_Toc84220827"/>
      <w:bookmarkEnd w:id="166"/>
      <w:bookmarkEnd w:id="167"/>
    </w:p>
    <w:p w14:paraId="6934B2B2" w14:textId="7168A71E" w:rsidR="00494C92" w:rsidRDefault="00494C92" w:rsidP="00494C92">
      <w:pPr>
        <w:pStyle w:val="Corpsdetexte"/>
      </w:pPr>
      <w:r>
        <w:t xml:space="preserve">La </w:t>
      </w:r>
      <w:r w:rsidRPr="00FE0E8F">
        <w:rPr>
          <w:i/>
        </w:rPr>
        <w:t>conception objet</w:t>
      </w:r>
      <w:r>
        <w:t xml:space="preserve"> désigne le problème de conception d’un programme </w:t>
      </w:r>
      <w:r w:rsidR="006E0875">
        <w:t xml:space="preserve">en utilisant des </w:t>
      </w:r>
      <w:r>
        <w:t>objet</w:t>
      </w:r>
      <w:r w:rsidR="006E0875">
        <w:t>s</w:t>
      </w:r>
      <w:r>
        <w:t xml:space="preserve">. Un aspect particulièrement important à considérer est le découpage du programme en classes. Ce chapitre </w:t>
      </w:r>
      <w:r w:rsidR="006E0875">
        <w:t>passe en revue</w:t>
      </w:r>
      <w:r>
        <w:t xml:space="preserve"> quelques notions de base de la conception objet : diviser pour régner, encapsulation, interface, cohésion, couplage, et relation d’héritage. Les principes de Java touchant à l’organisation, la compilation et l’exécution d’un programme composé de plusieurs classes sont aussi abordés.</w:t>
      </w:r>
    </w:p>
    <w:p w14:paraId="25B83B12" w14:textId="77777777" w:rsidR="00494C92" w:rsidRDefault="00494C92" w:rsidP="00494C92">
      <w:pPr>
        <w:pStyle w:val="Titre2"/>
      </w:pPr>
      <w:bookmarkStart w:id="168" w:name="_Toc84220828"/>
      <w:bookmarkStart w:id="169" w:name="_Toc155813917"/>
      <w:r>
        <w:t>Découpage d’un programme en classes</w:t>
      </w:r>
      <w:bookmarkEnd w:id="168"/>
      <w:bookmarkEnd w:id="169"/>
    </w:p>
    <w:p w14:paraId="27BEE44D" w14:textId="77777777" w:rsidR="00494C92" w:rsidRDefault="00494C92" w:rsidP="00494C92">
      <w:pPr>
        <w:pStyle w:val="Corpsdetexte"/>
      </w:pPr>
      <w:r>
        <w:t>Une manière typique de faciliter le développement d’un programme Java complexe est de le découper en plusieurs classes. C’est le principe de la tarte.</w:t>
      </w:r>
    </w:p>
    <w:p w14:paraId="614931BE" w14:textId="77777777" w:rsidR="00494C92" w:rsidRPr="008E6518"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8E6518">
        <w:rPr>
          <w:b/>
          <w:bCs/>
        </w:rPr>
        <w:t>Génie logiciel : principe de la tarte</w:t>
      </w:r>
      <w:r>
        <w:rPr>
          <w:b/>
          <w:bCs/>
        </w:rPr>
        <w:t xml:space="preserve"> (</w:t>
      </w:r>
      <w:r w:rsidRPr="00867EE9">
        <w:rPr>
          <w:b/>
        </w:rPr>
        <w:t>diviser pour régner</w:t>
      </w:r>
      <w:r>
        <w:rPr>
          <w:b/>
          <w:bCs/>
        </w:rPr>
        <w:t>)</w:t>
      </w:r>
    </w:p>
    <w:p w14:paraId="500622B6"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Si la tarte est trop grosse pour être gobée d’un coup, il est préférable de la couper en morceaux</w:t>
      </w:r>
      <w:r>
        <w:rPr>
          <w:rStyle w:val="Appelnotedebasdep"/>
        </w:rPr>
        <w:footnoteReference w:id="26"/>
      </w:r>
      <w:r>
        <w:t>.</w:t>
      </w:r>
    </w:p>
    <w:p w14:paraId="166E6E0C" w14:textId="77777777" w:rsidR="00494C92" w:rsidRDefault="00494C92" w:rsidP="00494C92">
      <w:pPr>
        <w:pStyle w:val="Corpsdetexte"/>
      </w:pPr>
      <w:r>
        <w:t>La notion de classe en programmation objet permet de tirer profit de ce principe d’une manière très efficace en regroupant ensemble les variables et méthodes qui sont fortement liées.</w:t>
      </w:r>
    </w:p>
    <w:p w14:paraId="2580723E" w14:textId="77777777" w:rsidR="00494C92" w:rsidRDefault="00494C92" w:rsidP="00494C92">
      <w:pPr>
        <w:pStyle w:val="Corpsdetexte"/>
      </w:pPr>
      <w:r w:rsidRPr="00176B0A">
        <w:rPr>
          <w:b/>
          <w:bCs/>
        </w:rPr>
        <w:t>Exemple</w:t>
      </w:r>
      <w:r>
        <w:t xml:space="preserve">. L’exemple suivant opère une réorganisation du programme du dernier exercice du chapitre précédent avec plusieurs Bot et Iti. Il est recommandé d’étudier la solution </w:t>
      </w:r>
      <w:r w:rsidRPr="00F76702">
        <w:rPr>
          <w:i/>
          <w:iCs/>
        </w:rPr>
        <w:t>ExerciceJFrameAvecPingPongBotsEtItis</w:t>
      </w:r>
      <w:r>
        <w:t xml:space="preserve"> avant de poursuivre ! Plutôt que de tout mettre dans une classe </w:t>
      </w:r>
      <w:r w:rsidRPr="00F76702">
        <w:rPr>
          <w:i/>
          <w:iCs/>
        </w:rPr>
        <w:t>ExerciceJFrameAvecPingPongBotsEtItis</w:t>
      </w:r>
      <w:r>
        <w:t xml:space="preserve">, deux nouvelles classes sont créées, une pour les Bot, appelée </w:t>
      </w:r>
      <w:r w:rsidRPr="00FC1F4A">
        <w:rPr>
          <w:i/>
          <w:iCs/>
        </w:rPr>
        <w:t>BotRebondissant</w:t>
      </w:r>
      <w:r>
        <w:t xml:space="preserve">, et une autre pour les Iti, </w:t>
      </w:r>
      <w:r w:rsidRPr="00FC1F4A">
        <w:rPr>
          <w:i/>
          <w:iCs/>
        </w:rPr>
        <w:t>ItiRebondissant</w:t>
      </w:r>
      <w:r>
        <w:t xml:space="preserve">. Chacun des Bot à animer sera représenté dans le programme par un objet de la classe </w:t>
      </w:r>
      <w:r w:rsidRPr="00872B01">
        <w:rPr>
          <w:i/>
          <w:iCs/>
        </w:rPr>
        <w:t>BotRebondissant</w:t>
      </w:r>
      <w:r>
        <w:t>, et de même pour les Iti.</w:t>
      </w:r>
    </w:p>
    <w:p w14:paraId="4BAB6A9F" w14:textId="77777777" w:rsidR="00494C92" w:rsidRDefault="00494C92" w:rsidP="00494C92">
      <w:pPr>
        <w:pStyle w:val="Corpsdetexte"/>
      </w:pPr>
      <w:r>
        <w:t>Voici le code de la classe</w:t>
      </w:r>
      <w:r w:rsidRPr="00176B0A">
        <w:rPr>
          <w:i/>
          <w:iCs/>
        </w:rPr>
        <w:t xml:space="preserve"> </w:t>
      </w:r>
      <w:r w:rsidRPr="00FC1F4A">
        <w:rPr>
          <w:i/>
          <w:iCs/>
        </w:rPr>
        <w:t>BotRebondissant</w:t>
      </w:r>
      <w:r>
        <w:t xml:space="preserve">. Rappelons que l’absence de </w:t>
      </w:r>
      <w:r w:rsidRPr="00040016">
        <w:rPr>
          <w:i/>
        </w:rPr>
        <w:t>extends</w:t>
      </w:r>
      <w:r>
        <w:t xml:space="preserve"> est équivalente à </w:t>
      </w:r>
      <w:r w:rsidRPr="00040016">
        <w:rPr>
          <w:i/>
        </w:rPr>
        <w:t>extends java.lang.Object</w:t>
      </w:r>
      <w:r>
        <w:t>.</w:t>
      </w:r>
    </w:p>
    <w:p w14:paraId="0A263526" w14:textId="5691308D" w:rsidR="00494C92" w:rsidRPr="00F36EA9" w:rsidRDefault="00000000" w:rsidP="00494C92">
      <w:pPr>
        <w:pStyle w:val="Corpsdetexte"/>
      </w:pPr>
      <w:hyperlink r:id="rId350" w:history="1">
        <w:r w:rsidR="00494C92" w:rsidRPr="005B2B59">
          <w:rPr>
            <w:rFonts w:ascii="Segoe UI" w:hAnsi="Segoe UI" w:cs="Segoe UI"/>
            <w:color w:val="0366D6"/>
            <w:lang w:val="fr-CA"/>
          </w:rPr>
          <w:t>JavaPasAPas</w:t>
        </w:r>
      </w:hyperlink>
      <w:r w:rsidR="00494C92" w:rsidRPr="005B2B59">
        <w:rPr>
          <w:rFonts w:ascii="Segoe UI" w:hAnsi="Segoe UI" w:cs="Segoe UI"/>
          <w:color w:val="586069"/>
          <w:lang w:val="fr-CA"/>
        </w:rPr>
        <w:t>/</w:t>
      </w:r>
      <w:r w:rsidR="006E0875">
        <w:rPr>
          <w:rFonts w:ascii="Segoe UI" w:hAnsi="Segoe UI" w:cs="Segoe UI"/>
          <w:b/>
          <w:bCs/>
          <w:color w:val="586069"/>
          <w:lang w:val="fr-CA"/>
        </w:rPr>
        <w:t>chapitre_7/B</w:t>
      </w:r>
      <w:r w:rsidR="00494C92" w:rsidRPr="005B2B59">
        <w:rPr>
          <w:rFonts w:ascii="Segoe UI" w:hAnsi="Segoe UI" w:cs="Segoe UI"/>
          <w:b/>
          <w:bCs/>
          <w:color w:val="586069"/>
          <w:lang w:val="fr-CA"/>
        </w:rPr>
        <w:t>otRebondissant.java</w:t>
      </w:r>
    </w:p>
    <w:p w14:paraId="4CABAC25" w14:textId="77777777" w:rsidR="006E0875" w:rsidRPr="006E0875" w:rsidRDefault="006E0875" w:rsidP="00983A91">
      <w:pPr>
        <w:pStyle w:val="Code"/>
        <w:rPr>
          <w:color w:val="000000"/>
          <w:lang w:eastAsia="zh-CN"/>
        </w:rPr>
      </w:pPr>
      <w:r w:rsidRPr="006E0875">
        <w:rPr>
          <w:b/>
          <w:bCs/>
          <w:color w:val="800000"/>
          <w:lang w:eastAsia="zh-CN"/>
        </w:rPr>
        <w:t>import</w:t>
      </w:r>
      <w:r w:rsidRPr="006E0875">
        <w:rPr>
          <w:lang w:eastAsia="zh-CN"/>
        </w:rPr>
        <w:t xml:space="preserve"> java</w:t>
      </w:r>
      <w:r w:rsidRPr="006E0875">
        <w:rPr>
          <w:color w:val="808030"/>
          <w:lang w:eastAsia="zh-CN"/>
        </w:rPr>
        <w:t>.</w:t>
      </w:r>
      <w:r w:rsidRPr="006E0875">
        <w:rPr>
          <w:lang w:eastAsia="zh-CN"/>
        </w:rPr>
        <w:t>awt</w:t>
      </w:r>
      <w:r w:rsidRPr="006E0875">
        <w:rPr>
          <w:color w:val="808030"/>
          <w:lang w:eastAsia="zh-CN"/>
        </w:rPr>
        <w:t>.</w:t>
      </w:r>
      <w:r w:rsidRPr="006E0875">
        <w:rPr>
          <w:b/>
          <w:bCs/>
          <w:color w:val="800000"/>
          <w:lang w:eastAsia="zh-CN"/>
        </w:rPr>
        <w:t>*</w:t>
      </w:r>
      <w:r w:rsidRPr="006E0875">
        <w:rPr>
          <w:color w:val="800080"/>
          <w:lang w:eastAsia="zh-CN"/>
        </w:rPr>
        <w:t>;</w:t>
      </w:r>
    </w:p>
    <w:p w14:paraId="70F7D776" w14:textId="77777777" w:rsidR="006E0875" w:rsidRPr="006E0875" w:rsidRDefault="006E0875" w:rsidP="00983A91">
      <w:pPr>
        <w:pStyle w:val="Code"/>
        <w:rPr>
          <w:color w:val="000000"/>
          <w:lang w:eastAsia="zh-CN"/>
        </w:rPr>
      </w:pPr>
    </w:p>
    <w:p w14:paraId="6F11C9C4" w14:textId="77777777" w:rsidR="006E0875" w:rsidRPr="006E0875" w:rsidRDefault="006E0875" w:rsidP="00983A91">
      <w:pPr>
        <w:pStyle w:val="Code"/>
        <w:rPr>
          <w:color w:val="000000"/>
          <w:lang w:eastAsia="zh-CN"/>
        </w:rPr>
      </w:pPr>
      <w:r w:rsidRPr="006E0875">
        <w:rPr>
          <w:b/>
          <w:bCs/>
          <w:color w:val="800000"/>
          <w:lang w:eastAsia="zh-CN"/>
        </w:rPr>
        <w:t>public</w:t>
      </w:r>
      <w:r w:rsidRPr="006E0875">
        <w:rPr>
          <w:color w:val="000000"/>
          <w:lang w:eastAsia="zh-CN"/>
        </w:rPr>
        <w:t xml:space="preserve"> </w:t>
      </w:r>
      <w:r w:rsidRPr="006E0875">
        <w:rPr>
          <w:b/>
          <w:bCs/>
          <w:color w:val="800000"/>
          <w:lang w:eastAsia="zh-CN"/>
        </w:rPr>
        <w:t>class</w:t>
      </w:r>
      <w:r w:rsidRPr="006E0875">
        <w:rPr>
          <w:color w:val="000000"/>
          <w:lang w:eastAsia="zh-CN"/>
        </w:rPr>
        <w:t xml:space="preserve"> BotRebondissant </w:t>
      </w:r>
      <w:r w:rsidRPr="006E0875">
        <w:rPr>
          <w:color w:val="800080"/>
          <w:lang w:eastAsia="zh-CN"/>
        </w:rPr>
        <w:t>{</w:t>
      </w:r>
    </w:p>
    <w:p w14:paraId="187666CE"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696969"/>
          <w:lang w:eastAsia="zh-CN"/>
        </w:rPr>
        <w:t>// Variables d'objet qui décrivent l'état d'un objet BotRebondissant</w:t>
      </w:r>
    </w:p>
    <w:p w14:paraId="1152B765"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x</w:t>
      </w:r>
      <w:r w:rsidRPr="006E0875">
        <w:rPr>
          <w:color w:val="808030"/>
          <w:lang w:eastAsia="zh-CN"/>
        </w:rPr>
        <w:t>,</w:t>
      </w:r>
      <w:r w:rsidRPr="006E0875">
        <w:rPr>
          <w:color w:val="000000"/>
          <w:lang w:eastAsia="zh-CN"/>
        </w:rPr>
        <w:t xml:space="preserve"> y</w:t>
      </w:r>
      <w:r w:rsidRPr="006E0875">
        <w:rPr>
          <w:color w:val="800080"/>
          <w:lang w:eastAsia="zh-CN"/>
        </w:rPr>
        <w:t>;</w:t>
      </w:r>
      <w:r w:rsidRPr="006E0875">
        <w:rPr>
          <w:color w:val="000000"/>
          <w:lang w:eastAsia="zh-CN"/>
        </w:rPr>
        <w:t xml:space="preserve"> </w:t>
      </w:r>
      <w:r w:rsidRPr="006E0875">
        <w:rPr>
          <w:color w:val="696969"/>
          <w:lang w:eastAsia="zh-CN"/>
        </w:rPr>
        <w:t>// Coordonnées x du Bot</w:t>
      </w:r>
    </w:p>
    <w:p w14:paraId="2D5246E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largeur</w:t>
      </w:r>
      <w:r w:rsidRPr="006E0875">
        <w:rPr>
          <w:color w:val="808030"/>
          <w:lang w:eastAsia="zh-CN"/>
        </w:rPr>
        <w:t>,</w:t>
      </w:r>
      <w:r w:rsidRPr="006E0875">
        <w:rPr>
          <w:color w:val="000000"/>
          <w:lang w:eastAsia="zh-CN"/>
        </w:rPr>
        <w:t xml:space="preserve"> hauteur</w:t>
      </w:r>
      <w:r w:rsidRPr="006E0875">
        <w:rPr>
          <w:color w:val="800080"/>
          <w:lang w:eastAsia="zh-CN"/>
        </w:rPr>
        <w:t>;</w:t>
      </w:r>
      <w:r w:rsidRPr="006E0875">
        <w:rPr>
          <w:color w:val="000000"/>
          <w:lang w:eastAsia="zh-CN"/>
        </w:rPr>
        <w:t xml:space="preserve"> </w:t>
      </w:r>
      <w:r w:rsidRPr="006E0875">
        <w:rPr>
          <w:color w:val="696969"/>
          <w:lang w:eastAsia="zh-CN"/>
        </w:rPr>
        <w:t>// Taille du Bot</w:t>
      </w:r>
    </w:p>
    <w:p w14:paraId="4876E203"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vitesseX</w:t>
      </w:r>
      <w:r w:rsidRPr="006E0875">
        <w:rPr>
          <w:color w:val="800080"/>
          <w:lang w:eastAsia="zh-CN"/>
        </w:rPr>
        <w:t>;</w:t>
      </w:r>
      <w:r w:rsidRPr="006E0875">
        <w:rPr>
          <w:color w:val="000000"/>
          <w:lang w:eastAsia="zh-CN"/>
        </w:rPr>
        <w:t xml:space="preserve"> </w:t>
      </w:r>
      <w:r w:rsidRPr="006E0875">
        <w:rPr>
          <w:color w:val="696969"/>
          <w:lang w:eastAsia="zh-CN"/>
        </w:rPr>
        <w:t>// Vitesse de déplacement dans l'axe x</w:t>
      </w:r>
    </w:p>
    <w:p w14:paraId="13C95B9E"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vitesseY</w:t>
      </w:r>
      <w:r w:rsidRPr="006E0875">
        <w:rPr>
          <w:color w:val="800080"/>
          <w:lang w:eastAsia="zh-CN"/>
        </w:rPr>
        <w:t>;</w:t>
      </w:r>
      <w:r w:rsidRPr="006E0875">
        <w:rPr>
          <w:color w:val="000000"/>
          <w:lang w:eastAsia="zh-CN"/>
        </w:rPr>
        <w:t xml:space="preserve"> </w:t>
      </w:r>
      <w:r w:rsidRPr="006E0875">
        <w:rPr>
          <w:color w:val="696969"/>
          <w:lang w:eastAsia="zh-CN"/>
        </w:rPr>
        <w:t>// Vitesse de déplacement dans l'axe y</w:t>
      </w:r>
    </w:p>
    <w:p w14:paraId="2ECC7DAA" w14:textId="77777777" w:rsidR="006E0875" w:rsidRPr="006E0875" w:rsidRDefault="006E0875" w:rsidP="00795BA9">
      <w:pPr>
        <w:pStyle w:val="Code"/>
        <w:keepNext w:val="0"/>
        <w:keepLines w:val="0"/>
        <w:rPr>
          <w:color w:val="000000"/>
          <w:lang w:eastAsia="zh-CN"/>
        </w:rPr>
      </w:pPr>
    </w:p>
    <w:p w14:paraId="75FD9E3F"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color w:val="696969"/>
          <w:lang w:eastAsia="zh-CN"/>
        </w:rPr>
        <w:t>// Constructeur pour initialiser l'état du BotRebondissant</w:t>
      </w:r>
    </w:p>
    <w:p w14:paraId="1DACDFA2"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BotRebondissant</w:t>
      </w:r>
      <w:r w:rsidRPr="006E0875">
        <w:rPr>
          <w:color w:val="808030"/>
          <w:lang w:eastAsia="zh-CN"/>
        </w:rPr>
        <w:t>(</w:t>
      </w:r>
      <w:r w:rsidRPr="006E0875">
        <w:rPr>
          <w:color w:val="BB7977"/>
          <w:lang w:eastAsia="zh-CN"/>
        </w:rPr>
        <w:t>int</w:t>
      </w:r>
      <w:r w:rsidRPr="006E0875">
        <w:rPr>
          <w:color w:val="000000"/>
          <w:lang w:eastAsia="zh-CN"/>
        </w:rPr>
        <w:t xml:space="preserve"> x</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y</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largeur</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hauteur</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vitesseX</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vitesseY</w:t>
      </w:r>
      <w:r w:rsidRPr="006E0875">
        <w:rPr>
          <w:color w:val="808030"/>
          <w:lang w:eastAsia="zh-CN"/>
        </w:rPr>
        <w:t>)</w:t>
      </w:r>
      <w:r w:rsidRPr="006E0875">
        <w:rPr>
          <w:color w:val="000000"/>
          <w:lang w:eastAsia="zh-CN"/>
        </w:rPr>
        <w:t xml:space="preserve"> </w:t>
      </w:r>
      <w:r w:rsidRPr="006E0875">
        <w:rPr>
          <w:color w:val="800080"/>
          <w:lang w:eastAsia="zh-CN"/>
        </w:rPr>
        <w:t>{</w:t>
      </w:r>
    </w:p>
    <w:p w14:paraId="0C0C105D" w14:textId="77777777" w:rsidR="006E0875" w:rsidRPr="006E0875" w:rsidRDefault="006E0875" w:rsidP="00795BA9">
      <w:pPr>
        <w:pStyle w:val="Code"/>
        <w:keepNext w:val="0"/>
        <w:keepLines w:val="0"/>
        <w:rPr>
          <w:color w:val="000000"/>
          <w:lang w:val="en-CA" w:eastAsia="zh-CN"/>
        </w:rPr>
      </w:pPr>
      <w:r w:rsidRPr="006E0875">
        <w:rPr>
          <w:color w:val="000000"/>
          <w:lang w:eastAsia="zh-CN"/>
        </w:rPr>
        <w:t xml:space="preserve">    </w:t>
      </w:r>
      <w:r w:rsidRPr="006E0875">
        <w:rPr>
          <w:b/>
          <w:bCs/>
          <w:color w:val="800000"/>
          <w:lang w:val="en-CA" w:eastAsia="zh-CN"/>
        </w:rPr>
        <w:t>this</w:t>
      </w:r>
      <w:r w:rsidRPr="006E0875">
        <w:rPr>
          <w:color w:val="808030"/>
          <w:lang w:val="en-CA" w:eastAsia="zh-CN"/>
        </w:rPr>
        <w:t>.</w:t>
      </w:r>
      <w:r w:rsidRPr="006E0875">
        <w:rPr>
          <w:color w:val="000000"/>
          <w:lang w:val="en-CA" w:eastAsia="zh-CN"/>
        </w:rPr>
        <w:t xml:space="preserve">x </w:t>
      </w:r>
      <w:r w:rsidRPr="006E0875">
        <w:rPr>
          <w:color w:val="808030"/>
          <w:lang w:val="en-CA" w:eastAsia="zh-CN"/>
        </w:rPr>
        <w:t>=</w:t>
      </w:r>
      <w:r w:rsidRPr="006E0875">
        <w:rPr>
          <w:color w:val="000000"/>
          <w:lang w:val="en-CA" w:eastAsia="zh-CN"/>
        </w:rPr>
        <w:t xml:space="preserve"> x</w:t>
      </w:r>
      <w:r w:rsidRPr="006E0875">
        <w:rPr>
          <w:color w:val="800080"/>
          <w:lang w:val="en-CA" w:eastAsia="zh-CN"/>
        </w:rPr>
        <w:t>;</w:t>
      </w:r>
    </w:p>
    <w:p w14:paraId="45DC7057" w14:textId="77777777" w:rsidR="006E0875" w:rsidRPr="006E0875" w:rsidRDefault="006E0875" w:rsidP="00795BA9">
      <w:pPr>
        <w:pStyle w:val="Code"/>
        <w:keepNext w:val="0"/>
        <w:keepLines w:val="0"/>
        <w:rPr>
          <w:color w:val="000000"/>
          <w:lang w:val="en-CA" w:eastAsia="zh-CN"/>
        </w:rPr>
      </w:pPr>
      <w:r w:rsidRPr="006E0875">
        <w:rPr>
          <w:color w:val="000000"/>
          <w:lang w:val="en-CA" w:eastAsia="zh-CN"/>
        </w:rPr>
        <w:t xml:space="preserve">    </w:t>
      </w:r>
      <w:r w:rsidRPr="006E0875">
        <w:rPr>
          <w:b/>
          <w:bCs/>
          <w:color w:val="800000"/>
          <w:lang w:val="en-CA" w:eastAsia="zh-CN"/>
        </w:rPr>
        <w:t>this</w:t>
      </w:r>
      <w:r w:rsidRPr="006E0875">
        <w:rPr>
          <w:color w:val="808030"/>
          <w:lang w:val="en-CA" w:eastAsia="zh-CN"/>
        </w:rPr>
        <w:t>.</w:t>
      </w:r>
      <w:r w:rsidRPr="006E0875">
        <w:rPr>
          <w:color w:val="000000"/>
          <w:lang w:val="en-CA" w:eastAsia="zh-CN"/>
        </w:rPr>
        <w:t xml:space="preserve">y </w:t>
      </w:r>
      <w:r w:rsidRPr="006E0875">
        <w:rPr>
          <w:color w:val="808030"/>
          <w:lang w:val="en-CA" w:eastAsia="zh-CN"/>
        </w:rPr>
        <w:t>=</w:t>
      </w:r>
      <w:r w:rsidRPr="006E0875">
        <w:rPr>
          <w:color w:val="000000"/>
          <w:lang w:val="en-CA" w:eastAsia="zh-CN"/>
        </w:rPr>
        <w:t xml:space="preserve"> y</w:t>
      </w:r>
      <w:r w:rsidRPr="006E0875">
        <w:rPr>
          <w:color w:val="800080"/>
          <w:lang w:val="en-CA" w:eastAsia="zh-CN"/>
        </w:rPr>
        <w:t>;</w:t>
      </w:r>
    </w:p>
    <w:p w14:paraId="34CE880E" w14:textId="77777777" w:rsidR="006E0875" w:rsidRPr="006E0875" w:rsidRDefault="006E0875" w:rsidP="00795BA9">
      <w:pPr>
        <w:pStyle w:val="Code"/>
        <w:keepNext w:val="0"/>
        <w:keepLines w:val="0"/>
        <w:rPr>
          <w:color w:val="000000"/>
          <w:lang w:eastAsia="zh-CN"/>
        </w:rPr>
      </w:pPr>
      <w:r w:rsidRPr="006E0875">
        <w:rPr>
          <w:color w:val="000000"/>
          <w:lang w:val="en-CA" w:eastAsia="zh-CN"/>
        </w:rPr>
        <w:t xml:space="preserve">    </w:t>
      </w:r>
      <w:r w:rsidRPr="006E0875">
        <w:rPr>
          <w:b/>
          <w:bCs/>
          <w:color w:val="800000"/>
          <w:lang w:eastAsia="zh-CN"/>
        </w:rPr>
        <w:t>this</w:t>
      </w:r>
      <w:r w:rsidRPr="006E0875">
        <w:rPr>
          <w:color w:val="808030"/>
          <w:lang w:eastAsia="zh-CN"/>
        </w:rPr>
        <w:t>.</w:t>
      </w:r>
      <w:r w:rsidRPr="006E0875">
        <w:rPr>
          <w:color w:val="000000"/>
          <w:lang w:eastAsia="zh-CN"/>
        </w:rPr>
        <w:t xml:space="preserve">hauteur </w:t>
      </w:r>
      <w:r w:rsidRPr="006E0875">
        <w:rPr>
          <w:color w:val="808030"/>
          <w:lang w:eastAsia="zh-CN"/>
        </w:rPr>
        <w:t>=</w:t>
      </w:r>
      <w:r w:rsidRPr="006E0875">
        <w:rPr>
          <w:color w:val="000000"/>
          <w:lang w:eastAsia="zh-CN"/>
        </w:rPr>
        <w:t xml:space="preserve"> hauteur</w:t>
      </w:r>
      <w:r w:rsidRPr="006E0875">
        <w:rPr>
          <w:color w:val="800080"/>
          <w:lang w:eastAsia="zh-CN"/>
        </w:rPr>
        <w:t>;</w:t>
      </w:r>
    </w:p>
    <w:p w14:paraId="724661BE"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this</w:t>
      </w:r>
      <w:r w:rsidRPr="006E0875">
        <w:rPr>
          <w:color w:val="808030"/>
          <w:lang w:eastAsia="zh-CN"/>
        </w:rPr>
        <w:t>.</w:t>
      </w:r>
      <w:r w:rsidRPr="006E0875">
        <w:rPr>
          <w:color w:val="000000"/>
          <w:lang w:eastAsia="zh-CN"/>
        </w:rPr>
        <w:t xml:space="preserve">largeur </w:t>
      </w:r>
      <w:r w:rsidRPr="006E0875">
        <w:rPr>
          <w:color w:val="808030"/>
          <w:lang w:eastAsia="zh-CN"/>
        </w:rPr>
        <w:t>=</w:t>
      </w:r>
      <w:r w:rsidRPr="006E0875">
        <w:rPr>
          <w:color w:val="000000"/>
          <w:lang w:eastAsia="zh-CN"/>
        </w:rPr>
        <w:t xml:space="preserve"> largeur</w:t>
      </w:r>
      <w:r w:rsidRPr="006E0875">
        <w:rPr>
          <w:color w:val="800080"/>
          <w:lang w:eastAsia="zh-CN"/>
        </w:rPr>
        <w:t>;</w:t>
      </w:r>
    </w:p>
    <w:p w14:paraId="11209C01" w14:textId="77777777" w:rsidR="006E0875" w:rsidRPr="009A50DE" w:rsidRDefault="006E0875" w:rsidP="00795BA9">
      <w:pPr>
        <w:pStyle w:val="Code"/>
        <w:keepNext w:val="0"/>
        <w:keepLines w:val="0"/>
        <w:rPr>
          <w:color w:val="000000"/>
          <w:lang w:eastAsia="zh-CN"/>
        </w:rPr>
      </w:pPr>
      <w:r w:rsidRPr="006E0875">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vitesseX </w:t>
      </w:r>
      <w:r w:rsidRPr="009A50DE">
        <w:rPr>
          <w:color w:val="808030"/>
          <w:lang w:eastAsia="zh-CN"/>
        </w:rPr>
        <w:t>=</w:t>
      </w:r>
      <w:r w:rsidRPr="009A50DE">
        <w:rPr>
          <w:color w:val="000000"/>
          <w:lang w:eastAsia="zh-CN"/>
        </w:rPr>
        <w:t xml:space="preserve"> vitesseX</w:t>
      </w:r>
      <w:r w:rsidRPr="009A50DE">
        <w:rPr>
          <w:color w:val="800080"/>
          <w:lang w:eastAsia="zh-CN"/>
        </w:rPr>
        <w:t>;</w:t>
      </w:r>
    </w:p>
    <w:p w14:paraId="2B0D8E15" w14:textId="77777777" w:rsidR="006E0875" w:rsidRPr="009A50DE" w:rsidRDefault="006E0875" w:rsidP="00795BA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42108C8D" w14:textId="77777777" w:rsidR="006E0875" w:rsidRPr="006E0875" w:rsidRDefault="006E0875" w:rsidP="00795BA9">
      <w:pPr>
        <w:pStyle w:val="Code"/>
        <w:keepNext w:val="0"/>
        <w:keepLines w:val="0"/>
        <w:rPr>
          <w:color w:val="000000"/>
          <w:lang w:eastAsia="zh-CN"/>
        </w:rPr>
      </w:pPr>
      <w:r w:rsidRPr="009A50DE">
        <w:rPr>
          <w:color w:val="000000"/>
          <w:lang w:eastAsia="zh-CN"/>
        </w:rPr>
        <w:t xml:space="preserve">  </w:t>
      </w:r>
      <w:r w:rsidRPr="006E0875">
        <w:rPr>
          <w:color w:val="800080"/>
          <w:lang w:eastAsia="zh-CN"/>
        </w:rPr>
        <w:t>}</w:t>
      </w:r>
    </w:p>
    <w:p w14:paraId="0FECDDA9" w14:textId="77777777" w:rsidR="006E0875" w:rsidRPr="006E0875" w:rsidRDefault="006E0875" w:rsidP="00795BA9">
      <w:pPr>
        <w:pStyle w:val="Code"/>
        <w:keepNext w:val="0"/>
        <w:keepLines w:val="0"/>
        <w:rPr>
          <w:color w:val="000000"/>
          <w:lang w:eastAsia="zh-CN"/>
        </w:rPr>
      </w:pPr>
    </w:p>
    <w:p w14:paraId="0D00471B"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color w:val="696969"/>
          <w:lang w:eastAsia="zh-CN"/>
        </w:rPr>
        <w:t>// déplacement pour la prochaine itération</w:t>
      </w:r>
    </w:p>
    <w:p w14:paraId="5EB49ED0"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w:t>
      </w:r>
      <w:r w:rsidRPr="006E0875">
        <w:rPr>
          <w:color w:val="BB7977"/>
          <w:lang w:eastAsia="zh-CN"/>
        </w:rPr>
        <w:t>void</w:t>
      </w:r>
      <w:r w:rsidRPr="006E0875">
        <w:rPr>
          <w:color w:val="000000"/>
          <w:lang w:eastAsia="zh-CN"/>
        </w:rPr>
        <w:t xml:space="preserve"> deplacer</w:t>
      </w:r>
      <w:r w:rsidRPr="006E0875">
        <w:rPr>
          <w:color w:val="808030"/>
          <w:lang w:eastAsia="zh-CN"/>
        </w:rPr>
        <w:t>(</w:t>
      </w:r>
      <w:r w:rsidRPr="006E0875">
        <w:rPr>
          <w:color w:val="BB7977"/>
          <w:lang w:eastAsia="zh-CN"/>
        </w:rPr>
        <w:t>int</w:t>
      </w:r>
      <w:r w:rsidRPr="006E0875">
        <w:rPr>
          <w:color w:val="000000"/>
          <w:lang w:eastAsia="zh-CN"/>
        </w:rPr>
        <w:t xml:space="preserve"> largeurFenetre</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hauteurFenetre</w:t>
      </w:r>
      <w:r w:rsidRPr="006E0875">
        <w:rPr>
          <w:color w:val="808030"/>
          <w:lang w:eastAsia="zh-CN"/>
        </w:rPr>
        <w:t>)</w:t>
      </w:r>
      <w:r w:rsidRPr="006E0875">
        <w:rPr>
          <w:color w:val="000000"/>
          <w:lang w:eastAsia="zh-CN"/>
        </w:rPr>
        <w:t xml:space="preserve"> </w:t>
      </w:r>
      <w:r w:rsidRPr="006E0875">
        <w:rPr>
          <w:color w:val="800080"/>
          <w:lang w:eastAsia="zh-CN"/>
        </w:rPr>
        <w:t>{</w:t>
      </w:r>
    </w:p>
    <w:p w14:paraId="523D80C1"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if</w:t>
      </w:r>
      <w:r w:rsidRPr="006E0875">
        <w:rPr>
          <w:color w:val="000000"/>
          <w:lang w:eastAsia="zh-CN"/>
        </w:rPr>
        <w:t xml:space="preserve"> </w:t>
      </w:r>
      <w:r w:rsidRPr="006E0875">
        <w:rPr>
          <w:color w:val="808030"/>
          <w:lang w:eastAsia="zh-CN"/>
        </w:rPr>
        <w:t>(</w:t>
      </w:r>
      <w:r w:rsidRPr="006E0875">
        <w:rPr>
          <w:color w:val="000000"/>
          <w:lang w:eastAsia="zh-CN"/>
        </w:rPr>
        <w:t xml:space="preserve">x </w:t>
      </w:r>
      <w:r w:rsidRPr="006E0875">
        <w:rPr>
          <w:color w:val="808030"/>
          <w:lang w:eastAsia="zh-CN"/>
        </w:rPr>
        <w:t>+</w:t>
      </w:r>
      <w:r w:rsidRPr="006E0875">
        <w:rPr>
          <w:color w:val="000000"/>
          <w:lang w:eastAsia="zh-CN"/>
        </w:rPr>
        <w:t xml:space="preserve"> largeur </w:t>
      </w:r>
      <w:r w:rsidRPr="006E0875">
        <w:rPr>
          <w:color w:val="808030"/>
          <w:lang w:eastAsia="zh-CN"/>
        </w:rPr>
        <w:t>&gt;=</w:t>
      </w:r>
      <w:r w:rsidRPr="006E0875">
        <w:rPr>
          <w:color w:val="000000"/>
          <w:lang w:eastAsia="zh-CN"/>
        </w:rPr>
        <w:t xml:space="preserve"> largeurFenetre </w:t>
      </w:r>
      <w:r w:rsidRPr="006E0875">
        <w:rPr>
          <w:color w:val="808030"/>
          <w:lang w:eastAsia="zh-CN"/>
        </w:rPr>
        <w:t>|</w:t>
      </w:r>
      <w:r w:rsidRPr="006E0875">
        <w:rPr>
          <w:color w:val="000000"/>
          <w:lang w:eastAsia="zh-CN"/>
        </w:rPr>
        <w:t xml:space="preserve"> x </w:t>
      </w:r>
      <w:r w:rsidRPr="006E0875">
        <w:rPr>
          <w:color w:val="808030"/>
          <w:lang w:eastAsia="zh-CN"/>
        </w:rPr>
        <w:t>&lt;</w:t>
      </w:r>
      <w:r w:rsidRPr="006E0875">
        <w:rPr>
          <w:color w:val="000000"/>
          <w:lang w:eastAsia="zh-CN"/>
        </w:rPr>
        <w:t xml:space="preserve"> </w:t>
      </w:r>
      <w:r w:rsidRPr="006E0875">
        <w:rPr>
          <w:color w:val="008C00"/>
          <w:lang w:eastAsia="zh-CN"/>
        </w:rPr>
        <w:t>0</w:t>
      </w:r>
      <w:r w:rsidRPr="006E0875">
        <w:rPr>
          <w:color w:val="808030"/>
          <w:lang w:eastAsia="zh-CN"/>
        </w:rPr>
        <w:t>)</w:t>
      </w:r>
      <w:r w:rsidRPr="006E0875">
        <w:rPr>
          <w:color w:val="000000"/>
          <w:lang w:eastAsia="zh-CN"/>
        </w:rPr>
        <w:t xml:space="preserve"> </w:t>
      </w:r>
      <w:r w:rsidRPr="006E0875">
        <w:rPr>
          <w:color w:val="696969"/>
          <w:lang w:eastAsia="zh-CN"/>
        </w:rPr>
        <w:t>// Si atteint le bord selon x</w:t>
      </w:r>
    </w:p>
    <w:p w14:paraId="1C815B3C"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vitesseX </w:t>
      </w:r>
      <w:r w:rsidRPr="006E0875">
        <w:rPr>
          <w:color w:val="808030"/>
          <w:lang w:eastAsia="zh-CN"/>
        </w:rPr>
        <w:t>=</w:t>
      </w:r>
      <w:r w:rsidRPr="006E0875">
        <w:rPr>
          <w:color w:val="000000"/>
          <w:lang w:eastAsia="zh-CN"/>
        </w:rPr>
        <w:t xml:space="preserve"> </w:t>
      </w:r>
      <w:r w:rsidRPr="006E0875">
        <w:rPr>
          <w:color w:val="808030"/>
          <w:lang w:eastAsia="zh-CN"/>
        </w:rPr>
        <w:t>-</w:t>
      </w:r>
      <w:r w:rsidRPr="006E0875">
        <w:rPr>
          <w:color w:val="000000"/>
          <w:lang w:eastAsia="zh-CN"/>
        </w:rPr>
        <w:t>vitesseX</w:t>
      </w:r>
      <w:r w:rsidRPr="006E0875">
        <w:rPr>
          <w:color w:val="800080"/>
          <w:lang w:eastAsia="zh-CN"/>
        </w:rPr>
        <w:t>;</w:t>
      </w:r>
      <w:r w:rsidRPr="006E0875">
        <w:rPr>
          <w:color w:val="000000"/>
          <w:lang w:eastAsia="zh-CN"/>
        </w:rPr>
        <w:t xml:space="preserve"> </w:t>
      </w:r>
      <w:r w:rsidRPr="006E0875">
        <w:rPr>
          <w:color w:val="696969"/>
          <w:lang w:eastAsia="zh-CN"/>
        </w:rPr>
        <w:t>// Inverser la direction selon x</w:t>
      </w:r>
    </w:p>
    <w:p w14:paraId="2995CE96"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x </w:t>
      </w:r>
      <w:r w:rsidRPr="006E0875">
        <w:rPr>
          <w:color w:val="808030"/>
          <w:lang w:eastAsia="zh-CN"/>
        </w:rPr>
        <w:t>+</w:t>
      </w:r>
      <w:r w:rsidRPr="006E0875">
        <w:rPr>
          <w:color w:val="000000"/>
          <w:lang w:eastAsia="zh-CN"/>
        </w:rPr>
        <w:t xml:space="preserve"> vitesseX</w:t>
      </w:r>
      <w:r w:rsidRPr="006E0875">
        <w:rPr>
          <w:color w:val="800080"/>
          <w:lang w:eastAsia="zh-CN"/>
        </w:rPr>
        <w:t>;</w:t>
      </w:r>
      <w:r w:rsidRPr="006E0875">
        <w:rPr>
          <w:color w:val="000000"/>
          <w:lang w:eastAsia="zh-CN"/>
        </w:rPr>
        <w:t xml:space="preserve"> </w:t>
      </w:r>
      <w:r w:rsidRPr="006E0875">
        <w:rPr>
          <w:color w:val="696969"/>
          <w:lang w:eastAsia="zh-CN"/>
        </w:rPr>
        <w:t>// déplacement selon x</w:t>
      </w:r>
    </w:p>
    <w:p w14:paraId="73231666"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if</w:t>
      </w:r>
      <w:r w:rsidRPr="006E0875">
        <w:rPr>
          <w:color w:val="000000"/>
          <w:lang w:eastAsia="zh-CN"/>
        </w:rPr>
        <w:t xml:space="preserve"> </w:t>
      </w:r>
      <w:r w:rsidRPr="006E0875">
        <w:rPr>
          <w:color w:val="808030"/>
          <w:lang w:eastAsia="zh-CN"/>
        </w:rPr>
        <w:t>(</w:t>
      </w:r>
      <w:r w:rsidRPr="006E0875">
        <w:rPr>
          <w:color w:val="000000"/>
          <w:lang w:eastAsia="zh-CN"/>
        </w:rPr>
        <w:t xml:space="preserve">y </w:t>
      </w:r>
      <w:r w:rsidRPr="006E0875">
        <w:rPr>
          <w:color w:val="808030"/>
          <w:lang w:eastAsia="zh-CN"/>
        </w:rPr>
        <w:t>+</w:t>
      </w:r>
      <w:r w:rsidRPr="006E0875">
        <w:rPr>
          <w:color w:val="000000"/>
          <w:lang w:eastAsia="zh-CN"/>
        </w:rPr>
        <w:t xml:space="preserve"> hauteur </w:t>
      </w:r>
      <w:r w:rsidRPr="006E0875">
        <w:rPr>
          <w:color w:val="808030"/>
          <w:lang w:eastAsia="zh-CN"/>
        </w:rPr>
        <w:t>&gt;=</w:t>
      </w:r>
      <w:r w:rsidRPr="006E0875">
        <w:rPr>
          <w:color w:val="000000"/>
          <w:lang w:eastAsia="zh-CN"/>
        </w:rPr>
        <w:t xml:space="preserve"> hauteurFenetre </w:t>
      </w:r>
      <w:r w:rsidRPr="006E0875">
        <w:rPr>
          <w:color w:val="808030"/>
          <w:lang w:eastAsia="zh-CN"/>
        </w:rPr>
        <w:t>|</w:t>
      </w:r>
      <w:r w:rsidRPr="006E0875">
        <w:rPr>
          <w:color w:val="000000"/>
          <w:lang w:eastAsia="zh-CN"/>
        </w:rPr>
        <w:t xml:space="preserve"> y </w:t>
      </w:r>
      <w:r w:rsidRPr="006E0875">
        <w:rPr>
          <w:color w:val="808030"/>
          <w:lang w:eastAsia="zh-CN"/>
        </w:rPr>
        <w:t>&lt;</w:t>
      </w:r>
      <w:r w:rsidRPr="006E0875">
        <w:rPr>
          <w:color w:val="000000"/>
          <w:lang w:eastAsia="zh-CN"/>
        </w:rPr>
        <w:t xml:space="preserve"> </w:t>
      </w:r>
      <w:r w:rsidRPr="006E0875">
        <w:rPr>
          <w:color w:val="008C00"/>
          <w:lang w:eastAsia="zh-CN"/>
        </w:rPr>
        <w:t>0</w:t>
      </w:r>
      <w:r w:rsidRPr="006E0875">
        <w:rPr>
          <w:color w:val="808030"/>
          <w:lang w:eastAsia="zh-CN"/>
        </w:rPr>
        <w:t>)</w:t>
      </w:r>
      <w:r w:rsidRPr="006E0875">
        <w:rPr>
          <w:color w:val="000000"/>
          <w:lang w:eastAsia="zh-CN"/>
        </w:rPr>
        <w:t xml:space="preserve"> </w:t>
      </w:r>
      <w:r w:rsidRPr="006E0875">
        <w:rPr>
          <w:color w:val="696969"/>
          <w:lang w:eastAsia="zh-CN"/>
        </w:rPr>
        <w:t>// Si atteint le bord selon y</w:t>
      </w:r>
    </w:p>
    <w:p w14:paraId="241F32F4"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vitesseY </w:t>
      </w:r>
      <w:r w:rsidRPr="006E0875">
        <w:rPr>
          <w:color w:val="808030"/>
          <w:lang w:eastAsia="zh-CN"/>
        </w:rPr>
        <w:t>=</w:t>
      </w:r>
      <w:r w:rsidRPr="006E0875">
        <w:rPr>
          <w:color w:val="000000"/>
          <w:lang w:eastAsia="zh-CN"/>
        </w:rPr>
        <w:t xml:space="preserve"> </w:t>
      </w:r>
      <w:r w:rsidRPr="006E0875">
        <w:rPr>
          <w:color w:val="808030"/>
          <w:lang w:eastAsia="zh-CN"/>
        </w:rPr>
        <w:t>-</w:t>
      </w:r>
      <w:r w:rsidRPr="006E0875">
        <w:rPr>
          <w:color w:val="000000"/>
          <w:lang w:eastAsia="zh-CN"/>
        </w:rPr>
        <w:t>vitesseY</w:t>
      </w:r>
      <w:r w:rsidRPr="006E0875">
        <w:rPr>
          <w:color w:val="800080"/>
          <w:lang w:eastAsia="zh-CN"/>
        </w:rPr>
        <w:t>;</w:t>
      </w:r>
      <w:r w:rsidRPr="006E0875">
        <w:rPr>
          <w:color w:val="000000"/>
          <w:lang w:eastAsia="zh-CN"/>
        </w:rPr>
        <w:t xml:space="preserve"> </w:t>
      </w:r>
      <w:r w:rsidRPr="006E0875">
        <w:rPr>
          <w:color w:val="696969"/>
          <w:lang w:eastAsia="zh-CN"/>
        </w:rPr>
        <w:t>// Inverser la direction selon y</w:t>
      </w:r>
    </w:p>
    <w:p w14:paraId="5BF283B2"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y </w:t>
      </w:r>
      <w:r w:rsidRPr="006E0875">
        <w:rPr>
          <w:color w:val="808030"/>
          <w:lang w:eastAsia="zh-CN"/>
        </w:rPr>
        <w:t>+</w:t>
      </w:r>
      <w:r w:rsidRPr="006E0875">
        <w:rPr>
          <w:color w:val="000000"/>
          <w:lang w:eastAsia="zh-CN"/>
        </w:rPr>
        <w:t xml:space="preserve"> vitesseY</w:t>
      </w:r>
      <w:r w:rsidRPr="006E0875">
        <w:rPr>
          <w:color w:val="800080"/>
          <w:lang w:eastAsia="zh-CN"/>
        </w:rPr>
        <w:t>;</w:t>
      </w:r>
      <w:r w:rsidRPr="006E0875">
        <w:rPr>
          <w:color w:val="000000"/>
          <w:lang w:eastAsia="zh-CN"/>
        </w:rPr>
        <w:t xml:space="preserve"> </w:t>
      </w:r>
      <w:r w:rsidRPr="006E0875">
        <w:rPr>
          <w:color w:val="696969"/>
          <w:lang w:eastAsia="zh-CN"/>
        </w:rPr>
        <w:t>// déplacement selon y</w:t>
      </w:r>
    </w:p>
    <w:p w14:paraId="01B32154"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color w:val="800080"/>
          <w:lang w:eastAsia="zh-CN"/>
        </w:rPr>
        <w:t>}</w:t>
      </w:r>
    </w:p>
    <w:p w14:paraId="501248F0" w14:textId="77777777" w:rsidR="006E0875" w:rsidRPr="006E0875" w:rsidRDefault="006E0875" w:rsidP="00795BA9">
      <w:pPr>
        <w:pStyle w:val="Code"/>
        <w:keepNext w:val="0"/>
        <w:keepLines w:val="0"/>
        <w:rPr>
          <w:color w:val="000000"/>
          <w:lang w:eastAsia="zh-CN"/>
        </w:rPr>
      </w:pPr>
    </w:p>
    <w:p w14:paraId="68850C95"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color w:val="696969"/>
          <w:lang w:eastAsia="zh-CN"/>
        </w:rPr>
        <w:t>// Dessin du Bot</w:t>
      </w:r>
    </w:p>
    <w:p w14:paraId="5340A876"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w:t>
      </w:r>
      <w:r w:rsidRPr="006E0875">
        <w:rPr>
          <w:color w:val="BB7977"/>
          <w:lang w:eastAsia="zh-CN"/>
        </w:rPr>
        <w:t>void</w:t>
      </w:r>
      <w:r w:rsidRPr="006E0875">
        <w:rPr>
          <w:color w:val="000000"/>
          <w:lang w:eastAsia="zh-CN"/>
        </w:rPr>
        <w:t xml:space="preserve"> paint</w:t>
      </w:r>
      <w:r w:rsidRPr="006E0875">
        <w:rPr>
          <w:color w:val="808030"/>
          <w:lang w:eastAsia="zh-CN"/>
        </w:rPr>
        <w:t>(</w:t>
      </w:r>
      <w:r w:rsidRPr="006E0875">
        <w:rPr>
          <w:color w:val="000000"/>
          <w:lang w:eastAsia="zh-CN"/>
        </w:rPr>
        <w:t>Graphics g</w:t>
      </w:r>
      <w:r w:rsidRPr="006E0875">
        <w:rPr>
          <w:color w:val="808030"/>
          <w:lang w:eastAsia="zh-CN"/>
        </w:rPr>
        <w:t>)</w:t>
      </w:r>
      <w:r w:rsidRPr="006E0875">
        <w:rPr>
          <w:color w:val="000000"/>
          <w:lang w:eastAsia="zh-CN"/>
        </w:rPr>
        <w:t xml:space="preserve"> </w:t>
      </w:r>
      <w:r w:rsidRPr="006E0875">
        <w:rPr>
          <w:color w:val="800080"/>
          <w:lang w:eastAsia="zh-CN"/>
        </w:rPr>
        <w:t>{</w:t>
      </w:r>
    </w:p>
    <w:p w14:paraId="728BAC21"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setColor</w:t>
      </w:r>
      <w:r w:rsidRPr="006E0875">
        <w:rPr>
          <w:color w:val="808030"/>
          <w:lang w:eastAsia="zh-CN"/>
        </w:rPr>
        <w:t>(</w:t>
      </w:r>
      <w:r w:rsidRPr="006E0875">
        <w:rPr>
          <w:color w:val="000000"/>
          <w:lang w:eastAsia="zh-CN"/>
        </w:rPr>
        <w:t>Color</w:t>
      </w:r>
      <w:r w:rsidRPr="006E0875">
        <w:rPr>
          <w:color w:val="808030"/>
          <w:lang w:eastAsia="zh-CN"/>
        </w:rPr>
        <w:t>.</w:t>
      </w:r>
      <w:r w:rsidRPr="006E0875">
        <w:rPr>
          <w:color w:val="000000"/>
          <w:lang w:eastAsia="zh-CN"/>
        </w:rPr>
        <w:t>green</w:t>
      </w:r>
      <w:r w:rsidRPr="006E0875">
        <w:rPr>
          <w:color w:val="808030"/>
          <w:lang w:eastAsia="zh-CN"/>
        </w:rPr>
        <w:t>)</w:t>
      </w:r>
      <w:r w:rsidRPr="006E0875">
        <w:rPr>
          <w:color w:val="800080"/>
          <w:lang w:eastAsia="zh-CN"/>
        </w:rPr>
        <w:t>;</w:t>
      </w:r>
    </w:p>
    <w:p w14:paraId="7357521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fillOval</w:t>
      </w:r>
      <w:r w:rsidRPr="006E0875">
        <w:rPr>
          <w:color w:val="808030"/>
          <w:lang w:eastAsia="zh-CN"/>
        </w:rPr>
        <w:t>(</w:t>
      </w:r>
      <w:r w:rsidRPr="006E0875">
        <w:rPr>
          <w:color w:val="000000"/>
          <w:lang w:eastAsia="zh-CN"/>
        </w:rPr>
        <w:t>x</w:t>
      </w:r>
      <w:r w:rsidRPr="006E0875">
        <w:rPr>
          <w:color w:val="808030"/>
          <w:lang w:eastAsia="zh-CN"/>
        </w:rPr>
        <w:t>,</w:t>
      </w:r>
      <w:r w:rsidRPr="006E0875">
        <w:rPr>
          <w:color w:val="000000"/>
          <w:lang w:eastAsia="zh-CN"/>
        </w:rPr>
        <w:t xml:space="preserve"> y</w:t>
      </w:r>
      <w:r w:rsidRPr="006E0875">
        <w:rPr>
          <w:color w:val="808030"/>
          <w:lang w:eastAsia="zh-CN"/>
        </w:rPr>
        <w:t>,</w:t>
      </w:r>
      <w:r w:rsidRPr="006E0875">
        <w:rPr>
          <w:color w:val="000000"/>
          <w:lang w:eastAsia="zh-CN"/>
        </w:rPr>
        <w:t xml:space="preserve"> largeur</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La tête</w:t>
      </w:r>
    </w:p>
    <w:p w14:paraId="77F52FF7" w14:textId="77777777" w:rsidR="006E0875" w:rsidRPr="006E0875" w:rsidRDefault="006E0875" w:rsidP="00795BA9">
      <w:pPr>
        <w:pStyle w:val="Code"/>
        <w:keepNext w:val="0"/>
        <w:keepLines w:val="0"/>
        <w:rPr>
          <w:color w:val="000000"/>
          <w:lang w:eastAsia="zh-CN"/>
        </w:rPr>
      </w:pPr>
    </w:p>
    <w:p w14:paraId="143E216D"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setColor</w:t>
      </w:r>
      <w:r w:rsidRPr="006E0875">
        <w:rPr>
          <w:color w:val="808030"/>
          <w:lang w:eastAsia="zh-CN"/>
        </w:rPr>
        <w:t>(</w:t>
      </w:r>
      <w:r w:rsidRPr="006E0875">
        <w:rPr>
          <w:color w:val="000000"/>
          <w:lang w:eastAsia="zh-CN"/>
        </w:rPr>
        <w:t>Color</w:t>
      </w:r>
      <w:r w:rsidRPr="006E0875">
        <w:rPr>
          <w:color w:val="808030"/>
          <w:lang w:eastAsia="zh-CN"/>
        </w:rPr>
        <w:t>.</w:t>
      </w:r>
      <w:r w:rsidRPr="006E0875">
        <w:rPr>
          <w:color w:val="000000"/>
          <w:lang w:eastAsia="zh-CN"/>
        </w:rPr>
        <w:t>black</w:t>
      </w:r>
      <w:r w:rsidRPr="006E0875">
        <w:rPr>
          <w:color w:val="808030"/>
          <w:lang w:eastAsia="zh-CN"/>
        </w:rPr>
        <w:t>)</w:t>
      </w:r>
      <w:r w:rsidRPr="006E0875">
        <w:rPr>
          <w:color w:val="800080"/>
          <w:lang w:eastAsia="zh-CN"/>
        </w:rPr>
        <w:t>;</w:t>
      </w:r>
    </w:p>
    <w:p w14:paraId="2E950E7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fillRect</w:t>
      </w:r>
      <w:r w:rsidRPr="006E0875">
        <w:rPr>
          <w:color w:val="808030"/>
          <w:lang w:eastAsia="zh-CN"/>
        </w:rPr>
        <w:t>(</w:t>
      </w:r>
      <w:r w:rsidRPr="006E0875">
        <w:rPr>
          <w:color w:val="000000"/>
          <w:lang w:eastAsia="zh-CN"/>
        </w:rPr>
        <w:t xml:space="preserve">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808030"/>
          <w:lang w:eastAsia="zh-CN"/>
        </w:rPr>
        <w:t>,</w:t>
      </w: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10</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20</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L'oeil gauche</w:t>
      </w:r>
    </w:p>
    <w:p w14:paraId="2758CA1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fillRect</w:t>
      </w:r>
      <w:r w:rsidRPr="006E0875">
        <w:rPr>
          <w:color w:val="808030"/>
          <w:lang w:eastAsia="zh-CN"/>
        </w:rPr>
        <w:t>(</w:t>
      </w:r>
    </w:p>
    <w:p w14:paraId="144DAC8D"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000000"/>
          <w:lang w:eastAsia="zh-CN"/>
        </w:rPr>
        <w:t xml:space="preserve">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10</w:t>
      </w:r>
      <w:r w:rsidRPr="006E0875">
        <w:rPr>
          <w:color w:val="808030"/>
          <w:lang w:eastAsia="zh-CN"/>
        </w:rPr>
        <w:t>,</w:t>
      </w:r>
    </w:p>
    <w:p w14:paraId="02E148AF"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p>
    <w:p w14:paraId="17AE228A"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10</w:t>
      </w:r>
      <w:r w:rsidRPr="006E0875">
        <w:rPr>
          <w:color w:val="808030"/>
          <w:lang w:eastAsia="zh-CN"/>
        </w:rPr>
        <w:t>,</w:t>
      </w:r>
    </w:p>
    <w:p w14:paraId="0E6FCE1F"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20</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L'oeil droit</w:t>
      </w:r>
    </w:p>
    <w:p w14:paraId="7243386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drawLine</w:t>
      </w:r>
      <w:r w:rsidRPr="006E0875">
        <w:rPr>
          <w:color w:val="808030"/>
          <w:lang w:eastAsia="zh-CN"/>
        </w:rPr>
        <w:t>(</w:t>
      </w:r>
    </w:p>
    <w:p w14:paraId="17D7A9A7"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808030"/>
          <w:lang w:eastAsia="zh-CN"/>
        </w:rPr>
        <w:t>,</w:t>
      </w:r>
    </w:p>
    <w:p w14:paraId="4794243D"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p>
    <w:p w14:paraId="193F1752"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808030"/>
          <w:lang w:eastAsia="zh-CN"/>
        </w:rPr>
        <w:t>,</w:t>
      </w:r>
    </w:p>
    <w:p w14:paraId="246E727E"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La bouche</w:t>
      </w:r>
    </w:p>
    <w:p w14:paraId="3C2B0D1D" w14:textId="77777777" w:rsidR="006E0875" w:rsidRPr="006E0875" w:rsidRDefault="006E0875" w:rsidP="00795BA9">
      <w:pPr>
        <w:pStyle w:val="Code"/>
        <w:keepNext w:val="0"/>
        <w:keepLines w:val="0"/>
        <w:rPr>
          <w:color w:val="000000"/>
          <w:lang w:eastAsia="zh-CN"/>
        </w:rPr>
      </w:pPr>
    </w:p>
    <w:p w14:paraId="5AA2D3FF"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setColor</w:t>
      </w:r>
      <w:r w:rsidRPr="006E0875">
        <w:rPr>
          <w:color w:val="808030"/>
          <w:lang w:eastAsia="zh-CN"/>
        </w:rPr>
        <w:t>(</w:t>
      </w:r>
      <w:r w:rsidRPr="006E0875">
        <w:rPr>
          <w:color w:val="000000"/>
          <w:lang w:eastAsia="zh-CN"/>
        </w:rPr>
        <w:t>Color</w:t>
      </w:r>
      <w:r w:rsidRPr="006E0875">
        <w:rPr>
          <w:color w:val="808030"/>
          <w:lang w:eastAsia="zh-CN"/>
        </w:rPr>
        <w:t>.</w:t>
      </w:r>
      <w:r w:rsidRPr="006E0875">
        <w:rPr>
          <w:color w:val="000000"/>
          <w:lang w:eastAsia="zh-CN"/>
        </w:rPr>
        <w:t>red</w:t>
      </w:r>
      <w:r w:rsidRPr="006E0875">
        <w:rPr>
          <w:color w:val="808030"/>
          <w:lang w:eastAsia="zh-CN"/>
        </w:rPr>
        <w:t>)</w:t>
      </w:r>
      <w:r w:rsidRPr="006E0875">
        <w:rPr>
          <w:color w:val="800080"/>
          <w:lang w:eastAsia="zh-CN"/>
        </w:rPr>
        <w:t>;</w:t>
      </w:r>
    </w:p>
    <w:p w14:paraId="33ABBBE6" w14:textId="77777777" w:rsidR="006E0875" w:rsidRPr="006E0875" w:rsidRDefault="006E0875" w:rsidP="00795BA9">
      <w:pPr>
        <w:pStyle w:val="Code"/>
        <w:keepNext w:val="0"/>
        <w:keepLines w:val="0"/>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fillRect</w:t>
      </w:r>
      <w:r w:rsidRPr="006E0875">
        <w:rPr>
          <w:color w:val="808030"/>
          <w:lang w:eastAsia="zh-CN"/>
        </w:rPr>
        <w:t>(</w:t>
      </w:r>
      <w:r w:rsidRPr="006E0875">
        <w:rPr>
          <w:color w:val="000000"/>
          <w:lang w:eastAsia="zh-CN"/>
        </w:rPr>
        <w:t>x</w:t>
      </w:r>
      <w:r w:rsidRPr="006E0875">
        <w:rPr>
          <w:color w:val="808030"/>
          <w:lang w:eastAsia="zh-CN"/>
        </w:rPr>
        <w:t>,</w:t>
      </w: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w:t>
      </w:r>
      <w:r w:rsidRPr="006E0875">
        <w:rPr>
          <w:color w:val="808030"/>
          <w:lang w:eastAsia="zh-CN"/>
        </w:rPr>
        <w:t>,</w:t>
      </w:r>
      <w:r w:rsidRPr="006E0875">
        <w:rPr>
          <w:color w:val="000000"/>
          <w:lang w:eastAsia="zh-CN"/>
        </w:rPr>
        <w:t xml:space="preserve"> largeur</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Le corps</w:t>
      </w:r>
    </w:p>
    <w:p w14:paraId="5E542D5C" w14:textId="77777777" w:rsidR="006E0875" w:rsidRDefault="006E0875" w:rsidP="00795BA9">
      <w:pPr>
        <w:pStyle w:val="Code"/>
        <w:keepNext w:val="0"/>
        <w:keepLines w:val="0"/>
        <w:rPr>
          <w:color w:val="800080"/>
          <w:lang w:eastAsia="zh-CN"/>
        </w:rPr>
      </w:pPr>
      <w:r w:rsidRPr="006E0875">
        <w:rPr>
          <w:color w:val="000000"/>
          <w:lang w:eastAsia="zh-CN"/>
        </w:rPr>
        <w:t xml:space="preserve">  </w:t>
      </w:r>
      <w:r w:rsidRPr="006E0875">
        <w:rPr>
          <w:color w:val="800080"/>
          <w:lang w:eastAsia="zh-CN"/>
        </w:rPr>
        <w:t>}</w:t>
      </w:r>
    </w:p>
    <w:p w14:paraId="2F98FF99" w14:textId="77777777" w:rsidR="00E93CFF" w:rsidRPr="006E0875" w:rsidRDefault="00E93CFF" w:rsidP="00795BA9">
      <w:pPr>
        <w:pStyle w:val="Code"/>
        <w:keepNext w:val="0"/>
        <w:keepLines w:val="0"/>
        <w:rPr>
          <w:color w:val="000000"/>
          <w:lang w:eastAsia="zh-CN"/>
        </w:rPr>
      </w:pPr>
    </w:p>
    <w:p w14:paraId="5E5D1536" w14:textId="77777777" w:rsidR="006E0875" w:rsidRPr="006E0875" w:rsidRDefault="006E0875" w:rsidP="00983A91">
      <w:pPr>
        <w:pStyle w:val="Code"/>
        <w:rPr>
          <w:color w:val="000000"/>
          <w:lang w:eastAsia="zh-CN"/>
        </w:rPr>
      </w:pPr>
      <w:r w:rsidRPr="006E0875">
        <w:rPr>
          <w:color w:val="000000"/>
          <w:lang w:eastAsia="zh-CN"/>
        </w:rPr>
        <w:lastRenderedPageBreak/>
        <w:t xml:space="preserve">  </w:t>
      </w:r>
      <w:r w:rsidRPr="006E0875">
        <w:rPr>
          <w:color w:val="696969"/>
          <w:lang w:eastAsia="zh-CN"/>
        </w:rPr>
        <w:t>// Effacer le rectangle du Bot dans tamponGraphics</w:t>
      </w:r>
    </w:p>
    <w:p w14:paraId="34039CF2"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w:t>
      </w:r>
      <w:r w:rsidRPr="006E0875">
        <w:rPr>
          <w:color w:val="BB7977"/>
          <w:lang w:eastAsia="zh-CN"/>
        </w:rPr>
        <w:t>void</w:t>
      </w:r>
      <w:r w:rsidRPr="006E0875">
        <w:rPr>
          <w:color w:val="000000"/>
          <w:lang w:eastAsia="zh-CN"/>
        </w:rPr>
        <w:t xml:space="preserve"> effacer</w:t>
      </w:r>
      <w:r w:rsidRPr="006E0875">
        <w:rPr>
          <w:color w:val="808030"/>
          <w:lang w:eastAsia="zh-CN"/>
        </w:rPr>
        <w:t>(</w:t>
      </w:r>
      <w:r w:rsidRPr="006E0875">
        <w:rPr>
          <w:color w:val="000000"/>
          <w:lang w:eastAsia="zh-CN"/>
        </w:rPr>
        <w:t>Graphics tamponGraphics</w:t>
      </w:r>
      <w:r w:rsidRPr="006E0875">
        <w:rPr>
          <w:color w:val="808030"/>
          <w:lang w:eastAsia="zh-CN"/>
        </w:rPr>
        <w:t>)</w:t>
      </w:r>
      <w:r w:rsidRPr="006E0875">
        <w:rPr>
          <w:color w:val="000000"/>
          <w:lang w:eastAsia="zh-CN"/>
        </w:rPr>
        <w:t xml:space="preserve"> </w:t>
      </w:r>
      <w:r w:rsidRPr="006E0875">
        <w:rPr>
          <w:color w:val="800080"/>
          <w:lang w:eastAsia="zh-CN"/>
        </w:rPr>
        <w:t>{</w:t>
      </w:r>
    </w:p>
    <w:p w14:paraId="09A8D213" w14:textId="77777777" w:rsidR="006E0875" w:rsidRPr="006E0875" w:rsidRDefault="006E0875" w:rsidP="00983A91">
      <w:pPr>
        <w:pStyle w:val="Code"/>
        <w:rPr>
          <w:color w:val="000000"/>
          <w:lang w:eastAsia="zh-CN"/>
        </w:rPr>
      </w:pPr>
      <w:r w:rsidRPr="006E0875">
        <w:rPr>
          <w:color w:val="000000"/>
          <w:lang w:eastAsia="zh-CN"/>
        </w:rPr>
        <w:t xml:space="preserve">    tamponGraphics</w:t>
      </w:r>
      <w:r w:rsidRPr="006E0875">
        <w:rPr>
          <w:color w:val="808030"/>
          <w:lang w:eastAsia="zh-CN"/>
        </w:rPr>
        <w:t>.</w:t>
      </w:r>
      <w:r w:rsidRPr="006E0875">
        <w:rPr>
          <w:color w:val="000000"/>
          <w:lang w:eastAsia="zh-CN"/>
        </w:rPr>
        <w:t>clearRect</w:t>
      </w:r>
      <w:r w:rsidRPr="006E0875">
        <w:rPr>
          <w:color w:val="808030"/>
          <w:lang w:eastAsia="zh-CN"/>
        </w:rPr>
        <w:t>(</w:t>
      </w:r>
      <w:r w:rsidRPr="006E0875">
        <w:rPr>
          <w:color w:val="000000"/>
          <w:lang w:eastAsia="zh-CN"/>
        </w:rPr>
        <w:t>x</w:t>
      </w:r>
      <w:r w:rsidRPr="006E0875">
        <w:rPr>
          <w:color w:val="808030"/>
          <w:lang w:eastAsia="zh-CN"/>
        </w:rPr>
        <w:t>,</w:t>
      </w:r>
      <w:r w:rsidRPr="006E0875">
        <w:rPr>
          <w:color w:val="000000"/>
          <w:lang w:eastAsia="zh-CN"/>
        </w:rPr>
        <w:t xml:space="preserve"> y</w:t>
      </w:r>
      <w:r w:rsidRPr="006E0875">
        <w:rPr>
          <w:color w:val="808030"/>
          <w:lang w:eastAsia="zh-CN"/>
        </w:rPr>
        <w:t>,</w:t>
      </w:r>
      <w:r w:rsidRPr="006E0875">
        <w:rPr>
          <w:color w:val="000000"/>
          <w:lang w:eastAsia="zh-CN"/>
        </w:rPr>
        <w:t xml:space="preserve"> largeur</w:t>
      </w:r>
      <w:r w:rsidRPr="006E0875">
        <w:rPr>
          <w:color w:val="808030"/>
          <w:lang w:eastAsia="zh-CN"/>
        </w:rPr>
        <w:t>,</w:t>
      </w:r>
      <w:r w:rsidRPr="006E0875">
        <w:rPr>
          <w:color w:val="000000"/>
          <w:lang w:eastAsia="zh-CN"/>
        </w:rPr>
        <w:t xml:space="preserve"> hauteur</w:t>
      </w:r>
      <w:r w:rsidRPr="006E0875">
        <w:rPr>
          <w:color w:val="808030"/>
          <w:lang w:eastAsia="zh-CN"/>
        </w:rPr>
        <w:t>)</w:t>
      </w:r>
      <w:r w:rsidRPr="006E0875">
        <w:rPr>
          <w:color w:val="800080"/>
          <w:lang w:eastAsia="zh-CN"/>
        </w:rPr>
        <w:t>;</w:t>
      </w:r>
    </w:p>
    <w:p w14:paraId="2C8FD46E"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800080"/>
          <w:lang w:eastAsia="zh-CN"/>
        </w:rPr>
        <w:t>}</w:t>
      </w:r>
    </w:p>
    <w:p w14:paraId="24D55C46" w14:textId="77777777" w:rsidR="006E0875" w:rsidRPr="006E0875" w:rsidRDefault="006E0875" w:rsidP="00983A91">
      <w:pPr>
        <w:pStyle w:val="Code"/>
        <w:rPr>
          <w:color w:val="000000"/>
          <w:lang w:eastAsia="zh-CN"/>
        </w:rPr>
      </w:pPr>
      <w:r w:rsidRPr="006E0875">
        <w:rPr>
          <w:color w:val="800080"/>
          <w:lang w:eastAsia="zh-CN"/>
        </w:rPr>
        <w:t>}</w:t>
      </w:r>
    </w:p>
    <w:p w14:paraId="731AE7B2" w14:textId="77777777" w:rsidR="00E93CFF" w:rsidRDefault="00E93CFF" w:rsidP="00494C92">
      <w:pPr>
        <w:pStyle w:val="Corpsdetexte"/>
        <w:rPr>
          <w:lang w:val="fr-CA"/>
        </w:rPr>
      </w:pPr>
    </w:p>
    <w:p w14:paraId="754E945E" w14:textId="564012B7" w:rsidR="00494C92" w:rsidRDefault="00494C92" w:rsidP="00494C92">
      <w:pPr>
        <w:pStyle w:val="Corpsdetexte"/>
      </w:pPr>
      <w:r>
        <w:t xml:space="preserve">La classe </w:t>
      </w:r>
      <w:r w:rsidRPr="00FC1F4A">
        <w:rPr>
          <w:i/>
          <w:iCs/>
        </w:rPr>
        <w:t>BotRebondissant</w:t>
      </w:r>
      <w:r>
        <w:t xml:space="preserve"> contient les variables et méthodes qui concernent un objet Bot.  Les variables qui décrivent un objet Bot (coordonnées, taille et vitesse) sont :</w:t>
      </w:r>
    </w:p>
    <w:p w14:paraId="629ECEBC" w14:textId="0D614CCD" w:rsidR="00494C92" w:rsidRPr="000055E9" w:rsidRDefault="00494C92" w:rsidP="00494C92">
      <w:pPr>
        <w:rPr>
          <w:rFonts w:ascii="Courier New" w:hAnsi="Courier New" w:cs="Courier New"/>
        </w:rPr>
      </w:pPr>
      <w:r w:rsidRPr="000055E9">
        <w:rPr>
          <w:rFonts w:ascii="Courier New" w:hAnsi="Courier New" w:cs="Courier New"/>
        </w:rPr>
        <w:t>private int x,y;              // Coordonnées x du Bot</w:t>
      </w:r>
    </w:p>
    <w:p w14:paraId="016DF46B" w14:textId="2F5C9232" w:rsidR="00494C92" w:rsidRPr="000055E9" w:rsidRDefault="00494C92" w:rsidP="00494C92">
      <w:pPr>
        <w:rPr>
          <w:rFonts w:ascii="Courier New" w:hAnsi="Courier New" w:cs="Courier New"/>
        </w:rPr>
      </w:pPr>
      <w:r w:rsidRPr="000055E9">
        <w:rPr>
          <w:rFonts w:ascii="Courier New" w:hAnsi="Courier New" w:cs="Courier New"/>
        </w:rPr>
        <w:t>private int largeur,hauteur;  // Taille du Bot</w:t>
      </w:r>
    </w:p>
    <w:p w14:paraId="7246527B" w14:textId="64EB3BA8" w:rsidR="00494C92" w:rsidRPr="000055E9" w:rsidRDefault="00494C92" w:rsidP="00494C92">
      <w:pPr>
        <w:rPr>
          <w:rFonts w:ascii="Courier New" w:hAnsi="Courier New" w:cs="Courier New"/>
        </w:rPr>
      </w:pPr>
      <w:r w:rsidRPr="000055E9">
        <w:rPr>
          <w:rFonts w:ascii="Courier New" w:hAnsi="Courier New" w:cs="Courier New"/>
        </w:rPr>
        <w:t xml:space="preserve">private int vitesseX;         // Vitesse de déplacement dans l'axe x </w:t>
      </w:r>
    </w:p>
    <w:p w14:paraId="0ED73FEF" w14:textId="4CBF60A3" w:rsidR="00494C92" w:rsidRDefault="00494C92" w:rsidP="00494C92">
      <w:pPr>
        <w:rPr>
          <w:rFonts w:ascii="Courier New" w:hAnsi="Courier New" w:cs="Courier New"/>
        </w:rPr>
      </w:pPr>
      <w:r w:rsidRPr="000055E9">
        <w:rPr>
          <w:rFonts w:ascii="Courier New" w:hAnsi="Courier New" w:cs="Courier New"/>
        </w:rPr>
        <w:t>private int vitesseY;         // Vitesse de déplacement dans l'axe y</w:t>
      </w:r>
    </w:p>
    <w:p w14:paraId="0A6E83B5" w14:textId="77777777" w:rsidR="00E93CFF" w:rsidRPr="000055E9" w:rsidRDefault="00E93CFF" w:rsidP="00494C92">
      <w:pPr>
        <w:rPr>
          <w:rFonts w:ascii="Courier New" w:hAnsi="Courier New" w:cs="Courier New"/>
        </w:rPr>
      </w:pPr>
    </w:p>
    <w:p w14:paraId="72BC6D97" w14:textId="77777777" w:rsidR="00494C92" w:rsidRPr="00054AAA" w:rsidRDefault="00494C92" w:rsidP="00494C92">
      <w:pPr>
        <w:pStyle w:val="Corpsdetexte"/>
        <w:pBdr>
          <w:top w:val="single" w:sz="4" w:space="1" w:color="auto"/>
          <w:left w:val="single" w:sz="4" w:space="4" w:color="auto"/>
          <w:bottom w:val="single" w:sz="4" w:space="1" w:color="auto"/>
          <w:right w:val="single" w:sz="4" w:space="4" w:color="auto"/>
        </w:pBdr>
        <w:rPr>
          <w:b/>
          <w:bCs/>
          <w:i/>
          <w:iCs/>
        </w:rPr>
      </w:pPr>
      <w:r w:rsidRPr="00054AAA">
        <w:rPr>
          <w:b/>
          <w:bCs/>
          <w:i/>
          <w:iCs/>
        </w:rPr>
        <w:t>État d’un objet</w:t>
      </w:r>
    </w:p>
    <w:p w14:paraId="41C53BC8"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Les variables d’objet représentent l’</w:t>
      </w:r>
      <w:r w:rsidRPr="00C2040A">
        <w:rPr>
          <w:i/>
          <w:iCs/>
        </w:rPr>
        <w:t>état</w:t>
      </w:r>
      <w:r>
        <w:t xml:space="preserve"> d’un objet. Un objet évolue en passant d’un état à un autre suite aux modifications apportées aux variables de l’objet.</w:t>
      </w:r>
    </w:p>
    <w:p w14:paraId="4693404C" w14:textId="77777777" w:rsidR="00494C92" w:rsidRDefault="00494C92" w:rsidP="00494C92">
      <w:pPr>
        <w:pStyle w:val="Corpsdetexte"/>
      </w:pPr>
      <w:r>
        <w:t xml:space="preserve">Le constructeur </w:t>
      </w:r>
      <w:r w:rsidRPr="00762908">
        <w:rPr>
          <w:i/>
        </w:rPr>
        <w:t>BotRebondissant</w:t>
      </w:r>
      <w:r w:rsidRPr="00762908">
        <w:t>()</w:t>
      </w:r>
      <w:r>
        <w:t xml:space="preserve"> initialise les variables d’objet. Ici, le constructeur ne fait qu’assigner les valeurs des paramètres aux variables d’objet correspondantes.</w:t>
      </w:r>
    </w:p>
    <w:p w14:paraId="1A1678E1" w14:textId="77777777" w:rsidR="00494C92" w:rsidRPr="005D09DE" w:rsidRDefault="00494C92" w:rsidP="00494C92">
      <w:pPr>
        <w:rPr>
          <w:rFonts w:ascii="Courier New" w:hAnsi="Courier New" w:cs="Courier New"/>
        </w:rPr>
      </w:pPr>
      <w:r w:rsidRPr="005D09DE">
        <w:rPr>
          <w:rFonts w:ascii="Courier New" w:hAnsi="Courier New" w:cs="Courier New"/>
        </w:rPr>
        <w:t xml:space="preserve">    // Constructeur pour initialiser l'état du BotRebondissant</w:t>
      </w:r>
    </w:p>
    <w:p w14:paraId="6B281E56" w14:textId="77777777" w:rsidR="00494C92" w:rsidRPr="005D09DE" w:rsidRDefault="00494C92" w:rsidP="00494C92">
      <w:pPr>
        <w:rPr>
          <w:rFonts w:ascii="Courier New" w:hAnsi="Courier New" w:cs="Courier New"/>
        </w:rPr>
      </w:pPr>
      <w:r w:rsidRPr="005D09DE">
        <w:rPr>
          <w:rFonts w:ascii="Courier New" w:hAnsi="Courier New" w:cs="Courier New"/>
        </w:rPr>
        <w:t xml:space="preserve">    public BotRebondissant(</w:t>
      </w:r>
    </w:p>
    <w:p w14:paraId="7D20B7D5" w14:textId="77777777" w:rsidR="00494C92" w:rsidRPr="005D09DE" w:rsidRDefault="00494C92" w:rsidP="00494C92">
      <w:pPr>
        <w:rPr>
          <w:rFonts w:ascii="Courier New" w:hAnsi="Courier New" w:cs="Courier New"/>
        </w:rPr>
      </w:pPr>
      <w:r w:rsidRPr="005D09DE">
        <w:rPr>
          <w:rFonts w:ascii="Courier New" w:hAnsi="Courier New" w:cs="Courier New"/>
        </w:rPr>
        <w:t xml:space="preserve">      int x, int y, int largeur, int hauteur,</w:t>
      </w:r>
    </w:p>
    <w:p w14:paraId="6B396A7A" w14:textId="77777777" w:rsidR="00494C92" w:rsidRPr="005D09DE" w:rsidRDefault="00494C92" w:rsidP="00494C92">
      <w:pPr>
        <w:rPr>
          <w:rFonts w:ascii="Courier New" w:hAnsi="Courier New" w:cs="Courier New"/>
        </w:rPr>
      </w:pPr>
      <w:r w:rsidRPr="005D09DE">
        <w:rPr>
          <w:rFonts w:ascii="Courier New" w:hAnsi="Courier New" w:cs="Courier New"/>
        </w:rPr>
        <w:t xml:space="preserve">      int vitesseX,int vitesseY) {</w:t>
      </w:r>
    </w:p>
    <w:p w14:paraId="14B6AD27" w14:textId="77777777" w:rsidR="00494C92" w:rsidRPr="005D09DE" w:rsidRDefault="00494C92" w:rsidP="00494C92">
      <w:pPr>
        <w:rPr>
          <w:rFonts w:ascii="Courier New" w:hAnsi="Courier New" w:cs="Courier New"/>
        </w:rPr>
      </w:pPr>
      <w:r w:rsidRPr="005D09DE">
        <w:rPr>
          <w:rFonts w:ascii="Courier New" w:hAnsi="Courier New" w:cs="Courier New"/>
        </w:rPr>
        <w:t xml:space="preserve">        this.x = x; this.y = y;</w:t>
      </w:r>
    </w:p>
    <w:p w14:paraId="3F1D7B1F" w14:textId="77777777" w:rsidR="00494C92" w:rsidRPr="005D09DE" w:rsidRDefault="00494C92" w:rsidP="00494C92">
      <w:pPr>
        <w:rPr>
          <w:rFonts w:ascii="Courier New" w:hAnsi="Courier New" w:cs="Courier New"/>
        </w:rPr>
      </w:pPr>
      <w:r w:rsidRPr="005D09DE">
        <w:rPr>
          <w:rFonts w:ascii="Courier New" w:hAnsi="Courier New" w:cs="Courier New"/>
        </w:rPr>
        <w:t xml:space="preserve">        this.hauteur = hauteur; this.largeur = largeur;</w:t>
      </w:r>
    </w:p>
    <w:p w14:paraId="690938D0" w14:textId="77777777" w:rsidR="00494C92" w:rsidRPr="009A50DE" w:rsidRDefault="00494C92" w:rsidP="00494C92">
      <w:pPr>
        <w:rPr>
          <w:rFonts w:ascii="Courier New" w:hAnsi="Courier New" w:cs="Courier New"/>
          <w:lang w:val="fr-CA"/>
        </w:rPr>
      </w:pPr>
      <w:r w:rsidRPr="005D09DE">
        <w:rPr>
          <w:rFonts w:ascii="Courier New" w:hAnsi="Courier New" w:cs="Courier New"/>
        </w:rPr>
        <w:t xml:space="preserve">        </w:t>
      </w:r>
      <w:r w:rsidRPr="009A50DE">
        <w:rPr>
          <w:rFonts w:ascii="Courier New" w:hAnsi="Courier New" w:cs="Courier New"/>
          <w:lang w:val="fr-CA"/>
        </w:rPr>
        <w:t>this.vitesseX = vitesseX; this.vitesseY = vitesseY;</w:t>
      </w:r>
    </w:p>
    <w:p w14:paraId="21D57AA0" w14:textId="77777777" w:rsidR="00494C92" w:rsidRDefault="00494C92" w:rsidP="00494C92">
      <w:pPr>
        <w:rPr>
          <w:rFonts w:ascii="Courier New" w:hAnsi="Courier New" w:cs="Courier New"/>
        </w:rPr>
      </w:pPr>
      <w:r w:rsidRPr="009A50DE">
        <w:rPr>
          <w:rFonts w:ascii="Courier New" w:hAnsi="Courier New" w:cs="Courier New"/>
          <w:lang w:val="fr-CA"/>
        </w:rPr>
        <w:t xml:space="preserve">    </w:t>
      </w:r>
      <w:r w:rsidRPr="005D09DE">
        <w:rPr>
          <w:rFonts w:ascii="Courier New" w:hAnsi="Courier New" w:cs="Courier New"/>
        </w:rPr>
        <w:t>}</w:t>
      </w:r>
    </w:p>
    <w:p w14:paraId="788D2D99" w14:textId="77777777" w:rsidR="00E93CFF" w:rsidRPr="005D09DE" w:rsidRDefault="00E93CFF" w:rsidP="00494C92">
      <w:pPr>
        <w:rPr>
          <w:rFonts w:ascii="Courier New" w:hAnsi="Courier New" w:cs="Courier New"/>
        </w:rPr>
      </w:pPr>
    </w:p>
    <w:p w14:paraId="15CE17A8" w14:textId="77777777" w:rsidR="00494C92" w:rsidRPr="00E52157"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E52157">
        <w:rPr>
          <w:b/>
          <w:bCs/>
        </w:rPr>
        <w:t xml:space="preserve">Identificateur réservé </w:t>
      </w:r>
      <w:r w:rsidRPr="00E52157">
        <w:rPr>
          <w:b/>
          <w:bCs/>
          <w:i/>
          <w:iCs/>
        </w:rPr>
        <w:t>this</w:t>
      </w:r>
      <w:r w:rsidRPr="00E52157">
        <w:rPr>
          <w:b/>
          <w:bCs/>
        </w:rPr>
        <w:t xml:space="preserve"> suivi d’un nom de variable</w:t>
      </w:r>
    </w:p>
    <w:p w14:paraId="1E6E3F1B"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 xml:space="preserve">Le </w:t>
      </w:r>
      <w:r w:rsidRPr="00EB620F">
        <w:rPr>
          <w:i/>
          <w:iCs/>
        </w:rPr>
        <w:t>this</w:t>
      </w:r>
      <w:r>
        <w:t xml:space="preserve"> suivi d’un nom de variable désigne la variable d’objet correspondante.</w:t>
      </w:r>
    </w:p>
    <w:p w14:paraId="0677B5B2" w14:textId="77777777" w:rsidR="00494C92" w:rsidRDefault="00494C92" w:rsidP="00494C92">
      <w:pPr>
        <w:pStyle w:val="Corpsdetexte"/>
      </w:pPr>
      <w:r>
        <w:t xml:space="preserve">Le </w:t>
      </w:r>
      <w:r w:rsidRPr="00EB620F">
        <w:rPr>
          <w:i/>
          <w:iCs/>
        </w:rPr>
        <w:t>this</w:t>
      </w:r>
      <w:r>
        <w:t xml:space="preserve"> est nécessaire ici pour distinguer le paramètre </w:t>
      </w:r>
      <w:r w:rsidRPr="00822C9C">
        <w:rPr>
          <w:i/>
        </w:rPr>
        <w:t>x</w:t>
      </w:r>
      <w:r>
        <w:t xml:space="preserve"> et la variable d’objet </w:t>
      </w:r>
      <w:r w:rsidRPr="00822C9C">
        <w:rPr>
          <w:i/>
        </w:rPr>
        <w:t>x</w:t>
      </w:r>
      <w:r>
        <w:t xml:space="preserve"> car ils portent le même nom ! Il en est de même pour les autres variables.</w:t>
      </w:r>
    </w:p>
    <w:p w14:paraId="39821AB2" w14:textId="59E39630" w:rsidR="00494C92" w:rsidRDefault="00494C92" w:rsidP="00494C92">
      <w:pPr>
        <w:pStyle w:val="Corpsdetexte"/>
      </w:pPr>
      <w:r>
        <w:t xml:space="preserve">En plus du constructeur, les méthodes particulières à un objet </w:t>
      </w:r>
      <w:r w:rsidRPr="00B74300">
        <w:rPr>
          <w:i/>
          <w:iCs/>
        </w:rPr>
        <w:t>BotRebondis</w:t>
      </w:r>
      <w:r w:rsidR="00976D4C">
        <w:rPr>
          <w:i/>
          <w:iCs/>
        </w:rPr>
        <w:t>s</w:t>
      </w:r>
      <w:r w:rsidRPr="00B74300">
        <w:rPr>
          <w:i/>
          <w:iCs/>
        </w:rPr>
        <w:t>ant</w:t>
      </w:r>
      <w:r>
        <w:t xml:space="preserve"> sont </w:t>
      </w:r>
      <w:r w:rsidRPr="004528B4">
        <w:rPr>
          <w:i/>
          <w:iCs/>
        </w:rPr>
        <w:t>deplacer</w:t>
      </w:r>
      <w:r>
        <w:t xml:space="preserve">(), </w:t>
      </w:r>
      <w:r w:rsidRPr="004528B4">
        <w:rPr>
          <w:i/>
          <w:iCs/>
        </w:rPr>
        <w:t>paint</w:t>
      </w:r>
      <w:r>
        <w:t xml:space="preserve">() et </w:t>
      </w:r>
      <w:r w:rsidRPr="00E43C4C">
        <w:rPr>
          <w:i/>
          <w:iCs/>
        </w:rPr>
        <w:t>effacer</w:t>
      </w:r>
      <w:r>
        <w:t>(). Ce sont des méthodes d’objet car elles accèdent aux variables d’objet de la classe.</w:t>
      </w:r>
    </w:p>
    <w:p w14:paraId="4F46FEDF" w14:textId="77777777" w:rsidR="00494C92" w:rsidRPr="00054AAA" w:rsidRDefault="00494C92" w:rsidP="00494C92">
      <w:pPr>
        <w:pStyle w:val="Corpsdetexte"/>
        <w:pBdr>
          <w:top w:val="single" w:sz="4" w:space="1" w:color="auto"/>
          <w:left w:val="single" w:sz="4" w:space="4" w:color="auto"/>
          <w:bottom w:val="single" w:sz="4" w:space="1" w:color="auto"/>
          <w:right w:val="single" w:sz="4" w:space="4" w:color="auto"/>
        </w:pBdr>
        <w:rPr>
          <w:b/>
          <w:bCs/>
          <w:i/>
          <w:iCs/>
        </w:rPr>
      </w:pPr>
      <w:r w:rsidRPr="00054AAA">
        <w:rPr>
          <w:b/>
          <w:bCs/>
          <w:i/>
          <w:iCs/>
        </w:rPr>
        <w:t>Comportement d’un objet</w:t>
      </w:r>
    </w:p>
    <w:p w14:paraId="71AC938A"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lastRenderedPageBreak/>
        <w:t>Les méthodes représentent le comportement d’un objet. Elles décrivent les opérations applicables à un objet de la classe.</w:t>
      </w:r>
    </w:p>
    <w:p w14:paraId="04A50FDF" w14:textId="77777777" w:rsidR="00494C92" w:rsidRDefault="00494C92" w:rsidP="00494C92">
      <w:pPr>
        <w:pStyle w:val="Corpsdetexte"/>
      </w:pPr>
      <w:r>
        <w:t xml:space="preserve">La méthode </w:t>
      </w:r>
      <w:r w:rsidRPr="008758F8">
        <w:rPr>
          <w:i/>
          <w:iCs/>
        </w:rPr>
        <w:t>deplacer</w:t>
      </w:r>
      <w:r>
        <w:t xml:space="preserve">() décrit le comportement de déplacement d’un </w:t>
      </w:r>
      <w:r w:rsidRPr="008758F8">
        <w:rPr>
          <w:i/>
          <w:iCs/>
        </w:rPr>
        <w:t>BotRebondissant</w:t>
      </w:r>
      <w:r>
        <w:rPr>
          <w:iCs/>
        </w:rPr>
        <w:t xml:space="preserve"> pour passer à la scène suivante</w:t>
      </w:r>
      <w:r>
        <w:t>.</w:t>
      </w:r>
    </w:p>
    <w:p w14:paraId="4B5E7F81" w14:textId="77777777" w:rsidR="00494C92" w:rsidRPr="000C33AF" w:rsidRDefault="00494C92" w:rsidP="00494C92">
      <w:pPr>
        <w:rPr>
          <w:rFonts w:ascii="Courier New" w:hAnsi="Courier New" w:cs="Courier New"/>
        </w:rPr>
      </w:pPr>
      <w:r w:rsidRPr="000C33AF">
        <w:rPr>
          <w:rFonts w:ascii="Courier New" w:hAnsi="Courier New" w:cs="Courier New"/>
        </w:rPr>
        <w:t xml:space="preserve">    // Déplacement pour la prochaine itération</w:t>
      </w:r>
    </w:p>
    <w:p w14:paraId="034E5920" w14:textId="77777777" w:rsidR="00494C92" w:rsidRPr="000C33AF" w:rsidRDefault="00494C92" w:rsidP="00494C92">
      <w:pPr>
        <w:rPr>
          <w:rFonts w:ascii="Courier New" w:hAnsi="Courier New" w:cs="Courier New"/>
        </w:rPr>
      </w:pPr>
      <w:r w:rsidRPr="000C33AF">
        <w:rPr>
          <w:rFonts w:ascii="Courier New" w:hAnsi="Courier New" w:cs="Courier New"/>
        </w:rPr>
        <w:t xml:space="preserve">    public void </w:t>
      </w:r>
      <w:r w:rsidRPr="000C33AF">
        <w:rPr>
          <w:rFonts w:ascii="Courier New" w:hAnsi="Courier New" w:cs="Courier New"/>
          <w:highlight w:val="yellow"/>
        </w:rPr>
        <w:t>deplacer</w:t>
      </w:r>
      <w:r w:rsidRPr="000C33AF">
        <w:rPr>
          <w:rFonts w:ascii="Courier New" w:hAnsi="Courier New" w:cs="Courier New"/>
        </w:rPr>
        <w:t>(int largeurFenetre, int hauteurFenetre){</w:t>
      </w:r>
    </w:p>
    <w:p w14:paraId="6FBDCB42" w14:textId="77777777" w:rsidR="00494C92" w:rsidRPr="000C33AF" w:rsidRDefault="00494C92" w:rsidP="00494C92">
      <w:pPr>
        <w:rPr>
          <w:rFonts w:ascii="Courier New" w:hAnsi="Courier New" w:cs="Courier New"/>
        </w:rPr>
      </w:pPr>
      <w:r w:rsidRPr="000C33AF">
        <w:rPr>
          <w:rFonts w:ascii="Courier New" w:hAnsi="Courier New" w:cs="Courier New"/>
        </w:rPr>
        <w:t xml:space="preserve">      if (x+largeur&gt;=largeurFenetre | x &lt; 0) // Si atteint le bord selon x</w:t>
      </w:r>
    </w:p>
    <w:p w14:paraId="5F2B8A61" w14:textId="77777777" w:rsidR="00494C92" w:rsidRPr="000C33AF" w:rsidRDefault="00494C92" w:rsidP="00494C92">
      <w:pPr>
        <w:rPr>
          <w:rFonts w:ascii="Courier New" w:hAnsi="Courier New" w:cs="Courier New"/>
        </w:rPr>
      </w:pPr>
      <w:r w:rsidRPr="000C33AF">
        <w:rPr>
          <w:rFonts w:ascii="Courier New" w:hAnsi="Courier New" w:cs="Courier New"/>
        </w:rPr>
        <w:t xml:space="preserve">        vitesseX = -vitesseX; // Inverser la direction selon x</w:t>
      </w:r>
    </w:p>
    <w:p w14:paraId="24688F45" w14:textId="77777777" w:rsidR="00494C92" w:rsidRPr="000C33AF" w:rsidRDefault="00494C92" w:rsidP="00494C92">
      <w:pPr>
        <w:rPr>
          <w:rFonts w:ascii="Courier New" w:hAnsi="Courier New" w:cs="Courier New"/>
        </w:rPr>
      </w:pPr>
      <w:r w:rsidRPr="000C33AF">
        <w:rPr>
          <w:rFonts w:ascii="Courier New" w:hAnsi="Courier New" w:cs="Courier New"/>
        </w:rPr>
        <w:t xml:space="preserve">      x = x + vitesseX; // Déplacement selon x     </w:t>
      </w:r>
    </w:p>
    <w:p w14:paraId="5A4D1059" w14:textId="77777777" w:rsidR="00494C92" w:rsidRPr="000C33AF" w:rsidRDefault="00494C92" w:rsidP="00494C92">
      <w:pPr>
        <w:rPr>
          <w:rFonts w:ascii="Courier New" w:hAnsi="Courier New" w:cs="Courier New"/>
        </w:rPr>
      </w:pPr>
      <w:r w:rsidRPr="000C33AF">
        <w:rPr>
          <w:rFonts w:ascii="Courier New" w:hAnsi="Courier New" w:cs="Courier New"/>
        </w:rPr>
        <w:t xml:space="preserve">      if (y+hauteur&gt;=hauteurFenetre | y &lt; 0) // Si atteint le bord selon y</w:t>
      </w:r>
    </w:p>
    <w:p w14:paraId="59790EB5" w14:textId="77777777" w:rsidR="00494C92" w:rsidRPr="000C33AF" w:rsidRDefault="00494C92" w:rsidP="00494C92">
      <w:pPr>
        <w:rPr>
          <w:rFonts w:ascii="Courier New" w:hAnsi="Courier New" w:cs="Courier New"/>
        </w:rPr>
      </w:pPr>
      <w:r w:rsidRPr="000C33AF">
        <w:rPr>
          <w:rFonts w:ascii="Courier New" w:hAnsi="Courier New" w:cs="Courier New"/>
        </w:rPr>
        <w:t xml:space="preserve">        vitesseY = -vitesseY; // Inverser la direction selon y</w:t>
      </w:r>
    </w:p>
    <w:p w14:paraId="14361092" w14:textId="77777777" w:rsidR="00494C92" w:rsidRPr="000C33AF" w:rsidRDefault="00494C92" w:rsidP="00494C92">
      <w:pPr>
        <w:rPr>
          <w:rFonts w:ascii="Courier New" w:hAnsi="Courier New" w:cs="Courier New"/>
        </w:rPr>
      </w:pPr>
      <w:r w:rsidRPr="000C33AF">
        <w:rPr>
          <w:rFonts w:ascii="Courier New" w:hAnsi="Courier New" w:cs="Courier New"/>
        </w:rPr>
        <w:t xml:space="preserve">      y = y + vitesseY; // Déplacement selon y           </w:t>
      </w:r>
    </w:p>
    <w:p w14:paraId="79266A35" w14:textId="77777777" w:rsidR="00494C92" w:rsidRPr="000C33AF" w:rsidRDefault="00494C92" w:rsidP="00494C92">
      <w:pPr>
        <w:rPr>
          <w:rFonts w:ascii="Courier New" w:hAnsi="Courier New" w:cs="Courier New"/>
        </w:rPr>
      </w:pPr>
      <w:r w:rsidRPr="000C33AF">
        <w:rPr>
          <w:rFonts w:ascii="Courier New" w:hAnsi="Courier New" w:cs="Courier New"/>
        </w:rPr>
        <w:t xml:space="preserve">    }</w:t>
      </w:r>
    </w:p>
    <w:p w14:paraId="51C563CC" w14:textId="6FF728E0" w:rsidR="00494C92" w:rsidRDefault="00494C92" w:rsidP="00494C92">
      <w:pPr>
        <w:pStyle w:val="Corpsdetexte"/>
      </w:pPr>
      <w:r>
        <w:t>La méthode utilise toutes les variables d’objet de la classe (</w:t>
      </w:r>
      <w:r w:rsidRPr="00407FC5">
        <w:rPr>
          <w:i/>
          <w:iCs/>
        </w:rPr>
        <w:t>x</w:t>
      </w:r>
      <w:r>
        <w:t xml:space="preserve">, </w:t>
      </w:r>
      <w:r w:rsidRPr="00407FC5">
        <w:rPr>
          <w:i/>
          <w:iCs/>
        </w:rPr>
        <w:t>y</w:t>
      </w:r>
      <w:r>
        <w:t xml:space="preserve">, </w:t>
      </w:r>
      <w:r w:rsidRPr="00407FC5">
        <w:rPr>
          <w:i/>
          <w:iCs/>
        </w:rPr>
        <w:t>largeur</w:t>
      </w:r>
      <w:r>
        <w:t xml:space="preserve">, </w:t>
      </w:r>
      <w:r w:rsidRPr="00407FC5">
        <w:rPr>
          <w:i/>
          <w:iCs/>
        </w:rPr>
        <w:t>hauteur</w:t>
      </w:r>
      <w:r>
        <w:t xml:space="preserve">, </w:t>
      </w:r>
      <w:r w:rsidRPr="00407FC5">
        <w:rPr>
          <w:i/>
          <w:iCs/>
        </w:rPr>
        <w:t>vitesseX</w:t>
      </w:r>
      <w:r>
        <w:t xml:space="preserve"> et </w:t>
      </w:r>
      <w:r w:rsidRPr="00407FC5">
        <w:rPr>
          <w:i/>
          <w:iCs/>
        </w:rPr>
        <w:t>vitesseY</w:t>
      </w:r>
      <w:r>
        <w:t xml:space="preserve">).  Il est à noter que </w:t>
      </w:r>
      <w:r w:rsidRPr="005350A8">
        <w:rPr>
          <w:i/>
          <w:iCs/>
        </w:rPr>
        <w:t>largeurFenetre</w:t>
      </w:r>
      <w:r>
        <w:t xml:space="preserve"> et </w:t>
      </w:r>
      <w:r w:rsidRPr="005350A8">
        <w:rPr>
          <w:i/>
          <w:iCs/>
        </w:rPr>
        <w:t>hauteurFenetre</w:t>
      </w:r>
      <w:r>
        <w:t xml:space="preserve"> sont passés en paramètre à </w:t>
      </w:r>
      <w:r w:rsidRPr="00CA224D">
        <w:rPr>
          <w:i/>
          <w:iCs/>
        </w:rPr>
        <w:t>deplacer</w:t>
      </w:r>
      <w:r>
        <w:t xml:space="preserve">(). </w:t>
      </w:r>
    </w:p>
    <w:p w14:paraId="1C925C5B" w14:textId="637FA854" w:rsidR="00494C92" w:rsidRDefault="00494C92" w:rsidP="00494C92">
      <w:pPr>
        <w:pStyle w:val="Corpsdetexte"/>
      </w:pPr>
      <w:r>
        <w:t xml:space="preserve">La méthode </w:t>
      </w:r>
      <w:r w:rsidRPr="00E55361">
        <w:rPr>
          <w:i/>
          <w:iCs/>
        </w:rPr>
        <w:t>paint</w:t>
      </w:r>
      <w:r>
        <w:t xml:space="preserve">() utilise les variables d’objet </w:t>
      </w:r>
      <w:r w:rsidRPr="00407FC5">
        <w:rPr>
          <w:i/>
          <w:iCs/>
        </w:rPr>
        <w:t>x</w:t>
      </w:r>
      <w:r>
        <w:t xml:space="preserve">, </w:t>
      </w:r>
      <w:r w:rsidRPr="00407FC5">
        <w:rPr>
          <w:i/>
          <w:iCs/>
        </w:rPr>
        <w:t>y</w:t>
      </w:r>
      <w:r>
        <w:t xml:space="preserve">, </w:t>
      </w:r>
      <w:r w:rsidRPr="00407FC5">
        <w:rPr>
          <w:i/>
          <w:iCs/>
        </w:rPr>
        <w:t>largeur</w:t>
      </w:r>
      <w:r>
        <w:t xml:space="preserve"> et </w:t>
      </w:r>
      <w:r w:rsidRPr="00407FC5">
        <w:rPr>
          <w:i/>
          <w:iCs/>
        </w:rPr>
        <w:t>hauteur</w:t>
      </w:r>
      <w:r>
        <w:t xml:space="preserve"> qui ne sont plus passées en paramètre par opposé à la version sans classes. La méthode </w:t>
      </w:r>
      <w:r w:rsidRPr="004A7BC9">
        <w:rPr>
          <w:i/>
          <w:iCs/>
        </w:rPr>
        <w:t>effacer</w:t>
      </w:r>
      <w:r>
        <w:t xml:space="preserve">() utilise </w:t>
      </w:r>
      <w:r w:rsidR="009A6E8E">
        <w:t>les mêmes variables</w:t>
      </w:r>
      <w:r>
        <w:t>.</w:t>
      </w:r>
    </w:p>
    <w:p w14:paraId="35EDE155" w14:textId="77777777" w:rsidR="00494C92" w:rsidRDefault="00494C92" w:rsidP="00494C92">
      <w:pPr>
        <w:pStyle w:val="Corpsdetexte"/>
      </w:pPr>
      <w:r>
        <w:t>La classe</w:t>
      </w:r>
      <w:r w:rsidRPr="00176B0A">
        <w:rPr>
          <w:i/>
          <w:iCs/>
        </w:rPr>
        <w:t xml:space="preserve"> </w:t>
      </w:r>
      <w:r>
        <w:rPr>
          <w:i/>
          <w:iCs/>
        </w:rPr>
        <w:t>Iti</w:t>
      </w:r>
      <w:r w:rsidRPr="00FC1F4A">
        <w:rPr>
          <w:i/>
          <w:iCs/>
        </w:rPr>
        <w:t>Rebondissant</w:t>
      </w:r>
      <w:r>
        <w:t xml:space="preserve"> est semblable. La différence avec </w:t>
      </w:r>
      <w:r w:rsidRPr="00502146">
        <w:rPr>
          <w:i/>
          <w:iCs/>
        </w:rPr>
        <w:t>BotRebondissant</w:t>
      </w:r>
      <w:r>
        <w:t xml:space="preserve"> est la méthode </w:t>
      </w:r>
      <w:r w:rsidRPr="00D26BCD">
        <w:rPr>
          <w:i/>
          <w:iCs/>
        </w:rPr>
        <w:t>paint</w:t>
      </w:r>
      <w:r>
        <w:t>().</w:t>
      </w:r>
    </w:p>
    <w:p w14:paraId="01EA3E4B" w14:textId="7915621F" w:rsidR="00494C92" w:rsidRPr="00353F45" w:rsidRDefault="00000000" w:rsidP="00494C92">
      <w:pPr>
        <w:pStyle w:val="Corpsdetexte"/>
      </w:pPr>
      <w:hyperlink r:id="rId351" w:history="1">
        <w:r w:rsidR="00494C92" w:rsidRPr="005B2B59">
          <w:rPr>
            <w:rFonts w:ascii="Segoe UI" w:hAnsi="Segoe UI" w:cs="Segoe UI"/>
            <w:color w:val="0366D6"/>
            <w:lang w:val="fr-CA"/>
          </w:rPr>
          <w:t>JavaPasAPas</w:t>
        </w:r>
      </w:hyperlink>
      <w:r w:rsidR="00494C92" w:rsidRPr="005B2B59">
        <w:rPr>
          <w:rFonts w:ascii="Segoe UI" w:hAnsi="Segoe UI" w:cs="Segoe UI"/>
          <w:color w:val="586069"/>
          <w:lang w:val="fr-CA"/>
        </w:rPr>
        <w:t>/</w:t>
      </w:r>
      <w:r w:rsidR="00983A91">
        <w:rPr>
          <w:rFonts w:ascii="Segoe UI" w:hAnsi="Segoe UI" w:cs="Segoe UI"/>
          <w:b/>
          <w:bCs/>
          <w:color w:val="586069"/>
          <w:lang w:val="fr-CA"/>
        </w:rPr>
        <w:t>chapitre_7/Iti</w:t>
      </w:r>
      <w:r w:rsidR="00494C92" w:rsidRPr="005B2B59">
        <w:rPr>
          <w:rFonts w:ascii="Segoe UI" w:hAnsi="Segoe UI" w:cs="Segoe UI"/>
          <w:b/>
          <w:bCs/>
          <w:color w:val="586069"/>
          <w:lang w:val="fr-CA"/>
        </w:rPr>
        <w:t>Rebondissant.java</w:t>
      </w:r>
    </w:p>
    <w:p w14:paraId="3891FBC0" w14:textId="77777777" w:rsidR="00983A91" w:rsidRPr="00983A91" w:rsidRDefault="00983A91" w:rsidP="00983A91">
      <w:pPr>
        <w:pStyle w:val="Code"/>
        <w:rPr>
          <w:color w:val="000000"/>
          <w:lang w:eastAsia="zh-CN"/>
        </w:rPr>
      </w:pPr>
      <w:r w:rsidRPr="00983A91">
        <w:rPr>
          <w:b/>
          <w:bCs/>
          <w:color w:val="800000"/>
          <w:lang w:eastAsia="zh-CN"/>
        </w:rPr>
        <w:t>import</w:t>
      </w:r>
      <w:r w:rsidRPr="00983A91">
        <w:rPr>
          <w:lang w:eastAsia="zh-CN"/>
        </w:rPr>
        <w:t xml:space="preserve"> java</w:t>
      </w:r>
      <w:r w:rsidRPr="00983A91">
        <w:rPr>
          <w:color w:val="808030"/>
          <w:lang w:eastAsia="zh-CN"/>
        </w:rPr>
        <w:t>.</w:t>
      </w:r>
      <w:r w:rsidRPr="00983A91">
        <w:rPr>
          <w:lang w:eastAsia="zh-CN"/>
        </w:rPr>
        <w:t>awt</w:t>
      </w:r>
      <w:r w:rsidRPr="00983A91">
        <w:rPr>
          <w:color w:val="808030"/>
          <w:lang w:eastAsia="zh-CN"/>
        </w:rPr>
        <w:t>.</w:t>
      </w:r>
      <w:r w:rsidRPr="00983A91">
        <w:rPr>
          <w:b/>
          <w:bCs/>
          <w:color w:val="800000"/>
          <w:lang w:eastAsia="zh-CN"/>
        </w:rPr>
        <w:t>*</w:t>
      </w:r>
      <w:r w:rsidRPr="00983A91">
        <w:rPr>
          <w:color w:val="800080"/>
          <w:lang w:eastAsia="zh-CN"/>
        </w:rPr>
        <w:t>;</w:t>
      </w:r>
    </w:p>
    <w:p w14:paraId="5373CAFE" w14:textId="77777777" w:rsidR="00983A91" w:rsidRPr="00983A91" w:rsidRDefault="00983A91" w:rsidP="00983A91">
      <w:pPr>
        <w:pStyle w:val="Code"/>
        <w:rPr>
          <w:color w:val="000000"/>
          <w:lang w:eastAsia="zh-CN"/>
        </w:rPr>
      </w:pPr>
    </w:p>
    <w:p w14:paraId="1C3F4EBD" w14:textId="77777777" w:rsidR="00983A91" w:rsidRPr="00983A91" w:rsidRDefault="00983A91" w:rsidP="00983A91">
      <w:pPr>
        <w:pStyle w:val="Code"/>
        <w:rPr>
          <w:color w:val="000000"/>
          <w:lang w:eastAsia="zh-CN"/>
        </w:rPr>
      </w:pPr>
      <w:r w:rsidRPr="00983A91">
        <w:rPr>
          <w:b/>
          <w:bCs/>
          <w:color w:val="800000"/>
          <w:lang w:eastAsia="zh-CN"/>
        </w:rPr>
        <w:t>public</w:t>
      </w:r>
      <w:r w:rsidRPr="00983A91">
        <w:rPr>
          <w:color w:val="000000"/>
          <w:lang w:eastAsia="zh-CN"/>
        </w:rPr>
        <w:t xml:space="preserve"> </w:t>
      </w:r>
      <w:r w:rsidRPr="00983A91">
        <w:rPr>
          <w:b/>
          <w:bCs/>
          <w:color w:val="800000"/>
          <w:lang w:eastAsia="zh-CN"/>
        </w:rPr>
        <w:t>class</w:t>
      </w:r>
      <w:r w:rsidRPr="00983A91">
        <w:rPr>
          <w:color w:val="000000"/>
          <w:lang w:eastAsia="zh-CN"/>
        </w:rPr>
        <w:t xml:space="preserve"> ItiRebondissant </w:t>
      </w:r>
      <w:r w:rsidRPr="00983A91">
        <w:rPr>
          <w:color w:val="800080"/>
          <w:lang w:eastAsia="zh-CN"/>
        </w:rPr>
        <w:t>{</w:t>
      </w:r>
    </w:p>
    <w:p w14:paraId="43BC61AE"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Variables d'objet qui décrivent l'état d'un objet ItiRebondissant</w:t>
      </w:r>
    </w:p>
    <w:p w14:paraId="2CFC32D1"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y</w:t>
      </w:r>
      <w:r w:rsidRPr="00983A91">
        <w:rPr>
          <w:color w:val="800080"/>
          <w:lang w:eastAsia="zh-CN"/>
        </w:rPr>
        <w:t>;</w:t>
      </w:r>
      <w:r w:rsidRPr="00983A91">
        <w:rPr>
          <w:color w:val="000000"/>
          <w:lang w:eastAsia="zh-CN"/>
        </w:rPr>
        <w:t xml:space="preserve"> </w:t>
      </w:r>
      <w:r w:rsidRPr="00983A91">
        <w:rPr>
          <w:color w:val="696969"/>
          <w:lang w:eastAsia="zh-CN"/>
        </w:rPr>
        <w:t>// Coordonnées x du Bot</w:t>
      </w:r>
    </w:p>
    <w:p w14:paraId="62365743"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0080"/>
          <w:lang w:eastAsia="zh-CN"/>
        </w:rPr>
        <w:t>;</w:t>
      </w:r>
      <w:r w:rsidRPr="00983A91">
        <w:rPr>
          <w:color w:val="000000"/>
          <w:lang w:eastAsia="zh-CN"/>
        </w:rPr>
        <w:t xml:space="preserve"> </w:t>
      </w:r>
      <w:r w:rsidRPr="00983A91">
        <w:rPr>
          <w:color w:val="696969"/>
          <w:lang w:eastAsia="zh-CN"/>
        </w:rPr>
        <w:t>// Taille du Bot</w:t>
      </w:r>
    </w:p>
    <w:p w14:paraId="59BE8F4A"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x</w:t>
      </w:r>
    </w:p>
    <w:p w14:paraId="7E8BDD93"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y</w:t>
      </w:r>
    </w:p>
    <w:p w14:paraId="56C04C7C" w14:textId="77777777" w:rsidR="00983A91" w:rsidRPr="00983A91" w:rsidRDefault="00983A91" w:rsidP="00795BA9">
      <w:pPr>
        <w:pStyle w:val="Code"/>
        <w:keepNext w:val="0"/>
        <w:keepLines w:val="0"/>
        <w:rPr>
          <w:color w:val="000000"/>
          <w:lang w:eastAsia="zh-CN"/>
        </w:rPr>
      </w:pPr>
    </w:p>
    <w:p w14:paraId="2A43031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Constructeur pour initialiser l'état du ItiRebondissant</w:t>
      </w:r>
    </w:p>
    <w:p w14:paraId="67DA859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ItiRebondissant</w:t>
      </w:r>
      <w:r w:rsidRPr="00983A91">
        <w:rPr>
          <w:color w:val="808030"/>
          <w:lang w:eastAsia="zh-CN"/>
        </w:rPr>
        <w:t>(</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y</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8030"/>
          <w:lang w:eastAsia="zh-CN"/>
        </w:rPr>
        <w:t>)</w:t>
      </w:r>
      <w:r w:rsidRPr="00983A91">
        <w:rPr>
          <w:color w:val="000000"/>
          <w:lang w:eastAsia="zh-CN"/>
        </w:rPr>
        <w:t xml:space="preserve"> </w:t>
      </w:r>
      <w:r w:rsidRPr="00983A91">
        <w:rPr>
          <w:color w:val="800080"/>
          <w:lang w:eastAsia="zh-CN"/>
        </w:rPr>
        <w:t>{</w:t>
      </w:r>
    </w:p>
    <w:p w14:paraId="4543AB7A" w14:textId="77777777" w:rsidR="00983A91" w:rsidRPr="00983A91" w:rsidRDefault="00983A91" w:rsidP="00795BA9">
      <w:pPr>
        <w:pStyle w:val="Code"/>
        <w:keepNext w:val="0"/>
        <w:keepLines w:val="0"/>
        <w:rPr>
          <w:color w:val="000000"/>
          <w:lang w:val="en-CA" w:eastAsia="zh-CN"/>
        </w:rPr>
      </w:pPr>
      <w:r w:rsidRPr="00983A91">
        <w:rPr>
          <w:color w:val="000000"/>
          <w:lang w:eastAsia="zh-CN"/>
        </w:rPr>
        <w:t xml:space="preserve">    </w:t>
      </w:r>
      <w:r w:rsidRPr="00983A91">
        <w:rPr>
          <w:b/>
          <w:bCs/>
          <w:color w:val="800000"/>
          <w:lang w:val="en-CA" w:eastAsia="zh-CN"/>
        </w:rPr>
        <w:t>this</w:t>
      </w:r>
      <w:r w:rsidRPr="00983A91">
        <w:rPr>
          <w:color w:val="808030"/>
          <w:lang w:val="en-CA" w:eastAsia="zh-CN"/>
        </w:rPr>
        <w:t>.</w:t>
      </w:r>
      <w:r w:rsidRPr="00983A91">
        <w:rPr>
          <w:color w:val="000000"/>
          <w:lang w:val="en-CA" w:eastAsia="zh-CN"/>
        </w:rPr>
        <w:t xml:space="preserve">x </w:t>
      </w:r>
      <w:r w:rsidRPr="00983A91">
        <w:rPr>
          <w:color w:val="808030"/>
          <w:lang w:val="en-CA" w:eastAsia="zh-CN"/>
        </w:rPr>
        <w:t>=</w:t>
      </w:r>
      <w:r w:rsidRPr="00983A91">
        <w:rPr>
          <w:color w:val="000000"/>
          <w:lang w:val="en-CA" w:eastAsia="zh-CN"/>
        </w:rPr>
        <w:t xml:space="preserve"> x</w:t>
      </w:r>
      <w:r w:rsidRPr="00983A91">
        <w:rPr>
          <w:color w:val="800080"/>
          <w:lang w:val="en-CA" w:eastAsia="zh-CN"/>
        </w:rPr>
        <w:t>;</w:t>
      </w:r>
    </w:p>
    <w:p w14:paraId="501634F2" w14:textId="77777777" w:rsidR="00983A91" w:rsidRPr="00983A91" w:rsidRDefault="00983A91" w:rsidP="00795BA9">
      <w:pPr>
        <w:pStyle w:val="Code"/>
        <w:keepNext w:val="0"/>
        <w:keepLines w:val="0"/>
        <w:rPr>
          <w:color w:val="000000"/>
          <w:lang w:val="en-CA" w:eastAsia="zh-CN"/>
        </w:rPr>
      </w:pPr>
      <w:r w:rsidRPr="00983A91">
        <w:rPr>
          <w:color w:val="000000"/>
          <w:lang w:val="en-CA" w:eastAsia="zh-CN"/>
        </w:rPr>
        <w:t xml:space="preserve">    </w:t>
      </w:r>
      <w:r w:rsidRPr="00983A91">
        <w:rPr>
          <w:b/>
          <w:bCs/>
          <w:color w:val="800000"/>
          <w:lang w:val="en-CA" w:eastAsia="zh-CN"/>
        </w:rPr>
        <w:t>this</w:t>
      </w:r>
      <w:r w:rsidRPr="00983A91">
        <w:rPr>
          <w:color w:val="808030"/>
          <w:lang w:val="en-CA" w:eastAsia="zh-CN"/>
        </w:rPr>
        <w:t>.</w:t>
      </w:r>
      <w:r w:rsidRPr="00983A91">
        <w:rPr>
          <w:color w:val="000000"/>
          <w:lang w:val="en-CA" w:eastAsia="zh-CN"/>
        </w:rPr>
        <w:t xml:space="preserve">y </w:t>
      </w:r>
      <w:r w:rsidRPr="00983A91">
        <w:rPr>
          <w:color w:val="808030"/>
          <w:lang w:val="en-CA" w:eastAsia="zh-CN"/>
        </w:rPr>
        <w:t>=</w:t>
      </w:r>
      <w:r w:rsidRPr="00983A91">
        <w:rPr>
          <w:color w:val="000000"/>
          <w:lang w:val="en-CA" w:eastAsia="zh-CN"/>
        </w:rPr>
        <w:t xml:space="preserve"> y</w:t>
      </w:r>
      <w:r w:rsidRPr="00983A91">
        <w:rPr>
          <w:color w:val="800080"/>
          <w:lang w:val="en-CA" w:eastAsia="zh-CN"/>
        </w:rPr>
        <w:t>;</w:t>
      </w:r>
    </w:p>
    <w:p w14:paraId="7EFA08A5" w14:textId="77777777" w:rsidR="00983A91" w:rsidRPr="00983A91" w:rsidRDefault="00983A91" w:rsidP="00795BA9">
      <w:pPr>
        <w:pStyle w:val="Code"/>
        <w:keepNext w:val="0"/>
        <w:keepLines w:val="0"/>
        <w:rPr>
          <w:color w:val="000000"/>
          <w:lang w:eastAsia="zh-CN"/>
        </w:rPr>
      </w:pPr>
      <w:r w:rsidRPr="00983A91">
        <w:rPr>
          <w:color w:val="000000"/>
          <w:lang w:val="en-CA"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hauteur </w:t>
      </w:r>
      <w:r w:rsidRPr="00983A91">
        <w:rPr>
          <w:color w:val="808030"/>
          <w:lang w:eastAsia="zh-CN"/>
        </w:rPr>
        <w:t>=</w:t>
      </w:r>
      <w:r w:rsidRPr="00983A91">
        <w:rPr>
          <w:color w:val="000000"/>
          <w:lang w:eastAsia="zh-CN"/>
        </w:rPr>
        <w:t xml:space="preserve"> hauteur</w:t>
      </w:r>
      <w:r w:rsidRPr="00983A91">
        <w:rPr>
          <w:color w:val="800080"/>
          <w:lang w:eastAsia="zh-CN"/>
        </w:rPr>
        <w:t>;</w:t>
      </w:r>
    </w:p>
    <w:p w14:paraId="592A8EE3"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largeur </w:t>
      </w:r>
      <w:r w:rsidRPr="00983A91">
        <w:rPr>
          <w:color w:val="808030"/>
          <w:lang w:eastAsia="zh-CN"/>
        </w:rPr>
        <w:t>=</w:t>
      </w:r>
      <w:r w:rsidRPr="00983A91">
        <w:rPr>
          <w:color w:val="000000"/>
          <w:lang w:eastAsia="zh-CN"/>
        </w:rPr>
        <w:t xml:space="preserve"> largeur</w:t>
      </w:r>
      <w:r w:rsidRPr="00983A91">
        <w:rPr>
          <w:color w:val="800080"/>
          <w:lang w:eastAsia="zh-CN"/>
        </w:rPr>
        <w:t>;</w:t>
      </w:r>
    </w:p>
    <w:p w14:paraId="50B87880" w14:textId="77777777" w:rsidR="00983A91" w:rsidRPr="009A50DE" w:rsidRDefault="00983A91" w:rsidP="00795BA9">
      <w:pPr>
        <w:pStyle w:val="Code"/>
        <w:keepNext w:val="0"/>
        <w:keepLines w:val="0"/>
        <w:rPr>
          <w:color w:val="000000"/>
          <w:lang w:eastAsia="zh-CN"/>
        </w:rPr>
      </w:pPr>
      <w:r w:rsidRPr="00983A91">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vitesseX </w:t>
      </w:r>
      <w:r w:rsidRPr="009A50DE">
        <w:rPr>
          <w:color w:val="808030"/>
          <w:lang w:eastAsia="zh-CN"/>
        </w:rPr>
        <w:t>=</w:t>
      </w:r>
      <w:r w:rsidRPr="009A50DE">
        <w:rPr>
          <w:color w:val="000000"/>
          <w:lang w:eastAsia="zh-CN"/>
        </w:rPr>
        <w:t xml:space="preserve"> vitesseX</w:t>
      </w:r>
      <w:r w:rsidRPr="009A50DE">
        <w:rPr>
          <w:color w:val="800080"/>
          <w:lang w:eastAsia="zh-CN"/>
        </w:rPr>
        <w:t>;</w:t>
      </w:r>
    </w:p>
    <w:p w14:paraId="4FF39EC4"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501E9DFE" w14:textId="77777777" w:rsidR="00983A91" w:rsidRPr="00983A91" w:rsidRDefault="00983A91" w:rsidP="00795BA9">
      <w:pPr>
        <w:pStyle w:val="Code"/>
        <w:keepNext w:val="0"/>
        <w:keepLines w:val="0"/>
        <w:rPr>
          <w:color w:val="000000"/>
          <w:lang w:eastAsia="zh-CN"/>
        </w:rPr>
      </w:pPr>
      <w:r w:rsidRPr="009A50DE">
        <w:rPr>
          <w:color w:val="000000"/>
          <w:lang w:eastAsia="zh-CN"/>
        </w:rPr>
        <w:t xml:space="preserve">  </w:t>
      </w:r>
      <w:r w:rsidRPr="00983A91">
        <w:rPr>
          <w:color w:val="800080"/>
          <w:lang w:eastAsia="zh-CN"/>
        </w:rPr>
        <w:t>}</w:t>
      </w:r>
    </w:p>
    <w:p w14:paraId="419FFC7B" w14:textId="77777777" w:rsidR="00983A91" w:rsidRPr="00983A91" w:rsidRDefault="00983A91" w:rsidP="00795BA9">
      <w:pPr>
        <w:pStyle w:val="Code"/>
        <w:keepNext w:val="0"/>
        <w:keepLines w:val="0"/>
        <w:rPr>
          <w:color w:val="000000"/>
          <w:lang w:eastAsia="zh-CN"/>
        </w:rPr>
      </w:pPr>
    </w:p>
    <w:p w14:paraId="31A5C10B" w14:textId="180B447E" w:rsidR="00983A91" w:rsidRPr="00983A91" w:rsidRDefault="00983A91" w:rsidP="00795BA9">
      <w:pPr>
        <w:pStyle w:val="Code"/>
        <w:keepNext w:val="0"/>
        <w:keepLines w:val="0"/>
        <w:rPr>
          <w:color w:val="000000"/>
          <w:lang w:eastAsia="zh-CN"/>
        </w:rPr>
      </w:pPr>
      <w:r w:rsidRPr="00983A91">
        <w:rPr>
          <w:color w:val="000000"/>
          <w:lang w:eastAsia="zh-CN"/>
        </w:rPr>
        <w:lastRenderedPageBreak/>
        <w:t xml:space="preserve">  </w:t>
      </w:r>
      <w:r w:rsidRPr="00983A91">
        <w:rPr>
          <w:color w:val="696969"/>
          <w:lang w:eastAsia="zh-CN"/>
        </w:rPr>
        <w:t>// Déplacement pour la prochaine itération</w:t>
      </w:r>
    </w:p>
    <w:p w14:paraId="3EEB8BFA"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deplacer</w:t>
      </w:r>
      <w:r w:rsidRPr="00983A91">
        <w:rPr>
          <w:color w:val="808030"/>
          <w:lang w:eastAsia="zh-CN"/>
        </w:rPr>
        <w:t>(</w:t>
      </w:r>
      <w:r w:rsidRPr="00983A91">
        <w:rPr>
          <w:color w:val="BB7977"/>
          <w:lang w:eastAsia="zh-CN"/>
        </w:rPr>
        <w:t>int</w:t>
      </w:r>
      <w:r w:rsidRPr="00983A91">
        <w:rPr>
          <w:color w:val="000000"/>
          <w:lang w:eastAsia="zh-CN"/>
        </w:rPr>
        <w:t xml:space="preserve"> largeurFenetre</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hauteurFenetre</w:t>
      </w:r>
      <w:r w:rsidRPr="00983A91">
        <w:rPr>
          <w:color w:val="808030"/>
          <w:lang w:eastAsia="zh-CN"/>
        </w:rPr>
        <w:t>)</w:t>
      </w:r>
      <w:r w:rsidRPr="00983A91">
        <w:rPr>
          <w:color w:val="000000"/>
          <w:lang w:eastAsia="zh-CN"/>
        </w:rPr>
        <w:t xml:space="preserve"> </w:t>
      </w:r>
      <w:r w:rsidRPr="00983A91">
        <w:rPr>
          <w:color w:val="800080"/>
          <w:lang w:eastAsia="zh-CN"/>
        </w:rPr>
        <w:t>{</w:t>
      </w:r>
    </w:p>
    <w:p w14:paraId="6D65CC83"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&gt;=</w:t>
      </w:r>
      <w:r w:rsidRPr="00983A91">
        <w:rPr>
          <w:color w:val="000000"/>
          <w:lang w:eastAsia="zh-CN"/>
        </w:rPr>
        <w:t xml:space="preserve"> largeurFenetre </w:t>
      </w:r>
      <w:r w:rsidRPr="00983A91">
        <w:rPr>
          <w:color w:val="808030"/>
          <w:lang w:eastAsia="zh-CN"/>
        </w:rPr>
        <w:t>|</w:t>
      </w:r>
      <w:r w:rsidRPr="00983A91">
        <w:rPr>
          <w:color w:val="000000"/>
          <w:lang w:eastAsia="zh-CN"/>
        </w:rPr>
        <w:t xml:space="preserve"> x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x</w:t>
      </w:r>
    </w:p>
    <w:p w14:paraId="75639D7F"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vitesseX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vitesseX</w:t>
      </w:r>
      <w:r w:rsidRPr="00983A91">
        <w:rPr>
          <w:color w:val="800080"/>
          <w:lang w:eastAsia="zh-CN"/>
        </w:rPr>
        <w:t>;</w:t>
      </w:r>
      <w:r w:rsidRPr="00983A91">
        <w:rPr>
          <w:color w:val="000000"/>
          <w:lang w:eastAsia="zh-CN"/>
        </w:rPr>
        <w:t xml:space="preserve"> </w:t>
      </w:r>
      <w:r w:rsidRPr="00983A91">
        <w:rPr>
          <w:color w:val="696969"/>
          <w:lang w:eastAsia="zh-CN"/>
        </w:rPr>
        <w:t>// Inverser la direction selon x</w:t>
      </w:r>
    </w:p>
    <w:p w14:paraId="099DFE29"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x </w:t>
      </w:r>
      <w:r w:rsidRPr="00983A91">
        <w:rPr>
          <w:color w:val="808030"/>
          <w:lang w:eastAsia="zh-CN"/>
        </w:rPr>
        <w:t>=</w:t>
      </w:r>
      <w:r w:rsidRPr="00983A91">
        <w:rPr>
          <w:color w:val="000000"/>
          <w:lang w:eastAsia="zh-CN"/>
        </w:rPr>
        <w:t xml:space="preserve"> x </w:t>
      </w:r>
      <w:r w:rsidRPr="00983A91">
        <w:rPr>
          <w:color w:val="808030"/>
          <w:lang w:eastAsia="zh-CN"/>
        </w:rPr>
        <w: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Déplacement selon x</w:t>
      </w:r>
    </w:p>
    <w:p w14:paraId="0D2C2977"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y </w:t>
      </w:r>
      <w:r w:rsidRPr="00983A91">
        <w:rPr>
          <w:color w:val="808030"/>
          <w:lang w:eastAsia="zh-CN"/>
        </w:rPr>
        <w:t>+</w:t>
      </w:r>
      <w:r w:rsidRPr="00983A91">
        <w:rPr>
          <w:color w:val="000000"/>
          <w:lang w:eastAsia="zh-CN"/>
        </w:rPr>
        <w:t xml:space="preserve"> hauteur </w:t>
      </w:r>
      <w:r w:rsidRPr="00983A91">
        <w:rPr>
          <w:color w:val="808030"/>
          <w:lang w:eastAsia="zh-CN"/>
        </w:rPr>
        <w:t>&gt;=</w:t>
      </w:r>
      <w:r w:rsidRPr="00983A91">
        <w:rPr>
          <w:color w:val="000000"/>
          <w:lang w:eastAsia="zh-CN"/>
        </w:rPr>
        <w:t xml:space="preserve"> hauteurFenetre </w:t>
      </w:r>
      <w:r w:rsidRPr="00983A91">
        <w:rPr>
          <w:color w:val="808030"/>
          <w:lang w:eastAsia="zh-CN"/>
        </w:rPr>
        <w:t>|</w:t>
      </w:r>
      <w:r w:rsidRPr="00983A91">
        <w:rPr>
          <w:color w:val="000000"/>
          <w:lang w:eastAsia="zh-CN"/>
        </w:rPr>
        <w:t xml:space="preserve"> y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y</w:t>
      </w:r>
    </w:p>
    <w:p w14:paraId="723F610A"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vitesseY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vitesseY</w:t>
      </w:r>
      <w:r w:rsidRPr="00983A91">
        <w:rPr>
          <w:color w:val="800080"/>
          <w:lang w:eastAsia="zh-CN"/>
        </w:rPr>
        <w:t>;</w:t>
      </w:r>
      <w:r w:rsidRPr="00983A91">
        <w:rPr>
          <w:color w:val="000000"/>
          <w:lang w:eastAsia="zh-CN"/>
        </w:rPr>
        <w:t xml:space="preserve"> </w:t>
      </w:r>
      <w:r w:rsidRPr="00983A91">
        <w:rPr>
          <w:color w:val="696969"/>
          <w:lang w:eastAsia="zh-CN"/>
        </w:rPr>
        <w:t>// Inverser la direction selon y</w:t>
      </w:r>
    </w:p>
    <w:p w14:paraId="047AC049"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y </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Déplacement selon y</w:t>
      </w:r>
    </w:p>
    <w:p w14:paraId="742F6989"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800080"/>
          <w:lang w:eastAsia="zh-CN"/>
        </w:rPr>
        <w:t>}</w:t>
      </w:r>
    </w:p>
    <w:p w14:paraId="59F0B5BD" w14:textId="77777777" w:rsidR="00983A91" w:rsidRPr="00983A91" w:rsidRDefault="00983A91" w:rsidP="00795BA9">
      <w:pPr>
        <w:pStyle w:val="Code"/>
        <w:keepNext w:val="0"/>
        <w:keepLines w:val="0"/>
        <w:rPr>
          <w:color w:val="000000"/>
          <w:lang w:eastAsia="zh-CN"/>
        </w:rPr>
      </w:pPr>
    </w:p>
    <w:p w14:paraId="0278EF0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Dessin du Iti</w:t>
      </w:r>
    </w:p>
    <w:p w14:paraId="74759695"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paint</w:t>
      </w:r>
      <w:r w:rsidRPr="00983A91">
        <w:rPr>
          <w:color w:val="808030"/>
          <w:lang w:eastAsia="zh-CN"/>
        </w:rPr>
        <w:t>(</w:t>
      </w:r>
      <w:r w:rsidRPr="00983A91">
        <w:rPr>
          <w:color w:val="000000"/>
          <w:lang w:eastAsia="zh-CN"/>
        </w:rPr>
        <w:t>Graphics g</w:t>
      </w:r>
      <w:r w:rsidRPr="00983A91">
        <w:rPr>
          <w:color w:val="808030"/>
          <w:lang w:eastAsia="zh-CN"/>
        </w:rPr>
        <w:t>)</w:t>
      </w:r>
      <w:r w:rsidRPr="00983A91">
        <w:rPr>
          <w:color w:val="000000"/>
          <w:lang w:eastAsia="zh-CN"/>
        </w:rPr>
        <w:t xml:space="preserve"> </w:t>
      </w:r>
      <w:r w:rsidRPr="00983A91">
        <w:rPr>
          <w:color w:val="800080"/>
          <w:lang w:eastAsia="zh-CN"/>
        </w:rPr>
        <w:t>{</w:t>
      </w:r>
    </w:p>
    <w:p w14:paraId="5E1ECC3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Coordonnées du milieu du rectangle englobant pour faciliter les calculs</w:t>
      </w:r>
    </w:p>
    <w:p w14:paraId="5E8C3A2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BB7977"/>
          <w:lang w:eastAsia="zh-CN"/>
        </w:rPr>
        <w:t>int</w:t>
      </w:r>
      <w:r w:rsidRPr="00983A91">
        <w:rPr>
          <w:color w:val="000000"/>
          <w:lang w:eastAsia="zh-CN"/>
        </w:rPr>
        <w:t xml:space="preserve"> milieux </w:t>
      </w:r>
      <w:r w:rsidRPr="00983A91">
        <w:rPr>
          <w:color w:val="808030"/>
          <w:lang w:eastAsia="zh-CN"/>
        </w:rPr>
        <w:t>=</w:t>
      </w:r>
      <w:r w:rsidRPr="00983A91">
        <w:rPr>
          <w:color w:val="000000"/>
          <w:lang w:eastAsia="zh-CN"/>
        </w:rPr>
        <w:t xml:space="preserve"> 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2</w:t>
      </w:r>
      <w:r w:rsidRPr="00983A91">
        <w:rPr>
          <w:color w:val="800080"/>
          <w:lang w:eastAsia="zh-CN"/>
        </w:rPr>
        <w:t>;</w:t>
      </w:r>
    </w:p>
    <w:p w14:paraId="449FFFE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BB7977"/>
          <w:lang w:eastAsia="zh-CN"/>
        </w:rPr>
        <w:t>int</w:t>
      </w:r>
      <w:r w:rsidRPr="00983A91">
        <w:rPr>
          <w:color w:val="000000"/>
          <w:lang w:eastAsia="zh-CN"/>
        </w:rPr>
        <w:t xml:space="preserve"> milieuy </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2</w:t>
      </w:r>
      <w:r w:rsidRPr="00983A91">
        <w:rPr>
          <w:color w:val="800080"/>
          <w:lang w:eastAsia="zh-CN"/>
        </w:rPr>
        <w:t>;</w:t>
      </w:r>
    </w:p>
    <w:p w14:paraId="49280B11"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La tête</w:t>
      </w:r>
    </w:p>
    <w:p w14:paraId="203D6B1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setColor</w:t>
      </w:r>
      <w:r w:rsidRPr="00983A91">
        <w:rPr>
          <w:color w:val="808030"/>
          <w:lang w:eastAsia="zh-CN"/>
        </w:rPr>
        <w:t>(</w:t>
      </w:r>
      <w:r w:rsidRPr="00983A91">
        <w:rPr>
          <w:color w:val="000000"/>
          <w:lang w:eastAsia="zh-CN"/>
        </w:rPr>
        <w:t>Color</w:t>
      </w:r>
      <w:r w:rsidRPr="00983A91">
        <w:rPr>
          <w:color w:val="808030"/>
          <w:lang w:eastAsia="zh-CN"/>
        </w:rPr>
        <w:t>.</w:t>
      </w:r>
      <w:r w:rsidRPr="00983A91">
        <w:rPr>
          <w:color w:val="000000"/>
          <w:lang w:eastAsia="zh-CN"/>
        </w:rPr>
        <w:t>pink</w:t>
      </w:r>
      <w:r w:rsidRPr="00983A91">
        <w:rPr>
          <w:color w:val="808030"/>
          <w:lang w:eastAsia="zh-CN"/>
        </w:rPr>
        <w:t>)</w:t>
      </w:r>
      <w:r w:rsidRPr="00983A91">
        <w:rPr>
          <w:color w:val="800080"/>
          <w:lang w:eastAsia="zh-CN"/>
        </w:rPr>
        <w:t>;</w:t>
      </w:r>
    </w:p>
    <w:p w14:paraId="6F41F1A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fillOval</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y</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4FE0522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Le sourire</w:t>
      </w:r>
    </w:p>
    <w:p w14:paraId="6BBCB54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setColor</w:t>
      </w:r>
      <w:r w:rsidRPr="00983A91">
        <w:rPr>
          <w:color w:val="808030"/>
          <w:lang w:eastAsia="zh-CN"/>
        </w:rPr>
        <w:t>(</w:t>
      </w:r>
      <w:r w:rsidRPr="00983A91">
        <w:rPr>
          <w:color w:val="000000"/>
          <w:lang w:eastAsia="zh-CN"/>
        </w:rPr>
        <w:t>Color</w:t>
      </w:r>
      <w:r w:rsidRPr="00983A91">
        <w:rPr>
          <w:color w:val="808030"/>
          <w:lang w:eastAsia="zh-CN"/>
        </w:rPr>
        <w:t>.</w:t>
      </w:r>
      <w:r w:rsidRPr="00983A91">
        <w:rPr>
          <w:color w:val="000000"/>
          <w:lang w:eastAsia="zh-CN"/>
        </w:rPr>
        <w:t>black</w:t>
      </w:r>
      <w:r w:rsidRPr="00983A91">
        <w:rPr>
          <w:color w:val="808030"/>
          <w:lang w:eastAsia="zh-CN"/>
        </w:rPr>
        <w:t>)</w:t>
      </w:r>
      <w:r w:rsidRPr="00983A91">
        <w:rPr>
          <w:color w:val="800080"/>
          <w:lang w:eastAsia="zh-CN"/>
        </w:rPr>
        <w:t>;</w:t>
      </w:r>
    </w:p>
    <w:p w14:paraId="4182479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drawArc</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8C00"/>
          <w:lang w:eastAsia="zh-CN"/>
        </w:rPr>
        <w:t>125</w:t>
      </w:r>
      <w:r w:rsidRPr="00983A91">
        <w:rPr>
          <w:color w:val="808030"/>
          <w:lang w:eastAsia="zh-CN"/>
        </w:rPr>
        <w:t>,</w:t>
      </w:r>
      <w:r w:rsidRPr="00983A91">
        <w:rPr>
          <w:color w:val="000000"/>
          <w:lang w:eastAsia="zh-CN"/>
        </w:rPr>
        <w:t xml:space="preserve"> </w:t>
      </w:r>
      <w:r w:rsidRPr="00983A91">
        <w:rPr>
          <w:color w:val="008C00"/>
          <w:lang w:eastAsia="zh-CN"/>
        </w:rPr>
        <w:t>70</w:t>
      </w:r>
      <w:r w:rsidRPr="00983A91">
        <w:rPr>
          <w:color w:val="808030"/>
          <w:lang w:eastAsia="zh-CN"/>
        </w:rPr>
        <w:t>)</w:t>
      </w:r>
      <w:r w:rsidRPr="00983A91">
        <w:rPr>
          <w:color w:val="800080"/>
          <w:lang w:eastAsia="zh-CN"/>
        </w:rPr>
        <w:t>;</w:t>
      </w:r>
    </w:p>
    <w:p w14:paraId="3E01691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Les yeux</w:t>
      </w:r>
    </w:p>
    <w:p w14:paraId="5728524B"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fillOval</w:t>
      </w:r>
      <w:r w:rsidRPr="00983A91">
        <w:rPr>
          <w:color w:val="808030"/>
          <w:lang w:eastAsia="zh-CN"/>
        </w:rPr>
        <w:t>(</w:t>
      </w:r>
      <w:r w:rsidRPr="00983A91">
        <w:rPr>
          <w:color w:val="000000"/>
          <w:lang w:eastAsia="zh-CN"/>
        </w:rPr>
        <w:t xml:space="preserve">milieux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8</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24</w:t>
      </w:r>
      <w:r w:rsidRPr="00983A91">
        <w:rPr>
          <w:color w:val="808030"/>
          <w:lang w:eastAsia="zh-CN"/>
        </w:rPr>
        <w:t>)</w:t>
      </w:r>
      <w:r w:rsidRPr="00983A91">
        <w:rPr>
          <w:color w:val="800080"/>
          <w:lang w:eastAsia="zh-CN"/>
        </w:rPr>
        <w:t>;</w:t>
      </w:r>
    </w:p>
    <w:p w14:paraId="40E9EC0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fillOval</w:t>
      </w:r>
      <w:r w:rsidRPr="00983A91">
        <w:rPr>
          <w:color w:val="808030"/>
          <w:lang w:eastAsia="zh-CN"/>
        </w:rPr>
        <w:t>(</w:t>
      </w:r>
      <w:r w:rsidRPr="00983A91">
        <w:rPr>
          <w:color w:val="000000"/>
          <w:lang w:eastAsia="zh-CN"/>
        </w:rPr>
        <w:t xml:space="preserve">milieux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8</w:t>
      </w:r>
      <w:r w:rsidRPr="00983A91">
        <w:rPr>
          <w:color w:val="000000"/>
          <w:lang w:eastAsia="zh-CN"/>
        </w:rPr>
        <w:t xml:space="preserve">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24</w:t>
      </w:r>
      <w:r w:rsidRPr="00983A91">
        <w:rPr>
          <w:color w:val="808030"/>
          <w:lang w:eastAsia="zh-CN"/>
        </w:rPr>
        <w:t>)</w:t>
      </w:r>
      <w:r w:rsidRPr="00983A91">
        <w:rPr>
          <w:color w:val="800080"/>
          <w:lang w:eastAsia="zh-CN"/>
        </w:rPr>
        <w:t>;</w:t>
      </w:r>
    </w:p>
    <w:p w14:paraId="691087C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Le corps</w:t>
      </w:r>
    </w:p>
    <w:p w14:paraId="3A35E92F"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413F8EA2"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Les bras</w:t>
      </w:r>
    </w:p>
    <w:p w14:paraId="3E4FBF8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milieuy</w:t>
      </w:r>
      <w:r w:rsidRPr="00983A91">
        <w:rPr>
          <w:color w:val="808030"/>
          <w:lang w:eastAsia="zh-CN"/>
        </w:rPr>
        <w:t>)</w:t>
      </w:r>
      <w:r w:rsidRPr="00983A91">
        <w:rPr>
          <w:color w:val="800080"/>
          <w:lang w:eastAsia="zh-CN"/>
        </w:rPr>
        <w:t>;</w:t>
      </w:r>
    </w:p>
    <w:p w14:paraId="1473A6B7"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milieuy</w:t>
      </w:r>
      <w:r w:rsidRPr="00983A91">
        <w:rPr>
          <w:color w:val="808030"/>
          <w:lang w:eastAsia="zh-CN"/>
        </w:rPr>
        <w:t>)</w:t>
      </w:r>
      <w:r w:rsidRPr="00983A91">
        <w:rPr>
          <w:color w:val="800080"/>
          <w:lang w:eastAsia="zh-CN"/>
        </w:rPr>
        <w:t>;</w:t>
      </w:r>
    </w:p>
    <w:p w14:paraId="33CF79F2"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Les jambes</w:t>
      </w:r>
    </w:p>
    <w:p w14:paraId="39860CFC"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66ACF1BE"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13C2E9D5"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800080"/>
          <w:lang w:eastAsia="zh-CN"/>
        </w:rPr>
        <w:t>}</w:t>
      </w:r>
    </w:p>
    <w:p w14:paraId="379141C2" w14:textId="77777777" w:rsidR="00983A91" w:rsidRPr="00983A91" w:rsidRDefault="00983A91" w:rsidP="00795BA9">
      <w:pPr>
        <w:pStyle w:val="Code"/>
        <w:keepNext w:val="0"/>
        <w:keepLines w:val="0"/>
        <w:rPr>
          <w:color w:val="000000"/>
          <w:lang w:eastAsia="zh-CN"/>
        </w:rPr>
      </w:pPr>
    </w:p>
    <w:p w14:paraId="5A947DDA"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color w:val="696969"/>
          <w:lang w:eastAsia="zh-CN"/>
        </w:rPr>
        <w:t>// Effacer le rectangle du Iti dans tamponGraphics</w:t>
      </w:r>
    </w:p>
    <w:p w14:paraId="0DACEDE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effacer</w:t>
      </w:r>
      <w:r w:rsidRPr="00983A91">
        <w:rPr>
          <w:color w:val="808030"/>
          <w:lang w:eastAsia="zh-CN"/>
        </w:rPr>
        <w:t>(</w:t>
      </w:r>
      <w:r w:rsidRPr="00983A91">
        <w:rPr>
          <w:color w:val="000000"/>
          <w:lang w:eastAsia="zh-CN"/>
        </w:rPr>
        <w:t>Graphics tamponGraphics</w:t>
      </w:r>
      <w:r w:rsidRPr="00983A91">
        <w:rPr>
          <w:color w:val="808030"/>
          <w:lang w:eastAsia="zh-CN"/>
        </w:rPr>
        <w:t>)</w:t>
      </w:r>
      <w:r w:rsidRPr="00983A91">
        <w:rPr>
          <w:color w:val="000000"/>
          <w:lang w:eastAsia="zh-CN"/>
        </w:rPr>
        <w:t xml:space="preserve"> </w:t>
      </w:r>
      <w:r w:rsidRPr="00983A91">
        <w:rPr>
          <w:color w:val="800080"/>
          <w:lang w:eastAsia="zh-CN"/>
        </w:rPr>
        <w:t>{</w:t>
      </w:r>
    </w:p>
    <w:p w14:paraId="3E2EE133" w14:textId="77777777" w:rsidR="00983A91" w:rsidRPr="00983A91" w:rsidRDefault="00983A91" w:rsidP="00983A91">
      <w:pPr>
        <w:pStyle w:val="Code"/>
        <w:rPr>
          <w:color w:val="000000"/>
          <w:lang w:eastAsia="zh-CN"/>
        </w:rPr>
      </w:pPr>
      <w:r w:rsidRPr="00983A91">
        <w:rPr>
          <w:color w:val="000000"/>
          <w:lang w:eastAsia="zh-CN"/>
        </w:rPr>
        <w:t xml:space="preserve">    tamponGraphics</w:t>
      </w:r>
      <w:r w:rsidRPr="00983A91">
        <w:rPr>
          <w:color w:val="808030"/>
          <w:lang w:eastAsia="zh-CN"/>
        </w:rPr>
        <w:t>.</w:t>
      </w:r>
      <w:r w:rsidRPr="00983A91">
        <w:rPr>
          <w:color w:val="000000"/>
          <w:lang w:eastAsia="zh-CN"/>
        </w:rPr>
        <w:t>clearRect</w:t>
      </w:r>
      <w:r w:rsidRPr="00983A91">
        <w:rPr>
          <w:color w:val="808030"/>
          <w:lang w:eastAsia="zh-CN"/>
        </w:rPr>
        <w:t>(</w:t>
      </w:r>
      <w:r w:rsidRPr="00983A91">
        <w:rPr>
          <w:color w:val="000000"/>
          <w:lang w:eastAsia="zh-CN"/>
        </w:rPr>
        <w:t>x</w:t>
      </w:r>
      <w:r w:rsidRPr="00983A91">
        <w:rPr>
          <w:color w:val="808030"/>
          <w:lang w:eastAsia="zh-CN"/>
        </w:rPr>
        <w:t>,</w:t>
      </w:r>
      <w:r w:rsidRPr="00983A91">
        <w:rPr>
          <w:color w:val="000000"/>
          <w:lang w:eastAsia="zh-CN"/>
        </w:rPr>
        <w:t xml:space="preserve"> y</w:t>
      </w:r>
      <w:r w:rsidRPr="00983A91">
        <w:rPr>
          <w:color w:val="808030"/>
          <w:lang w:eastAsia="zh-CN"/>
        </w:rPr>
        <w: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8030"/>
          <w:lang w:eastAsia="zh-CN"/>
        </w:rPr>
        <w:t>)</w:t>
      </w:r>
      <w:r w:rsidRPr="00983A91">
        <w:rPr>
          <w:color w:val="800080"/>
          <w:lang w:eastAsia="zh-CN"/>
        </w:rPr>
        <w:t>;</w:t>
      </w:r>
    </w:p>
    <w:p w14:paraId="27824329" w14:textId="77777777" w:rsidR="00983A91" w:rsidRPr="009808AD" w:rsidRDefault="00983A91" w:rsidP="00983A91">
      <w:pPr>
        <w:pStyle w:val="Code"/>
        <w:rPr>
          <w:color w:val="000000"/>
          <w:lang w:val="fr-FR" w:eastAsia="zh-CN"/>
        </w:rPr>
      </w:pPr>
      <w:r w:rsidRPr="00983A91">
        <w:rPr>
          <w:color w:val="000000"/>
          <w:lang w:eastAsia="zh-CN"/>
        </w:rPr>
        <w:t xml:space="preserve">  </w:t>
      </w:r>
      <w:r w:rsidRPr="009808AD">
        <w:rPr>
          <w:color w:val="800080"/>
          <w:lang w:val="fr-FR" w:eastAsia="zh-CN"/>
        </w:rPr>
        <w:t>}</w:t>
      </w:r>
    </w:p>
    <w:p w14:paraId="1D964C59" w14:textId="63A116D0" w:rsidR="00494C92" w:rsidRPr="009808AD" w:rsidRDefault="00983A91" w:rsidP="00983A91">
      <w:pPr>
        <w:pStyle w:val="Code"/>
        <w:rPr>
          <w:color w:val="000000"/>
          <w:lang w:val="fr-FR" w:eastAsia="zh-CN"/>
        </w:rPr>
      </w:pPr>
      <w:r w:rsidRPr="009808AD">
        <w:rPr>
          <w:color w:val="800080"/>
          <w:lang w:val="fr-FR" w:eastAsia="zh-CN"/>
        </w:rPr>
        <w:t>}</w:t>
      </w:r>
    </w:p>
    <w:p w14:paraId="29FBA968" w14:textId="77777777" w:rsidR="00494C92" w:rsidRDefault="00494C92" w:rsidP="00494C92">
      <w:pPr>
        <w:pStyle w:val="Corpsdetexte"/>
      </w:pPr>
      <w:r>
        <w:t xml:space="preserve">Finalement, voici le code de la classe de la fenêtre </w:t>
      </w:r>
      <w:r w:rsidRPr="00620EDD">
        <w:rPr>
          <w:i/>
          <w:iCs/>
        </w:rPr>
        <w:t>ExempleJFrameAvecClassesPourBotEtIti</w:t>
      </w:r>
      <w:r>
        <w:t xml:space="preserve"> qui utilise les deux classes précédentes.</w:t>
      </w:r>
    </w:p>
    <w:p w14:paraId="369EC1AA" w14:textId="062FA0BE" w:rsidR="00494C92" w:rsidRPr="00795BA9" w:rsidRDefault="00000000" w:rsidP="00494C92">
      <w:pPr>
        <w:pStyle w:val="Corpsdetexte"/>
        <w:rPr>
          <w:rFonts w:ascii="Segoe UI" w:hAnsi="Segoe UI" w:cs="Segoe UI"/>
          <w:b/>
          <w:bCs/>
          <w:color w:val="586069"/>
          <w:lang w:val="fr-CA"/>
        </w:rPr>
      </w:pPr>
      <w:hyperlink r:id="rId352" w:history="1">
        <w:r w:rsidR="00494C92" w:rsidRPr="005B2B59">
          <w:rPr>
            <w:rFonts w:ascii="Segoe UI" w:hAnsi="Segoe UI" w:cs="Segoe UI"/>
            <w:color w:val="0366D6"/>
            <w:lang w:val="fr-CA"/>
          </w:rPr>
          <w:t>JavaPasAPas</w:t>
        </w:r>
      </w:hyperlink>
      <w:r w:rsidR="00494C92" w:rsidRPr="005B2B59">
        <w:rPr>
          <w:rFonts w:ascii="Segoe UI" w:hAnsi="Segoe UI" w:cs="Segoe UI"/>
          <w:color w:val="586069"/>
          <w:lang w:val="fr-CA"/>
        </w:rPr>
        <w:t>/</w:t>
      </w:r>
      <w:r w:rsidR="00983A91">
        <w:rPr>
          <w:rFonts w:ascii="Segoe UI" w:hAnsi="Segoe UI" w:cs="Segoe UI"/>
          <w:b/>
          <w:bCs/>
          <w:color w:val="586069"/>
          <w:lang w:val="fr-CA"/>
        </w:rPr>
        <w:t>chapitre_7/</w:t>
      </w:r>
      <w:r w:rsidR="00795BA9">
        <w:rPr>
          <w:rFonts w:ascii="Segoe UI" w:hAnsi="Segoe UI" w:cs="Segoe UI"/>
          <w:b/>
          <w:bCs/>
          <w:color w:val="586069"/>
          <w:lang w:val="fr-CA"/>
        </w:rPr>
        <w:t xml:space="preserve"> </w:t>
      </w:r>
      <w:r w:rsidR="00983A91">
        <w:rPr>
          <w:rFonts w:ascii="Segoe UI" w:hAnsi="Segoe UI" w:cs="Segoe UI"/>
          <w:b/>
          <w:bCs/>
          <w:color w:val="586069"/>
          <w:lang w:val="fr-CA"/>
        </w:rPr>
        <w:t>E</w:t>
      </w:r>
      <w:r w:rsidR="00494C92" w:rsidRPr="005B2B59">
        <w:rPr>
          <w:rFonts w:ascii="Segoe UI" w:hAnsi="Segoe UI" w:cs="Segoe UI"/>
          <w:b/>
          <w:bCs/>
          <w:color w:val="586069"/>
          <w:lang w:val="fr-CA"/>
        </w:rPr>
        <w:t>xempleJFrameAvecClassesPourBotEtIti.java</w:t>
      </w:r>
    </w:p>
    <w:p w14:paraId="7DC23FA6" w14:textId="77777777" w:rsidR="00983A91" w:rsidRPr="00983A91" w:rsidRDefault="00983A91" w:rsidP="00983A91">
      <w:pPr>
        <w:pStyle w:val="Code"/>
        <w:rPr>
          <w:color w:val="000000"/>
          <w:lang w:eastAsia="zh-CN"/>
        </w:rPr>
      </w:pPr>
      <w:r w:rsidRPr="00983A91">
        <w:rPr>
          <w:lang w:eastAsia="zh-CN"/>
        </w:rPr>
        <w:t>// Plusieurs Bot et Iti qui bougent</w:t>
      </w:r>
    </w:p>
    <w:p w14:paraId="2010B739" w14:textId="77777777" w:rsidR="00983A91" w:rsidRPr="00983A91" w:rsidRDefault="00983A91" w:rsidP="00983A91">
      <w:pPr>
        <w:pStyle w:val="Code"/>
        <w:rPr>
          <w:color w:val="000000"/>
          <w:lang w:eastAsia="zh-CN"/>
        </w:rPr>
      </w:pPr>
      <w:r w:rsidRPr="00983A91">
        <w:rPr>
          <w:lang w:eastAsia="zh-CN"/>
        </w:rPr>
        <w:t>// Utilise les classes BotRebondissant et ItiRebondissant du package Bonhommes</w:t>
      </w:r>
    </w:p>
    <w:p w14:paraId="3C51B92F" w14:textId="77777777" w:rsidR="00983A91" w:rsidRPr="00983A91" w:rsidRDefault="00983A91" w:rsidP="00983A91">
      <w:pPr>
        <w:pStyle w:val="Code"/>
        <w:rPr>
          <w:color w:val="000000"/>
          <w:lang w:eastAsia="zh-CN"/>
        </w:rPr>
      </w:pPr>
      <w:r w:rsidRPr="00983A91">
        <w:rPr>
          <w:b/>
          <w:bCs/>
          <w:color w:val="800000"/>
          <w:lang w:eastAsia="zh-CN"/>
        </w:rPr>
        <w:t>import</w:t>
      </w:r>
      <w:r w:rsidRPr="00983A91">
        <w:rPr>
          <w:color w:val="004A43"/>
          <w:lang w:eastAsia="zh-CN"/>
        </w:rPr>
        <w:t xml:space="preserve"> java</w:t>
      </w:r>
      <w:r w:rsidRPr="00983A91">
        <w:rPr>
          <w:color w:val="808030"/>
          <w:lang w:eastAsia="zh-CN"/>
        </w:rPr>
        <w:t>.</w:t>
      </w:r>
      <w:r w:rsidRPr="00983A91">
        <w:rPr>
          <w:color w:val="004A43"/>
          <w:lang w:eastAsia="zh-CN"/>
        </w:rPr>
        <w:t>awt</w:t>
      </w:r>
      <w:r w:rsidRPr="00983A91">
        <w:rPr>
          <w:color w:val="808030"/>
          <w:lang w:eastAsia="zh-CN"/>
        </w:rPr>
        <w:t>.</w:t>
      </w:r>
      <w:r w:rsidRPr="00983A91">
        <w:rPr>
          <w:b/>
          <w:bCs/>
          <w:color w:val="800000"/>
          <w:lang w:eastAsia="zh-CN"/>
        </w:rPr>
        <w:t>*</w:t>
      </w:r>
      <w:r w:rsidRPr="00983A91">
        <w:rPr>
          <w:color w:val="800080"/>
          <w:lang w:eastAsia="zh-CN"/>
        </w:rPr>
        <w:t>;</w:t>
      </w:r>
    </w:p>
    <w:p w14:paraId="263A11BF" w14:textId="77777777" w:rsidR="00983A91" w:rsidRPr="00983A91" w:rsidRDefault="00983A91" w:rsidP="00795BA9">
      <w:pPr>
        <w:pStyle w:val="Code"/>
        <w:keepNext w:val="0"/>
        <w:keepLines w:val="0"/>
        <w:rPr>
          <w:color w:val="000000"/>
          <w:lang w:eastAsia="zh-CN"/>
        </w:rPr>
      </w:pPr>
      <w:r w:rsidRPr="00983A91">
        <w:rPr>
          <w:b/>
          <w:bCs/>
          <w:color w:val="800000"/>
          <w:lang w:eastAsia="zh-CN"/>
        </w:rPr>
        <w:t>import</w:t>
      </w:r>
      <w:r w:rsidRPr="00983A91">
        <w:rPr>
          <w:color w:val="004A43"/>
          <w:lang w:eastAsia="zh-CN"/>
        </w:rPr>
        <w:t xml:space="preserve"> javax</w:t>
      </w:r>
      <w:r w:rsidRPr="00983A91">
        <w:rPr>
          <w:color w:val="808030"/>
          <w:lang w:eastAsia="zh-CN"/>
        </w:rPr>
        <w:t>.</w:t>
      </w:r>
      <w:r w:rsidRPr="00983A91">
        <w:rPr>
          <w:color w:val="004A43"/>
          <w:lang w:eastAsia="zh-CN"/>
        </w:rPr>
        <w:t>swing</w:t>
      </w:r>
      <w:r w:rsidRPr="00983A91">
        <w:rPr>
          <w:color w:val="808030"/>
          <w:lang w:eastAsia="zh-CN"/>
        </w:rPr>
        <w:t>.</w:t>
      </w:r>
      <w:r w:rsidRPr="00983A91">
        <w:rPr>
          <w:b/>
          <w:bCs/>
          <w:color w:val="800000"/>
          <w:lang w:eastAsia="zh-CN"/>
        </w:rPr>
        <w:t>*</w:t>
      </w:r>
      <w:r w:rsidRPr="00983A91">
        <w:rPr>
          <w:color w:val="800080"/>
          <w:lang w:eastAsia="zh-CN"/>
        </w:rPr>
        <w:t>;</w:t>
      </w:r>
    </w:p>
    <w:p w14:paraId="1CC7A5C7" w14:textId="77777777" w:rsidR="00983A91" w:rsidRPr="00983A91" w:rsidRDefault="00983A91" w:rsidP="00795BA9">
      <w:pPr>
        <w:pStyle w:val="Code"/>
        <w:keepNext w:val="0"/>
        <w:keepLines w:val="0"/>
        <w:rPr>
          <w:color w:val="000000"/>
          <w:lang w:eastAsia="zh-CN"/>
        </w:rPr>
      </w:pPr>
      <w:r w:rsidRPr="00983A91">
        <w:rPr>
          <w:b/>
          <w:bCs/>
          <w:color w:val="800000"/>
          <w:lang w:eastAsia="zh-CN"/>
        </w:rPr>
        <w:t>import</w:t>
      </w:r>
      <w:r w:rsidRPr="00983A91">
        <w:rPr>
          <w:color w:val="004A43"/>
          <w:lang w:eastAsia="zh-CN"/>
        </w:rPr>
        <w:t xml:space="preserve"> java</w:t>
      </w:r>
      <w:r w:rsidRPr="00983A91">
        <w:rPr>
          <w:color w:val="808030"/>
          <w:lang w:eastAsia="zh-CN"/>
        </w:rPr>
        <w:t>.</w:t>
      </w:r>
      <w:r w:rsidRPr="00983A91">
        <w:rPr>
          <w:color w:val="004A43"/>
          <w:lang w:eastAsia="zh-CN"/>
        </w:rPr>
        <w:t>awt</w:t>
      </w:r>
      <w:r w:rsidRPr="00983A91">
        <w:rPr>
          <w:color w:val="808030"/>
          <w:lang w:eastAsia="zh-CN"/>
        </w:rPr>
        <w:t>.</w:t>
      </w:r>
      <w:r w:rsidRPr="00983A91">
        <w:rPr>
          <w:color w:val="004A43"/>
          <w:lang w:eastAsia="zh-CN"/>
        </w:rPr>
        <w:t>event</w:t>
      </w:r>
      <w:r w:rsidRPr="00983A91">
        <w:rPr>
          <w:color w:val="808030"/>
          <w:lang w:eastAsia="zh-CN"/>
        </w:rPr>
        <w:t>.</w:t>
      </w:r>
      <w:r w:rsidRPr="00983A91">
        <w:rPr>
          <w:b/>
          <w:bCs/>
          <w:color w:val="800000"/>
          <w:lang w:eastAsia="zh-CN"/>
        </w:rPr>
        <w:t>*</w:t>
      </w:r>
      <w:r w:rsidRPr="00983A91">
        <w:rPr>
          <w:color w:val="800080"/>
          <w:lang w:eastAsia="zh-CN"/>
        </w:rPr>
        <w:t>;</w:t>
      </w:r>
    </w:p>
    <w:p w14:paraId="322F9185" w14:textId="77777777" w:rsidR="00983A91" w:rsidRPr="00983A91" w:rsidRDefault="00983A91" w:rsidP="00795BA9">
      <w:pPr>
        <w:pStyle w:val="Code"/>
        <w:keepNext w:val="0"/>
        <w:keepLines w:val="0"/>
        <w:rPr>
          <w:color w:val="000000"/>
          <w:lang w:eastAsia="zh-CN"/>
        </w:rPr>
      </w:pPr>
    </w:p>
    <w:p w14:paraId="65EE6711" w14:textId="77777777" w:rsidR="00983A91" w:rsidRPr="00983A91" w:rsidRDefault="00983A91" w:rsidP="00795BA9">
      <w:pPr>
        <w:pStyle w:val="Code"/>
        <w:keepNext w:val="0"/>
        <w:keepLines w:val="0"/>
        <w:rPr>
          <w:color w:val="000000"/>
          <w:lang w:eastAsia="zh-CN"/>
        </w:rPr>
      </w:pPr>
      <w:r w:rsidRPr="00983A91">
        <w:rPr>
          <w:b/>
          <w:bCs/>
          <w:color w:val="800000"/>
          <w:lang w:eastAsia="zh-CN"/>
        </w:rPr>
        <w:t>public</w:t>
      </w:r>
      <w:r w:rsidRPr="00983A91">
        <w:rPr>
          <w:color w:val="000000"/>
          <w:lang w:eastAsia="zh-CN"/>
        </w:rPr>
        <w:t xml:space="preserve"> </w:t>
      </w:r>
      <w:r w:rsidRPr="00983A91">
        <w:rPr>
          <w:b/>
          <w:bCs/>
          <w:color w:val="800000"/>
          <w:lang w:eastAsia="zh-CN"/>
        </w:rPr>
        <w:t>class</w:t>
      </w:r>
      <w:r w:rsidRPr="00983A91">
        <w:rPr>
          <w:color w:val="000000"/>
          <w:lang w:eastAsia="zh-CN"/>
        </w:rPr>
        <w:t xml:space="preserve"> ExempleJFrameAvecClassesPourBotEtIti </w:t>
      </w:r>
      <w:r w:rsidRPr="00983A91">
        <w:rPr>
          <w:b/>
          <w:bCs/>
          <w:color w:val="800000"/>
          <w:lang w:eastAsia="zh-CN"/>
        </w:rPr>
        <w:t>extends</w:t>
      </w:r>
      <w:r w:rsidRPr="00983A91">
        <w:rPr>
          <w:color w:val="000000"/>
          <w:lang w:eastAsia="zh-CN"/>
        </w:rPr>
        <w:t xml:space="preserve"> JFrame </w:t>
      </w:r>
      <w:r w:rsidRPr="00983A91">
        <w:rPr>
          <w:color w:val="800080"/>
          <w:lang w:eastAsia="zh-CN"/>
        </w:rPr>
        <w:t>{</w:t>
      </w:r>
    </w:p>
    <w:p w14:paraId="05F4E985" w14:textId="77777777" w:rsidR="00983A91" w:rsidRPr="00983A91" w:rsidRDefault="00983A91" w:rsidP="00795BA9">
      <w:pPr>
        <w:pStyle w:val="Code"/>
        <w:keepNext w:val="0"/>
        <w:keepLines w:val="0"/>
        <w:rPr>
          <w:color w:val="000000"/>
          <w:lang w:eastAsia="zh-CN"/>
        </w:rPr>
      </w:pPr>
    </w:p>
    <w:p w14:paraId="1FAF4DD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lang w:eastAsia="zh-CN"/>
        </w:rPr>
        <w:t>// Constantes pour la taille de la fenetre et du Bot</w:t>
      </w:r>
    </w:p>
    <w:p w14:paraId="2349DF43" w14:textId="77777777" w:rsidR="00983A91" w:rsidRPr="009A50DE" w:rsidRDefault="00983A91" w:rsidP="00795BA9">
      <w:pPr>
        <w:pStyle w:val="Code"/>
        <w:keepNext w:val="0"/>
        <w:keepLines w:val="0"/>
        <w:rPr>
          <w:color w:val="000000"/>
          <w:lang w:val="en-CA" w:eastAsia="zh-CN"/>
        </w:rPr>
      </w:pPr>
      <w:r w:rsidRPr="00983A91">
        <w:rPr>
          <w:color w:val="000000"/>
          <w:lang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LARGEURFENETRE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6406E2FB" w14:textId="77777777" w:rsidR="00983A91" w:rsidRPr="009A50DE" w:rsidRDefault="00983A91" w:rsidP="00795BA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HAUTEURFENETRE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773EA89F" w14:textId="77777777" w:rsidR="00983A91" w:rsidRPr="009A50DE" w:rsidRDefault="00983A91" w:rsidP="00795BA9">
      <w:pPr>
        <w:pStyle w:val="Code"/>
        <w:keepNext w:val="0"/>
        <w:keepLines w:val="0"/>
        <w:rPr>
          <w:color w:val="000000"/>
          <w:lang w:val="en-CA" w:eastAsia="zh-CN"/>
        </w:rPr>
      </w:pPr>
    </w:p>
    <w:p w14:paraId="39D7DC1D" w14:textId="77777777" w:rsidR="00983A91" w:rsidRPr="00983A91" w:rsidRDefault="00983A91" w:rsidP="00795BA9">
      <w:pPr>
        <w:pStyle w:val="Code"/>
        <w:keepNext w:val="0"/>
        <w:keepLines w:val="0"/>
        <w:rPr>
          <w:color w:val="000000"/>
          <w:lang w:eastAsia="zh-CN"/>
        </w:rPr>
      </w:pPr>
      <w:r w:rsidRPr="009A50DE">
        <w:rPr>
          <w:color w:val="000000"/>
          <w:lang w:val="en-CA" w:eastAsia="zh-CN"/>
        </w:rPr>
        <w:t xml:space="preserve">    </w:t>
      </w:r>
      <w:r w:rsidRPr="00983A91">
        <w:rPr>
          <w:lang w:eastAsia="zh-CN"/>
        </w:rPr>
        <w:t>// Tampon pour construire l'image avant d'afficher</w:t>
      </w:r>
    </w:p>
    <w:p w14:paraId="2924243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Graphics tamponGraphics</w:t>
      </w:r>
      <w:r w:rsidRPr="00983A91">
        <w:rPr>
          <w:color w:val="800080"/>
          <w:lang w:eastAsia="zh-CN"/>
        </w:rPr>
        <w:t>;</w:t>
      </w:r>
      <w:r w:rsidRPr="00983A91">
        <w:rPr>
          <w:color w:val="000000"/>
          <w:lang w:eastAsia="zh-CN"/>
        </w:rPr>
        <w:t xml:space="preserve"> </w:t>
      </w:r>
    </w:p>
    <w:p w14:paraId="6A8E5075"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Image tamponImage</w:t>
      </w:r>
      <w:r w:rsidRPr="00983A91">
        <w:rPr>
          <w:color w:val="800080"/>
          <w:lang w:eastAsia="zh-CN"/>
        </w:rPr>
        <w:t>;</w:t>
      </w:r>
    </w:p>
    <w:p w14:paraId="70B189B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p>
    <w:p w14:paraId="65FD434A" w14:textId="77777777" w:rsidR="00983A91" w:rsidRPr="00983A91" w:rsidRDefault="00983A91" w:rsidP="00795BA9">
      <w:pPr>
        <w:pStyle w:val="Code"/>
        <w:keepNext w:val="0"/>
        <w:keepLines w:val="0"/>
        <w:rPr>
          <w:color w:val="000000"/>
          <w:lang w:eastAsia="zh-CN"/>
        </w:rPr>
      </w:pPr>
    </w:p>
    <w:p w14:paraId="400B5A01"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ExempleJFrameAvecClassesPourBotEtIti</w:t>
      </w:r>
      <w:r w:rsidRPr="00983A91">
        <w:rPr>
          <w:color w:val="808030"/>
          <w:lang w:eastAsia="zh-CN"/>
        </w:rPr>
        <w:t>()</w:t>
      </w:r>
      <w:r w:rsidRPr="00983A91">
        <w:rPr>
          <w:color w:val="000000"/>
          <w:lang w:eastAsia="zh-CN"/>
        </w:rPr>
        <w:t xml:space="preserve"> </w:t>
      </w:r>
      <w:r w:rsidRPr="00983A91">
        <w:rPr>
          <w:color w:val="800080"/>
          <w:lang w:eastAsia="zh-CN"/>
        </w:rPr>
        <w:t>{</w:t>
      </w:r>
    </w:p>
    <w:p w14:paraId="0E88B654" w14:textId="77777777" w:rsidR="00983A91" w:rsidRPr="009A50DE" w:rsidRDefault="00983A91" w:rsidP="00795BA9">
      <w:pPr>
        <w:pStyle w:val="Code"/>
        <w:keepNext w:val="0"/>
        <w:keepLines w:val="0"/>
        <w:rPr>
          <w:color w:val="000000"/>
          <w:lang w:val="en-CA" w:eastAsia="zh-CN"/>
        </w:rPr>
      </w:pPr>
      <w:r w:rsidRPr="00983A91">
        <w:rPr>
          <w:color w:val="000000"/>
          <w:lang w:eastAsia="zh-CN"/>
        </w:rPr>
        <w:t xml:space="preserve">        </w:t>
      </w:r>
      <w:r w:rsidRPr="009A50DE">
        <w:rPr>
          <w:b/>
          <w:bCs/>
          <w:color w:val="800000"/>
          <w:lang w:val="en-CA" w:eastAsia="zh-CN"/>
        </w:rPr>
        <w:t>super</w:t>
      </w:r>
      <w:r w:rsidRPr="009A50DE">
        <w:rPr>
          <w:color w:val="808030"/>
          <w:lang w:val="en-CA" w:eastAsia="zh-CN"/>
        </w:rPr>
        <w:t>(</w:t>
      </w:r>
      <w:r w:rsidRPr="009A50DE">
        <w:rPr>
          <w:color w:val="0000E6"/>
          <w:lang w:val="en-CA" w:eastAsia="zh-CN"/>
        </w:rPr>
        <w:t>"Ping pong avec classes pour Bot et Iti"</w:t>
      </w:r>
      <w:r w:rsidRPr="009A50DE">
        <w:rPr>
          <w:color w:val="808030"/>
          <w:lang w:val="en-CA" w:eastAsia="zh-CN"/>
        </w:rPr>
        <w:t>)</w:t>
      </w:r>
      <w:r w:rsidRPr="009A50DE">
        <w:rPr>
          <w:color w:val="800080"/>
          <w:lang w:val="en-CA" w:eastAsia="zh-CN"/>
        </w:rPr>
        <w:t>;</w:t>
      </w:r>
    </w:p>
    <w:p w14:paraId="2DC75F73" w14:textId="77777777" w:rsidR="00983A91" w:rsidRPr="009808AD" w:rsidRDefault="00983A91" w:rsidP="00795BA9">
      <w:pPr>
        <w:pStyle w:val="Code"/>
        <w:keepNext w:val="0"/>
        <w:keepLines w:val="0"/>
        <w:rPr>
          <w:color w:val="000000"/>
          <w:lang w:val="en-CA" w:eastAsia="zh-CN"/>
        </w:rPr>
      </w:pPr>
      <w:r w:rsidRPr="009A50DE">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setDefaultCloseOperation</w:t>
      </w:r>
      <w:r w:rsidRPr="009808AD">
        <w:rPr>
          <w:color w:val="808030"/>
          <w:lang w:val="en-CA" w:eastAsia="zh-CN"/>
        </w:rPr>
        <w:t>(</w:t>
      </w:r>
      <w:r w:rsidRPr="009808AD">
        <w:rPr>
          <w:color w:val="000000"/>
          <w:lang w:val="en-CA" w:eastAsia="zh-CN"/>
        </w:rPr>
        <w:t>EXIT_ON_CLOSE</w:t>
      </w:r>
      <w:r w:rsidRPr="009808AD">
        <w:rPr>
          <w:color w:val="808030"/>
          <w:lang w:val="en-CA" w:eastAsia="zh-CN"/>
        </w:rPr>
        <w:t>)</w:t>
      </w:r>
      <w:r w:rsidRPr="009808AD">
        <w:rPr>
          <w:color w:val="800080"/>
          <w:lang w:val="en-CA" w:eastAsia="zh-CN"/>
        </w:rPr>
        <w:t>;</w:t>
      </w:r>
    </w:p>
    <w:p w14:paraId="54A59BB0" w14:textId="77777777" w:rsidR="00983A91" w:rsidRPr="009808AD" w:rsidRDefault="00983A91"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setSize</w:t>
      </w:r>
      <w:r w:rsidRPr="009808AD">
        <w:rPr>
          <w:color w:val="808030"/>
          <w:lang w:val="en-CA" w:eastAsia="zh-CN"/>
        </w:rPr>
        <w:t>(</w:t>
      </w:r>
      <w:r w:rsidRPr="009808AD">
        <w:rPr>
          <w:color w:val="000000"/>
          <w:lang w:val="en-CA" w:eastAsia="zh-CN"/>
        </w:rPr>
        <w:t>LARGEURFENETRE</w:t>
      </w:r>
      <w:r w:rsidRPr="009808AD">
        <w:rPr>
          <w:color w:val="808030"/>
          <w:lang w:val="en-CA" w:eastAsia="zh-CN"/>
        </w:rPr>
        <w:t>,</w:t>
      </w:r>
      <w:r w:rsidRPr="009808AD">
        <w:rPr>
          <w:color w:val="000000"/>
          <w:lang w:val="en-CA" w:eastAsia="zh-CN"/>
        </w:rPr>
        <w:t>HAUTEURFENETRE</w:t>
      </w:r>
      <w:r w:rsidRPr="009808AD">
        <w:rPr>
          <w:color w:val="808030"/>
          <w:lang w:val="en-CA" w:eastAsia="zh-CN"/>
        </w:rPr>
        <w:t>)</w:t>
      </w:r>
      <w:r w:rsidRPr="009808AD">
        <w:rPr>
          <w:color w:val="800080"/>
          <w:lang w:val="en-CA" w:eastAsia="zh-CN"/>
        </w:rPr>
        <w:t>;</w:t>
      </w:r>
    </w:p>
    <w:p w14:paraId="705291C4" w14:textId="77777777" w:rsidR="00983A91" w:rsidRPr="009808AD" w:rsidRDefault="00983A91"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setVisible</w:t>
      </w:r>
      <w:r w:rsidRPr="009808AD">
        <w:rPr>
          <w:color w:val="808030"/>
          <w:lang w:val="en-CA" w:eastAsia="zh-CN"/>
        </w:rPr>
        <w:t>(</w:t>
      </w:r>
      <w:r w:rsidRPr="009808AD">
        <w:rPr>
          <w:b/>
          <w:bCs/>
          <w:color w:val="800000"/>
          <w:lang w:val="en-CA" w:eastAsia="zh-CN"/>
        </w:rPr>
        <w:t>true</w:t>
      </w:r>
      <w:r w:rsidRPr="009808AD">
        <w:rPr>
          <w:color w:val="808030"/>
          <w:lang w:val="en-CA" w:eastAsia="zh-CN"/>
        </w:rPr>
        <w:t>)</w:t>
      </w:r>
      <w:r w:rsidRPr="009808AD">
        <w:rPr>
          <w:color w:val="800080"/>
          <w:lang w:val="en-CA" w:eastAsia="zh-CN"/>
        </w:rPr>
        <w:t>;</w:t>
      </w:r>
    </w:p>
    <w:p w14:paraId="2AAEFC73" w14:textId="77777777" w:rsidR="00983A91" w:rsidRPr="009A50DE" w:rsidRDefault="00983A91" w:rsidP="00795BA9">
      <w:pPr>
        <w:pStyle w:val="Code"/>
        <w:keepNext w:val="0"/>
        <w:keepLines w:val="0"/>
        <w:rPr>
          <w:color w:val="000000"/>
          <w:lang w:eastAsia="zh-CN"/>
        </w:rPr>
      </w:pPr>
      <w:r w:rsidRPr="009808AD">
        <w:rPr>
          <w:color w:val="000000"/>
          <w:lang w:val="en-CA" w:eastAsia="zh-CN"/>
        </w:rPr>
        <w:t xml:space="preserve">    </w:t>
      </w:r>
      <w:r w:rsidRPr="009A50DE">
        <w:rPr>
          <w:color w:val="800080"/>
          <w:lang w:eastAsia="zh-CN"/>
        </w:rPr>
        <w:t>}</w:t>
      </w:r>
    </w:p>
    <w:p w14:paraId="16177F27" w14:textId="77777777" w:rsidR="00983A91" w:rsidRPr="009A50DE" w:rsidRDefault="00983A91" w:rsidP="00795BA9">
      <w:pPr>
        <w:pStyle w:val="Code"/>
        <w:keepNext w:val="0"/>
        <w:keepLines w:val="0"/>
        <w:rPr>
          <w:color w:val="000000"/>
          <w:lang w:eastAsia="zh-CN"/>
        </w:rPr>
      </w:pPr>
    </w:p>
    <w:p w14:paraId="1E75B790"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void</w:t>
      </w:r>
      <w:r w:rsidRPr="009A50DE">
        <w:rPr>
          <w:color w:val="000000"/>
          <w:lang w:eastAsia="zh-CN"/>
        </w:rPr>
        <w:t xml:space="preserve"> paint </w:t>
      </w:r>
      <w:r w:rsidRPr="009A50DE">
        <w:rPr>
          <w:color w:val="808030"/>
          <w:lang w:eastAsia="zh-CN"/>
        </w:rPr>
        <w:t>(</w:t>
      </w:r>
      <w:r w:rsidRPr="009A50DE">
        <w:rPr>
          <w:color w:val="000000"/>
          <w:lang w:eastAsia="zh-CN"/>
        </w:rPr>
        <w:t>Graphics g</w:t>
      </w:r>
      <w:r w:rsidRPr="009A50DE">
        <w:rPr>
          <w:color w:val="808030"/>
          <w:lang w:eastAsia="zh-CN"/>
        </w:rPr>
        <w:t>)</w:t>
      </w:r>
      <w:r w:rsidRPr="009A50DE">
        <w:rPr>
          <w:color w:val="000000"/>
          <w:lang w:eastAsia="zh-CN"/>
        </w:rPr>
        <w:t xml:space="preserve"> </w:t>
      </w:r>
      <w:r w:rsidRPr="009A50DE">
        <w:rPr>
          <w:color w:val="800080"/>
          <w:lang w:eastAsia="zh-CN"/>
        </w:rPr>
        <w:t>{</w:t>
      </w:r>
    </w:p>
    <w:p w14:paraId="250FD23A"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tamponImage </w:t>
      </w:r>
      <w:r w:rsidRPr="009A50DE">
        <w:rPr>
          <w:color w:val="808030"/>
          <w:lang w:eastAsia="zh-CN"/>
        </w:rPr>
        <w:t>=</w:t>
      </w:r>
      <w:r w:rsidRPr="009A50DE">
        <w:rPr>
          <w:color w:val="000000"/>
          <w:lang w:eastAsia="zh-CN"/>
        </w:rPr>
        <w:t xml:space="preserve"> createImage</w:t>
      </w:r>
      <w:r w:rsidRPr="009A50DE">
        <w:rPr>
          <w:color w:val="808030"/>
          <w:lang w:eastAsia="zh-CN"/>
        </w:rPr>
        <w:t>(</w:t>
      </w:r>
      <w:r w:rsidRPr="009A50DE">
        <w:rPr>
          <w:color w:val="000000"/>
          <w:lang w:eastAsia="zh-CN"/>
        </w:rPr>
        <w:t>LARGEURFENETRE</w:t>
      </w:r>
      <w:r w:rsidRPr="009A50DE">
        <w:rPr>
          <w:color w:val="808030"/>
          <w:lang w:eastAsia="zh-CN"/>
        </w:rPr>
        <w:t>,</w:t>
      </w:r>
      <w:r w:rsidRPr="009A50DE">
        <w:rPr>
          <w:color w:val="000000"/>
          <w:lang w:eastAsia="zh-CN"/>
        </w:rPr>
        <w:t>HAUTEURFENETRE</w:t>
      </w:r>
      <w:r w:rsidRPr="009A50DE">
        <w:rPr>
          <w:color w:val="808030"/>
          <w:lang w:eastAsia="zh-CN"/>
        </w:rPr>
        <w:t>)</w:t>
      </w:r>
      <w:r w:rsidRPr="009A50DE">
        <w:rPr>
          <w:color w:val="800080"/>
          <w:lang w:eastAsia="zh-CN"/>
        </w:rPr>
        <w:t>;</w:t>
      </w:r>
    </w:p>
    <w:p w14:paraId="6B00B669"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tamponGraphics </w:t>
      </w:r>
      <w:r w:rsidRPr="009A50DE">
        <w:rPr>
          <w:color w:val="808030"/>
          <w:lang w:eastAsia="zh-CN"/>
        </w:rPr>
        <w:t>=</w:t>
      </w:r>
      <w:r w:rsidRPr="009A50DE">
        <w:rPr>
          <w:color w:val="000000"/>
          <w:lang w:eastAsia="zh-CN"/>
        </w:rPr>
        <w:t xml:space="preserve"> tamponImage</w:t>
      </w:r>
      <w:r w:rsidRPr="009A50DE">
        <w:rPr>
          <w:color w:val="808030"/>
          <w:lang w:eastAsia="zh-CN"/>
        </w:rPr>
        <w:t>.</w:t>
      </w:r>
      <w:r w:rsidRPr="009A50DE">
        <w:rPr>
          <w:color w:val="000000"/>
          <w:lang w:eastAsia="zh-CN"/>
        </w:rPr>
        <w:t>getGraphics</w:t>
      </w:r>
      <w:r w:rsidRPr="009A50DE">
        <w:rPr>
          <w:color w:val="808030"/>
          <w:lang w:eastAsia="zh-CN"/>
        </w:rPr>
        <w:t>()</w:t>
      </w:r>
      <w:r w:rsidRPr="009A50DE">
        <w:rPr>
          <w:color w:val="800080"/>
          <w:lang w:eastAsia="zh-CN"/>
        </w:rPr>
        <w:t>;</w:t>
      </w:r>
    </w:p>
    <w:p w14:paraId="1562D4F4"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w:t>
      </w:r>
    </w:p>
    <w:p w14:paraId="0B906365" w14:textId="77777777" w:rsidR="00983A91" w:rsidRPr="009A50DE" w:rsidRDefault="00983A91" w:rsidP="00795BA9">
      <w:pPr>
        <w:pStyle w:val="Code"/>
        <w:keepNext w:val="0"/>
        <w:keepLines w:val="0"/>
        <w:rPr>
          <w:color w:val="000000"/>
          <w:lang w:eastAsia="zh-CN"/>
        </w:rPr>
      </w:pPr>
      <w:r w:rsidRPr="009A50DE">
        <w:rPr>
          <w:color w:val="000000"/>
          <w:lang w:eastAsia="zh-CN"/>
        </w:rPr>
        <w:t xml:space="preserve">        Bonhommes</w:t>
      </w:r>
      <w:r w:rsidRPr="009A50DE">
        <w:rPr>
          <w:color w:val="808030"/>
          <w:lang w:eastAsia="zh-CN"/>
        </w:rPr>
        <w:t>.</w:t>
      </w:r>
      <w:r w:rsidRPr="009A50DE">
        <w:rPr>
          <w:color w:val="000000"/>
          <w:lang w:eastAsia="zh-CN"/>
        </w:rPr>
        <w:t xml:space="preserve">BotRebondissant bot1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Bonhommes</w:t>
      </w:r>
      <w:r w:rsidRPr="009A50DE">
        <w:rPr>
          <w:color w:val="808030"/>
          <w:lang w:eastAsia="zh-CN"/>
        </w:rPr>
        <w:t>.</w:t>
      </w:r>
      <w:r w:rsidRPr="009A50DE">
        <w:rPr>
          <w:color w:val="000000"/>
          <w:lang w:eastAsia="zh-CN"/>
        </w:rPr>
        <w:t>BotRebondissant</w:t>
      </w:r>
      <w:r w:rsidRPr="009A50DE">
        <w:rPr>
          <w:color w:val="808030"/>
          <w:lang w:eastAsia="zh-CN"/>
        </w:rPr>
        <w:t>(</w:t>
      </w:r>
      <w:r w:rsidRPr="009A50DE">
        <w:rPr>
          <w:color w:val="008C00"/>
          <w:lang w:eastAsia="zh-CN"/>
        </w:rPr>
        <w:t>0</w:t>
      </w:r>
      <w:r w:rsidRPr="009A50DE">
        <w:rPr>
          <w:color w:val="808030"/>
          <w:lang w:eastAsia="zh-CN"/>
        </w:rPr>
        <w:t>,</w:t>
      </w:r>
      <w:r w:rsidRPr="009A50DE">
        <w:rPr>
          <w:color w:val="008C00"/>
          <w:lang w:eastAsia="zh-CN"/>
        </w:rPr>
        <w:t>100</w:t>
      </w:r>
      <w:r w:rsidRPr="009A50DE">
        <w:rPr>
          <w:color w:val="808030"/>
          <w:lang w:eastAsia="zh-CN"/>
        </w:rPr>
        <w:t>,</w:t>
      </w:r>
      <w:r w:rsidRPr="009A50DE">
        <w:rPr>
          <w:color w:val="008C00"/>
          <w:lang w:eastAsia="zh-CN"/>
        </w:rPr>
        <w:t>100</w:t>
      </w:r>
      <w:r w:rsidRPr="009A50DE">
        <w:rPr>
          <w:color w:val="808030"/>
          <w:lang w:eastAsia="zh-CN"/>
        </w:rPr>
        <w:t>,</w:t>
      </w:r>
      <w:r w:rsidRPr="009A50DE">
        <w:rPr>
          <w:color w:val="008C00"/>
          <w:lang w:eastAsia="zh-CN"/>
        </w:rPr>
        <w:t>150</w:t>
      </w:r>
      <w:r w:rsidRPr="009A50DE">
        <w:rPr>
          <w:color w:val="808030"/>
          <w:lang w:eastAsia="zh-CN"/>
        </w:rPr>
        <w:t>,</w:t>
      </w:r>
      <w:r w:rsidRPr="009A50DE">
        <w:rPr>
          <w:color w:val="008C00"/>
          <w:lang w:eastAsia="zh-CN"/>
        </w:rPr>
        <w:t>5</w:t>
      </w:r>
      <w:r w:rsidRPr="009A50DE">
        <w:rPr>
          <w:color w:val="808030"/>
          <w:lang w:eastAsia="zh-CN"/>
        </w:rPr>
        <w:t>,</w:t>
      </w:r>
      <w:r w:rsidRPr="009A50DE">
        <w:rPr>
          <w:color w:val="008C00"/>
          <w:lang w:eastAsia="zh-CN"/>
        </w:rPr>
        <w:t>0</w:t>
      </w:r>
      <w:r w:rsidRPr="009A50DE">
        <w:rPr>
          <w:color w:val="808030"/>
          <w:lang w:eastAsia="zh-CN"/>
        </w:rPr>
        <w:t>)</w:t>
      </w:r>
      <w:r w:rsidRPr="009A50DE">
        <w:rPr>
          <w:color w:val="800080"/>
          <w:lang w:eastAsia="zh-CN"/>
        </w:rPr>
        <w:t>;</w:t>
      </w:r>
    </w:p>
    <w:p w14:paraId="3D41C97F" w14:textId="77777777" w:rsidR="00983A91" w:rsidRPr="00983A91" w:rsidRDefault="00983A91" w:rsidP="00795BA9">
      <w:pPr>
        <w:pStyle w:val="Code"/>
        <w:keepNext w:val="0"/>
        <w:keepLines w:val="0"/>
        <w:rPr>
          <w:color w:val="000000"/>
          <w:lang w:eastAsia="zh-CN"/>
        </w:rPr>
      </w:pPr>
      <w:r w:rsidRPr="009A50DE">
        <w:rPr>
          <w:color w:val="000000"/>
          <w:lang w:eastAsia="zh-CN"/>
        </w:rPr>
        <w:t xml:space="preserve">        </w:t>
      </w:r>
      <w:r w:rsidRPr="00983A91">
        <w:rPr>
          <w:color w:val="000000"/>
          <w:lang w:eastAsia="zh-CN"/>
        </w:rPr>
        <w:t>Bonhommes</w:t>
      </w:r>
      <w:r w:rsidRPr="00983A91">
        <w:rPr>
          <w:color w:val="808030"/>
          <w:lang w:eastAsia="zh-CN"/>
        </w:rPr>
        <w:t>.</w:t>
      </w:r>
      <w:r w:rsidRPr="00983A91">
        <w:rPr>
          <w:color w:val="000000"/>
          <w:lang w:eastAsia="zh-CN"/>
        </w:rPr>
        <w:t xml:space="preserve">BotRebondissant bot2 </w:t>
      </w:r>
      <w:r w:rsidRPr="00983A91">
        <w:rPr>
          <w:color w:val="808030"/>
          <w:lang w:eastAsia="zh-CN"/>
        </w:rPr>
        <w:t>=</w:t>
      </w:r>
      <w:r w:rsidRPr="00983A91">
        <w:rPr>
          <w:color w:val="000000"/>
          <w:lang w:eastAsia="zh-CN"/>
        </w:rPr>
        <w:t xml:space="preserve"> </w:t>
      </w:r>
      <w:r w:rsidRPr="00983A91">
        <w:rPr>
          <w:b/>
          <w:bCs/>
          <w:color w:val="800000"/>
          <w:lang w:eastAsia="zh-CN"/>
        </w:rPr>
        <w:t>new</w:t>
      </w:r>
      <w:r w:rsidRPr="00983A91">
        <w:rPr>
          <w:color w:val="000000"/>
          <w:lang w:eastAsia="zh-CN"/>
        </w:rPr>
        <w:t xml:space="preserve"> Bonhommes</w:t>
      </w:r>
      <w:r w:rsidRPr="00983A91">
        <w:rPr>
          <w:color w:val="808030"/>
          <w:lang w:eastAsia="zh-CN"/>
        </w:rPr>
        <w:t>.</w:t>
      </w:r>
      <w:r w:rsidRPr="00983A91">
        <w:rPr>
          <w:color w:val="000000"/>
          <w:lang w:eastAsia="zh-CN"/>
        </w:rPr>
        <w:t>BotRebondissant</w:t>
      </w:r>
      <w:r w:rsidRPr="00983A91">
        <w:rPr>
          <w:color w:val="808030"/>
          <w:lang w:eastAsia="zh-CN"/>
        </w:rPr>
        <w:t>(</w:t>
      </w:r>
      <w:r w:rsidRPr="00983A91">
        <w:rPr>
          <w:color w:val="008C00"/>
          <w:lang w:eastAsia="zh-CN"/>
        </w:rPr>
        <w:t>100</w:t>
      </w:r>
      <w:r w:rsidRPr="00983A91">
        <w:rPr>
          <w:color w:val="808030"/>
          <w:lang w:eastAsia="zh-CN"/>
        </w:rPr>
        <w:t>,</w:t>
      </w:r>
      <w:r w:rsidRPr="00983A91">
        <w:rPr>
          <w:color w:val="008C00"/>
          <w:lang w:eastAsia="zh-CN"/>
        </w:rPr>
        <w:t>100</w:t>
      </w:r>
      <w:r w:rsidRPr="00983A91">
        <w:rPr>
          <w:color w:val="808030"/>
          <w:lang w:eastAsia="zh-CN"/>
        </w:rPr>
        <w:t>,</w:t>
      </w:r>
      <w:r w:rsidRPr="00983A91">
        <w:rPr>
          <w:color w:val="008C00"/>
          <w:lang w:eastAsia="zh-CN"/>
        </w:rPr>
        <w:t>75</w:t>
      </w:r>
      <w:r w:rsidRPr="00983A91">
        <w:rPr>
          <w:color w:val="808030"/>
          <w:lang w:eastAsia="zh-CN"/>
        </w:rPr>
        <w:t>,</w:t>
      </w:r>
      <w:r w:rsidRPr="00983A91">
        <w:rPr>
          <w:color w:val="008C00"/>
          <w:lang w:eastAsia="zh-CN"/>
        </w:rPr>
        <w:t>100</w:t>
      </w:r>
      <w:r w:rsidRPr="00983A91">
        <w:rPr>
          <w:color w:val="808030"/>
          <w:lang w:eastAsia="zh-CN"/>
        </w:rPr>
        <w:t>,-</w:t>
      </w:r>
      <w:r w:rsidRPr="00983A91">
        <w:rPr>
          <w:color w:val="008C00"/>
          <w:lang w:eastAsia="zh-CN"/>
        </w:rPr>
        <w:t>10</w:t>
      </w:r>
      <w:r w:rsidRPr="00983A91">
        <w:rPr>
          <w:color w:val="808030"/>
          <w:lang w:eastAsia="zh-CN"/>
        </w:rPr>
        <w:t>,</w:t>
      </w:r>
      <w:r w:rsidRPr="00983A91">
        <w:rPr>
          <w:color w:val="008C00"/>
          <w:lang w:eastAsia="zh-CN"/>
        </w:rPr>
        <w:t>5</w:t>
      </w:r>
      <w:r w:rsidRPr="00983A91">
        <w:rPr>
          <w:color w:val="808030"/>
          <w:lang w:eastAsia="zh-CN"/>
        </w:rPr>
        <w:t>)</w:t>
      </w:r>
      <w:r w:rsidRPr="00983A91">
        <w:rPr>
          <w:color w:val="800080"/>
          <w:lang w:eastAsia="zh-CN"/>
        </w:rPr>
        <w:t>;</w:t>
      </w:r>
    </w:p>
    <w:p w14:paraId="1FDBE2A2"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Bonhommes</w:t>
      </w:r>
      <w:r w:rsidRPr="00983A91">
        <w:rPr>
          <w:color w:val="808030"/>
          <w:lang w:eastAsia="zh-CN"/>
        </w:rPr>
        <w:t>.</w:t>
      </w:r>
      <w:r w:rsidRPr="00983A91">
        <w:rPr>
          <w:color w:val="000000"/>
          <w:lang w:eastAsia="zh-CN"/>
        </w:rPr>
        <w:t xml:space="preserve">ItiRebondissant iti1 </w:t>
      </w:r>
      <w:r w:rsidRPr="00983A91">
        <w:rPr>
          <w:color w:val="808030"/>
          <w:lang w:eastAsia="zh-CN"/>
        </w:rPr>
        <w:t>=</w:t>
      </w:r>
      <w:r w:rsidRPr="00983A91">
        <w:rPr>
          <w:color w:val="000000"/>
          <w:lang w:eastAsia="zh-CN"/>
        </w:rPr>
        <w:t xml:space="preserve"> </w:t>
      </w:r>
      <w:r w:rsidRPr="00983A91">
        <w:rPr>
          <w:b/>
          <w:bCs/>
          <w:color w:val="800000"/>
          <w:lang w:eastAsia="zh-CN"/>
        </w:rPr>
        <w:t>new</w:t>
      </w:r>
      <w:r w:rsidRPr="00983A91">
        <w:rPr>
          <w:color w:val="000000"/>
          <w:lang w:eastAsia="zh-CN"/>
        </w:rPr>
        <w:t xml:space="preserve"> Bonhommes</w:t>
      </w:r>
      <w:r w:rsidRPr="00983A91">
        <w:rPr>
          <w:color w:val="808030"/>
          <w:lang w:eastAsia="zh-CN"/>
        </w:rPr>
        <w:t>.</w:t>
      </w:r>
      <w:r w:rsidRPr="00983A91">
        <w:rPr>
          <w:color w:val="000000"/>
          <w:lang w:eastAsia="zh-CN"/>
        </w:rPr>
        <w:t>ItiRebondissant</w:t>
      </w:r>
      <w:r w:rsidRPr="00983A91">
        <w:rPr>
          <w:color w:val="808030"/>
          <w:lang w:eastAsia="zh-CN"/>
        </w:rPr>
        <w:t>(</w:t>
      </w:r>
      <w:r w:rsidRPr="00983A91">
        <w:rPr>
          <w:color w:val="008C00"/>
          <w:lang w:eastAsia="zh-CN"/>
        </w:rPr>
        <w:t>200</w:t>
      </w:r>
      <w:r w:rsidRPr="00983A91">
        <w:rPr>
          <w:color w:val="808030"/>
          <w:lang w:eastAsia="zh-CN"/>
        </w:rPr>
        <w:t>,</w:t>
      </w:r>
      <w:r w:rsidRPr="00983A91">
        <w:rPr>
          <w:color w:val="008C00"/>
          <w:lang w:eastAsia="zh-CN"/>
        </w:rPr>
        <w:t>300</w:t>
      </w:r>
      <w:r w:rsidRPr="00983A91">
        <w:rPr>
          <w:color w:val="808030"/>
          <w:lang w:eastAsia="zh-CN"/>
        </w:rPr>
        <w:t>,</w:t>
      </w:r>
      <w:r w:rsidRPr="00983A91">
        <w:rPr>
          <w:color w:val="008C00"/>
          <w:lang w:eastAsia="zh-CN"/>
        </w:rPr>
        <w:t>80</w:t>
      </w:r>
      <w:r w:rsidRPr="00983A91">
        <w:rPr>
          <w:color w:val="808030"/>
          <w:lang w:eastAsia="zh-CN"/>
        </w:rPr>
        <w:t>,</w:t>
      </w:r>
      <w:r w:rsidRPr="00983A91">
        <w:rPr>
          <w:color w:val="008C00"/>
          <w:lang w:eastAsia="zh-CN"/>
        </w:rPr>
        <w:t>80</w:t>
      </w:r>
      <w:r w:rsidRPr="00983A91">
        <w:rPr>
          <w:color w:val="808030"/>
          <w:lang w:eastAsia="zh-CN"/>
        </w:rPr>
        <w:t>,</w:t>
      </w:r>
      <w:r w:rsidRPr="00983A91">
        <w:rPr>
          <w:color w:val="008C00"/>
          <w:lang w:eastAsia="zh-CN"/>
        </w:rPr>
        <w:t>6</w:t>
      </w:r>
      <w:r w:rsidRPr="00983A91">
        <w:rPr>
          <w:color w:val="808030"/>
          <w:lang w:eastAsia="zh-CN"/>
        </w:rPr>
        <w:t>,</w:t>
      </w:r>
      <w:r w:rsidRPr="00983A91">
        <w:rPr>
          <w:color w:val="008C00"/>
          <w:lang w:eastAsia="zh-CN"/>
        </w:rPr>
        <w:t>6</w:t>
      </w:r>
      <w:r w:rsidRPr="00983A91">
        <w:rPr>
          <w:color w:val="808030"/>
          <w:lang w:eastAsia="zh-CN"/>
        </w:rPr>
        <w:t>)</w:t>
      </w:r>
      <w:r w:rsidRPr="00983A91">
        <w:rPr>
          <w:color w:val="800080"/>
          <w:lang w:eastAsia="zh-CN"/>
        </w:rPr>
        <w:t>;</w:t>
      </w:r>
    </w:p>
    <w:p w14:paraId="51921DFE"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Bonhommes</w:t>
      </w:r>
      <w:r w:rsidRPr="00983A91">
        <w:rPr>
          <w:color w:val="808030"/>
          <w:lang w:eastAsia="zh-CN"/>
        </w:rPr>
        <w:t>.</w:t>
      </w:r>
      <w:r w:rsidRPr="00983A91">
        <w:rPr>
          <w:color w:val="000000"/>
          <w:lang w:eastAsia="zh-CN"/>
        </w:rPr>
        <w:t xml:space="preserve">ItiRebondissant iti2 </w:t>
      </w:r>
      <w:r w:rsidRPr="00983A91">
        <w:rPr>
          <w:color w:val="808030"/>
          <w:lang w:eastAsia="zh-CN"/>
        </w:rPr>
        <w:t>=</w:t>
      </w:r>
      <w:r w:rsidRPr="00983A91">
        <w:rPr>
          <w:color w:val="000000"/>
          <w:lang w:eastAsia="zh-CN"/>
        </w:rPr>
        <w:t xml:space="preserve"> </w:t>
      </w:r>
      <w:r w:rsidRPr="00983A91">
        <w:rPr>
          <w:b/>
          <w:bCs/>
          <w:color w:val="800000"/>
          <w:lang w:eastAsia="zh-CN"/>
        </w:rPr>
        <w:t>new</w:t>
      </w:r>
      <w:r w:rsidRPr="00983A91">
        <w:rPr>
          <w:color w:val="000000"/>
          <w:lang w:eastAsia="zh-CN"/>
        </w:rPr>
        <w:t xml:space="preserve"> Bonhommes</w:t>
      </w:r>
      <w:r w:rsidRPr="00983A91">
        <w:rPr>
          <w:color w:val="808030"/>
          <w:lang w:eastAsia="zh-CN"/>
        </w:rPr>
        <w:t>.</w:t>
      </w:r>
      <w:r w:rsidRPr="00983A91">
        <w:rPr>
          <w:color w:val="000000"/>
          <w:lang w:eastAsia="zh-CN"/>
        </w:rPr>
        <w:t>ItiRebondissant</w:t>
      </w:r>
      <w:r w:rsidRPr="00983A91">
        <w:rPr>
          <w:color w:val="808030"/>
          <w:lang w:eastAsia="zh-CN"/>
        </w:rPr>
        <w:t>(</w:t>
      </w:r>
      <w:r w:rsidRPr="00983A91">
        <w:rPr>
          <w:color w:val="008C00"/>
          <w:lang w:eastAsia="zh-CN"/>
        </w:rPr>
        <w:t>200</w:t>
      </w:r>
      <w:r w:rsidRPr="00983A91">
        <w:rPr>
          <w:color w:val="808030"/>
          <w:lang w:eastAsia="zh-CN"/>
        </w:rPr>
        <w:t>,</w:t>
      </w:r>
      <w:r w:rsidRPr="00983A91">
        <w:rPr>
          <w:color w:val="008C00"/>
          <w:lang w:eastAsia="zh-CN"/>
        </w:rPr>
        <w:t>0</w:t>
      </w:r>
      <w:r w:rsidRPr="00983A91">
        <w:rPr>
          <w:color w:val="808030"/>
          <w:lang w:eastAsia="zh-CN"/>
        </w:rPr>
        <w:t>,</w:t>
      </w:r>
      <w:r w:rsidRPr="00983A91">
        <w:rPr>
          <w:color w:val="008C00"/>
          <w:lang w:eastAsia="zh-CN"/>
        </w:rPr>
        <w:t>50</w:t>
      </w:r>
      <w:r w:rsidRPr="00983A91">
        <w:rPr>
          <w:color w:val="808030"/>
          <w:lang w:eastAsia="zh-CN"/>
        </w:rPr>
        <w:t>,</w:t>
      </w:r>
      <w:r w:rsidRPr="00983A91">
        <w:rPr>
          <w:color w:val="008C00"/>
          <w:lang w:eastAsia="zh-CN"/>
        </w:rPr>
        <w:t>50</w:t>
      </w:r>
      <w:r w:rsidRPr="00983A91">
        <w:rPr>
          <w:color w:val="808030"/>
          <w:lang w:eastAsia="zh-CN"/>
        </w:rPr>
        <w:t>,</w:t>
      </w:r>
      <w:r w:rsidRPr="00983A91">
        <w:rPr>
          <w:color w:val="008C00"/>
          <w:lang w:eastAsia="zh-CN"/>
        </w:rPr>
        <w:t>0</w:t>
      </w:r>
      <w:r w:rsidRPr="00983A91">
        <w:rPr>
          <w:color w:val="808030"/>
          <w:lang w:eastAsia="zh-CN"/>
        </w:rPr>
        <w:t>,</w:t>
      </w:r>
      <w:r w:rsidRPr="00983A91">
        <w:rPr>
          <w:color w:val="008C00"/>
          <w:lang w:eastAsia="zh-CN"/>
        </w:rPr>
        <w:t>10</w:t>
      </w:r>
      <w:r w:rsidRPr="00983A91">
        <w:rPr>
          <w:color w:val="808030"/>
          <w:lang w:eastAsia="zh-CN"/>
        </w:rPr>
        <w:t>)</w:t>
      </w:r>
      <w:r w:rsidRPr="00983A91">
        <w:rPr>
          <w:color w:val="800080"/>
          <w:lang w:eastAsia="zh-CN"/>
        </w:rPr>
        <w:t>;</w:t>
      </w:r>
    </w:p>
    <w:p w14:paraId="6D957B81"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p>
    <w:p w14:paraId="1AAFE2BA"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b/>
          <w:bCs/>
          <w:color w:val="800000"/>
          <w:lang w:eastAsia="zh-CN"/>
        </w:rPr>
        <w:t>while</w:t>
      </w:r>
      <w:r w:rsidRPr="00983A91">
        <w:rPr>
          <w:color w:val="808030"/>
          <w:lang w:eastAsia="zh-CN"/>
        </w:rPr>
        <w:t>(</w:t>
      </w:r>
      <w:r w:rsidRPr="00983A91">
        <w:rPr>
          <w:b/>
          <w:bCs/>
          <w:color w:val="800000"/>
          <w:lang w:eastAsia="zh-CN"/>
        </w:rPr>
        <w:t>true</w:t>
      </w:r>
      <w:r w:rsidRPr="00983A91">
        <w:rPr>
          <w:color w:val="808030"/>
          <w:lang w:eastAsia="zh-CN"/>
        </w:rPr>
        <w:t>)</w:t>
      </w:r>
      <w:r w:rsidRPr="00983A91">
        <w:rPr>
          <w:color w:val="800080"/>
          <w:lang w:eastAsia="zh-CN"/>
        </w:rPr>
        <w:t>{</w:t>
      </w:r>
    </w:p>
    <w:p w14:paraId="6899AB8C"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lang w:eastAsia="zh-CN"/>
        </w:rPr>
        <w:t>// Dessine les Bot et Iti</w:t>
      </w:r>
    </w:p>
    <w:p w14:paraId="6A56F99E"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bot1</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bot2</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w:t>
      </w:r>
    </w:p>
    <w:p w14:paraId="25B3017C"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iti1</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iti2</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p>
    <w:p w14:paraId="5F4CB8C7" w14:textId="77777777" w:rsidR="00983A91" w:rsidRPr="00983A91" w:rsidRDefault="00983A91" w:rsidP="00795BA9">
      <w:pPr>
        <w:pStyle w:val="Code"/>
        <w:keepNext w:val="0"/>
        <w:keepLines w:val="0"/>
        <w:rPr>
          <w:color w:val="000000"/>
          <w:lang w:eastAsia="zh-CN"/>
        </w:rPr>
      </w:pPr>
    </w:p>
    <w:p w14:paraId="1D59961E"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lang w:eastAsia="zh-CN"/>
        </w:rPr>
        <w:t>//Copie le tampon dans le contexte graphique de la fenetre</w:t>
      </w:r>
    </w:p>
    <w:p w14:paraId="10E0BEFD" w14:textId="77777777" w:rsidR="00983A91" w:rsidRPr="009808AD" w:rsidRDefault="00983A91" w:rsidP="00795BA9">
      <w:pPr>
        <w:pStyle w:val="Code"/>
        <w:keepNext w:val="0"/>
        <w:keepLines w:val="0"/>
        <w:rPr>
          <w:color w:val="000000"/>
          <w:lang w:val="en-CA" w:eastAsia="zh-CN"/>
        </w:rPr>
      </w:pPr>
      <w:r w:rsidRPr="00983A91">
        <w:rPr>
          <w:color w:val="000000"/>
          <w:lang w:eastAsia="zh-CN"/>
        </w:rPr>
        <w:t xml:space="preserve">            </w:t>
      </w:r>
      <w:r w:rsidRPr="009808AD">
        <w:rPr>
          <w:color w:val="000000"/>
          <w:lang w:val="en-CA" w:eastAsia="zh-CN"/>
        </w:rPr>
        <w:t>g</w:t>
      </w:r>
      <w:r w:rsidRPr="009808AD">
        <w:rPr>
          <w:color w:val="808030"/>
          <w:lang w:val="en-CA" w:eastAsia="zh-CN"/>
        </w:rPr>
        <w:t>.</w:t>
      </w:r>
      <w:r w:rsidRPr="009808AD">
        <w:rPr>
          <w:color w:val="000000"/>
          <w:lang w:val="en-CA" w:eastAsia="zh-CN"/>
        </w:rPr>
        <w:t>drawImage</w:t>
      </w:r>
      <w:r w:rsidRPr="009808AD">
        <w:rPr>
          <w:color w:val="808030"/>
          <w:lang w:val="en-CA" w:eastAsia="zh-CN"/>
        </w:rPr>
        <w:t>(</w:t>
      </w:r>
      <w:r w:rsidRPr="009808AD">
        <w:rPr>
          <w:color w:val="000000"/>
          <w:lang w:val="en-CA" w:eastAsia="zh-CN"/>
        </w:rPr>
        <w:t>tamponImage</w:t>
      </w:r>
      <w:r w:rsidRPr="009808AD">
        <w:rPr>
          <w:color w:val="808030"/>
          <w:lang w:val="en-CA" w:eastAsia="zh-CN"/>
        </w:rPr>
        <w:t>,</w:t>
      </w:r>
      <w:r w:rsidRPr="009808AD">
        <w:rPr>
          <w:color w:val="008C00"/>
          <w:lang w:val="en-CA" w:eastAsia="zh-CN"/>
        </w:rPr>
        <w:t>0</w:t>
      </w:r>
      <w:r w:rsidRPr="009808AD">
        <w:rPr>
          <w:color w:val="808030"/>
          <w:lang w:val="en-CA" w:eastAsia="zh-CN"/>
        </w:rPr>
        <w:t>,</w:t>
      </w:r>
      <w:r w:rsidRPr="009808AD">
        <w:rPr>
          <w:color w:val="008C00"/>
          <w:lang w:val="en-CA" w:eastAsia="zh-CN"/>
        </w:rPr>
        <w:t>0</w:t>
      </w:r>
      <w:r w:rsidRPr="009808AD">
        <w:rPr>
          <w:color w:val="808030"/>
          <w:lang w:val="en-CA" w:eastAsia="zh-CN"/>
        </w:rPr>
        <w:t>,</w:t>
      </w:r>
      <w:r w:rsidRPr="009808AD">
        <w:rPr>
          <w:b/>
          <w:bCs/>
          <w:color w:val="800000"/>
          <w:lang w:val="en-CA" w:eastAsia="zh-CN"/>
        </w:rPr>
        <w:t>this</w:t>
      </w:r>
      <w:r w:rsidRPr="009808AD">
        <w:rPr>
          <w:color w:val="808030"/>
          <w:lang w:val="en-CA" w:eastAsia="zh-CN"/>
        </w:rPr>
        <w:t>)</w:t>
      </w:r>
      <w:r w:rsidRPr="009808AD">
        <w:rPr>
          <w:color w:val="800080"/>
          <w:lang w:val="en-CA" w:eastAsia="zh-CN"/>
        </w:rPr>
        <w:t>;</w:t>
      </w:r>
    </w:p>
    <w:p w14:paraId="190BAB55" w14:textId="77777777" w:rsidR="00983A91" w:rsidRPr="009808AD" w:rsidRDefault="00983A91"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try</w:t>
      </w:r>
      <w:r w:rsidRPr="009808AD">
        <w:rPr>
          <w:color w:val="000000"/>
          <w:lang w:val="en-CA" w:eastAsia="zh-CN"/>
        </w:rPr>
        <w:t xml:space="preserve"> </w:t>
      </w:r>
      <w:r w:rsidRPr="009808AD">
        <w:rPr>
          <w:color w:val="800080"/>
          <w:lang w:val="en-CA" w:eastAsia="zh-CN"/>
        </w:rPr>
        <w:t>{</w:t>
      </w:r>
      <w:r w:rsidRPr="009808AD">
        <w:rPr>
          <w:b/>
          <w:bCs/>
          <w:color w:val="BB7977"/>
          <w:lang w:val="en-CA" w:eastAsia="zh-CN"/>
        </w:rPr>
        <w:t>Thread</w:t>
      </w:r>
      <w:r w:rsidRPr="009808AD">
        <w:rPr>
          <w:color w:val="808030"/>
          <w:lang w:val="en-CA" w:eastAsia="zh-CN"/>
        </w:rPr>
        <w:t>.</w:t>
      </w:r>
      <w:r w:rsidRPr="009808AD">
        <w:rPr>
          <w:color w:val="000000"/>
          <w:lang w:val="en-CA" w:eastAsia="zh-CN"/>
        </w:rPr>
        <w:t>sleep</w:t>
      </w:r>
      <w:r w:rsidRPr="009808AD">
        <w:rPr>
          <w:color w:val="808030"/>
          <w:lang w:val="en-CA" w:eastAsia="zh-CN"/>
        </w:rPr>
        <w:t>(</w:t>
      </w:r>
      <w:r w:rsidRPr="009808AD">
        <w:rPr>
          <w:color w:val="008C00"/>
          <w:lang w:val="en-CA" w:eastAsia="zh-CN"/>
        </w:rPr>
        <w:t>50</w:t>
      </w:r>
      <w:r w:rsidRPr="009808AD">
        <w:rPr>
          <w:color w:val="808030"/>
          <w:lang w:val="en-CA" w:eastAsia="zh-CN"/>
        </w:rPr>
        <w:t>)</w:t>
      </w:r>
      <w:r w:rsidRPr="009808AD">
        <w:rPr>
          <w:color w:val="800080"/>
          <w:lang w:val="en-CA" w:eastAsia="zh-CN"/>
        </w:rPr>
        <w:t>;}</w:t>
      </w:r>
    </w:p>
    <w:p w14:paraId="6FB890ED" w14:textId="77777777" w:rsidR="00983A91" w:rsidRPr="009808AD" w:rsidRDefault="00983A91"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catch</w:t>
      </w:r>
      <w:r w:rsidRPr="009808AD">
        <w:rPr>
          <w:color w:val="808030"/>
          <w:lang w:val="en-CA" w:eastAsia="zh-CN"/>
        </w:rPr>
        <w:t>(</w:t>
      </w:r>
      <w:r w:rsidRPr="009808AD">
        <w:rPr>
          <w:b/>
          <w:bCs/>
          <w:color w:val="BB7977"/>
          <w:lang w:val="en-CA" w:eastAsia="zh-CN"/>
        </w:rPr>
        <w:t>InterruptedException</w:t>
      </w:r>
      <w:r w:rsidRPr="009808AD">
        <w:rPr>
          <w:color w:val="000000"/>
          <w:lang w:val="en-CA" w:eastAsia="zh-CN"/>
        </w:rPr>
        <w:t xml:space="preserve"> uneException</w:t>
      </w:r>
      <w:r w:rsidRPr="009808AD">
        <w:rPr>
          <w:color w:val="808030"/>
          <w:lang w:val="en-CA" w:eastAsia="zh-CN"/>
        </w:rPr>
        <w:t>)</w:t>
      </w:r>
      <w:r w:rsidRPr="009808AD">
        <w:rPr>
          <w:color w:val="800080"/>
          <w:lang w:val="en-CA" w:eastAsia="zh-CN"/>
        </w:rPr>
        <w:t>{</w:t>
      </w:r>
    </w:p>
    <w:p w14:paraId="169CC504" w14:textId="77777777" w:rsidR="00983A91" w:rsidRPr="009808AD" w:rsidRDefault="00983A91"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BB7977"/>
          <w:lang w:val="en-CA" w:eastAsia="zh-CN"/>
        </w:rPr>
        <w:t>System</w:t>
      </w:r>
      <w:r w:rsidRPr="009808AD">
        <w:rPr>
          <w:color w:val="808030"/>
          <w:lang w:val="en-CA" w:eastAsia="zh-CN"/>
        </w:rPr>
        <w:t>.</w:t>
      </w:r>
      <w:r w:rsidRPr="009808AD">
        <w:rPr>
          <w:color w:val="000000"/>
          <w:lang w:val="en-CA" w:eastAsia="zh-CN"/>
        </w:rPr>
        <w:t>out</w:t>
      </w:r>
      <w:r w:rsidRPr="009808AD">
        <w:rPr>
          <w:color w:val="808030"/>
          <w:lang w:val="en-CA" w:eastAsia="zh-CN"/>
        </w:rPr>
        <w:t>.</w:t>
      </w:r>
      <w:r w:rsidRPr="009808AD">
        <w:rPr>
          <w:color w:val="000000"/>
          <w:lang w:val="en-CA" w:eastAsia="zh-CN"/>
        </w:rPr>
        <w:t>println</w:t>
      </w:r>
      <w:r w:rsidRPr="009808AD">
        <w:rPr>
          <w:color w:val="808030"/>
          <w:lang w:val="en-CA" w:eastAsia="zh-CN"/>
        </w:rPr>
        <w:t>(</w:t>
      </w:r>
      <w:r w:rsidRPr="009808AD">
        <w:rPr>
          <w:color w:val="000000"/>
          <w:lang w:val="en-CA" w:eastAsia="zh-CN"/>
        </w:rPr>
        <w:t>uneException</w:t>
      </w:r>
      <w:r w:rsidRPr="009808AD">
        <w:rPr>
          <w:color w:val="808030"/>
          <w:lang w:val="en-CA" w:eastAsia="zh-CN"/>
        </w:rPr>
        <w:t>.</w:t>
      </w:r>
      <w:r w:rsidRPr="009808AD">
        <w:rPr>
          <w:color w:val="000000"/>
          <w:lang w:val="en-CA" w:eastAsia="zh-CN"/>
        </w:rPr>
        <w:t>toString</w:t>
      </w:r>
      <w:r w:rsidRPr="009808AD">
        <w:rPr>
          <w:color w:val="808030"/>
          <w:lang w:val="en-CA" w:eastAsia="zh-CN"/>
        </w:rPr>
        <w:t>())</w:t>
      </w:r>
      <w:r w:rsidRPr="009808AD">
        <w:rPr>
          <w:color w:val="800080"/>
          <w:lang w:val="en-CA" w:eastAsia="zh-CN"/>
        </w:rPr>
        <w:t>;</w:t>
      </w:r>
      <w:r w:rsidRPr="009808AD">
        <w:rPr>
          <w:color w:val="000000"/>
          <w:lang w:val="en-CA" w:eastAsia="zh-CN"/>
        </w:rPr>
        <w:t xml:space="preserve"> </w:t>
      </w:r>
    </w:p>
    <w:p w14:paraId="173EFA1B" w14:textId="77777777" w:rsidR="00983A91" w:rsidRPr="00983A91" w:rsidRDefault="00983A91" w:rsidP="00795BA9">
      <w:pPr>
        <w:pStyle w:val="Code"/>
        <w:keepNext w:val="0"/>
        <w:keepLines w:val="0"/>
        <w:rPr>
          <w:color w:val="000000"/>
          <w:lang w:eastAsia="zh-CN"/>
        </w:rPr>
      </w:pPr>
      <w:r w:rsidRPr="009808AD">
        <w:rPr>
          <w:color w:val="000000"/>
          <w:lang w:val="en-CA" w:eastAsia="zh-CN"/>
        </w:rPr>
        <w:t xml:space="preserve">            </w:t>
      </w:r>
      <w:r w:rsidRPr="00983A91">
        <w:rPr>
          <w:color w:val="800080"/>
          <w:lang w:eastAsia="zh-CN"/>
        </w:rPr>
        <w:t>}</w:t>
      </w:r>
    </w:p>
    <w:p w14:paraId="660D9481"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w:t>
      </w:r>
      <w:r w:rsidRPr="00983A91">
        <w:rPr>
          <w:lang w:eastAsia="zh-CN"/>
        </w:rPr>
        <w:t>// Efface les Bot et Iti du tampon</w:t>
      </w:r>
    </w:p>
    <w:p w14:paraId="320709A2"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bot1</w:t>
      </w:r>
      <w:r w:rsidRPr="00983A91">
        <w:rPr>
          <w:color w:val="808030"/>
          <w:lang w:eastAsia="zh-CN"/>
        </w:rPr>
        <w:t>.</w:t>
      </w:r>
      <w:r w:rsidRPr="00983A91">
        <w:rPr>
          <w:color w:val="000000"/>
          <w:lang w:eastAsia="zh-CN"/>
        </w:rPr>
        <w:t>effacer</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bot2</w:t>
      </w:r>
      <w:r w:rsidRPr="00983A91">
        <w:rPr>
          <w:color w:val="808030"/>
          <w:lang w:eastAsia="zh-CN"/>
        </w:rPr>
        <w:t>.</w:t>
      </w:r>
      <w:r w:rsidRPr="00983A91">
        <w:rPr>
          <w:color w:val="000000"/>
          <w:lang w:eastAsia="zh-CN"/>
        </w:rPr>
        <w:t>effacer</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w:t>
      </w:r>
    </w:p>
    <w:p w14:paraId="53094D7D" w14:textId="77777777" w:rsidR="00983A91" w:rsidRPr="009808AD" w:rsidRDefault="00983A91" w:rsidP="00795BA9">
      <w:pPr>
        <w:pStyle w:val="Code"/>
        <w:keepNext w:val="0"/>
        <w:keepLines w:val="0"/>
        <w:rPr>
          <w:color w:val="000000"/>
          <w:lang w:val="it-IT" w:eastAsia="zh-CN"/>
        </w:rPr>
      </w:pPr>
      <w:r w:rsidRPr="00983A91">
        <w:rPr>
          <w:color w:val="000000"/>
          <w:lang w:eastAsia="zh-CN"/>
        </w:rPr>
        <w:t xml:space="preserve">            </w:t>
      </w:r>
      <w:r w:rsidRPr="009808AD">
        <w:rPr>
          <w:color w:val="000000"/>
          <w:lang w:val="it-IT" w:eastAsia="zh-CN"/>
        </w:rPr>
        <w:t>iti1</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r w:rsidRPr="009808AD">
        <w:rPr>
          <w:color w:val="000000"/>
          <w:lang w:val="it-IT" w:eastAsia="zh-CN"/>
        </w:rPr>
        <w:t xml:space="preserve"> iti2</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p>
    <w:p w14:paraId="26EE92BF" w14:textId="77777777" w:rsidR="00983A91" w:rsidRPr="009808AD" w:rsidRDefault="00983A91" w:rsidP="00795BA9">
      <w:pPr>
        <w:pStyle w:val="Code"/>
        <w:keepNext w:val="0"/>
        <w:keepLines w:val="0"/>
        <w:rPr>
          <w:color w:val="000000"/>
          <w:lang w:val="it-IT" w:eastAsia="zh-CN"/>
        </w:rPr>
      </w:pPr>
    </w:p>
    <w:p w14:paraId="2980772A" w14:textId="77777777" w:rsidR="00983A91" w:rsidRPr="00983A91" w:rsidRDefault="00983A91" w:rsidP="00795BA9">
      <w:pPr>
        <w:pStyle w:val="Code"/>
        <w:keepNext w:val="0"/>
        <w:keepLines w:val="0"/>
        <w:rPr>
          <w:color w:val="000000"/>
          <w:lang w:eastAsia="zh-CN"/>
        </w:rPr>
      </w:pPr>
      <w:r w:rsidRPr="009808AD">
        <w:rPr>
          <w:color w:val="000000"/>
          <w:lang w:val="it-IT" w:eastAsia="zh-CN"/>
        </w:rPr>
        <w:t xml:space="preserve">            </w:t>
      </w:r>
      <w:r w:rsidRPr="00983A91">
        <w:rPr>
          <w:lang w:eastAsia="zh-CN"/>
        </w:rPr>
        <w:t>// Déplace les Bot et Iti</w:t>
      </w:r>
    </w:p>
    <w:p w14:paraId="40684E90"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bot1</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r w:rsidRPr="00983A91">
        <w:rPr>
          <w:color w:val="000000"/>
          <w:lang w:eastAsia="zh-CN"/>
        </w:rPr>
        <w:t xml:space="preserve"> </w:t>
      </w:r>
    </w:p>
    <w:p w14:paraId="7C9ACF03"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bot2</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r w:rsidRPr="00983A91">
        <w:rPr>
          <w:color w:val="000000"/>
          <w:lang w:eastAsia="zh-CN"/>
        </w:rPr>
        <w:t xml:space="preserve"> </w:t>
      </w:r>
    </w:p>
    <w:p w14:paraId="5A04AB16"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iti1</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r w:rsidRPr="00983A91">
        <w:rPr>
          <w:color w:val="000000"/>
          <w:lang w:eastAsia="zh-CN"/>
        </w:rPr>
        <w:t xml:space="preserve"> </w:t>
      </w:r>
    </w:p>
    <w:p w14:paraId="002454B8" w14:textId="77777777" w:rsidR="00983A91" w:rsidRPr="00983A91" w:rsidRDefault="00983A91" w:rsidP="00795BA9">
      <w:pPr>
        <w:pStyle w:val="Code"/>
        <w:keepNext w:val="0"/>
        <w:keepLines w:val="0"/>
        <w:rPr>
          <w:color w:val="000000"/>
          <w:lang w:eastAsia="zh-CN"/>
        </w:rPr>
      </w:pPr>
      <w:r w:rsidRPr="00983A91">
        <w:rPr>
          <w:color w:val="000000"/>
          <w:lang w:eastAsia="zh-CN"/>
        </w:rPr>
        <w:t xml:space="preserve">            iti2</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p>
    <w:p w14:paraId="0CD2D5A3" w14:textId="77777777" w:rsidR="00983A91" w:rsidRPr="009A50DE" w:rsidRDefault="00983A91" w:rsidP="00795BA9">
      <w:pPr>
        <w:pStyle w:val="Code"/>
        <w:keepNext w:val="0"/>
        <w:keepLines w:val="0"/>
        <w:rPr>
          <w:color w:val="000000"/>
          <w:lang w:val="en-CA" w:eastAsia="zh-CN"/>
        </w:rPr>
      </w:pPr>
      <w:r w:rsidRPr="00983A91">
        <w:rPr>
          <w:color w:val="000000"/>
          <w:lang w:eastAsia="zh-CN"/>
        </w:rPr>
        <w:t xml:space="preserve">        </w:t>
      </w:r>
      <w:r w:rsidRPr="009A50DE">
        <w:rPr>
          <w:color w:val="800080"/>
          <w:lang w:val="en-CA" w:eastAsia="zh-CN"/>
        </w:rPr>
        <w:t>}</w:t>
      </w:r>
    </w:p>
    <w:p w14:paraId="0F5A89F0" w14:textId="77777777" w:rsidR="00983A91" w:rsidRPr="009A50DE" w:rsidRDefault="00983A91" w:rsidP="00983A91">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1F6A7520" w14:textId="77777777" w:rsidR="00983A91" w:rsidRPr="009A50DE" w:rsidRDefault="00983A91" w:rsidP="00983A91">
      <w:pPr>
        <w:pStyle w:val="Code"/>
        <w:rPr>
          <w:color w:val="000000"/>
          <w:lang w:val="en-CA" w:eastAsia="zh-CN"/>
        </w:rPr>
      </w:pPr>
    </w:p>
    <w:p w14:paraId="521C1903" w14:textId="77777777" w:rsidR="00983A91" w:rsidRPr="009A50DE" w:rsidRDefault="00983A91" w:rsidP="00983A91">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 </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AF87C1E" w14:textId="77777777" w:rsidR="00983A91" w:rsidRPr="00983A91" w:rsidRDefault="00983A91" w:rsidP="00983A91">
      <w:pPr>
        <w:pStyle w:val="Code"/>
        <w:rPr>
          <w:color w:val="000000"/>
          <w:lang w:eastAsia="zh-CN"/>
        </w:rPr>
      </w:pPr>
      <w:r w:rsidRPr="009A50DE">
        <w:rPr>
          <w:color w:val="000000"/>
          <w:lang w:val="en-CA" w:eastAsia="zh-CN"/>
        </w:rPr>
        <w:t xml:space="preserve">        </w:t>
      </w:r>
      <w:r w:rsidRPr="00983A91">
        <w:rPr>
          <w:b/>
          <w:bCs/>
          <w:color w:val="800000"/>
          <w:lang w:eastAsia="zh-CN"/>
        </w:rPr>
        <w:t>new</w:t>
      </w:r>
      <w:r w:rsidRPr="00983A91">
        <w:rPr>
          <w:color w:val="000000"/>
          <w:lang w:eastAsia="zh-CN"/>
        </w:rPr>
        <w:t xml:space="preserve"> ExempleJFrameAvecClassesPourBotEtIti</w:t>
      </w:r>
      <w:r w:rsidRPr="00983A91">
        <w:rPr>
          <w:color w:val="808030"/>
          <w:lang w:eastAsia="zh-CN"/>
        </w:rPr>
        <w:t>()</w:t>
      </w:r>
      <w:r w:rsidRPr="00983A91">
        <w:rPr>
          <w:color w:val="800080"/>
          <w:lang w:eastAsia="zh-CN"/>
        </w:rPr>
        <w:t>;</w:t>
      </w:r>
    </w:p>
    <w:p w14:paraId="49BE5BF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26DB2777" w14:textId="5727CF42" w:rsidR="00983A91" w:rsidRDefault="00983A91" w:rsidP="00983A91">
      <w:pPr>
        <w:pStyle w:val="Code"/>
        <w:rPr>
          <w:color w:val="800080"/>
          <w:lang w:eastAsia="zh-CN"/>
        </w:rPr>
      </w:pPr>
      <w:r w:rsidRPr="00983A91">
        <w:rPr>
          <w:color w:val="800080"/>
          <w:lang w:eastAsia="zh-CN"/>
        </w:rPr>
        <w:t>}</w:t>
      </w:r>
    </w:p>
    <w:p w14:paraId="2D46E880" w14:textId="77777777" w:rsidR="003E5B17" w:rsidRPr="00983A91" w:rsidRDefault="003E5B17" w:rsidP="00983A91">
      <w:pPr>
        <w:pStyle w:val="Code"/>
        <w:rPr>
          <w:color w:val="000000"/>
          <w:lang w:eastAsia="zh-CN"/>
        </w:rPr>
      </w:pPr>
    </w:p>
    <w:p w14:paraId="6D51B77B" w14:textId="77777777" w:rsidR="00494C92" w:rsidRDefault="00494C92" w:rsidP="00494C92">
      <w:pPr>
        <w:pStyle w:val="Corpsdetexte"/>
      </w:pPr>
    </w:p>
    <w:p w14:paraId="72F8E5B0" w14:textId="5EDEE619" w:rsidR="00494C92" w:rsidRDefault="00494C92" w:rsidP="00494C92">
      <w:pPr>
        <w:pStyle w:val="Corpsdetexte"/>
      </w:pPr>
      <w:r>
        <w:t xml:space="preserve">La classe </w:t>
      </w:r>
      <w:r w:rsidRPr="00620EDD">
        <w:rPr>
          <w:i/>
          <w:iCs/>
        </w:rPr>
        <w:t>ExempleJFrameAvecClassesPourBotEtIti</w:t>
      </w:r>
      <w:r>
        <w:t xml:space="preserve"> utilise les classes </w:t>
      </w:r>
      <w:r w:rsidRPr="009D6F04">
        <w:rPr>
          <w:i/>
          <w:iCs/>
        </w:rPr>
        <w:t>BotRebondissant</w:t>
      </w:r>
      <w:r>
        <w:t xml:space="preserve"> et </w:t>
      </w:r>
      <w:r w:rsidRPr="009D6F04">
        <w:rPr>
          <w:i/>
          <w:iCs/>
        </w:rPr>
        <w:t>ItiRebondissant</w:t>
      </w:r>
      <w:r>
        <w:t xml:space="preserve">. On dit que la classe </w:t>
      </w:r>
      <w:r w:rsidRPr="00966865">
        <w:rPr>
          <w:i/>
        </w:rPr>
        <w:t>fait appel aux services</w:t>
      </w:r>
      <w:r>
        <w:t xml:space="preserve"> </w:t>
      </w:r>
      <w:r>
        <w:lastRenderedPageBreak/>
        <w:t xml:space="preserve">fournis par les classes </w:t>
      </w:r>
      <w:r w:rsidRPr="009D6F04">
        <w:rPr>
          <w:i/>
          <w:iCs/>
        </w:rPr>
        <w:t>BotRebondissant</w:t>
      </w:r>
      <w:r>
        <w:t xml:space="preserve"> et </w:t>
      </w:r>
      <w:r w:rsidRPr="009D6F04">
        <w:rPr>
          <w:i/>
          <w:iCs/>
        </w:rPr>
        <w:t>ItiRebondissant</w:t>
      </w:r>
      <w:r>
        <w:t xml:space="preserve">. Le diagramme de </w:t>
      </w:r>
      <w:r>
        <w:fldChar w:fldCharType="begin"/>
      </w:r>
      <w:r>
        <w:instrText xml:space="preserve"> REF _Ref65315707 \h </w:instrText>
      </w:r>
      <w:r>
        <w:fldChar w:fldCharType="separate"/>
      </w:r>
      <w:r w:rsidR="00AB64FB">
        <w:t xml:space="preserve">Figure </w:t>
      </w:r>
      <w:r w:rsidR="00AB64FB">
        <w:rPr>
          <w:noProof/>
        </w:rPr>
        <w:t>24</w:t>
      </w:r>
      <w:r>
        <w:fldChar w:fldCharType="end"/>
      </w:r>
      <w:r>
        <w:t xml:space="preserve"> montre comment représenter le fait que </w:t>
      </w:r>
      <w:r w:rsidRPr="00620EDD">
        <w:rPr>
          <w:i/>
          <w:iCs/>
        </w:rPr>
        <w:t>ExempleJFrameAvecClassesPourBotEtIti</w:t>
      </w:r>
      <w:r>
        <w:t xml:space="preserve"> utilise les classes </w:t>
      </w:r>
      <w:r w:rsidRPr="009D6F04">
        <w:rPr>
          <w:i/>
          <w:iCs/>
        </w:rPr>
        <w:t>BotRebondissant</w:t>
      </w:r>
      <w:r>
        <w:t xml:space="preserve"> et </w:t>
      </w:r>
      <w:r w:rsidRPr="009D6F04">
        <w:rPr>
          <w:i/>
          <w:iCs/>
        </w:rPr>
        <w:t>ItiRebondissant</w:t>
      </w:r>
      <w:r>
        <w:t xml:space="preserve"> par une flèche pointillée appelée relation de dépendance en UML. Le diagramme montre aussi comment représenter les attributs et les méthodes dans un diagramme de classe UML. Les attributs apparaissent dans le deuxième sous-rectangle à l’intérieur du rectangle de la classe et les méthodes dans le troisième. Le nom d’un attribut peut être suivi de : et du type de l’attribut. Le nom d’une méthode est suivi optionnellement de ses paramètres. Le souligné désigne une propriété (attribut ou méthode) de classe (</w:t>
      </w:r>
      <w:r w:rsidRPr="00874EA0">
        <w:rPr>
          <w:i/>
        </w:rPr>
        <w:t>static</w:t>
      </w:r>
      <w:r>
        <w:t xml:space="preserve"> en Java). Le symbole - avant une propriété correspond à la visibilité </w:t>
      </w:r>
      <w:r w:rsidRPr="00874EA0">
        <w:rPr>
          <w:i/>
        </w:rPr>
        <w:t>private</w:t>
      </w:r>
      <w:r>
        <w:t xml:space="preserve"> de Java et le +, à </w:t>
      </w:r>
      <w:r w:rsidRPr="00874EA0">
        <w:rPr>
          <w:i/>
        </w:rPr>
        <w:t>public</w:t>
      </w:r>
      <w:r>
        <w:t>. Lorsque le nombre de classes devient important, un tel diagramme permet d’en faciliter la compréhension.</w:t>
      </w:r>
    </w:p>
    <w:p w14:paraId="51908274" w14:textId="77777777" w:rsidR="00494C92" w:rsidRDefault="00320B71" w:rsidP="00494C92">
      <w:pPr>
        <w:pStyle w:val="Corpsdetexte"/>
        <w:jc w:val="center"/>
      </w:pPr>
      <w:r>
        <w:rPr>
          <w:noProof/>
        </w:rPr>
        <w:object w:dxaOrig="11924" w:dyaOrig="5941" w14:anchorId="52BE10D6">
          <v:shape id="_x0000_i1034" type="#_x0000_t75" alt="" style="width:336pt;height:169pt;mso-width-percent:0;mso-height-percent:0;mso-width-percent:0;mso-height-percent:0" o:ole="">
            <v:imagedata r:id="rId353" o:title=""/>
          </v:shape>
          <o:OLEObject Type="Embed" ProgID="MSPhotoEd.3" ShapeID="_x0000_i1034" DrawAspect="Content" ObjectID="_1766443846" r:id="rId354"/>
        </w:object>
      </w:r>
    </w:p>
    <w:p w14:paraId="2FE97D2D" w14:textId="6D23D1F4" w:rsidR="00494C92" w:rsidRDefault="00494C92" w:rsidP="00494C92">
      <w:pPr>
        <w:pStyle w:val="Lgende"/>
        <w:jc w:val="center"/>
      </w:pPr>
      <w:bookmarkStart w:id="170" w:name="_Ref65315707"/>
      <w:r>
        <w:t xml:space="preserve">Figure </w:t>
      </w:r>
      <w:r>
        <w:fldChar w:fldCharType="begin"/>
      </w:r>
      <w:r>
        <w:instrText xml:space="preserve"> SEQ Figure \* ARABIC </w:instrText>
      </w:r>
      <w:r>
        <w:fldChar w:fldCharType="separate"/>
      </w:r>
      <w:r w:rsidR="00AB64FB">
        <w:rPr>
          <w:noProof/>
        </w:rPr>
        <w:t>24</w:t>
      </w:r>
      <w:r>
        <w:fldChar w:fldCharType="end"/>
      </w:r>
      <w:bookmarkEnd w:id="170"/>
      <w:r>
        <w:t>. Diagramme UML des classes.</w:t>
      </w:r>
    </w:p>
    <w:p w14:paraId="2B73E371" w14:textId="77777777" w:rsidR="00494C92" w:rsidRPr="00392AEE" w:rsidRDefault="00494C92" w:rsidP="00494C92">
      <w:pPr>
        <w:pStyle w:val="Corpsdetexte"/>
      </w:pPr>
      <w:r>
        <w:t xml:space="preserve">Tous les détails du fonctionnement des Bot et Iti sont cachés dans les classes </w:t>
      </w:r>
      <w:r w:rsidRPr="009D6F04">
        <w:rPr>
          <w:i/>
          <w:iCs/>
        </w:rPr>
        <w:t>BotRebondissant</w:t>
      </w:r>
      <w:r>
        <w:t xml:space="preserve"> et </w:t>
      </w:r>
      <w:r w:rsidRPr="009D6F04">
        <w:rPr>
          <w:i/>
          <w:iCs/>
        </w:rPr>
        <w:t>ItiRebondissant</w:t>
      </w:r>
      <w:r>
        <w:t xml:space="preserve"> du point de vue de la classe </w:t>
      </w:r>
      <w:r w:rsidRPr="0092745C">
        <w:rPr>
          <w:i/>
          <w:iCs/>
        </w:rPr>
        <w:t>ExempleJFrameAvecClassesPourBotEtIti</w:t>
      </w:r>
      <w:r>
        <w:t>.</w:t>
      </w:r>
      <w:r w:rsidRPr="00315BBB">
        <w:t xml:space="preserve"> </w:t>
      </w:r>
    </w:p>
    <w:p w14:paraId="17E93374" w14:textId="77777777" w:rsidR="00494C92" w:rsidRPr="00002C38"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002C38">
        <w:rPr>
          <w:b/>
          <w:bCs/>
          <w:i/>
          <w:iCs/>
        </w:rPr>
        <w:t>Encapsulation</w:t>
      </w:r>
      <w:r>
        <w:rPr>
          <w:b/>
          <w:bCs/>
        </w:rPr>
        <w:t xml:space="preserve">, </w:t>
      </w:r>
      <w:r w:rsidRPr="00002C38">
        <w:rPr>
          <w:b/>
          <w:bCs/>
          <w:i/>
          <w:iCs/>
        </w:rPr>
        <w:t>interface programmatique</w:t>
      </w:r>
      <w:r w:rsidRPr="00002C38">
        <w:rPr>
          <w:b/>
          <w:bCs/>
        </w:rPr>
        <w:t xml:space="preserve"> (</w:t>
      </w:r>
      <w:r w:rsidRPr="00002C38">
        <w:rPr>
          <w:b/>
          <w:bCs/>
          <w:i/>
          <w:iCs/>
        </w:rPr>
        <w:t>Application Programming Interface</w:t>
      </w:r>
      <w:r w:rsidRPr="00002C38">
        <w:rPr>
          <w:b/>
          <w:bCs/>
        </w:rPr>
        <w:t xml:space="preserve"> - API)</w:t>
      </w:r>
      <w:r>
        <w:rPr>
          <w:b/>
          <w:bCs/>
        </w:rPr>
        <w:t>, service, client</w:t>
      </w:r>
    </w:p>
    <w:p w14:paraId="6867B4F7" w14:textId="19358FCC" w:rsidR="00494C92" w:rsidRPr="0075570E" w:rsidRDefault="00494C92" w:rsidP="00494C92">
      <w:pPr>
        <w:pStyle w:val="Corpsdetexte"/>
        <w:pBdr>
          <w:top w:val="single" w:sz="4" w:space="1" w:color="auto"/>
          <w:left w:val="single" w:sz="4" w:space="4" w:color="auto"/>
          <w:bottom w:val="single" w:sz="4" w:space="1" w:color="auto"/>
          <w:right w:val="single" w:sz="4" w:space="4" w:color="auto"/>
        </w:pBdr>
      </w:pPr>
      <w:r>
        <w:t>Cette manière d’isoler une classe de détails d’une autre classe est une caractéristique de la programmation objet appelée l’</w:t>
      </w:r>
      <w:r w:rsidRPr="004422A0">
        <w:rPr>
          <w:i/>
          <w:iCs/>
        </w:rPr>
        <w:t>encapsulation</w:t>
      </w:r>
      <w:r>
        <w:rPr>
          <w:i/>
          <w:iCs/>
        </w:rPr>
        <w:t>.</w:t>
      </w:r>
      <w:r>
        <w:t xml:space="preserve"> Tout ce que la classe </w:t>
      </w:r>
      <w:r w:rsidRPr="00371AB3">
        <w:rPr>
          <w:i/>
          <w:iCs/>
        </w:rPr>
        <w:t>ExempleJFrameAvecClassesPourBotEtIti</w:t>
      </w:r>
      <w:r>
        <w:t xml:space="preserve"> doit savoir, c’est comment </w:t>
      </w:r>
      <w:r>
        <w:lastRenderedPageBreak/>
        <w:t xml:space="preserve">appeler les méthodes appropriées de la classe </w:t>
      </w:r>
      <w:r w:rsidRPr="00FC1F4A">
        <w:rPr>
          <w:i/>
          <w:iCs/>
        </w:rPr>
        <w:t>BotRebondissant</w:t>
      </w:r>
      <w:r>
        <w:t xml:space="preserve"> (</w:t>
      </w:r>
      <w:r w:rsidRPr="00FC1F4A">
        <w:rPr>
          <w:i/>
          <w:iCs/>
        </w:rPr>
        <w:t>BotRebondissant</w:t>
      </w:r>
      <w:r>
        <w:t xml:space="preserve">(), </w:t>
      </w:r>
      <w:r w:rsidRPr="00342FA5">
        <w:rPr>
          <w:i/>
          <w:iCs/>
        </w:rPr>
        <w:t>deplacer</w:t>
      </w:r>
      <w:r>
        <w:t xml:space="preserve">(), </w:t>
      </w:r>
      <w:r w:rsidRPr="00342FA5">
        <w:rPr>
          <w:i/>
          <w:iCs/>
        </w:rPr>
        <w:t>paint</w:t>
      </w:r>
      <w:r>
        <w:t xml:space="preserve">()). Elle n’a pas besoin de comprendre comment cela se passe à l’intérieur des méthodes appelées. Ainsi la classe </w:t>
      </w:r>
      <w:r w:rsidRPr="00FC1F4A">
        <w:rPr>
          <w:i/>
          <w:iCs/>
        </w:rPr>
        <w:t>BotRebondissant</w:t>
      </w:r>
      <w:r>
        <w:t xml:space="preserve"> fournit une abstraction de mécanismes complexes sous forme d’un ensemble de méthodes simples à appeler. Dans le langage objet, cet ensemble de méthode est appelé une </w:t>
      </w:r>
      <w:r w:rsidRPr="0047013D">
        <w:rPr>
          <w:i/>
        </w:rPr>
        <w:t>interface programmatique</w:t>
      </w:r>
      <w:r>
        <w:t xml:space="preserve">. On dit aussi que la classe </w:t>
      </w:r>
      <w:r w:rsidRPr="00FC1F4A">
        <w:rPr>
          <w:i/>
          <w:iCs/>
        </w:rPr>
        <w:t>BotRebondissant</w:t>
      </w:r>
      <w:r>
        <w:t xml:space="preserve"> fournit un </w:t>
      </w:r>
      <w:r w:rsidRPr="0075570E">
        <w:rPr>
          <w:i/>
          <w:iCs/>
        </w:rPr>
        <w:t>service</w:t>
      </w:r>
      <w:r>
        <w:t xml:space="preserve"> à la classe </w:t>
      </w:r>
      <w:r w:rsidRPr="00371AB3">
        <w:rPr>
          <w:i/>
          <w:iCs/>
        </w:rPr>
        <w:t>ExempleJFrameAvecClassesPourBotEtIti</w:t>
      </w:r>
      <w:r>
        <w:rPr>
          <w:i/>
          <w:iCs/>
        </w:rPr>
        <w:t xml:space="preserve"> </w:t>
      </w:r>
      <w:r>
        <w:t xml:space="preserve">qui est le </w:t>
      </w:r>
      <w:r w:rsidRPr="0075570E">
        <w:rPr>
          <w:i/>
          <w:iCs/>
        </w:rPr>
        <w:t>client</w:t>
      </w:r>
      <w:r>
        <w:t xml:space="preserve"> de ce service. Le client voit l’interface programmatique mais pas</w:t>
      </w:r>
      <w:r w:rsidR="009D038D">
        <w:t xml:space="preserve"> la</w:t>
      </w:r>
      <w:r>
        <w:t xml:space="preserve"> </w:t>
      </w:r>
      <w:r w:rsidR="009D038D">
        <w:t>mise en œuvre</w:t>
      </w:r>
      <w:r>
        <w:t>.</w:t>
      </w:r>
    </w:p>
    <w:p w14:paraId="6D966109" w14:textId="77777777" w:rsidR="00494C92" w:rsidRPr="00490525" w:rsidRDefault="00494C92" w:rsidP="00494C92">
      <w:pPr>
        <w:pStyle w:val="Corpsdetexte"/>
        <w:pBdr>
          <w:top w:val="single" w:sz="4" w:space="1" w:color="auto"/>
          <w:left w:val="single" w:sz="4" w:space="4" w:color="auto"/>
          <w:bottom w:val="single" w:sz="4" w:space="1" w:color="auto"/>
          <w:right w:val="single" w:sz="4" w:space="4" w:color="auto"/>
        </w:pBdr>
        <w:rPr>
          <w:b/>
          <w:bCs/>
          <w:i/>
          <w:iCs/>
        </w:rPr>
      </w:pPr>
      <w:r w:rsidRPr="00490525">
        <w:rPr>
          <w:b/>
          <w:bCs/>
          <w:i/>
          <w:iCs/>
        </w:rPr>
        <w:t>Principes de génie logiciel : cohésion forte et couplage faible entre classes</w:t>
      </w:r>
    </w:p>
    <w:p w14:paraId="3D159965"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 xml:space="preserve">Une question fondamentale au cœur de la conception d’un programme objet est la manière de répartir les variables et méthodes entre les classes. Deux principes fondamentaux sont de chercher à maximiser la </w:t>
      </w:r>
      <w:r w:rsidRPr="00C9619F">
        <w:t>cohésion</w:t>
      </w:r>
      <w:r>
        <w:t xml:space="preserve"> des classes et de minimiser le couplage entre les classes. La </w:t>
      </w:r>
      <w:r w:rsidRPr="00C9619F">
        <w:rPr>
          <w:i/>
        </w:rPr>
        <w:t>cohésion</w:t>
      </w:r>
      <w:r>
        <w:t xml:space="preserve"> à l’intérieur d’une classe est forte lorsque les variables et méthodes de la classe sont fortement liées. Le couplage entre deux classes est </w:t>
      </w:r>
      <w:r w:rsidRPr="00C9619F">
        <w:rPr>
          <w:i/>
        </w:rPr>
        <w:t>faible</w:t>
      </w:r>
      <w:r>
        <w:t xml:space="preserve"> lorsqu’il y a peu de dépendances entre les classes. Concrètement la dépendance entre classes est déterminée par l’utilisation d’une autre classe en passant par des déclarations, utilisation des variables ou appels de méthodes et passage de paramètres.</w:t>
      </w:r>
    </w:p>
    <w:p w14:paraId="00AA8CBD" w14:textId="77777777" w:rsidR="00494C92" w:rsidRDefault="00494C92" w:rsidP="00494C92">
      <w:pPr>
        <w:pStyle w:val="Corpsdetexte"/>
      </w:pPr>
      <w:r>
        <w:t xml:space="preserve">Dans notre exemple, les méthodes </w:t>
      </w:r>
      <w:r w:rsidRPr="00A05F6F">
        <w:rPr>
          <w:i/>
          <w:iCs/>
        </w:rPr>
        <w:t>deplacer</w:t>
      </w:r>
      <w:r>
        <w:t xml:space="preserve">(), </w:t>
      </w:r>
      <w:r w:rsidRPr="00A05F6F">
        <w:rPr>
          <w:i/>
          <w:iCs/>
        </w:rPr>
        <w:t>paint</w:t>
      </w:r>
      <w:r>
        <w:t xml:space="preserve">() et </w:t>
      </w:r>
      <w:r w:rsidRPr="00A05F6F">
        <w:rPr>
          <w:i/>
          <w:iCs/>
        </w:rPr>
        <w:t>effacer</w:t>
      </w:r>
      <w:r>
        <w:t xml:space="preserve">() utilisent toutes une grande proportion des variables de classe </w:t>
      </w:r>
      <w:r w:rsidRPr="00A05F6F">
        <w:rPr>
          <w:i/>
          <w:iCs/>
        </w:rPr>
        <w:t>BotRebondissant</w:t>
      </w:r>
      <w:r>
        <w:t xml:space="preserve">, ce qui est un signe de grande cohésion de cette classe. </w:t>
      </w:r>
    </w:p>
    <w:p w14:paraId="29E5E85B" w14:textId="77777777" w:rsidR="00494C92" w:rsidRDefault="00494C92" w:rsidP="00494C92">
      <w:pPr>
        <w:pStyle w:val="Corpsdetexte"/>
      </w:pPr>
      <w:r>
        <w:t xml:space="preserve">D’autre part, le fait de passer les valeurs </w:t>
      </w:r>
      <w:r w:rsidRPr="00A05F6F">
        <w:rPr>
          <w:i/>
          <w:iCs/>
        </w:rPr>
        <w:t>largeurFenetre</w:t>
      </w:r>
      <w:r>
        <w:t xml:space="preserve"> et </w:t>
      </w:r>
      <w:r w:rsidRPr="00A05F6F">
        <w:rPr>
          <w:i/>
          <w:iCs/>
        </w:rPr>
        <w:t>hauteurFenetre</w:t>
      </w:r>
      <w:r>
        <w:t xml:space="preserve"> en paramètres à </w:t>
      </w:r>
      <w:r w:rsidRPr="00A5528C">
        <w:rPr>
          <w:i/>
          <w:iCs/>
        </w:rPr>
        <w:t>deplacer</w:t>
      </w:r>
      <w:r>
        <w:t xml:space="preserve">() est un indice de couplage entre </w:t>
      </w:r>
      <w:r w:rsidRPr="00620EDD">
        <w:rPr>
          <w:i/>
          <w:iCs/>
        </w:rPr>
        <w:t>ExempleJFrameAvecClassesPourBotEtIti</w:t>
      </w:r>
      <w:r>
        <w:t xml:space="preserve"> et </w:t>
      </w:r>
      <w:r w:rsidRPr="009D6F04">
        <w:rPr>
          <w:i/>
          <w:iCs/>
        </w:rPr>
        <w:t>BotRebondissant</w:t>
      </w:r>
      <w:r>
        <w:t>/</w:t>
      </w:r>
      <w:r w:rsidRPr="009D6F04">
        <w:rPr>
          <w:i/>
          <w:iCs/>
        </w:rPr>
        <w:t>ItiRebondissant</w:t>
      </w:r>
      <w:r>
        <w:t xml:space="preserve"> car cette méthode est appelée dans </w:t>
      </w:r>
      <w:r w:rsidRPr="00367D9C">
        <w:rPr>
          <w:i/>
        </w:rPr>
        <w:t>paint</w:t>
      </w:r>
      <w:r>
        <w:t xml:space="preserve">() de </w:t>
      </w:r>
      <w:r w:rsidRPr="00620EDD">
        <w:rPr>
          <w:i/>
          <w:iCs/>
        </w:rPr>
        <w:t>ExempleJFrameAvecClassesPourBotEtIti</w:t>
      </w:r>
      <w:r>
        <w:t>.</w:t>
      </w:r>
    </w:p>
    <w:p w14:paraId="740FBFA7" w14:textId="77777777" w:rsidR="00494C92" w:rsidRDefault="00494C92" w:rsidP="00494C92">
      <w:pPr>
        <w:pStyle w:val="Corpsdetexte"/>
      </w:pPr>
      <w:r>
        <w:t xml:space="preserve">Minimiser le couplage signifie, entre autres, de chercher à réduire le nombre de paramètres passés lorsque cela est approprié. Par exemple, une possibilité serait de faire des variables </w:t>
      </w:r>
      <w:r w:rsidRPr="00A05F6F">
        <w:rPr>
          <w:i/>
          <w:iCs/>
        </w:rPr>
        <w:t>largeurFenetre</w:t>
      </w:r>
      <w:r>
        <w:t xml:space="preserve"> et </w:t>
      </w:r>
      <w:r w:rsidRPr="00A05F6F">
        <w:rPr>
          <w:i/>
          <w:iCs/>
        </w:rPr>
        <w:t>hauteurFenetre</w:t>
      </w:r>
      <w:r>
        <w:t xml:space="preserve">, des variables d’objet des classes </w:t>
      </w:r>
      <w:r w:rsidRPr="009D6F04">
        <w:rPr>
          <w:i/>
          <w:iCs/>
        </w:rPr>
        <w:t>BotRebondissant</w:t>
      </w:r>
      <w:r>
        <w:t>/</w:t>
      </w:r>
      <w:r w:rsidRPr="009D6F04">
        <w:rPr>
          <w:i/>
          <w:iCs/>
        </w:rPr>
        <w:t>ItiRebondissant</w:t>
      </w:r>
      <w:r>
        <w:t xml:space="preserve">. Comme avantage, on pourrait éviter de passer ces paramètres à chacun des appels à </w:t>
      </w:r>
      <w:r w:rsidRPr="003A3B5D">
        <w:rPr>
          <w:i/>
          <w:iCs/>
        </w:rPr>
        <w:t>deplacer</w:t>
      </w:r>
      <w:r>
        <w:t xml:space="preserve">(). Comme inconvénient, il faudrait répéter la même information dans chacun des objets de </w:t>
      </w:r>
      <w:r w:rsidRPr="009D6F04">
        <w:rPr>
          <w:i/>
          <w:iCs/>
        </w:rPr>
        <w:t>BotRebondissant</w:t>
      </w:r>
      <w:r>
        <w:t>/</w:t>
      </w:r>
      <w:r w:rsidRPr="009D6F04">
        <w:rPr>
          <w:i/>
          <w:iCs/>
        </w:rPr>
        <w:t>ItiRebondissant</w:t>
      </w:r>
      <w:r>
        <w:t xml:space="preserve">. Généralement, le fait de répéter la même </w:t>
      </w:r>
      <w:r>
        <w:lastRenderedPageBreak/>
        <w:t xml:space="preserve">information à plusieurs endroits est à éviter. Pour limiter la répétition des données entre les objets, il serait approprié d’en faire des variables de classe. Ceci éviterait la répétition dans chacun des objets concernés mais il y aurait tout de même une répétition car les données seraient répétées dans les classes </w:t>
      </w:r>
      <w:r w:rsidRPr="009D6F04">
        <w:rPr>
          <w:i/>
          <w:iCs/>
        </w:rPr>
        <w:t>BotRebondissant</w:t>
      </w:r>
      <w:r>
        <w:t xml:space="preserve"> et </w:t>
      </w:r>
      <w:r w:rsidRPr="009D6F04">
        <w:rPr>
          <w:i/>
          <w:iCs/>
        </w:rPr>
        <w:t>ItiRebondissant</w:t>
      </w:r>
      <w:r>
        <w:t xml:space="preserve">, et </w:t>
      </w:r>
      <w:r w:rsidRPr="0092745C">
        <w:rPr>
          <w:i/>
          <w:iCs/>
        </w:rPr>
        <w:t>ExempleJFrameAvecClassesPourBotEtIti</w:t>
      </w:r>
      <w:r>
        <w:t xml:space="preserve">. Cet exemple illustre des enjeux subtils de la conception d’un programme objet. </w:t>
      </w:r>
    </w:p>
    <w:p w14:paraId="1B3851C9" w14:textId="5BE903AE" w:rsidR="00494C92" w:rsidRDefault="00494C92" w:rsidP="00494C92">
      <w:pPr>
        <w:pStyle w:val="Corpsdetexte"/>
      </w:pPr>
      <w:r>
        <w:t xml:space="preserve">Pour trouver la solution appropriée, d’une manière abstraite, il faut se demander si la </w:t>
      </w:r>
      <w:r w:rsidRPr="006108EE">
        <w:rPr>
          <w:i/>
          <w:iCs/>
        </w:rPr>
        <w:t>largeurFenetre</w:t>
      </w:r>
      <w:r>
        <w:t xml:space="preserve"> et la </w:t>
      </w:r>
      <w:r w:rsidRPr="006108EE">
        <w:rPr>
          <w:i/>
          <w:iCs/>
        </w:rPr>
        <w:t>hauteurFenetre</w:t>
      </w:r>
      <w:r>
        <w:t xml:space="preserve"> sont des données plus particulièrement caractéristiques de la fenêtre ou d’un </w:t>
      </w:r>
      <w:r w:rsidRPr="00022EDB">
        <w:rPr>
          <w:i/>
        </w:rPr>
        <w:t>Bot</w:t>
      </w:r>
      <w:r>
        <w:t xml:space="preserve"> ? Dans notre exemple, la réponse est que ce sont des caractéristiques de la fenêtre, et de ce point de vue, ces variables devraient plutôt être maintenues dans la classe fenêtre. Cependant, comme le déplacement d’un </w:t>
      </w:r>
      <w:r w:rsidRPr="00DE0C3F">
        <w:rPr>
          <w:i/>
        </w:rPr>
        <w:t>Bot</w:t>
      </w:r>
      <w:r>
        <w:t xml:space="preserve"> est </w:t>
      </w:r>
      <w:r w:rsidR="00D9049D">
        <w:t>contraint</w:t>
      </w:r>
      <w:r>
        <w:t xml:space="preserve"> par la taille de la fenêtre, la méthode </w:t>
      </w:r>
      <w:r w:rsidRPr="00225107">
        <w:rPr>
          <w:i/>
        </w:rPr>
        <w:t>deplacer</w:t>
      </w:r>
      <w:r>
        <w:t xml:space="preserve">() a besoin de ces informations, d’où la nécessité de passer les paramètres à l’appel. Le choix d’en faire des paramètres de la méthode </w:t>
      </w:r>
      <w:r w:rsidRPr="00555907">
        <w:rPr>
          <w:i/>
        </w:rPr>
        <w:t>d</w:t>
      </w:r>
      <w:r>
        <w:rPr>
          <w:i/>
        </w:rPr>
        <w:t>e</w:t>
      </w:r>
      <w:r w:rsidRPr="00555907">
        <w:rPr>
          <w:i/>
        </w:rPr>
        <w:t>placer</w:t>
      </w:r>
      <w:r>
        <w:t>() est donc approprié dans notre exemple.</w:t>
      </w:r>
    </w:p>
    <w:p w14:paraId="5AA63B4C" w14:textId="77777777" w:rsidR="00494C92" w:rsidRPr="004154E3" w:rsidRDefault="00494C92" w:rsidP="00494C92">
      <w:pPr>
        <w:pStyle w:val="Corpsdetexte"/>
        <w:pBdr>
          <w:top w:val="single" w:sz="4" w:space="1" w:color="auto"/>
          <w:left w:val="single" w:sz="4" w:space="4" w:color="auto"/>
          <w:bottom w:val="single" w:sz="4" w:space="1" w:color="auto"/>
          <w:right w:val="single" w:sz="4" w:space="4" w:color="auto"/>
        </w:pBdr>
        <w:rPr>
          <w:b/>
        </w:rPr>
      </w:pPr>
      <w:r w:rsidRPr="004154E3">
        <w:rPr>
          <w:b/>
        </w:rPr>
        <w:t>Note au sujet de l’initialisation des variables d’objet</w:t>
      </w:r>
    </w:p>
    <w:p w14:paraId="363DC40D" w14:textId="77777777" w:rsidR="00494C92" w:rsidRPr="000B2F31" w:rsidRDefault="00494C92" w:rsidP="00494C92">
      <w:pPr>
        <w:pStyle w:val="Corpsdetexte"/>
        <w:pBdr>
          <w:top w:val="single" w:sz="4" w:space="1" w:color="auto"/>
          <w:left w:val="single" w:sz="4" w:space="4" w:color="auto"/>
          <w:bottom w:val="single" w:sz="4" w:space="1" w:color="auto"/>
          <w:right w:val="single" w:sz="4" w:space="4" w:color="auto"/>
        </w:pBdr>
        <w:rPr>
          <w:lang w:val="fr-CA"/>
        </w:rPr>
      </w:pPr>
      <w:r>
        <w:t>Les variables d’objet ou de classe sont automatiquement initialisées avec des valeurs de défaut énumérées dans le tableau suivant.</w:t>
      </w:r>
    </w:p>
    <w:tbl>
      <w:tblPr>
        <w:tblW w:w="0" w:type="auto"/>
        <w:tblCellSpacing w:w="15" w:type="dxa"/>
        <w:tblBorders>
          <w:top w:val="outset" w:sz="18" w:space="0" w:color="auto"/>
          <w:left w:val="outset" w:sz="18" w:space="0" w:color="auto"/>
          <w:bottom w:val="outset" w:sz="18" w:space="0" w:color="auto"/>
          <w:right w:val="outset" w:sz="18" w:space="0" w:color="auto"/>
        </w:tblBorders>
        <w:tblCellMar>
          <w:top w:w="45" w:type="dxa"/>
          <w:left w:w="45" w:type="dxa"/>
          <w:bottom w:w="45" w:type="dxa"/>
          <w:right w:w="45" w:type="dxa"/>
        </w:tblCellMar>
        <w:tblLook w:val="0000" w:firstRow="0" w:lastRow="0" w:firstColumn="0" w:lastColumn="0" w:noHBand="0" w:noVBand="0"/>
      </w:tblPr>
      <w:tblGrid>
        <w:gridCol w:w="1867"/>
        <w:gridCol w:w="2029"/>
      </w:tblGrid>
      <w:tr w:rsidR="00494C92" w:rsidRPr="000B2F31" w14:paraId="29CB21B8"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A9700B5" w14:textId="668E6AE9" w:rsidR="00494C92" w:rsidRPr="000B2F31" w:rsidRDefault="00494C92" w:rsidP="008D06F8">
            <w:pPr>
              <w:rPr>
                <w:rFonts w:ascii="Verdana" w:hAnsi="Verdana"/>
                <w:color w:val="000000"/>
                <w:sz w:val="20"/>
                <w:szCs w:val="20"/>
              </w:rPr>
            </w:pPr>
            <w:r w:rsidRPr="000B2F31">
              <w:rPr>
                <w:rFonts w:ascii="Verdana" w:hAnsi="Verdana"/>
                <w:b/>
                <w:bCs/>
                <w:color w:val="000000"/>
                <w:sz w:val="20"/>
                <w:szCs w:val="20"/>
              </w:rPr>
              <w:t>Type</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0E0325BB" w14:textId="353739DD" w:rsidR="00494C92" w:rsidRPr="000B2F31" w:rsidRDefault="00056801" w:rsidP="008D06F8">
            <w:pPr>
              <w:rPr>
                <w:rFonts w:ascii="Verdana" w:hAnsi="Verdana"/>
                <w:color w:val="000000"/>
                <w:sz w:val="20"/>
                <w:szCs w:val="20"/>
              </w:rPr>
            </w:pPr>
            <w:r>
              <w:rPr>
                <w:rFonts w:ascii="Verdana" w:hAnsi="Verdana"/>
                <w:b/>
                <w:bCs/>
                <w:color w:val="000000"/>
                <w:sz w:val="20"/>
                <w:szCs w:val="20"/>
              </w:rPr>
              <w:t>Valeur de défaut</w:t>
            </w:r>
            <w:r w:rsidR="00494C92" w:rsidRPr="000B2F31">
              <w:rPr>
                <w:rFonts w:ascii="Verdana" w:hAnsi="Verdana"/>
                <w:color w:val="000000"/>
                <w:sz w:val="20"/>
                <w:szCs w:val="20"/>
              </w:rPr>
              <w:t xml:space="preserve"> </w:t>
            </w:r>
          </w:p>
        </w:tc>
      </w:tr>
      <w:tr w:rsidR="00494C92" w:rsidRPr="000B2F31" w14:paraId="423DC035"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0D95ED1"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boolean</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E1762FF"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false</w:t>
            </w:r>
            <w:r w:rsidRPr="000B2F31">
              <w:rPr>
                <w:rFonts w:ascii="Verdana" w:hAnsi="Verdana"/>
                <w:color w:val="000000"/>
                <w:sz w:val="20"/>
                <w:szCs w:val="20"/>
              </w:rPr>
              <w:t xml:space="preserve"> </w:t>
            </w:r>
          </w:p>
        </w:tc>
      </w:tr>
      <w:tr w:rsidR="00494C92" w:rsidRPr="000B2F31" w14:paraId="4591BAC9"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603767D"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byte</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DE56CF4"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753F7AF4"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02B78B50"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char</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6682AD1"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\u0000</w:t>
            </w:r>
            <w:r w:rsidRPr="000B2F31">
              <w:rPr>
                <w:rFonts w:ascii="Verdana" w:hAnsi="Verdana"/>
                <w:color w:val="000000"/>
                <w:sz w:val="20"/>
                <w:szCs w:val="20"/>
              </w:rPr>
              <w:t xml:space="preserve"> </w:t>
            </w:r>
          </w:p>
        </w:tc>
      </w:tr>
      <w:tr w:rsidR="00494C92" w:rsidRPr="000B2F31" w14:paraId="59A2806B"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F5CCA1E"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short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5C2B4E5"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568F2F37"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A2570CC"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int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965197A"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6F4321E8"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E133F46"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long</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36F48A7"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5A590AD2"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D78A90E"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float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8FA6DF5"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0.0</w:t>
            </w:r>
            <w:r w:rsidRPr="000B2F31">
              <w:rPr>
                <w:rFonts w:ascii="Verdana" w:hAnsi="Verdana"/>
                <w:color w:val="000000"/>
                <w:sz w:val="20"/>
                <w:szCs w:val="20"/>
              </w:rPr>
              <w:t xml:space="preserve"> </w:t>
            </w:r>
          </w:p>
        </w:tc>
      </w:tr>
      <w:tr w:rsidR="00494C92" w:rsidRPr="000B2F31" w14:paraId="0A3A18E1"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25010AAF"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double</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3403A0BC"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0.0</w:t>
            </w:r>
            <w:r w:rsidRPr="000B2F31">
              <w:rPr>
                <w:rFonts w:ascii="Verdana" w:hAnsi="Verdana"/>
                <w:color w:val="000000"/>
                <w:sz w:val="20"/>
                <w:szCs w:val="20"/>
              </w:rPr>
              <w:t xml:space="preserve"> </w:t>
            </w:r>
          </w:p>
        </w:tc>
      </w:tr>
      <w:tr w:rsidR="00494C92" w:rsidRPr="00D07764" w14:paraId="4230DE65"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1D91546" w14:textId="07405100" w:rsidR="00494C92" w:rsidRPr="000B2F31" w:rsidRDefault="00494C92" w:rsidP="008D06F8">
            <w:pPr>
              <w:rPr>
                <w:rFonts w:ascii="Verdana" w:hAnsi="Verdana"/>
                <w:color w:val="000000"/>
                <w:sz w:val="20"/>
                <w:szCs w:val="20"/>
              </w:rPr>
            </w:pPr>
            <w:r w:rsidRPr="000B2F31">
              <w:rPr>
                <w:rFonts w:ascii="Courier" w:hAnsi="Courier" w:cs="Courier New"/>
                <w:i/>
                <w:iCs/>
                <w:color w:val="000000"/>
                <w:sz w:val="18"/>
              </w:rPr>
              <w:t>S</w:t>
            </w:r>
            <w:r w:rsidR="00D9049D">
              <w:rPr>
                <w:rFonts w:ascii="Courier" w:hAnsi="Courier" w:cs="Courier New"/>
                <w:i/>
                <w:iCs/>
                <w:color w:val="000000"/>
                <w:sz w:val="18"/>
              </w:rPr>
              <w:t>tr</w:t>
            </w:r>
            <w:r w:rsidRPr="000B2F31">
              <w:rPr>
                <w:rFonts w:ascii="Courier" w:hAnsi="Courier" w:cs="Courier New"/>
                <w:i/>
                <w:iCs/>
                <w:color w:val="000000"/>
                <w:sz w:val="18"/>
              </w:rPr>
              <w:t>ing or object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30121EB5" w14:textId="77777777" w:rsidR="00494C92" w:rsidRPr="00D07764" w:rsidRDefault="00494C92" w:rsidP="008D06F8">
            <w:pPr>
              <w:rPr>
                <w:rFonts w:ascii="Verdana" w:hAnsi="Verdana"/>
                <w:color w:val="000000"/>
                <w:sz w:val="20"/>
                <w:szCs w:val="20"/>
              </w:rPr>
            </w:pPr>
            <w:r w:rsidRPr="000B2F31">
              <w:rPr>
                <w:rFonts w:ascii="Courier" w:hAnsi="Courier" w:cs="Courier New"/>
                <w:color w:val="000000"/>
                <w:sz w:val="18"/>
              </w:rPr>
              <w:t>null</w:t>
            </w:r>
            <w:r w:rsidRPr="00D07764">
              <w:rPr>
                <w:rFonts w:ascii="Verdana" w:hAnsi="Verdana"/>
                <w:color w:val="000000"/>
                <w:sz w:val="20"/>
                <w:szCs w:val="20"/>
              </w:rPr>
              <w:t xml:space="preserve"> </w:t>
            </w:r>
          </w:p>
        </w:tc>
      </w:tr>
    </w:tbl>
    <w:p w14:paraId="67D09DF5" w14:textId="77777777" w:rsidR="00494C92" w:rsidRDefault="00494C92" w:rsidP="00494C92">
      <w:pPr>
        <w:pStyle w:val="Corpsdetexte"/>
        <w:rPr>
          <w:lang w:val="fr-CA"/>
        </w:rPr>
      </w:pPr>
    </w:p>
    <w:p w14:paraId="69238BE3" w14:textId="5B1B443C" w:rsidR="00494C92" w:rsidRPr="00555907" w:rsidRDefault="00494C92" w:rsidP="00494C92">
      <w:pPr>
        <w:pStyle w:val="Corpsdetexte"/>
      </w:pPr>
      <w:r>
        <w:lastRenderedPageBreak/>
        <w:t>Il est cependant préférable de ne pas se fier sur cette initialisation implicite afin de faciliter la compréhension du programme.</w:t>
      </w:r>
    </w:p>
    <w:p w14:paraId="13BA6639" w14:textId="77777777" w:rsidR="00494C92" w:rsidRDefault="00494C92" w:rsidP="00494C92">
      <w:pPr>
        <w:pStyle w:val="Titre2"/>
      </w:pPr>
      <w:bookmarkStart w:id="171" w:name="_Toc84220829"/>
      <w:bookmarkStart w:id="172" w:name="_Toc155813918"/>
      <w:r>
        <w:t>Compilation et exécution d’un programme composé de plusieurs classes et de packages</w:t>
      </w:r>
      <w:bookmarkEnd w:id="171"/>
      <w:bookmarkEnd w:id="172"/>
    </w:p>
    <w:p w14:paraId="70F05B9E" w14:textId="14283EBE" w:rsidR="00494C92" w:rsidRDefault="00494C92" w:rsidP="00494C92">
      <w:pPr>
        <w:pStyle w:val="Corpsdetexte"/>
      </w:pPr>
      <w:r>
        <w:t xml:space="preserve">Un programme Java est habituellement composé de plusieurs classes. Un aspect important du développement d’un programme Java est </w:t>
      </w:r>
      <w:r w:rsidR="007117AE">
        <w:t>de pouvoir localiser</w:t>
      </w:r>
      <w:r>
        <w:t xml:space="preserve"> toutes les classes nécessaires à un programme lors de la compilation et de l’exécution. Il y a plusieurs manières de procéder. </w:t>
      </w:r>
    </w:p>
    <w:p w14:paraId="4FF79E1B" w14:textId="77777777" w:rsidR="00494C92" w:rsidRPr="005572CD" w:rsidRDefault="00494C92" w:rsidP="00494C92">
      <w:pPr>
        <w:pStyle w:val="Corpsdetexte"/>
        <w:numPr>
          <w:ilvl w:val="0"/>
          <w:numId w:val="16"/>
        </w:numPr>
        <w:rPr>
          <w:b/>
          <w:bCs/>
        </w:rPr>
      </w:pPr>
      <w:r w:rsidRPr="005572CD">
        <w:rPr>
          <w:b/>
          <w:bCs/>
        </w:rPr>
        <w:t>Cas simple : répertoire courant sans packages</w:t>
      </w:r>
    </w:p>
    <w:p w14:paraId="69794640" w14:textId="77777777" w:rsidR="00494C92" w:rsidRDefault="00494C92" w:rsidP="00494C92">
      <w:pPr>
        <w:pStyle w:val="Corpsdetexte"/>
        <w:rPr>
          <w:b/>
          <w:bCs/>
        </w:rPr>
      </w:pPr>
      <w:r>
        <w:t>Regardons d’abord un cas simple sans packages où toutes les classes sont dans le répertoire courant.</w:t>
      </w:r>
    </w:p>
    <w:p w14:paraId="6C88FA49" w14:textId="77777777" w:rsidR="00494C92" w:rsidRDefault="00494C92" w:rsidP="00494C92">
      <w:pPr>
        <w:pStyle w:val="Corpsdetexte"/>
      </w:pPr>
      <w:r w:rsidRPr="005074A6">
        <w:rPr>
          <w:b/>
          <w:bCs/>
        </w:rPr>
        <w:t>Exemple</w:t>
      </w:r>
      <w:r>
        <w:t>. Prenons notre exemple précédent qui inclut trois classes </w:t>
      </w:r>
      <w:r w:rsidRPr="009D6F04">
        <w:rPr>
          <w:i/>
          <w:iCs/>
        </w:rPr>
        <w:t>BotRebondissant</w:t>
      </w:r>
      <w:r>
        <w:t xml:space="preserve"> et </w:t>
      </w:r>
      <w:r w:rsidRPr="009D6F04">
        <w:rPr>
          <w:i/>
          <w:iCs/>
        </w:rPr>
        <w:t>ItiRebondissant</w:t>
      </w:r>
      <w:r>
        <w:t xml:space="preserve">, et </w:t>
      </w:r>
      <w:r w:rsidRPr="0092745C">
        <w:rPr>
          <w:i/>
          <w:iCs/>
        </w:rPr>
        <w:t>ExempleJFrameAvecClassesPourBotEtIti</w:t>
      </w:r>
      <w:r>
        <w:t xml:space="preserve">: Une manière simple de procéder consiste à placer tous les fichiers sources (.java) dans un dossier, par exemple, le dossier </w:t>
      </w:r>
      <w:r w:rsidRPr="000C46BE">
        <w:rPr>
          <w:i/>
          <w:iCs/>
        </w:rPr>
        <w:t>C:\MesProgrammes</w:t>
      </w:r>
      <w:r>
        <w:t xml:space="preserve"> et compiler le fichier qui contient la méthode </w:t>
      </w:r>
      <w:r w:rsidRPr="00325EAB">
        <w:rPr>
          <w:i/>
          <w:iCs/>
        </w:rPr>
        <w:t>main</w:t>
      </w:r>
      <w:r>
        <w:t xml:space="preserve">(), soit </w:t>
      </w:r>
      <w:r w:rsidRPr="00F133BA">
        <w:rPr>
          <w:i/>
          <w:iCs/>
        </w:rPr>
        <w:t>ExempleJFrameAvecClassesPourBotEtIti.java</w:t>
      </w:r>
      <w:r>
        <w:t>, dans notre exemple, comme pour le cas d’une seule classe :</w:t>
      </w:r>
    </w:p>
    <w:p w14:paraId="5DF6B815" w14:textId="1CE29F63" w:rsidR="00494C92" w:rsidRDefault="004B7EE2" w:rsidP="00494C92">
      <w:pPr>
        <w:pStyle w:val="Corpsdetexte"/>
      </w:pPr>
      <w:r>
        <w:rPr>
          <w:noProof/>
          <w:lang w:val="en-US" w:eastAsia="en-US"/>
        </w:rPr>
        <w:drawing>
          <wp:inline distT="0" distB="0" distL="0" distR="0" wp14:anchorId="0163CBA4" wp14:editId="290C9741">
            <wp:extent cx="4236668" cy="469040"/>
            <wp:effectExtent l="0" t="0" r="0" b="1270"/>
            <wp:docPr id="106853911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
                    <pic:cNvPicPr/>
                  </pic:nvPicPr>
                  <pic:blipFill>
                    <a:blip r:embed="rId355">
                      <a:extLst>
                        <a:ext uri="{28A0092B-C50C-407E-A947-70E740481C1C}">
                          <a14:useLocalDpi xmlns:a14="http://schemas.microsoft.com/office/drawing/2010/main" val="0"/>
                        </a:ext>
                      </a:extLst>
                    </a:blip>
                    <a:stretch>
                      <a:fillRect/>
                    </a:stretch>
                  </pic:blipFill>
                  <pic:spPr>
                    <a:xfrm>
                      <a:off x="0" y="0"/>
                      <a:ext cx="4380069" cy="484916"/>
                    </a:xfrm>
                    <a:prstGeom prst="rect">
                      <a:avLst/>
                    </a:prstGeom>
                  </pic:spPr>
                </pic:pic>
              </a:graphicData>
            </a:graphic>
          </wp:inline>
        </w:drawing>
      </w:r>
      <w:r w:rsidR="00494C92">
        <w:t xml:space="preserve"> </w:t>
      </w:r>
    </w:p>
    <w:p w14:paraId="5D00D751" w14:textId="77777777" w:rsidR="00494C92" w:rsidRDefault="00494C92" w:rsidP="00494C92">
      <w:pPr>
        <w:pStyle w:val="Corpsdetexte"/>
      </w:pPr>
      <w:r>
        <w:t xml:space="preserve">En compilant </w:t>
      </w:r>
      <w:r w:rsidRPr="00C878B5">
        <w:rPr>
          <w:i/>
          <w:iCs/>
        </w:rPr>
        <w:t>ExempleJFrameAvecClassesPourBotEtIti.java</w:t>
      </w:r>
      <w:r>
        <w:t xml:space="preserve">, le compilateur va automatiquement rechercher les fichiers sources des classes utilisées par la classe </w:t>
      </w:r>
      <w:r w:rsidRPr="00C878B5">
        <w:rPr>
          <w:i/>
          <w:iCs/>
        </w:rPr>
        <w:t>ExempleJFrameAvecClassesPourBotEtIti.java</w:t>
      </w:r>
      <w:r>
        <w:t xml:space="preserve"> soit, </w:t>
      </w:r>
      <w:r w:rsidRPr="00C878B5">
        <w:rPr>
          <w:i/>
          <w:iCs/>
        </w:rPr>
        <w:t>BotRebondissant.java</w:t>
      </w:r>
      <w:r>
        <w:t xml:space="preserve"> </w:t>
      </w:r>
      <w:r w:rsidRPr="00C878B5">
        <w:rPr>
          <w:i/>
          <w:iCs/>
        </w:rPr>
        <w:t>ItiRebondissant.java</w:t>
      </w:r>
      <w:r>
        <w:t xml:space="preserve">, dans notre exemple. La recherche est effectuée de la même manière que pour une seule classe. Si la variable d’environnement </w:t>
      </w:r>
      <w:r w:rsidRPr="000C6528">
        <w:rPr>
          <w:i/>
          <w:iCs/>
        </w:rPr>
        <w:t>classpath</w:t>
      </w:r>
      <w:r>
        <w:t xml:space="preserve"> contient le dossier courant</w:t>
      </w:r>
      <w:r>
        <w:rPr>
          <w:rStyle w:val="Appelnotedebasdep"/>
        </w:rPr>
        <w:footnoteReference w:id="27"/>
      </w:r>
      <w:r>
        <w:t>, le compilateur regarde dans C:\MesProgrammes.</w:t>
      </w:r>
    </w:p>
    <w:p w14:paraId="04512887" w14:textId="77777777" w:rsidR="00494C92" w:rsidRDefault="00494C92" w:rsidP="00494C92">
      <w:pPr>
        <w:pStyle w:val="Corpsdetexte"/>
      </w:pPr>
      <w:r>
        <w:t>Si ces fichiers source ne sont pas déjà compilés ou si le code compilé (.</w:t>
      </w:r>
      <w:r w:rsidRPr="00474F86">
        <w:rPr>
          <w:i/>
          <w:iCs/>
        </w:rPr>
        <w:t>class</w:t>
      </w:r>
      <w:r>
        <w:t xml:space="preserve">) n’est pas à jour, le compilateur compile les fichiers source automatiquement </w:t>
      </w:r>
      <w:r>
        <w:lastRenderedPageBreak/>
        <w:t xml:space="preserve">et les place dans le même dossier C:\MesProgrammes. Dans notre exemple, les fichiers </w:t>
      </w:r>
      <w:r w:rsidRPr="00F718D7">
        <w:rPr>
          <w:i/>
          <w:iCs/>
        </w:rPr>
        <w:t>BotRebondissant.java</w:t>
      </w:r>
      <w:r>
        <w:t xml:space="preserve"> et </w:t>
      </w:r>
      <w:r w:rsidRPr="00F718D7">
        <w:rPr>
          <w:i/>
          <w:iCs/>
        </w:rPr>
        <w:t>ItiRebondissant.java</w:t>
      </w:r>
      <w:r>
        <w:t xml:space="preserve"> seraient compilés.</w:t>
      </w:r>
    </w:p>
    <w:p w14:paraId="388C7E50" w14:textId="37F4DE41" w:rsidR="00494C92" w:rsidRDefault="00494C92" w:rsidP="00494C92">
      <w:pPr>
        <w:pStyle w:val="Corpsdetexte"/>
      </w:pPr>
      <w:r>
        <w:t xml:space="preserve">Ensuite, il est possible </w:t>
      </w:r>
      <w:r w:rsidR="00165126">
        <w:t>d’</w:t>
      </w:r>
      <w:r>
        <w:t>exécuter le fichier .</w:t>
      </w:r>
      <w:r w:rsidRPr="00280DCB">
        <w:rPr>
          <w:i/>
          <w:iCs/>
        </w:rPr>
        <w:t>class</w:t>
      </w:r>
      <w:r>
        <w:t xml:space="preserve"> de la classe qui contient le </w:t>
      </w:r>
      <w:r w:rsidRPr="00613BC8">
        <w:rPr>
          <w:i/>
          <w:iCs/>
        </w:rPr>
        <w:t>main</w:t>
      </w:r>
      <w:r>
        <w:t>() comme si ce n’était qu’une seule classe.</w:t>
      </w:r>
    </w:p>
    <w:p w14:paraId="00D6908B" w14:textId="6F02DAB7" w:rsidR="00494C92" w:rsidRDefault="004B7EE2" w:rsidP="00494C92">
      <w:pPr>
        <w:pStyle w:val="Corpsdetexte"/>
      </w:pPr>
      <w:r>
        <w:rPr>
          <w:noProof/>
          <w:lang w:val="en-US" w:eastAsia="en-US"/>
        </w:rPr>
        <w:drawing>
          <wp:inline distT="0" distB="0" distL="0" distR="0" wp14:anchorId="6C880E72" wp14:editId="6FB44807">
            <wp:extent cx="4246625" cy="546439"/>
            <wp:effectExtent l="0" t="0" r="0" b="0"/>
            <wp:docPr id="90451966"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2"/>
                    <pic:cNvPicPr/>
                  </pic:nvPicPr>
                  <pic:blipFill>
                    <a:blip r:embed="rId356">
                      <a:extLst>
                        <a:ext uri="{28A0092B-C50C-407E-A947-70E740481C1C}">
                          <a14:useLocalDpi xmlns:a14="http://schemas.microsoft.com/office/drawing/2010/main" val="0"/>
                        </a:ext>
                      </a:extLst>
                    </a:blip>
                    <a:stretch>
                      <a:fillRect/>
                    </a:stretch>
                  </pic:blipFill>
                  <pic:spPr>
                    <a:xfrm>
                      <a:off x="0" y="0"/>
                      <a:ext cx="4353891" cy="560242"/>
                    </a:xfrm>
                    <a:prstGeom prst="rect">
                      <a:avLst/>
                    </a:prstGeom>
                  </pic:spPr>
                </pic:pic>
              </a:graphicData>
            </a:graphic>
          </wp:inline>
        </w:drawing>
      </w:r>
    </w:p>
    <w:p w14:paraId="4273D0EE" w14:textId="77777777" w:rsidR="00494C92" w:rsidRDefault="00494C92" w:rsidP="00494C92">
      <w:pPr>
        <w:pStyle w:val="Corpsdetexte"/>
      </w:pPr>
      <w:r>
        <w:t xml:space="preserve">Le même principe pour la recherche des classes est applicable à l’exécution. En exécutant </w:t>
      </w:r>
      <w:r w:rsidRPr="00C878B5">
        <w:rPr>
          <w:i/>
          <w:iCs/>
        </w:rPr>
        <w:t>ExempleJFrameAvecClassesPourBotEtIti.</w:t>
      </w:r>
      <w:r>
        <w:rPr>
          <w:i/>
          <w:iCs/>
        </w:rPr>
        <w:t>class</w:t>
      </w:r>
      <w:r>
        <w:t>, la JVM va automatiquement rechercher les fichiers .</w:t>
      </w:r>
      <w:r w:rsidRPr="000831BE">
        <w:rPr>
          <w:i/>
          <w:iCs/>
        </w:rPr>
        <w:t>class</w:t>
      </w:r>
      <w:r>
        <w:t xml:space="preserve"> des classes utilisées par </w:t>
      </w:r>
      <w:r w:rsidRPr="00C878B5">
        <w:rPr>
          <w:i/>
          <w:iCs/>
        </w:rPr>
        <w:t>ExempleJFrameAvecClassesPourBotEtIti</w:t>
      </w:r>
      <w:r>
        <w:rPr>
          <w:i/>
          <w:iCs/>
        </w:rPr>
        <w:t>.class</w:t>
      </w:r>
      <w:r>
        <w:t xml:space="preserve"> soit, </w:t>
      </w:r>
      <w:r w:rsidRPr="00C878B5">
        <w:rPr>
          <w:i/>
          <w:iCs/>
        </w:rPr>
        <w:t>BotRebondissant.</w:t>
      </w:r>
      <w:r>
        <w:rPr>
          <w:i/>
          <w:iCs/>
        </w:rPr>
        <w:t>class</w:t>
      </w:r>
      <w:r>
        <w:t xml:space="preserve"> </w:t>
      </w:r>
      <w:r w:rsidRPr="00C878B5">
        <w:rPr>
          <w:i/>
          <w:iCs/>
        </w:rPr>
        <w:t>ItiRebondissant.</w:t>
      </w:r>
      <w:r>
        <w:rPr>
          <w:i/>
          <w:iCs/>
        </w:rPr>
        <w:t>class</w:t>
      </w:r>
      <w:r>
        <w:t xml:space="preserve">, dans notre exemple. Si la variable </w:t>
      </w:r>
      <w:r w:rsidRPr="00722E5D">
        <w:rPr>
          <w:i/>
          <w:iCs/>
        </w:rPr>
        <w:t>classpath</w:t>
      </w:r>
      <w:r>
        <w:t xml:space="preserve"> contient le dossier courant, le compilateur regarde dans C:\MesProgrammes.</w:t>
      </w:r>
    </w:p>
    <w:p w14:paraId="70230949" w14:textId="77777777" w:rsidR="00494C92" w:rsidRPr="005572CD" w:rsidRDefault="00494C92" w:rsidP="00983A91">
      <w:pPr>
        <w:pStyle w:val="Corpsdetexte"/>
        <w:keepNext/>
        <w:keepLines/>
        <w:numPr>
          <w:ilvl w:val="0"/>
          <w:numId w:val="15"/>
        </w:numPr>
        <w:ind w:left="714" w:hanging="357"/>
        <w:rPr>
          <w:b/>
          <w:bCs/>
        </w:rPr>
      </w:pPr>
      <w:r w:rsidRPr="005572CD">
        <w:rPr>
          <w:b/>
          <w:bCs/>
        </w:rPr>
        <w:t>Cas général</w:t>
      </w:r>
      <w:r>
        <w:rPr>
          <w:b/>
          <w:bCs/>
        </w:rPr>
        <w:t xml:space="preserve"> incluant des packages</w:t>
      </w:r>
    </w:p>
    <w:p w14:paraId="0B281E1F" w14:textId="77777777" w:rsidR="00494C92" w:rsidRDefault="00494C92" w:rsidP="00983A91">
      <w:pPr>
        <w:pStyle w:val="Corpsdetexte"/>
        <w:keepLines/>
      </w:pPr>
      <w:r>
        <w:t xml:space="preserve">Les outils Java incorporent des moyens très flexibles pour la recherche des fichiers. Lorsque le compilateur recherche un fichier, et que le chemin complet n’est pas donné, la recherche se fait de manière relative à un ensemble de répertoires appelé </w:t>
      </w:r>
      <w:r w:rsidRPr="009B4211">
        <w:rPr>
          <w:i/>
          <w:iCs/>
        </w:rPr>
        <w:t>répertoires racines</w:t>
      </w:r>
      <w:r>
        <w:t>. Les répertoires racines sont recherchés dans l’ordre suivant :</w:t>
      </w:r>
    </w:p>
    <w:p w14:paraId="1D18549E" w14:textId="5BED8A6C" w:rsidR="00494C92" w:rsidRDefault="00494C92" w:rsidP="00494C92">
      <w:pPr>
        <w:pStyle w:val="Corpsdetexte"/>
        <w:numPr>
          <w:ilvl w:val="0"/>
          <w:numId w:val="14"/>
        </w:numPr>
      </w:pPr>
      <w:r w:rsidRPr="00CE4CC7">
        <w:rPr>
          <w:i/>
          <w:iCs/>
        </w:rPr>
        <w:t>Bootclasspath</w:t>
      </w:r>
      <w:r>
        <w:t xml:space="preserve"> et </w:t>
      </w:r>
      <w:r w:rsidRPr="00CE4CC7">
        <w:rPr>
          <w:i/>
          <w:iCs/>
        </w:rPr>
        <w:t>extension directories</w:t>
      </w:r>
      <w:r>
        <w:t xml:space="preserve">. Ces répertoires sont fixés lors de l’installation de JSE. Ils peuvent être modifiés par des options lors de l’appel du compilateur. </w:t>
      </w:r>
      <w:r w:rsidRPr="00F24469">
        <w:t>Consultez la documenta</w:t>
      </w:r>
      <w:r>
        <w:t xml:space="preserve">tion de JSE pour le </w:t>
      </w:r>
      <w:r w:rsidR="008D6D0A">
        <w:t>détail</w:t>
      </w:r>
      <w:r>
        <w:t xml:space="preserve"> des options du compilateur.</w:t>
      </w:r>
    </w:p>
    <w:p w14:paraId="49730492" w14:textId="4A9C784D" w:rsidR="00494C92" w:rsidRDefault="00494C92" w:rsidP="00494C92">
      <w:pPr>
        <w:pStyle w:val="Corpsdetexte"/>
      </w:pPr>
      <w:r>
        <w:t xml:space="preserve"> On retrouve dans ces répertoires les packages </w:t>
      </w:r>
      <w:r w:rsidR="008D6D0A">
        <w:t>prédéfinies</w:t>
      </w:r>
      <w:r>
        <w:t xml:space="preserve"> de Java (java, javax, …). Normalement, ces répertoires ne sont pas utilisés pour les classes du programme d’application en développement.</w:t>
      </w:r>
    </w:p>
    <w:p w14:paraId="5C832057" w14:textId="77777777" w:rsidR="00494C92" w:rsidRDefault="00494C92" w:rsidP="00494C92">
      <w:pPr>
        <w:pStyle w:val="Corpsdetexte"/>
        <w:numPr>
          <w:ilvl w:val="0"/>
          <w:numId w:val="14"/>
        </w:numPr>
      </w:pPr>
      <w:r>
        <w:t xml:space="preserve">Le </w:t>
      </w:r>
      <w:r w:rsidRPr="00DC33A4">
        <w:rPr>
          <w:i/>
          <w:iCs/>
        </w:rPr>
        <w:t>classpath</w:t>
      </w:r>
      <w:r>
        <w:t xml:space="preserve"> de l’utilisateur (</w:t>
      </w:r>
      <w:r w:rsidRPr="0095486A">
        <w:rPr>
          <w:i/>
          <w:iCs/>
        </w:rPr>
        <w:t>user classpath</w:t>
      </w:r>
      <w:r>
        <w:t xml:space="preserve">). C’est ici que le programmeur place les fichiers de ses classes. Ce </w:t>
      </w:r>
      <w:r w:rsidRPr="007A4B39">
        <w:rPr>
          <w:i/>
          <w:iCs/>
        </w:rPr>
        <w:t>classpath</w:t>
      </w:r>
      <w:r>
        <w:t xml:space="preserve"> peut être fixé de trois manières.</w:t>
      </w:r>
    </w:p>
    <w:p w14:paraId="2D7C9880" w14:textId="77777777" w:rsidR="00494C92" w:rsidRDefault="00494C92" w:rsidP="00494C92">
      <w:pPr>
        <w:pStyle w:val="Corpsdetexte"/>
        <w:numPr>
          <w:ilvl w:val="1"/>
          <w:numId w:val="14"/>
        </w:numPr>
      </w:pPr>
      <w:r>
        <w:t>Par l’option -</w:t>
      </w:r>
      <w:r w:rsidRPr="00A76C4C">
        <w:rPr>
          <w:i/>
          <w:iCs/>
        </w:rPr>
        <w:t>classpath</w:t>
      </w:r>
      <w:r>
        <w:t xml:space="preserve"> du compilateur</w:t>
      </w:r>
    </w:p>
    <w:p w14:paraId="1FF339BF" w14:textId="77777777" w:rsidR="00494C92" w:rsidRDefault="00494C92" w:rsidP="00494C92">
      <w:pPr>
        <w:pStyle w:val="Corpsdetexte"/>
        <w:numPr>
          <w:ilvl w:val="1"/>
          <w:numId w:val="14"/>
        </w:numPr>
      </w:pPr>
      <w:r>
        <w:lastRenderedPageBreak/>
        <w:t xml:space="preserve">Sinon, par la variable d’environnement </w:t>
      </w:r>
      <w:r w:rsidRPr="00D73972">
        <w:rPr>
          <w:i/>
          <w:iCs/>
        </w:rPr>
        <w:t>classpath</w:t>
      </w:r>
    </w:p>
    <w:p w14:paraId="50FB26A8" w14:textId="77777777" w:rsidR="00494C92" w:rsidRDefault="00494C92" w:rsidP="00494C92">
      <w:pPr>
        <w:pStyle w:val="Corpsdetexte"/>
        <w:numPr>
          <w:ilvl w:val="1"/>
          <w:numId w:val="14"/>
        </w:numPr>
      </w:pPr>
      <w:r>
        <w:t>Sinon, c’est le répertoire courant</w:t>
      </w:r>
    </w:p>
    <w:p w14:paraId="4E06E5CE" w14:textId="77777777" w:rsidR="00494C92" w:rsidRDefault="00494C92" w:rsidP="00494C92">
      <w:pPr>
        <w:pStyle w:val="Corpsdetexte"/>
      </w:pPr>
      <w:r>
        <w:t xml:space="preserve">Si une classe est dans un package, la recherche est plus compliquée. Supposons que le compilateur recherche une classe en utilisant le répertoire racine </w:t>
      </w:r>
      <w:r w:rsidRPr="00225BEC">
        <w:rPr>
          <w:i/>
          <w:iCs/>
        </w:rPr>
        <w:t>C:\MesProgrammes</w:t>
      </w:r>
      <w:r>
        <w:t xml:space="preserve"> qui est en l’occurrence le répertoire courant. Si le fichier recherché, appelée </w:t>
      </w:r>
      <w:r w:rsidRPr="00A92BBE">
        <w:rPr>
          <w:i/>
          <w:iCs/>
        </w:rPr>
        <w:t>Classe</w:t>
      </w:r>
      <w:r>
        <w:rPr>
          <w:i/>
          <w:iCs/>
        </w:rPr>
        <w:t xml:space="preserve">1.java </w:t>
      </w:r>
      <w:r>
        <w:t xml:space="preserve"> est dans le package </w:t>
      </w:r>
      <w:r w:rsidRPr="00A92BBE">
        <w:rPr>
          <w:i/>
          <w:iCs/>
        </w:rPr>
        <w:t>p1.p2.p3</w:t>
      </w:r>
      <w:r>
        <w:t xml:space="preserve"> (c’est-à-dire que le nom complet de la classe est </w:t>
      </w:r>
      <w:r w:rsidRPr="00A92BBE">
        <w:rPr>
          <w:i/>
          <w:iCs/>
        </w:rPr>
        <w:t>p1.p2.p3.Classe</w:t>
      </w:r>
      <w:r>
        <w:rPr>
          <w:i/>
          <w:iCs/>
        </w:rPr>
        <w:t>1</w:t>
      </w:r>
      <w:r>
        <w:t xml:space="preserve">), le compilateur recherche </w:t>
      </w:r>
      <w:r w:rsidRPr="00B626DC">
        <w:rPr>
          <w:i/>
          <w:iCs/>
        </w:rPr>
        <w:t>Classe</w:t>
      </w:r>
      <w:r>
        <w:rPr>
          <w:i/>
          <w:iCs/>
        </w:rPr>
        <w:t>1.java</w:t>
      </w:r>
      <w:r>
        <w:t xml:space="preserve"> dans le répertoire suivant :</w:t>
      </w:r>
    </w:p>
    <w:p w14:paraId="79AAE374" w14:textId="77777777" w:rsidR="00494C92" w:rsidRDefault="00494C92" w:rsidP="00494C92">
      <w:pPr>
        <w:pStyle w:val="CodeJava"/>
      </w:pPr>
      <w:r>
        <w:t>C:\MesProgrammes\p1\p2\p3</w:t>
      </w:r>
    </w:p>
    <w:p w14:paraId="2BE4CE41" w14:textId="77777777" w:rsidR="00494C92" w:rsidRDefault="00494C92" w:rsidP="00494C92">
      <w:pPr>
        <w:pStyle w:val="Corpsdetexte"/>
      </w:pPr>
      <w:r>
        <w:t xml:space="preserve"> En d’autres mots, le répertoire racine est utilisé comme point de départ de la recherche et chacun des packages Java correspond effectivement à une suite de répertoires imbriqués sous le répertoire racine. Ainsi le chemin complet du fichier est formé par la concaténation d’un répertoire racine avec la séquence des répertoires correspondant à la séquence des noms de packages, suivi du nom du fichier lui-même. Ceci implique que le programmeur doit créer les répertoires dont le nom correspond au nom du package et y placer les fichiers appropriés. </w:t>
      </w:r>
    </w:p>
    <w:p w14:paraId="03C969DC" w14:textId="77777777" w:rsidR="00494C92" w:rsidRDefault="00494C92" w:rsidP="00494C92">
      <w:pPr>
        <w:pStyle w:val="Corpsdetexte"/>
      </w:pPr>
      <w:r>
        <w:t>Cet aspect de la programmation Java devient rapidement très fastidieux et sujet à erreur. C’est pourquoi, lorsque la complexité des programmes augmente et conduit à l’utilisation de packages pour organiser les classes, il est intéressant d’employer un environnement de développement intégré qui s’occupe automatiquement de la gestion des répertoires correspondant aux packages.</w:t>
      </w:r>
    </w:p>
    <w:p w14:paraId="60EED305" w14:textId="77777777" w:rsidR="00494C92" w:rsidRDefault="00494C92" w:rsidP="00494C92">
      <w:pPr>
        <w:pStyle w:val="Corpsdetexte"/>
      </w:pPr>
      <w:r>
        <w:t xml:space="preserve">Enfin, une autre option peut être employée. Plutôt que de rechercher dans le système de gestion de fichier, la recherche peut se faire directement à l’intérieur d’un fichier d’archive </w:t>
      </w:r>
      <w:r w:rsidRPr="00634074">
        <w:rPr>
          <w:i/>
          <w:iCs/>
        </w:rPr>
        <w:t>jar</w:t>
      </w:r>
      <w:r>
        <w:t xml:space="preserve"> ou </w:t>
      </w:r>
      <w:r w:rsidRPr="00D73F45">
        <w:rPr>
          <w:i/>
          <w:iCs/>
        </w:rPr>
        <w:t>zip</w:t>
      </w:r>
      <w:r>
        <w:t xml:space="preserve"> (extension .</w:t>
      </w:r>
      <w:r w:rsidRPr="00813695">
        <w:rPr>
          <w:i/>
          <w:iCs/>
        </w:rPr>
        <w:t>jar</w:t>
      </w:r>
      <w:r>
        <w:t xml:space="preserve"> ou .</w:t>
      </w:r>
      <w:r w:rsidRPr="00813695">
        <w:rPr>
          <w:i/>
          <w:iCs/>
        </w:rPr>
        <w:t>zip</w:t>
      </w:r>
      <w:r>
        <w:t>) qui contient la structure de répertoire des packages.</w:t>
      </w:r>
    </w:p>
    <w:p w14:paraId="45224633" w14:textId="77777777" w:rsidR="00494C92" w:rsidRDefault="00494C92" w:rsidP="00494C92">
      <w:pPr>
        <w:pStyle w:val="Corpsdetexte"/>
      </w:pPr>
      <w:r>
        <w:t>D’autre part, plutôt que de placer les fichiers compilés (.class) dans le même répertoire que les fichiers sources (.java), il est possible de spécifier un autre répertoire racine pour les fichiers compilés par l’option -d du compilateur. Ainsi, on obtient deux structures de répertoire identiques l’une pour les fichiers sources (.java), l’autre pour les fichiers compilés (.class). Le compilateur crée de nouveaux répertoires au besoin pour y placer le code compilé.</w:t>
      </w:r>
    </w:p>
    <w:p w14:paraId="4EEBF522" w14:textId="77777777" w:rsidR="00494C92" w:rsidRDefault="00494C92" w:rsidP="00494C92">
      <w:pPr>
        <w:pStyle w:val="Corpsdetexte"/>
      </w:pPr>
      <w:r>
        <w:lastRenderedPageBreak/>
        <w:t>Le même principe est applicable dans le cas de la recherche de fichiers .</w:t>
      </w:r>
      <w:r w:rsidRPr="00035D77">
        <w:rPr>
          <w:i/>
          <w:iCs/>
        </w:rPr>
        <w:t>class</w:t>
      </w:r>
      <w:r>
        <w:t xml:space="preserve"> lors de l’exécution avec </w:t>
      </w:r>
      <w:r w:rsidRPr="00C72127">
        <w:rPr>
          <w:i/>
        </w:rPr>
        <w:t>java</w:t>
      </w:r>
      <w:r>
        <w:t>.</w:t>
      </w:r>
    </w:p>
    <w:p w14:paraId="4D27F4B0" w14:textId="2C5045F3" w:rsidR="00494C92" w:rsidRDefault="00494C92" w:rsidP="00C62F99">
      <w:pPr>
        <w:pStyle w:val="Corpsdetexte"/>
        <w:keepNext/>
        <w:keepLines/>
      </w:pPr>
      <w:r w:rsidRPr="00FB611A">
        <w:rPr>
          <w:b/>
          <w:bCs/>
        </w:rPr>
        <w:t>Exemple</w:t>
      </w:r>
      <w:r>
        <w:t xml:space="preserve">. </w:t>
      </w:r>
      <w:hyperlink r:id="rId357" w:history="1">
        <w:r w:rsidRPr="005B2B59">
          <w:rPr>
            <w:rFonts w:ascii="Segoe UI" w:hAnsi="Segoe UI" w:cs="Segoe UI"/>
            <w:b/>
            <w:bCs/>
            <w:color w:val="0366D6"/>
            <w:lang w:val="fr-CA"/>
          </w:rPr>
          <w:t>JavaPasAPas</w:t>
        </w:r>
      </w:hyperlink>
      <w:r w:rsidRPr="005B2B59">
        <w:rPr>
          <w:rFonts w:ascii="Segoe UI" w:hAnsi="Segoe UI" w:cs="Segoe UI"/>
          <w:color w:val="586069"/>
          <w:lang w:val="fr-CA"/>
        </w:rPr>
        <w:t>/</w:t>
      </w:r>
      <w:r w:rsidRPr="005B2B59">
        <w:rPr>
          <w:rFonts w:ascii="Segoe UI" w:hAnsi="Segoe UI" w:cs="Segoe UI"/>
          <w:b/>
          <w:bCs/>
          <w:color w:val="24292E"/>
          <w:lang w:val="fr-CA"/>
        </w:rPr>
        <w:t>Bonhommes</w:t>
      </w:r>
      <w:r w:rsidRPr="005B2B59">
        <w:rPr>
          <w:rFonts w:ascii="Segoe UI" w:hAnsi="Segoe UI" w:cs="Segoe UI"/>
          <w:color w:val="586069"/>
          <w:lang w:val="fr-CA"/>
        </w:rPr>
        <w:t>/</w:t>
      </w:r>
    </w:p>
    <w:p w14:paraId="10E2EDE4" w14:textId="77777777" w:rsidR="00494C92" w:rsidRDefault="00494C92" w:rsidP="00C62F99">
      <w:pPr>
        <w:pStyle w:val="Corpsdetexte"/>
        <w:keepNext/>
        <w:keepLines/>
      </w:pPr>
      <w:r>
        <w:t xml:space="preserve">Plaçons les deux classes </w:t>
      </w:r>
      <w:r w:rsidRPr="00F718D7">
        <w:rPr>
          <w:i/>
          <w:iCs/>
        </w:rPr>
        <w:t>BotRebondissant</w:t>
      </w:r>
      <w:r>
        <w:t xml:space="preserve"> et </w:t>
      </w:r>
      <w:r w:rsidRPr="00F718D7">
        <w:rPr>
          <w:i/>
          <w:iCs/>
        </w:rPr>
        <w:t>ItiRebondissant</w:t>
      </w:r>
      <w:r>
        <w:t xml:space="preserve"> dans le package </w:t>
      </w:r>
      <w:r w:rsidRPr="00245684">
        <w:rPr>
          <w:i/>
          <w:iCs/>
        </w:rPr>
        <w:t>Bonhommes</w:t>
      </w:r>
      <w:r>
        <w:t xml:space="preserve">. À cet effet, il faut d’une part ajouter un énoncé </w:t>
      </w:r>
      <w:r w:rsidRPr="00A9074B">
        <w:rPr>
          <w:i/>
        </w:rPr>
        <w:t>package</w:t>
      </w:r>
      <w:r>
        <w:t xml:space="preserve"> dans chacun des fichiers </w:t>
      </w:r>
      <w:r w:rsidRPr="00F718D7">
        <w:rPr>
          <w:i/>
          <w:iCs/>
        </w:rPr>
        <w:t>BotRebondissant.java</w:t>
      </w:r>
      <w:r>
        <w:t xml:space="preserve"> et </w:t>
      </w:r>
      <w:r w:rsidRPr="00F718D7">
        <w:rPr>
          <w:i/>
          <w:iCs/>
        </w:rPr>
        <w:t>ItiRebondissant.java</w:t>
      </w:r>
      <w:r>
        <w:t>. Cet énoncé est placé su début du code Java :</w:t>
      </w:r>
    </w:p>
    <w:p w14:paraId="6CCCF128" w14:textId="77777777" w:rsidR="00494C92" w:rsidRPr="00BC175C" w:rsidRDefault="00494C92" w:rsidP="00494C92">
      <w:pPr>
        <w:rPr>
          <w:rFonts w:ascii="Courier New" w:hAnsi="Courier New" w:cs="Courier New"/>
        </w:rPr>
      </w:pPr>
      <w:r w:rsidRPr="00BC175C">
        <w:rPr>
          <w:rFonts w:ascii="Courier New" w:hAnsi="Courier New" w:cs="Courier New"/>
          <w:highlight w:val="yellow"/>
        </w:rPr>
        <w:t>package Bonhommes</w:t>
      </w:r>
      <w:r w:rsidRPr="00BC175C">
        <w:rPr>
          <w:rFonts w:ascii="Courier New" w:hAnsi="Courier New" w:cs="Courier New"/>
        </w:rPr>
        <w:t>;</w:t>
      </w:r>
    </w:p>
    <w:p w14:paraId="0D4C879E" w14:textId="77777777" w:rsidR="00494C92" w:rsidRPr="00BC175C" w:rsidRDefault="00494C92" w:rsidP="00494C92">
      <w:pPr>
        <w:rPr>
          <w:rFonts w:ascii="Courier New" w:hAnsi="Courier New" w:cs="Courier New"/>
        </w:rPr>
      </w:pPr>
      <w:r w:rsidRPr="00BC175C">
        <w:rPr>
          <w:rFonts w:ascii="Courier New" w:hAnsi="Courier New" w:cs="Courier New"/>
        </w:rPr>
        <w:t>import java.awt.*;</w:t>
      </w:r>
    </w:p>
    <w:p w14:paraId="4BFB6415" w14:textId="77777777" w:rsidR="00494C92" w:rsidRPr="00BC175C" w:rsidRDefault="00494C92" w:rsidP="00494C92">
      <w:pPr>
        <w:rPr>
          <w:rFonts w:ascii="Courier New" w:hAnsi="Courier New" w:cs="Courier New"/>
        </w:rPr>
      </w:pPr>
      <w:r w:rsidRPr="00BC175C">
        <w:rPr>
          <w:rFonts w:ascii="Courier New" w:hAnsi="Courier New" w:cs="Courier New"/>
        </w:rPr>
        <w:t>public class BotRebondissant {</w:t>
      </w:r>
    </w:p>
    <w:p w14:paraId="063B4F80" w14:textId="77777777" w:rsidR="00494C92" w:rsidRPr="00BC175C" w:rsidRDefault="00494C92" w:rsidP="00494C92">
      <w:pPr>
        <w:rPr>
          <w:rFonts w:ascii="Courier New" w:hAnsi="Courier New" w:cs="Courier New"/>
        </w:rPr>
      </w:pPr>
    </w:p>
    <w:p w14:paraId="2C659B1F" w14:textId="77777777" w:rsidR="00494C92" w:rsidRPr="00BC175C" w:rsidRDefault="00494C92" w:rsidP="00494C92">
      <w:pPr>
        <w:rPr>
          <w:rFonts w:ascii="Courier New" w:hAnsi="Courier New" w:cs="Courier New"/>
        </w:rPr>
      </w:pPr>
      <w:r w:rsidRPr="00BC175C">
        <w:rPr>
          <w:rFonts w:ascii="Courier New" w:hAnsi="Courier New" w:cs="Courier New"/>
        </w:rPr>
        <w:t>…</w:t>
      </w:r>
    </w:p>
    <w:p w14:paraId="50FCC1E3" w14:textId="77777777" w:rsidR="00494C92" w:rsidRPr="00BC175C" w:rsidRDefault="00494C92" w:rsidP="00494C92">
      <w:pPr>
        <w:rPr>
          <w:rFonts w:ascii="Courier New" w:hAnsi="Courier New" w:cs="Courier New"/>
        </w:rPr>
      </w:pPr>
      <w:r w:rsidRPr="00BC175C">
        <w:rPr>
          <w:rFonts w:ascii="Courier New" w:hAnsi="Courier New" w:cs="Courier New"/>
        </w:rPr>
        <w:t>}</w:t>
      </w:r>
    </w:p>
    <w:p w14:paraId="0BA70233" w14:textId="77777777" w:rsidR="00494C92" w:rsidRDefault="00494C92" w:rsidP="00494C92">
      <w:pPr>
        <w:pStyle w:val="Corpsdetexte"/>
      </w:pPr>
    </w:p>
    <w:p w14:paraId="210C251D" w14:textId="77777777" w:rsidR="00494C92" w:rsidRPr="00B71602" w:rsidRDefault="00494C92" w:rsidP="00494C92">
      <w:pPr>
        <w:rPr>
          <w:rFonts w:ascii="Courier New" w:hAnsi="Courier New" w:cs="Courier New"/>
        </w:rPr>
      </w:pPr>
      <w:r w:rsidRPr="00B71602">
        <w:rPr>
          <w:rFonts w:ascii="Courier New" w:hAnsi="Courier New" w:cs="Courier New"/>
          <w:highlight w:val="yellow"/>
        </w:rPr>
        <w:t>package Bonhommes</w:t>
      </w:r>
      <w:r w:rsidRPr="00B71602">
        <w:rPr>
          <w:rFonts w:ascii="Courier New" w:hAnsi="Courier New" w:cs="Courier New"/>
        </w:rPr>
        <w:t>;</w:t>
      </w:r>
    </w:p>
    <w:p w14:paraId="69F8810E" w14:textId="77777777" w:rsidR="00494C92" w:rsidRPr="00B71602" w:rsidRDefault="00494C92" w:rsidP="00494C92">
      <w:pPr>
        <w:rPr>
          <w:rFonts w:ascii="Courier New" w:hAnsi="Courier New" w:cs="Courier New"/>
        </w:rPr>
      </w:pPr>
      <w:r w:rsidRPr="00B71602">
        <w:rPr>
          <w:rFonts w:ascii="Courier New" w:hAnsi="Courier New" w:cs="Courier New"/>
        </w:rPr>
        <w:t>import java.awt.*;</w:t>
      </w:r>
    </w:p>
    <w:p w14:paraId="7D7BE6C6" w14:textId="77777777" w:rsidR="00494C92" w:rsidRPr="00B71602" w:rsidRDefault="00494C92" w:rsidP="00494C92">
      <w:pPr>
        <w:rPr>
          <w:rFonts w:ascii="Courier New" w:hAnsi="Courier New" w:cs="Courier New"/>
        </w:rPr>
      </w:pPr>
      <w:r w:rsidRPr="00B71602">
        <w:rPr>
          <w:rFonts w:ascii="Courier New" w:hAnsi="Courier New" w:cs="Courier New"/>
        </w:rPr>
        <w:t>public class ItiRebondissant {</w:t>
      </w:r>
    </w:p>
    <w:p w14:paraId="15514154" w14:textId="77777777" w:rsidR="00494C92" w:rsidRPr="00B71602" w:rsidRDefault="00494C92" w:rsidP="00494C92">
      <w:pPr>
        <w:rPr>
          <w:rFonts w:ascii="Courier New" w:hAnsi="Courier New" w:cs="Courier New"/>
        </w:rPr>
      </w:pPr>
    </w:p>
    <w:p w14:paraId="6943EFAE" w14:textId="77777777" w:rsidR="00494C92" w:rsidRPr="00B71602" w:rsidRDefault="00494C92" w:rsidP="00494C92">
      <w:pPr>
        <w:rPr>
          <w:rFonts w:ascii="Courier New" w:hAnsi="Courier New" w:cs="Courier New"/>
        </w:rPr>
      </w:pPr>
      <w:r w:rsidRPr="00B71602">
        <w:rPr>
          <w:rFonts w:ascii="Courier New" w:hAnsi="Courier New" w:cs="Courier New"/>
        </w:rPr>
        <w:t>…</w:t>
      </w:r>
    </w:p>
    <w:p w14:paraId="6E4EE0F1" w14:textId="77777777" w:rsidR="00494C92" w:rsidRPr="00B71602" w:rsidRDefault="00494C92" w:rsidP="00494C92">
      <w:pPr>
        <w:rPr>
          <w:rFonts w:ascii="Courier New" w:hAnsi="Courier New" w:cs="Courier New"/>
        </w:rPr>
      </w:pPr>
      <w:r w:rsidRPr="00B71602">
        <w:rPr>
          <w:rFonts w:ascii="Courier New" w:hAnsi="Courier New" w:cs="Courier New"/>
        </w:rPr>
        <w:t>}</w:t>
      </w:r>
    </w:p>
    <w:p w14:paraId="63186B9E" w14:textId="77777777" w:rsidR="00494C92" w:rsidRDefault="00494C92" w:rsidP="00494C92">
      <w:pPr>
        <w:pStyle w:val="Corpsdetexte"/>
      </w:pPr>
    </w:p>
    <w:p w14:paraId="3AE58628" w14:textId="77777777" w:rsidR="00494C92" w:rsidRDefault="00494C92" w:rsidP="00494C92">
      <w:pPr>
        <w:pStyle w:val="Corpsdetexte"/>
      </w:pPr>
      <w:r>
        <w:t xml:space="preserve">Dans la classe </w:t>
      </w:r>
      <w:r w:rsidRPr="00C878B5">
        <w:rPr>
          <w:i/>
          <w:iCs/>
        </w:rPr>
        <w:t>ExempleJFrameAvecClassesPourBotEtIti</w:t>
      </w:r>
      <w:r>
        <w:t xml:space="preserve">, on peut ajouter un énoncé </w:t>
      </w:r>
      <w:r w:rsidRPr="00A9074B">
        <w:rPr>
          <w:i/>
        </w:rPr>
        <w:t>import</w:t>
      </w:r>
      <w:r>
        <w:t xml:space="preserve"> :</w:t>
      </w:r>
    </w:p>
    <w:p w14:paraId="12588CBE" w14:textId="77777777" w:rsidR="00494C92" w:rsidRPr="0099728B" w:rsidRDefault="00494C92" w:rsidP="00494C92">
      <w:pPr>
        <w:rPr>
          <w:rFonts w:ascii="Courier New" w:hAnsi="Courier New" w:cs="Courier New"/>
        </w:rPr>
      </w:pPr>
      <w:r w:rsidRPr="0099728B">
        <w:rPr>
          <w:rFonts w:ascii="Courier New" w:hAnsi="Courier New" w:cs="Courier New"/>
        </w:rPr>
        <w:t>// Plusieurs Bot et Iti qui bougent</w:t>
      </w:r>
    </w:p>
    <w:p w14:paraId="6A1C1130" w14:textId="77777777" w:rsidR="00494C92" w:rsidRPr="0099728B" w:rsidRDefault="00494C92" w:rsidP="00494C92">
      <w:pPr>
        <w:rPr>
          <w:rFonts w:ascii="Courier New" w:hAnsi="Courier New" w:cs="Courier New"/>
        </w:rPr>
      </w:pPr>
      <w:r w:rsidRPr="0099728B">
        <w:rPr>
          <w:rFonts w:ascii="Courier New" w:hAnsi="Courier New" w:cs="Courier New"/>
        </w:rPr>
        <w:t>// Utilise les classes BotRebondissant et ItiRebondissant du package Bonhommes</w:t>
      </w:r>
    </w:p>
    <w:p w14:paraId="51CC592B" w14:textId="77777777" w:rsidR="00494C92" w:rsidRPr="0099728B" w:rsidRDefault="00494C92" w:rsidP="00494C92">
      <w:pPr>
        <w:rPr>
          <w:rFonts w:ascii="Courier New" w:hAnsi="Courier New" w:cs="Courier New"/>
        </w:rPr>
      </w:pPr>
      <w:r w:rsidRPr="0099728B">
        <w:rPr>
          <w:rFonts w:ascii="Courier New" w:hAnsi="Courier New" w:cs="Courier New"/>
          <w:highlight w:val="yellow"/>
        </w:rPr>
        <w:t>import Bonhommes.*</w:t>
      </w:r>
      <w:r w:rsidRPr="0099728B">
        <w:rPr>
          <w:rFonts w:ascii="Courier New" w:hAnsi="Courier New" w:cs="Courier New"/>
        </w:rPr>
        <w:t>;</w:t>
      </w:r>
    </w:p>
    <w:p w14:paraId="2785B4B1" w14:textId="77777777" w:rsidR="00494C92" w:rsidRPr="0099728B" w:rsidRDefault="00494C92" w:rsidP="00494C92">
      <w:pPr>
        <w:rPr>
          <w:rFonts w:ascii="Courier New" w:hAnsi="Courier New" w:cs="Courier New"/>
        </w:rPr>
      </w:pPr>
      <w:r w:rsidRPr="0099728B">
        <w:rPr>
          <w:rFonts w:ascii="Courier New" w:hAnsi="Courier New" w:cs="Courier New"/>
        </w:rPr>
        <w:t>import java.awt.*;</w:t>
      </w:r>
    </w:p>
    <w:p w14:paraId="4F71BD9F" w14:textId="77777777" w:rsidR="00494C92" w:rsidRPr="0099728B" w:rsidRDefault="00494C92" w:rsidP="00494C92">
      <w:pPr>
        <w:rPr>
          <w:rFonts w:ascii="Courier New" w:hAnsi="Courier New" w:cs="Courier New"/>
        </w:rPr>
      </w:pPr>
      <w:r w:rsidRPr="0099728B">
        <w:rPr>
          <w:rFonts w:ascii="Courier New" w:hAnsi="Courier New" w:cs="Courier New"/>
        </w:rPr>
        <w:t>import javax.swing.*;</w:t>
      </w:r>
    </w:p>
    <w:p w14:paraId="59845600" w14:textId="77777777" w:rsidR="00494C92" w:rsidRPr="0099728B" w:rsidRDefault="00494C92" w:rsidP="00494C92">
      <w:pPr>
        <w:rPr>
          <w:rFonts w:ascii="Courier New" w:hAnsi="Courier New" w:cs="Courier New"/>
        </w:rPr>
      </w:pPr>
      <w:r w:rsidRPr="0099728B">
        <w:rPr>
          <w:rFonts w:ascii="Courier New" w:hAnsi="Courier New" w:cs="Courier New"/>
        </w:rPr>
        <w:t>import java.awt.event.*;</w:t>
      </w:r>
    </w:p>
    <w:p w14:paraId="44E424A7" w14:textId="77777777" w:rsidR="00494C92" w:rsidRPr="0099728B" w:rsidRDefault="00494C92" w:rsidP="00494C92">
      <w:pPr>
        <w:rPr>
          <w:rFonts w:ascii="Courier New" w:hAnsi="Courier New" w:cs="Courier New"/>
        </w:rPr>
      </w:pPr>
    </w:p>
    <w:p w14:paraId="7F5EEEA9" w14:textId="77777777" w:rsidR="00494C92" w:rsidRPr="0099728B" w:rsidRDefault="00494C92" w:rsidP="00494C92">
      <w:pPr>
        <w:rPr>
          <w:rFonts w:ascii="Courier New" w:hAnsi="Courier New" w:cs="Courier New"/>
        </w:rPr>
      </w:pPr>
      <w:r w:rsidRPr="0099728B">
        <w:rPr>
          <w:rFonts w:ascii="Courier New" w:hAnsi="Courier New" w:cs="Courier New"/>
        </w:rPr>
        <w:t>public class ExempleJFrameAvecClassesPourBotEtIti extends JFrame {</w:t>
      </w:r>
    </w:p>
    <w:p w14:paraId="77F6BAFC" w14:textId="77777777" w:rsidR="00494C92" w:rsidRPr="0099728B" w:rsidRDefault="00494C92" w:rsidP="00494C92">
      <w:pPr>
        <w:rPr>
          <w:rFonts w:ascii="Courier New" w:hAnsi="Courier New" w:cs="Courier New"/>
        </w:rPr>
      </w:pPr>
      <w:r w:rsidRPr="0099728B">
        <w:rPr>
          <w:rFonts w:ascii="Courier New" w:hAnsi="Courier New" w:cs="Courier New"/>
        </w:rPr>
        <w:t>…</w:t>
      </w:r>
    </w:p>
    <w:p w14:paraId="4F703D79" w14:textId="77777777" w:rsidR="00494C92" w:rsidRPr="0099728B" w:rsidRDefault="00494C92" w:rsidP="00494C92">
      <w:pPr>
        <w:rPr>
          <w:rFonts w:ascii="Courier New" w:hAnsi="Courier New" w:cs="Courier New"/>
        </w:rPr>
      </w:pPr>
      <w:r w:rsidRPr="0099728B">
        <w:rPr>
          <w:rFonts w:ascii="Courier New" w:hAnsi="Courier New" w:cs="Courier New"/>
        </w:rPr>
        <w:t>}</w:t>
      </w:r>
    </w:p>
    <w:p w14:paraId="1FF32267" w14:textId="77777777" w:rsidR="00494C92" w:rsidRPr="00976D80" w:rsidRDefault="00494C92" w:rsidP="00494C92">
      <w:pPr>
        <w:pStyle w:val="Corpsdetexte"/>
      </w:pPr>
    </w:p>
    <w:p w14:paraId="4D7B7BEB" w14:textId="77777777" w:rsidR="00494C92" w:rsidRDefault="00494C92" w:rsidP="00494C92">
      <w:pPr>
        <w:pStyle w:val="Corpsdetexte"/>
      </w:pPr>
      <w:r>
        <w:t xml:space="preserve">Il faut placer les deux fichiers </w:t>
      </w:r>
      <w:r w:rsidRPr="00F718D7">
        <w:rPr>
          <w:i/>
          <w:iCs/>
        </w:rPr>
        <w:t>BotRebondissant.java</w:t>
      </w:r>
      <w:r>
        <w:t xml:space="preserve"> et </w:t>
      </w:r>
      <w:r w:rsidRPr="00F718D7">
        <w:rPr>
          <w:i/>
          <w:iCs/>
        </w:rPr>
        <w:t>ItiRebondissant.java</w:t>
      </w:r>
      <w:r>
        <w:t xml:space="preserve"> dans un répertoire appelé aussi </w:t>
      </w:r>
      <w:r w:rsidRPr="003942C6">
        <w:rPr>
          <w:i/>
          <w:iCs/>
        </w:rPr>
        <w:t>Bonhommes</w:t>
      </w:r>
      <w:r>
        <w:t>.</w:t>
      </w:r>
    </w:p>
    <w:p w14:paraId="154DD08C" w14:textId="158B9438" w:rsidR="00494C92" w:rsidRDefault="004B7EE2" w:rsidP="00494C92">
      <w:pPr>
        <w:pStyle w:val="Corpsdetexte"/>
      </w:pPr>
      <w:r>
        <w:rPr>
          <w:noProof/>
          <w:lang w:val="en-US" w:eastAsia="en-US"/>
        </w:rPr>
        <w:lastRenderedPageBreak/>
        <w:drawing>
          <wp:inline distT="0" distB="0" distL="0" distR="0" wp14:anchorId="3A9F0A46" wp14:editId="21ED8FB8">
            <wp:extent cx="4219241" cy="1104789"/>
            <wp:effectExtent l="0" t="0" r="0" b="635"/>
            <wp:docPr id="1200980224"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3"/>
                    <pic:cNvPicPr/>
                  </pic:nvPicPr>
                  <pic:blipFill rotWithShape="1">
                    <a:blip r:embed="rId358">
                      <a:extLst>
                        <a:ext uri="{28A0092B-C50C-407E-A947-70E740481C1C}">
                          <a14:useLocalDpi xmlns:a14="http://schemas.microsoft.com/office/drawing/2010/main" val="0"/>
                        </a:ext>
                      </a:extLst>
                    </a:blip>
                    <a:srcRect l="1445" t="15850" r="1932" b="8501"/>
                    <a:stretch/>
                  </pic:blipFill>
                  <pic:spPr bwMode="auto">
                    <a:xfrm>
                      <a:off x="0" y="0"/>
                      <a:ext cx="4300679" cy="1126113"/>
                    </a:xfrm>
                    <a:prstGeom prst="rect">
                      <a:avLst/>
                    </a:prstGeom>
                    <a:ln>
                      <a:noFill/>
                    </a:ln>
                    <a:extLst>
                      <a:ext uri="{53640926-AAD7-44D8-BBD7-CCE9431645EC}">
                        <a14:shadowObscured xmlns:a14="http://schemas.microsoft.com/office/drawing/2010/main"/>
                      </a:ext>
                    </a:extLst>
                  </pic:spPr>
                </pic:pic>
              </a:graphicData>
            </a:graphic>
          </wp:inline>
        </w:drawing>
      </w:r>
    </w:p>
    <w:p w14:paraId="65464D18" w14:textId="77777777" w:rsidR="00494C92" w:rsidRDefault="00494C92" w:rsidP="00494C92">
      <w:pPr>
        <w:pStyle w:val="Corpsdetexte"/>
      </w:pPr>
      <w:r>
        <w:t xml:space="preserve"> Si le répertoire racine est </w:t>
      </w:r>
      <w:r w:rsidRPr="00225BEC">
        <w:rPr>
          <w:i/>
          <w:iCs/>
        </w:rPr>
        <w:t>C:\MesProgrammes</w:t>
      </w:r>
      <w:r>
        <w:t xml:space="preserve">, il faut placer le répertoire </w:t>
      </w:r>
      <w:r w:rsidRPr="003942C6">
        <w:rPr>
          <w:i/>
          <w:iCs/>
        </w:rPr>
        <w:t>Bonhommes</w:t>
      </w:r>
      <w:r>
        <w:t xml:space="preserve"> sous le répertoire </w:t>
      </w:r>
      <w:r w:rsidRPr="00225BEC">
        <w:rPr>
          <w:i/>
          <w:iCs/>
        </w:rPr>
        <w:t>C:\MesProgrammes</w:t>
      </w:r>
      <w:r>
        <w:rPr>
          <w:i/>
          <w:iCs/>
        </w:rPr>
        <w:t xml:space="preserve"> </w:t>
      </w:r>
      <w:r>
        <w:t>:</w:t>
      </w:r>
    </w:p>
    <w:p w14:paraId="55088170" w14:textId="0B718BA3" w:rsidR="00494C92" w:rsidRDefault="004B7EE2" w:rsidP="00494C92">
      <w:pPr>
        <w:pStyle w:val="Corpsdetexte"/>
      </w:pPr>
      <w:r>
        <w:rPr>
          <w:noProof/>
          <w:lang w:val="en-US" w:eastAsia="en-US"/>
        </w:rPr>
        <w:drawing>
          <wp:inline distT="0" distB="0" distL="0" distR="0" wp14:anchorId="025A032A" wp14:editId="2F45C33A">
            <wp:extent cx="4225688" cy="949032"/>
            <wp:effectExtent l="0" t="0" r="3810" b="3810"/>
            <wp:docPr id="103441735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4"/>
                    <pic:cNvPicPr/>
                  </pic:nvPicPr>
                  <pic:blipFill rotWithShape="1">
                    <a:blip r:embed="rId359">
                      <a:extLst>
                        <a:ext uri="{28A0092B-C50C-407E-A947-70E740481C1C}">
                          <a14:useLocalDpi xmlns:a14="http://schemas.microsoft.com/office/drawing/2010/main" val="0"/>
                        </a:ext>
                      </a:extLst>
                    </a:blip>
                    <a:srcRect l="1152" t="15455" r="1353" b="7242"/>
                    <a:stretch/>
                  </pic:blipFill>
                  <pic:spPr bwMode="auto">
                    <a:xfrm>
                      <a:off x="0" y="0"/>
                      <a:ext cx="4344082" cy="975622"/>
                    </a:xfrm>
                    <a:prstGeom prst="rect">
                      <a:avLst/>
                    </a:prstGeom>
                    <a:ln>
                      <a:noFill/>
                    </a:ln>
                    <a:extLst>
                      <a:ext uri="{53640926-AAD7-44D8-BBD7-CCE9431645EC}">
                        <a14:shadowObscured xmlns:a14="http://schemas.microsoft.com/office/drawing/2010/main"/>
                      </a:ext>
                    </a:extLst>
                  </pic:spPr>
                </pic:pic>
              </a:graphicData>
            </a:graphic>
          </wp:inline>
        </w:drawing>
      </w:r>
    </w:p>
    <w:p w14:paraId="425A78DC" w14:textId="77777777" w:rsidR="00494C92" w:rsidRPr="00D2500D" w:rsidRDefault="00494C92" w:rsidP="00494C92">
      <w:pPr>
        <w:pStyle w:val="Corpsdetexte"/>
      </w:pPr>
      <w:r>
        <w:t xml:space="preserve">La figure suivante montre un scénario de compilation. On peut voir que le compilateur a produit le fichier </w:t>
      </w:r>
      <w:r w:rsidRPr="00C878B5">
        <w:rPr>
          <w:i/>
          <w:iCs/>
        </w:rPr>
        <w:t>ExempleJFrameAvecClassesPourBotEtIti</w:t>
      </w:r>
      <w:r>
        <w:t>.</w:t>
      </w:r>
      <w:r>
        <w:rPr>
          <w:i/>
          <w:iCs/>
        </w:rPr>
        <w:t>class</w:t>
      </w:r>
      <w:r>
        <w:t xml:space="preserve"> dans le répertoire </w:t>
      </w:r>
      <w:r w:rsidRPr="00225BEC">
        <w:rPr>
          <w:i/>
          <w:iCs/>
        </w:rPr>
        <w:t>C:\MesProgramme</w:t>
      </w:r>
      <w:r>
        <w:rPr>
          <w:i/>
          <w:iCs/>
        </w:rPr>
        <w:t>s</w:t>
      </w:r>
      <w:r>
        <w:t xml:space="preserve"> comme dans le cas simple. Maintenant, les fichiers compilés </w:t>
      </w:r>
      <w:r w:rsidRPr="00F718D7">
        <w:rPr>
          <w:i/>
          <w:iCs/>
        </w:rPr>
        <w:t>BotRebondissant.</w:t>
      </w:r>
      <w:r>
        <w:rPr>
          <w:i/>
          <w:iCs/>
        </w:rPr>
        <w:t>class</w:t>
      </w:r>
      <w:r>
        <w:t xml:space="preserve"> et </w:t>
      </w:r>
      <w:r w:rsidRPr="00F718D7">
        <w:rPr>
          <w:i/>
          <w:iCs/>
        </w:rPr>
        <w:t>ItiRebondissant.</w:t>
      </w:r>
      <w:r>
        <w:rPr>
          <w:i/>
          <w:iCs/>
        </w:rPr>
        <w:t>class</w:t>
      </w:r>
      <w:r>
        <w:t xml:space="preserve"> ont été placés dans </w:t>
      </w:r>
      <w:r w:rsidRPr="00225BEC">
        <w:rPr>
          <w:i/>
          <w:iCs/>
        </w:rPr>
        <w:t>C:\MesProgramme</w:t>
      </w:r>
      <w:r>
        <w:rPr>
          <w:i/>
          <w:iCs/>
        </w:rPr>
        <w:t>s\Bonhommes</w:t>
      </w:r>
      <w:r>
        <w:t xml:space="preserve">. </w:t>
      </w:r>
    </w:p>
    <w:p w14:paraId="23DB5B3A" w14:textId="5000D1CF" w:rsidR="00494C92" w:rsidRDefault="004B7EE2" w:rsidP="00494C92">
      <w:pPr>
        <w:pStyle w:val="Corpsdetexte"/>
      </w:pPr>
      <w:r>
        <w:rPr>
          <w:noProof/>
          <w:lang w:val="en-US" w:eastAsia="en-US"/>
        </w:rPr>
        <w:drawing>
          <wp:inline distT="0" distB="0" distL="0" distR="0" wp14:anchorId="52380CAB" wp14:editId="34971965">
            <wp:extent cx="2775311" cy="2696478"/>
            <wp:effectExtent l="0" t="0" r="6350" b="0"/>
            <wp:docPr id="85571152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5"/>
                    <pic:cNvPicPr/>
                  </pic:nvPicPr>
                  <pic:blipFill>
                    <a:blip r:embed="rId360">
                      <a:extLst>
                        <a:ext uri="{28A0092B-C50C-407E-A947-70E740481C1C}">
                          <a14:useLocalDpi xmlns:a14="http://schemas.microsoft.com/office/drawing/2010/main" val="0"/>
                        </a:ext>
                      </a:extLst>
                    </a:blip>
                    <a:stretch>
                      <a:fillRect/>
                    </a:stretch>
                  </pic:blipFill>
                  <pic:spPr>
                    <a:xfrm>
                      <a:off x="0" y="0"/>
                      <a:ext cx="2836188" cy="2755626"/>
                    </a:xfrm>
                    <a:prstGeom prst="rect">
                      <a:avLst/>
                    </a:prstGeom>
                  </pic:spPr>
                </pic:pic>
              </a:graphicData>
            </a:graphic>
          </wp:inline>
        </w:drawing>
      </w:r>
    </w:p>
    <w:p w14:paraId="3147889A" w14:textId="77777777" w:rsidR="00494C92" w:rsidRDefault="00494C92" w:rsidP="00494C92">
      <w:pPr>
        <w:pStyle w:val="Corpsdetexte"/>
      </w:pPr>
      <w:r>
        <w:lastRenderedPageBreak/>
        <w:t>On exécute le programme comme dans le cas simple.</w:t>
      </w:r>
    </w:p>
    <w:p w14:paraId="20504F31" w14:textId="02980C9B" w:rsidR="00494C92" w:rsidRDefault="004B7EE2" w:rsidP="00494C92">
      <w:pPr>
        <w:pStyle w:val="Corpsdetexte"/>
      </w:pPr>
      <w:r>
        <w:rPr>
          <w:noProof/>
          <w:lang w:val="en-US" w:eastAsia="en-US"/>
        </w:rPr>
        <w:drawing>
          <wp:inline distT="0" distB="0" distL="0" distR="0" wp14:anchorId="4B4ACE9E" wp14:editId="3890F5EA">
            <wp:extent cx="3343900" cy="430280"/>
            <wp:effectExtent l="0" t="0" r="0" b="1905"/>
            <wp:docPr id="2063480175"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6"/>
                    <pic:cNvPicPr/>
                  </pic:nvPicPr>
                  <pic:blipFill>
                    <a:blip r:embed="rId356">
                      <a:extLst>
                        <a:ext uri="{28A0092B-C50C-407E-A947-70E740481C1C}">
                          <a14:useLocalDpi xmlns:a14="http://schemas.microsoft.com/office/drawing/2010/main" val="0"/>
                        </a:ext>
                      </a:extLst>
                    </a:blip>
                    <a:stretch>
                      <a:fillRect/>
                    </a:stretch>
                  </pic:blipFill>
                  <pic:spPr>
                    <a:xfrm>
                      <a:off x="0" y="0"/>
                      <a:ext cx="3606577" cy="464080"/>
                    </a:xfrm>
                    <a:prstGeom prst="rect">
                      <a:avLst/>
                    </a:prstGeom>
                  </pic:spPr>
                </pic:pic>
              </a:graphicData>
            </a:graphic>
          </wp:inline>
        </w:drawing>
      </w:r>
    </w:p>
    <w:p w14:paraId="43FADD12" w14:textId="77777777" w:rsidR="00494C92" w:rsidRDefault="00494C92" w:rsidP="00494C92">
      <w:pPr>
        <w:pStyle w:val="Corpsdetexte"/>
      </w:pPr>
      <w:r>
        <w:t xml:space="preserve">Il est à noter que plutôt que d’utiliser un énoncé </w:t>
      </w:r>
      <w:r w:rsidRPr="00494381">
        <w:rPr>
          <w:i/>
          <w:iCs/>
        </w:rPr>
        <w:t>import Bonhommes.*</w:t>
      </w:r>
      <w:r>
        <w:t xml:space="preserve"> dans </w:t>
      </w:r>
      <w:r w:rsidRPr="00C878B5">
        <w:rPr>
          <w:i/>
          <w:iCs/>
        </w:rPr>
        <w:t>ExempleJFrameAvecClassesPourBotEtIti</w:t>
      </w:r>
      <w:r>
        <w:t xml:space="preserve">, on peut spécifier le nom complet </w:t>
      </w:r>
      <w:r w:rsidRPr="007F4677">
        <w:rPr>
          <w:i/>
          <w:iCs/>
        </w:rPr>
        <w:t>Bonhommes</w:t>
      </w:r>
      <w:r>
        <w:t>.</w:t>
      </w:r>
      <w:r w:rsidRPr="00F718D7">
        <w:rPr>
          <w:i/>
          <w:iCs/>
        </w:rPr>
        <w:t>BotRebondissant</w:t>
      </w:r>
      <w:r>
        <w:t xml:space="preserve"> et </w:t>
      </w:r>
      <w:r w:rsidRPr="007F4677">
        <w:rPr>
          <w:i/>
          <w:iCs/>
        </w:rPr>
        <w:t>Bonhommes</w:t>
      </w:r>
      <w:r>
        <w:t>.</w:t>
      </w:r>
      <w:r w:rsidRPr="00F718D7">
        <w:rPr>
          <w:i/>
          <w:iCs/>
        </w:rPr>
        <w:t>ItiRebondissant</w:t>
      </w:r>
      <w:r>
        <w:t>, incluant le nom du package en préfixe :</w:t>
      </w:r>
    </w:p>
    <w:p w14:paraId="09FFE651" w14:textId="77777777" w:rsidR="00494C92" w:rsidRPr="00F50EF1" w:rsidRDefault="00494C92" w:rsidP="00494C92">
      <w:pPr>
        <w:rPr>
          <w:rFonts w:ascii="Courier New" w:hAnsi="Courier New" w:cs="Courier New"/>
        </w:rPr>
      </w:pPr>
      <w:r w:rsidRPr="00F50EF1">
        <w:rPr>
          <w:rFonts w:ascii="Courier New" w:hAnsi="Courier New" w:cs="Courier New"/>
        </w:rPr>
        <w:t>// Plusieurs Bot et Iti qui bougent</w:t>
      </w:r>
    </w:p>
    <w:p w14:paraId="39335EAF" w14:textId="77777777" w:rsidR="00494C92" w:rsidRPr="00F50EF1" w:rsidRDefault="00494C92" w:rsidP="00494C92">
      <w:pPr>
        <w:rPr>
          <w:rFonts w:ascii="Courier New" w:hAnsi="Courier New" w:cs="Courier New"/>
        </w:rPr>
      </w:pPr>
      <w:r w:rsidRPr="00F50EF1">
        <w:rPr>
          <w:rFonts w:ascii="Courier New" w:hAnsi="Courier New" w:cs="Courier New"/>
        </w:rPr>
        <w:t>// Utilise les classes BotRebondissant et ItiRebondissant du package Bonhommes</w:t>
      </w:r>
    </w:p>
    <w:p w14:paraId="02C42E54" w14:textId="77777777" w:rsidR="00494C92" w:rsidRPr="00F50EF1" w:rsidRDefault="00494C92" w:rsidP="00494C92">
      <w:pPr>
        <w:rPr>
          <w:rFonts w:ascii="Courier New" w:hAnsi="Courier New" w:cs="Courier New"/>
        </w:rPr>
      </w:pPr>
      <w:r w:rsidRPr="00F50EF1">
        <w:rPr>
          <w:rFonts w:ascii="Courier New" w:hAnsi="Courier New" w:cs="Courier New"/>
        </w:rPr>
        <w:t>import java.awt.*;</w:t>
      </w:r>
    </w:p>
    <w:p w14:paraId="3B31FC52" w14:textId="77777777" w:rsidR="00494C92" w:rsidRPr="00F50EF1" w:rsidRDefault="00494C92" w:rsidP="00494C92">
      <w:pPr>
        <w:rPr>
          <w:rFonts w:ascii="Courier New" w:hAnsi="Courier New" w:cs="Courier New"/>
        </w:rPr>
      </w:pPr>
      <w:r w:rsidRPr="00F50EF1">
        <w:rPr>
          <w:rFonts w:ascii="Courier New" w:hAnsi="Courier New" w:cs="Courier New"/>
        </w:rPr>
        <w:t>import javax.swing.*;</w:t>
      </w:r>
    </w:p>
    <w:p w14:paraId="07A9AB4A" w14:textId="77777777" w:rsidR="00494C92" w:rsidRPr="00F50EF1" w:rsidRDefault="00494C92" w:rsidP="00494C92">
      <w:pPr>
        <w:rPr>
          <w:rFonts w:ascii="Courier New" w:hAnsi="Courier New" w:cs="Courier New"/>
        </w:rPr>
      </w:pPr>
      <w:r w:rsidRPr="00F50EF1">
        <w:rPr>
          <w:rFonts w:ascii="Courier New" w:hAnsi="Courier New" w:cs="Courier New"/>
        </w:rPr>
        <w:t>import java.awt.event.*;</w:t>
      </w:r>
    </w:p>
    <w:p w14:paraId="131CE3AB" w14:textId="77777777" w:rsidR="00494C92" w:rsidRPr="00F50EF1" w:rsidRDefault="00494C92" w:rsidP="00494C92">
      <w:pPr>
        <w:rPr>
          <w:rFonts w:ascii="Courier New" w:hAnsi="Courier New" w:cs="Courier New"/>
        </w:rPr>
      </w:pPr>
    </w:p>
    <w:p w14:paraId="5656C9EC" w14:textId="77777777" w:rsidR="00494C92" w:rsidRPr="00F50EF1" w:rsidRDefault="00494C92" w:rsidP="00494C92">
      <w:pPr>
        <w:rPr>
          <w:rFonts w:ascii="Courier New" w:hAnsi="Courier New" w:cs="Courier New"/>
          <w:lang w:val="fr-CA"/>
        </w:rPr>
      </w:pPr>
      <w:r w:rsidRPr="00F50EF1">
        <w:rPr>
          <w:rFonts w:ascii="Courier New" w:hAnsi="Courier New" w:cs="Courier New"/>
        </w:rPr>
        <w:t>…</w:t>
      </w:r>
    </w:p>
    <w:p w14:paraId="5A8D426B" w14:textId="77777777" w:rsidR="00494C92" w:rsidRPr="00F50EF1" w:rsidRDefault="00494C92" w:rsidP="00494C92">
      <w:pPr>
        <w:rPr>
          <w:rFonts w:ascii="Courier New" w:hAnsi="Courier New" w:cs="Courier New"/>
          <w:lang w:val="fr-CA"/>
        </w:rPr>
      </w:pPr>
      <w:r w:rsidRPr="00F50EF1">
        <w:rPr>
          <w:rFonts w:ascii="Courier New" w:hAnsi="Courier New" w:cs="Courier New"/>
          <w:lang w:val="fr-CA"/>
        </w:rPr>
        <w:t xml:space="preserve">        </w:t>
      </w:r>
    </w:p>
    <w:p w14:paraId="7839DAFC" w14:textId="77777777" w:rsidR="00494C92" w:rsidRPr="00F50EF1" w:rsidRDefault="00494C92" w:rsidP="00494C92">
      <w:pPr>
        <w:rPr>
          <w:rFonts w:ascii="Courier New" w:hAnsi="Courier New" w:cs="Courier New"/>
          <w:lang w:val="fr-CA"/>
        </w:rPr>
      </w:pPr>
      <w:r w:rsidRPr="00F50EF1">
        <w:rPr>
          <w:rFonts w:ascii="Courier New" w:hAnsi="Courier New" w:cs="Courier New"/>
          <w:lang w:val="fr-CA"/>
        </w:rPr>
        <w:t xml:space="preserve">        </w:t>
      </w:r>
      <w:r w:rsidRPr="00F50EF1">
        <w:rPr>
          <w:rFonts w:ascii="Courier New" w:hAnsi="Courier New" w:cs="Courier New"/>
          <w:highlight w:val="yellow"/>
          <w:lang w:val="fr-CA"/>
        </w:rPr>
        <w:t>Bonhommes.BotRebondissant</w:t>
      </w:r>
      <w:r w:rsidRPr="00F50EF1">
        <w:rPr>
          <w:rFonts w:ascii="Courier New" w:hAnsi="Courier New" w:cs="Courier New"/>
          <w:lang w:val="fr-CA"/>
        </w:rPr>
        <w:t xml:space="preserve"> bot1 = new </w:t>
      </w:r>
      <w:r w:rsidRPr="00F50EF1">
        <w:rPr>
          <w:rFonts w:ascii="Courier New" w:hAnsi="Courier New" w:cs="Courier New"/>
          <w:highlight w:val="yellow"/>
          <w:lang w:val="fr-CA"/>
        </w:rPr>
        <w:t>Bonhommes.BotRebondissant</w:t>
      </w:r>
      <w:r w:rsidRPr="00F50EF1">
        <w:rPr>
          <w:rFonts w:ascii="Courier New" w:hAnsi="Courier New" w:cs="Courier New"/>
          <w:lang w:val="fr-CA"/>
        </w:rPr>
        <w:t>(0,100,100,150,5,0);</w:t>
      </w:r>
    </w:p>
    <w:p w14:paraId="5E92E6C3" w14:textId="77777777" w:rsidR="00494C92" w:rsidRPr="00F50EF1" w:rsidRDefault="00494C92" w:rsidP="00494C92">
      <w:pPr>
        <w:rPr>
          <w:rFonts w:ascii="Courier New" w:hAnsi="Courier New" w:cs="Courier New"/>
        </w:rPr>
      </w:pPr>
      <w:r w:rsidRPr="00F50EF1">
        <w:rPr>
          <w:rFonts w:ascii="Courier New" w:hAnsi="Courier New" w:cs="Courier New"/>
          <w:lang w:val="fr-CA"/>
        </w:rPr>
        <w:t xml:space="preserve">        </w:t>
      </w:r>
      <w:r w:rsidRPr="00F50EF1">
        <w:rPr>
          <w:rFonts w:ascii="Courier New" w:hAnsi="Courier New" w:cs="Courier New"/>
          <w:highlight w:val="yellow"/>
        </w:rPr>
        <w:t>Bonhommes.BotRebondissant</w:t>
      </w:r>
      <w:r w:rsidRPr="00F50EF1">
        <w:rPr>
          <w:rFonts w:ascii="Courier New" w:hAnsi="Courier New" w:cs="Courier New"/>
        </w:rPr>
        <w:t xml:space="preserve"> bot2 = new </w:t>
      </w:r>
      <w:r w:rsidRPr="00F50EF1">
        <w:rPr>
          <w:rFonts w:ascii="Courier New" w:hAnsi="Courier New" w:cs="Courier New"/>
          <w:highlight w:val="yellow"/>
        </w:rPr>
        <w:t>Bonhommes.BotRebondissant</w:t>
      </w:r>
      <w:r w:rsidRPr="00F50EF1">
        <w:rPr>
          <w:rFonts w:ascii="Courier New" w:hAnsi="Courier New" w:cs="Courier New"/>
        </w:rPr>
        <w:t>(100,100,75,100,-10,5);</w:t>
      </w:r>
    </w:p>
    <w:p w14:paraId="44ABB25D" w14:textId="77777777" w:rsidR="00494C92" w:rsidRPr="00F50EF1" w:rsidRDefault="00494C92" w:rsidP="00494C92">
      <w:pPr>
        <w:rPr>
          <w:rFonts w:ascii="Courier New" w:hAnsi="Courier New" w:cs="Courier New"/>
        </w:rPr>
      </w:pPr>
      <w:r w:rsidRPr="00F50EF1">
        <w:rPr>
          <w:rFonts w:ascii="Courier New" w:hAnsi="Courier New" w:cs="Courier New"/>
        </w:rPr>
        <w:t xml:space="preserve">        </w:t>
      </w:r>
      <w:r w:rsidRPr="00F50EF1">
        <w:rPr>
          <w:rFonts w:ascii="Courier New" w:hAnsi="Courier New" w:cs="Courier New"/>
          <w:highlight w:val="yellow"/>
        </w:rPr>
        <w:t>Bonhommes.ItiRebondissant</w:t>
      </w:r>
      <w:r w:rsidRPr="00F50EF1">
        <w:rPr>
          <w:rFonts w:ascii="Courier New" w:hAnsi="Courier New" w:cs="Courier New"/>
        </w:rPr>
        <w:t xml:space="preserve"> iti1 = new </w:t>
      </w:r>
      <w:r w:rsidRPr="00F50EF1">
        <w:rPr>
          <w:rFonts w:ascii="Courier New" w:hAnsi="Courier New" w:cs="Courier New"/>
          <w:highlight w:val="yellow"/>
        </w:rPr>
        <w:t>Bonhommes.ItiRebondissant</w:t>
      </w:r>
      <w:r w:rsidRPr="00F50EF1">
        <w:rPr>
          <w:rFonts w:ascii="Courier New" w:hAnsi="Courier New" w:cs="Courier New"/>
        </w:rPr>
        <w:t>(200,300,80,80,6,6);</w:t>
      </w:r>
    </w:p>
    <w:p w14:paraId="09E6665E" w14:textId="77777777" w:rsidR="00494C92" w:rsidRPr="00F50EF1" w:rsidRDefault="00494C92" w:rsidP="00494C92">
      <w:pPr>
        <w:rPr>
          <w:rFonts w:ascii="Courier New" w:hAnsi="Courier New" w:cs="Courier New"/>
        </w:rPr>
      </w:pPr>
      <w:r w:rsidRPr="00F50EF1">
        <w:rPr>
          <w:rFonts w:ascii="Courier New" w:hAnsi="Courier New" w:cs="Courier New"/>
        </w:rPr>
        <w:t xml:space="preserve">        </w:t>
      </w:r>
      <w:r w:rsidRPr="00F50EF1">
        <w:rPr>
          <w:rFonts w:ascii="Courier New" w:hAnsi="Courier New" w:cs="Courier New"/>
          <w:highlight w:val="yellow"/>
        </w:rPr>
        <w:t>Bonhommes.ItiRebondissant</w:t>
      </w:r>
      <w:r w:rsidRPr="00F50EF1">
        <w:rPr>
          <w:rFonts w:ascii="Courier New" w:hAnsi="Courier New" w:cs="Courier New"/>
        </w:rPr>
        <w:t xml:space="preserve"> iti2 = new </w:t>
      </w:r>
      <w:r w:rsidRPr="00F50EF1">
        <w:rPr>
          <w:rFonts w:ascii="Courier New" w:hAnsi="Courier New" w:cs="Courier New"/>
          <w:highlight w:val="yellow"/>
        </w:rPr>
        <w:t>Bonhommes.ItiRebondissant</w:t>
      </w:r>
      <w:r w:rsidRPr="00F50EF1">
        <w:rPr>
          <w:rFonts w:ascii="Courier New" w:hAnsi="Courier New" w:cs="Courier New"/>
        </w:rPr>
        <w:t>(200,0,50,50,0,10);</w:t>
      </w:r>
    </w:p>
    <w:p w14:paraId="66F1C9AF" w14:textId="77777777" w:rsidR="00494C92" w:rsidRPr="00F50EF1" w:rsidRDefault="00494C92" w:rsidP="00494C92">
      <w:pPr>
        <w:rPr>
          <w:rFonts w:ascii="Courier New" w:hAnsi="Courier New" w:cs="Courier New"/>
        </w:rPr>
      </w:pPr>
      <w:r w:rsidRPr="00F50EF1">
        <w:rPr>
          <w:rFonts w:ascii="Courier New" w:hAnsi="Courier New" w:cs="Courier New"/>
        </w:rPr>
        <w:t xml:space="preserve">                </w:t>
      </w:r>
    </w:p>
    <w:p w14:paraId="64D33ED9" w14:textId="77777777" w:rsidR="00494C92" w:rsidRPr="00F50EF1" w:rsidRDefault="00494C92" w:rsidP="00494C92">
      <w:pPr>
        <w:rPr>
          <w:rFonts w:ascii="Courier New" w:hAnsi="Courier New" w:cs="Courier New"/>
        </w:rPr>
      </w:pPr>
      <w:r w:rsidRPr="00F50EF1">
        <w:rPr>
          <w:rFonts w:ascii="Courier New" w:hAnsi="Courier New" w:cs="Courier New"/>
        </w:rPr>
        <w:t>…</w:t>
      </w:r>
    </w:p>
    <w:p w14:paraId="171F09D7" w14:textId="77777777" w:rsidR="00494C92" w:rsidRPr="00F50EF1" w:rsidRDefault="00494C92" w:rsidP="00494C92">
      <w:pPr>
        <w:rPr>
          <w:rFonts w:ascii="Courier New" w:hAnsi="Courier New" w:cs="Courier New"/>
        </w:rPr>
      </w:pPr>
      <w:r w:rsidRPr="00F50EF1">
        <w:rPr>
          <w:rFonts w:ascii="Courier New" w:hAnsi="Courier New" w:cs="Courier New"/>
        </w:rPr>
        <w:t>}</w:t>
      </w:r>
    </w:p>
    <w:p w14:paraId="1CC92C03" w14:textId="77777777" w:rsidR="00494C92" w:rsidRDefault="00494C92" w:rsidP="00494C92">
      <w:pPr>
        <w:pStyle w:val="Corpsdetexte"/>
      </w:pPr>
    </w:p>
    <w:p w14:paraId="6CAA3DB0" w14:textId="16002CD1" w:rsidR="00494C92" w:rsidRDefault="00494C92" w:rsidP="00494C92">
      <w:pPr>
        <w:pStyle w:val="Corpsdetexte"/>
      </w:pPr>
      <w:r>
        <w:t xml:space="preserve">Le nom du package peut être spécifié avant le nom de classe dans le diagramme UML tel qu’illustré à la </w:t>
      </w:r>
      <w:r>
        <w:fldChar w:fldCharType="begin"/>
      </w:r>
      <w:r>
        <w:instrText xml:space="preserve"> REF _Ref65316368 \h </w:instrText>
      </w:r>
      <w:r>
        <w:fldChar w:fldCharType="separate"/>
      </w:r>
      <w:r w:rsidR="00AB64FB">
        <w:t xml:space="preserve">Figure </w:t>
      </w:r>
      <w:r w:rsidR="00AB64FB">
        <w:rPr>
          <w:noProof/>
        </w:rPr>
        <w:t>25</w:t>
      </w:r>
      <w:r>
        <w:fldChar w:fldCharType="end"/>
      </w:r>
      <w:r>
        <w:t xml:space="preserve">. </w:t>
      </w:r>
    </w:p>
    <w:p w14:paraId="5A0D7788" w14:textId="77777777" w:rsidR="00494C92" w:rsidRDefault="00320B71" w:rsidP="00494C92">
      <w:pPr>
        <w:pStyle w:val="Corpsdetexte"/>
        <w:jc w:val="center"/>
      </w:pPr>
      <w:r>
        <w:rPr>
          <w:noProof/>
        </w:rPr>
        <w:object w:dxaOrig="11924" w:dyaOrig="5986" w14:anchorId="3EFC8F61">
          <v:shape id="_x0000_i1033" type="#_x0000_t75" alt="" style="width:331pt;height:167pt;mso-width-percent:0;mso-height-percent:0;mso-width-percent:0;mso-height-percent:0" o:ole="">
            <v:imagedata r:id="rId361" o:title=""/>
          </v:shape>
          <o:OLEObject Type="Embed" ProgID="MSPhotoEd.3" ShapeID="_x0000_i1033" DrawAspect="Content" ObjectID="_1766443847" r:id="rId362"/>
        </w:object>
      </w:r>
    </w:p>
    <w:p w14:paraId="51AF7A24" w14:textId="69D52485" w:rsidR="00494C92" w:rsidRDefault="00494C92" w:rsidP="00494C92">
      <w:pPr>
        <w:pStyle w:val="Lgende"/>
        <w:jc w:val="center"/>
      </w:pPr>
      <w:bookmarkStart w:id="173" w:name="_Ref65316368"/>
      <w:r>
        <w:t xml:space="preserve">Figure </w:t>
      </w:r>
      <w:r>
        <w:fldChar w:fldCharType="begin"/>
      </w:r>
      <w:r>
        <w:instrText xml:space="preserve"> SEQ Figure \* ARABIC </w:instrText>
      </w:r>
      <w:r>
        <w:fldChar w:fldCharType="separate"/>
      </w:r>
      <w:r w:rsidR="00AB64FB">
        <w:rPr>
          <w:noProof/>
        </w:rPr>
        <w:t>25</w:t>
      </w:r>
      <w:r>
        <w:fldChar w:fldCharType="end"/>
      </w:r>
      <w:bookmarkEnd w:id="173"/>
      <w:r>
        <w:t xml:space="preserve">. Package </w:t>
      </w:r>
      <w:r w:rsidRPr="00A52D5B">
        <w:rPr>
          <w:i/>
        </w:rPr>
        <w:t>Bonhommes</w:t>
      </w:r>
    </w:p>
    <w:p w14:paraId="53ED99D5" w14:textId="77777777" w:rsidR="00494C92" w:rsidRDefault="00494C92" w:rsidP="00494C92">
      <w:pPr>
        <w:pStyle w:val="Corpsdetexte"/>
      </w:pPr>
      <w:r w:rsidRPr="00DE2C48">
        <w:rPr>
          <w:b/>
          <w:bCs/>
        </w:rPr>
        <w:t>Exercice</w:t>
      </w:r>
      <w:r>
        <w:t xml:space="preserve">. Ajoutez à l’exemple précédent une nouvelle classe pour votre bonhomme préféré que vous placerez aussi dans le package </w:t>
      </w:r>
      <w:r w:rsidRPr="00411AF3">
        <w:rPr>
          <w:i/>
          <w:iCs/>
        </w:rPr>
        <w:t>Bonhommes</w:t>
      </w:r>
      <w:r>
        <w:t>. Créez quelques objets de cette classe dans l’animation.</w:t>
      </w:r>
    </w:p>
    <w:p w14:paraId="5D3369A7" w14:textId="77777777" w:rsidR="00494C92" w:rsidRDefault="00494C92" w:rsidP="00494C92">
      <w:pPr>
        <w:pStyle w:val="Corpsdetexte"/>
      </w:pPr>
      <w:r w:rsidRPr="00F240D0">
        <w:rPr>
          <w:b/>
          <w:bCs/>
        </w:rPr>
        <w:t>Exercice</w:t>
      </w:r>
      <w:r>
        <w:t xml:space="preserve">. Supposons que le </w:t>
      </w:r>
      <w:r w:rsidRPr="00865D33">
        <w:rPr>
          <w:i/>
        </w:rPr>
        <w:t>Iti</w:t>
      </w:r>
      <w:r>
        <w:t xml:space="preserve"> se déplace dans l’axe </w:t>
      </w:r>
      <w:r w:rsidRPr="00D40686">
        <w:rPr>
          <w:i/>
        </w:rPr>
        <w:t>z</w:t>
      </w:r>
      <w:r>
        <w:t xml:space="preserve">. Coder une méthode </w:t>
      </w:r>
      <w:r w:rsidRPr="00020E3A">
        <w:rPr>
          <w:i/>
          <w:iCs/>
        </w:rPr>
        <w:t>deplacer</w:t>
      </w:r>
      <w:r>
        <w:t xml:space="preserve">() spécifique au </w:t>
      </w:r>
      <w:r w:rsidRPr="00865D33">
        <w:rPr>
          <w:i/>
        </w:rPr>
        <w:t>Iti</w:t>
      </w:r>
      <w:r>
        <w:t xml:space="preserve"> afin de donner cette impression. Ceci peut être effectué en modifiant la taille du </w:t>
      </w:r>
      <w:r w:rsidRPr="00564093">
        <w:rPr>
          <w:i/>
        </w:rPr>
        <w:t>Iti</w:t>
      </w:r>
      <w:r>
        <w:t xml:space="preserve"> plutôt que sa position !</w:t>
      </w:r>
    </w:p>
    <w:p w14:paraId="18690D61" w14:textId="77777777" w:rsidR="00494C92" w:rsidRDefault="00494C92" w:rsidP="00494C92">
      <w:pPr>
        <w:pStyle w:val="Titre2"/>
      </w:pPr>
      <w:bookmarkStart w:id="174" w:name="_Toc84220830"/>
      <w:bookmarkStart w:id="175" w:name="_Toc155813919"/>
      <w:r>
        <w:t>Limiter la répétition de code par la création d’une super-classe</w:t>
      </w:r>
      <w:bookmarkEnd w:id="174"/>
      <w:bookmarkEnd w:id="175"/>
    </w:p>
    <w:p w14:paraId="1132F053" w14:textId="77777777" w:rsidR="00494C92" w:rsidRDefault="00494C92" w:rsidP="00494C92">
      <w:pPr>
        <w:pStyle w:val="Corpsdetexte"/>
      </w:pPr>
      <w:r>
        <w:t xml:space="preserve">L’utilisation de méthodes pour limiter la répétition des mêmes groupes d’énoncés dans le code du programme a déjà été expliquée. Un autre moyen qui permet de limiter la répétition de code est l’utilisation de super-classes. </w:t>
      </w:r>
    </w:p>
    <w:p w14:paraId="6A3A4876" w14:textId="77777777" w:rsidR="00494C92" w:rsidRDefault="00494C92" w:rsidP="00494C92">
      <w:pPr>
        <w:pStyle w:val="Corpsdetexte"/>
      </w:pPr>
      <w:r w:rsidRPr="00430920">
        <w:rPr>
          <w:b/>
          <w:bCs/>
        </w:rPr>
        <w:t>Exemple</w:t>
      </w:r>
      <w:r>
        <w:t xml:space="preserve">. </w:t>
      </w:r>
    </w:p>
    <w:p w14:paraId="58FACC6E" w14:textId="104EA9D9" w:rsidR="00494C92" w:rsidRDefault="00494C92" w:rsidP="00494C92">
      <w:pPr>
        <w:pStyle w:val="Corpsdetexte"/>
      </w:pPr>
      <w:r>
        <w:t xml:space="preserve">Dans l’exemple précédent, il y a beaucoup de répétition de code entre les deux classes </w:t>
      </w:r>
      <w:r w:rsidRPr="00183A39">
        <w:rPr>
          <w:i/>
          <w:iCs/>
        </w:rPr>
        <w:t>BotRebondissant</w:t>
      </w:r>
      <w:r>
        <w:t xml:space="preserve"> et </w:t>
      </w:r>
      <w:r w:rsidRPr="00183A39">
        <w:rPr>
          <w:i/>
          <w:iCs/>
        </w:rPr>
        <w:t>ItiRebondissant</w:t>
      </w:r>
      <w:r>
        <w:t xml:space="preserve">. Les variables sont les mêmes ainsi que les méthodes </w:t>
      </w:r>
      <w:r w:rsidRPr="00183A39">
        <w:rPr>
          <w:i/>
          <w:iCs/>
        </w:rPr>
        <w:t>deplacer</w:t>
      </w:r>
      <w:r>
        <w:t xml:space="preserve">() et </w:t>
      </w:r>
      <w:r w:rsidRPr="00183A39">
        <w:rPr>
          <w:i/>
          <w:iCs/>
        </w:rPr>
        <w:t>effacer</w:t>
      </w:r>
      <w:r>
        <w:t xml:space="preserve">(). Une manière d’éviter cette redondance de code est de créer une super-classe des deux classes qui isole les aspects communs des deux classes dans la super-classe commune. Appelons cette super-classe </w:t>
      </w:r>
      <w:r w:rsidRPr="00C3027B">
        <w:rPr>
          <w:i/>
          <w:iCs/>
        </w:rPr>
        <w:t>EntiteRebondissante</w:t>
      </w:r>
      <w:r>
        <w:t xml:space="preserve">. La classe </w:t>
      </w:r>
      <w:r w:rsidRPr="00681898">
        <w:rPr>
          <w:i/>
          <w:iCs/>
        </w:rPr>
        <w:t>EntiteRebondissante</w:t>
      </w:r>
      <w:r>
        <w:t xml:space="preserve"> déclare les variables et méthodes communes aux deux classes </w:t>
      </w:r>
      <w:r w:rsidRPr="0043759B">
        <w:rPr>
          <w:i/>
        </w:rPr>
        <w:t>BotRebondissant</w:t>
      </w:r>
      <w:r>
        <w:t xml:space="preserve"> et </w:t>
      </w:r>
      <w:r w:rsidRPr="0043759B">
        <w:rPr>
          <w:i/>
        </w:rPr>
        <w:t>ItiRebondissant</w:t>
      </w:r>
      <w:r>
        <w:t xml:space="preserve"> de l’exemple précédent (voir </w:t>
      </w:r>
      <w:r>
        <w:fldChar w:fldCharType="begin"/>
      </w:r>
      <w:r>
        <w:instrText xml:space="preserve"> REF _Ref65316874 \h </w:instrText>
      </w:r>
      <w:r>
        <w:fldChar w:fldCharType="separate"/>
      </w:r>
      <w:r w:rsidR="00AB64FB">
        <w:t xml:space="preserve">Figure </w:t>
      </w:r>
      <w:r w:rsidR="00AB64FB">
        <w:rPr>
          <w:noProof/>
        </w:rPr>
        <w:t>26</w:t>
      </w:r>
      <w:r>
        <w:fldChar w:fldCharType="end"/>
      </w:r>
      <w:r>
        <w:t>).</w:t>
      </w:r>
    </w:p>
    <w:p w14:paraId="28817194" w14:textId="77777777" w:rsidR="00494C92" w:rsidRDefault="00320B71" w:rsidP="00494C92">
      <w:pPr>
        <w:pStyle w:val="Corpsdetexte"/>
        <w:jc w:val="center"/>
      </w:pPr>
      <w:r>
        <w:rPr>
          <w:noProof/>
        </w:rPr>
        <w:object w:dxaOrig="13063" w:dyaOrig="5986" w14:anchorId="231F107C">
          <v:shape id="_x0000_i1032" type="#_x0000_t75" alt="" style="width:329pt;height:152pt;mso-width-percent:0;mso-height-percent:0;mso-width-percent:0;mso-height-percent:0" o:ole="">
            <v:imagedata r:id="rId363" o:title=""/>
          </v:shape>
          <o:OLEObject Type="Embed" ProgID="MSPhotoEd.3" ShapeID="_x0000_i1032" DrawAspect="Content" ObjectID="_1766443848" r:id="rId364"/>
        </w:object>
      </w:r>
    </w:p>
    <w:p w14:paraId="08EEF789" w14:textId="033B09FC" w:rsidR="00494C92" w:rsidRDefault="00494C92" w:rsidP="00494C92">
      <w:pPr>
        <w:pStyle w:val="Lgende"/>
        <w:jc w:val="center"/>
      </w:pPr>
      <w:bookmarkStart w:id="176" w:name="_Ref65316874"/>
      <w:r>
        <w:t xml:space="preserve">Figure </w:t>
      </w:r>
      <w:r>
        <w:fldChar w:fldCharType="begin"/>
      </w:r>
      <w:r>
        <w:instrText xml:space="preserve"> SEQ Figure \* ARABIC </w:instrText>
      </w:r>
      <w:r>
        <w:fldChar w:fldCharType="separate"/>
      </w:r>
      <w:r w:rsidR="00AB64FB">
        <w:rPr>
          <w:noProof/>
        </w:rPr>
        <w:t>26</w:t>
      </w:r>
      <w:r>
        <w:fldChar w:fldCharType="end"/>
      </w:r>
      <w:bookmarkEnd w:id="176"/>
      <w:r>
        <w:t>. Abstraction de</w:t>
      </w:r>
      <w:r w:rsidR="00A7275C">
        <w:t xml:space="preserve">s </w:t>
      </w:r>
      <w:r w:rsidR="00147DE5">
        <w:t xml:space="preserve">aspects communs </w:t>
      </w:r>
      <w:r>
        <w:t>par création d’une super-classe.</w:t>
      </w:r>
    </w:p>
    <w:p w14:paraId="77E99065" w14:textId="77777777" w:rsidR="00FA6A12" w:rsidRPr="00FA6A12" w:rsidRDefault="00FA6A12" w:rsidP="00FA6A12">
      <w:pPr>
        <w:pStyle w:val="Corpsdetexte"/>
      </w:pPr>
    </w:p>
    <w:p w14:paraId="529B0228" w14:textId="36D0BBE9" w:rsidR="00494C92" w:rsidRPr="00EC3FCD" w:rsidRDefault="00000000" w:rsidP="00FA6A12">
      <w:pPr>
        <w:pStyle w:val="Corpsdetexte"/>
        <w:keepNext/>
        <w:keepLines/>
      </w:pPr>
      <w:hyperlink r:id="rId365" w:history="1">
        <w:r w:rsidR="00494C92" w:rsidRPr="005B2B59">
          <w:rPr>
            <w:rFonts w:ascii="Segoe UI" w:hAnsi="Segoe UI" w:cs="Segoe UI"/>
            <w:color w:val="0366D6"/>
            <w:lang w:val="fr-CA"/>
          </w:rPr>
          <w:t>JavaPasAPas</w:t>
        </w:r>
      </w:hyperlink>
      <w:r w:rsidR="00494C92" w:rsidRPr="005B2B59">
        <w:rPr>
          <w:rFonts w:ascii="Segoe UI" w:hAnsi="Segoe UI" w:cs="Segoe UI"/>
          <w:color w:val="586069"/>
          <w:lang w:val="fr-CA"/>
        </w:rPr>
        <w:t>/</w:t>
      </w:r>
      <w:bookmarkStart w:id="177" w:name="OLE_LINK89"/>
      <w:bookmarkStart w:id="178" w:name="OLE_LINK90"/>
      <w:r w:rsidR="00983A91">
        <w:rPr>
          <w:rFonts w:ascii="Segoe UI" w:hAnsi="Segoe UI" w:cs="Segoe UI"/>
          <w:b/>
          <w:bCs/>
          <w:color w:val="586069"/>
          <w:lang w:val="fr-CA"/>
        </w:rPr>
        <w:t>chapitre_7/E</w:t>
      </w:r>
      <w:r w:rsidR="00494C92" w:rsidRPr="005B2B59">
        <w:rPr>
          <w:rFonts w:ascii="Segoe UI" w:hAnsi="Segoe UI" w:cs="Segoe UI"/>
          <w:b/>
          <w:bCs/>
          <w:color w:val="586069"/>
          <w:lang w:val="fr-CA"/>
        </w:rPr>
        <w:t>ntiteRebondissante</w:t>
      </w:r>
      <w:bookmarkEnd w:id="177"/>
      <w:bookmarkEnd w:id="178"/>
      <w:r w:rsidR="00494C92" w:rsidRPr="005B2B59">
        <w:rPr>
          <w:rFonts w:ascii="Segoe UI" w:hAnsi="Segoe UI" w:cs="Segoe UI"/>
          <w:b/>
          <w:bCs/>
          <w:color w:val="586069"/>
          <w:lang w:val="fr-CA"/>
        </w:rPr>
        <w:t>.java</w:t>
      </w:r>
    </w:p>
    <w:p w14:paraId="1C84B68E" w14:textId="77777777" w:rsidR="00983A91" w:rsidRPr="00983A91" w:rsidRDefault="00983A91" w:rsidP="00FA6A12">
      <w:pPr>
        <w:pStyle w:val="Code"/>
        <w:rPr>
          <w:color w:val="000000"/>
          <w:lang w:eastAsia="zh-CN"/>
        </w:rPr>
      </w:pPr>
      <w:r w:rsidRPr="00983A91">
        <w:rPr>
          <w:b/>
          <w:bCs/>
          <w:color w:val="800000"/>
          <w:lang w:eastAsia="zh-CN"/>
        </w:rPr>
        <w:t>import</w:t>
      </w:r>
      <w:r w:rsidRPr="00983A91">
        <w:rPr>
          <w:lang w:eastAsia="zh-CN"/>
        </w:rPr>
        <w:t xml:space="preserve"> java</w:t>
      </w:r>
      <w:r w:rsidRPr="00983A91">
        <w:rPr>
          <w:color w:val="808030"/>
          <w:lang w:eastAsia="zh-CN"/>
        </w:rPr>
        <w:t>.</w:t>
      </w:r>
      <w:r w:rsidRPr="00983A91">
        <w:rPr>
          <w:lang w:eastAsia="zh-CN"/>
        </w:rPr>
        <w:t>awt</w:t>
      </w:r>
      <w:r w:rsidRPr="00983A91">
        <w:rPr>
          <w:color w:val="808030"/>
          <w:lang w:eastAsia="zh-CN"/>
        </w:rPr>
        <w:t>.</w:t>
      </w:r>
      <w:r w:rsidRPr="00983A91">
        <w:rPr>
          <w:b/>
          <w:bCs/>
          <w:color w:val="800000"/>
          <w:lang w:eastAsia="zh-CN"/>
        </w:rPr>
        <w:t>*</w:t>
      </w:r>
      <w:r w:rsidRPr="00983A91">
        <w:rPr>
          <w:color w:val="800080"/>
          <w:lang w:eastAsia="zh-CN"/>
        </w:rPr>
        <w:t>;</w:t>
      </w:r>
    </w:p>
    <w:p w14:paraId="2A5C3024" w14:textId="77777777" w:rsidR="00983A91" w:rsidRPr="00983A91" w:rsidRDefault="00983A91" w:rsidP="00FA6A12">
      <w:pPr>
        <w:pStyle w:val="Code"/>
        <w:rPr>
          <w:color w:val="000000"/>
          <w:lang w:eastAsia="zh-CN"/>
        </w:rPr>
      </w:pPr>
    </w:p>
    <w:p w14:paraId="2DAFA4A7" w14:textId="77777777" w:rsidR="00983A91" w:rsidRPr="00983A91" w:rsidRDefault="00983A91" w:rsidP="00983A91">
      <w:pPr>
        <w:pStyle w:val="Code"/>
        <w:rPr>
          <w:color w:val="000000"/>
          <w:lang w:eastAsia="zh-CN"/>
        </w:rPr>
      </w:pPr>
      <w:r w:rsidRPr="00983A91">
        <w:rPr>
          <w:b/>
          <w:bCs/>
          <w:color w:val="800000"/>
          <w:lang w:eastAsia="zh-CN"/>
        </w:rPr>
        <w:t>public</w:t>
      </w:r>
      <w:r w:rsidRPr="00983A91">
        <w:rPr>
          <w:color w:val="000000"/>
          <w:lang w:eastAsia="zh-CN"/>
        </w:rPr>
        <w:t xml:space="preserve"> </w:t>
      </w:r>
      <w:r w:rsidRPr="00983A91">
        <w:rPr>
          <w:b/>
          <w:bCs/>
          <w:color w:val="800000"/>
          <w:lang w:eastAsia="zh-CN"/>
        </w:rPr>
        <w:t>abstract</w:t>
      </w:r>
      <w:r w:rsidRPr="00983A91">
        <w:rPr>
          <w:color w:val="000000"/>
          <w:lang w:eastAsia="zh-CN"/>
        </w:rPr>
        <w:t xml:space="preserve"> </w:t>
      </w:r>
      <w:r w:rsidRPr="00983A91">
        <w:rPr>
          <w:b/>
          <w:bCs/>
          <w:color w:val="800000"/>
          <w:lang w:eastAsia="zh-CN"/>
        </w:rPr>
        <w:t>class</w:t>
      </w:r>
      <w:r w:rsidRPr="00983A91">
        <w:rPr>
          <w:color w:val="000000"/>
          <w:lang w:eastAsia="zh-CN"/>
        </w:rPr>
        <w:t xml:space="preserve"> EntiteRebondissante </w:t>
      </w:r>
      <w:r w:rsidRPr="00983A91">
        <w:rPr>
          <w:color w:val="800080"/>
          <w:lang w:eastAsia="zh-CN"/>
        </w:rPr>
        <w:t>{</w:t>
      </w:r>
    </w:p>
    <w:p w14:paraId="464C70C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Variables d'objet qui décrivent l'état d'un objet EntiteRebondissante</w:t>
      </w:r>
    </w:p>
    <w:p w14:paraId="7D8EB75C"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Protected permet aux sous-classes d'utiliser les variables</w:t>
      </w:r>
    </w:p>
    <w:p w14:paraId="671D5269"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y</w:t>
      </w:r>
      <w:r w:rsidRPr="00983A91">
        <w:rPr>
          <w:color w:val="800080"/>
          <w:lang w:eastAsia="zh-CN"/>
        </w:rPr>
        <w:t>;</w:t>
      </w:r>
      <w:r w:rsidRPr="00983A91">
        <w:rPr>
          <w:color w:val="000000"/>
          <w:lang w:eastAsia="zh-CN"/>
        </w:rPr>
        <w:t xml:space="preserve"> </w:t>
      </w:r>
      <w:r w:rsidRPr="00983A91">
        <w:rPr>
          <w:color w:val="696969"/>
          <w:lang w:eastAsia="zh-CN"/>
        </w:rPr>
        <w:t>// Coordonnées x du Bot</w:t>
      </w:r>
    </w:p>
    <w:p w14:paraId="6AEF681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0080"/>
          <w:lang w:eastAsia="zh-CN"/>
        </w:rPr>
        <w:t>;</w:t>
      </w:r>
      <w:r w:rsidRPr="00983A91">
        <w:rPr>
          <w:color w:val="000000"/>
          <w:lang w:eastAsia="zh-CN"/>
        </w:rPr>
        <w:t xml:space="preserve"> </w:t>
      </w:r>
      <w:r w:rsidRPr="00983A91">
        <w:rPr>
          <w:color w:val="696969"/>
          <w:lang w:eastAsia="zh-CN"/>
        </w:rPr>
        <w:t>// Taille du Bot</w:t>
      </w:r>
    </w:p>
    <w:p w14:paraId="7D788A40"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x</w:t>
      </w:r>
    </w:p>
    <w:p w14:paraId="145CA214"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y</w:t>
      </w:r>
    </w:p>
    <w:p w14:paraId="40C2913D" w14:textId="77777777" w:rsidR="00983A91" w:rsidRPr="00983A91" w:rsidRDefault="00983A91" w:rsidP="00983A91">
      <w:pPr>
        <w:pStyle w:val="Code"/>
        <w:keepNext w:val="0"/>
        <w:keepLines w:val="0"/>
        <w:rPr>
          <w:color w:val="000000"/>
          <w:lang w:eastAsia="zh-CN"/>
        </w:rPr>
      </w:pPr>
    </w:p>
    <w:p w14:paraId="034A9EF1"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Constructeur</w:t>
      </w:r>
    </w:p>
    <w:p w14:paraId="60C0257E"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EntiteRebondissante</w:t>
      </w:r>
      <w:r w:rsidRPr="00983A91">
        <w:rPr>
          <w:color w:val="808030"/>
          <w:lang w:eastAsia="zh-CN"/>
        </w:rPr>
        <w:t>(</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y</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8030"/>
          <w:lang w:eastAsia="zh-CN"/>
        </w:rPr>
        <w:t>)</w:t>
      </w:r>
      <w:r w:rsidRPr="00983A91">
        <w:rPr>
          <w:color w:val="000000"/>
          <w:lang w:eastAsia="zh-CN"/>
        </w:rPr>
        <w:t xml:space="preserve"> </w:t>
      </w:r>
      <w:r w:rsidRPr="00983A91">
        <w:rPr>
          <w:color w:val="800080"/>
          <w:lang w:eastAsia="zh-CN"/>
        </w:rPr>
        <w:t>{</w:t>
      </w:r>
    </w:p>
    <w:p w14:paraId="466B377B" w14:textId="77777777" w:rsidR="00983A91" w:rsidRPr="007D7FB9" w:rsidRDefault="00983A91" w:rsidP="00983A91">
      <w:pPr>
        <w:pStyle w:val="Code"/>
        <w:rPr>
          <w:color w:val="000000"/>
          <w:lang w:val="en-CA" w:eastAsia="zh-CN"/>
        </w:rPr>
      </w:pPr>
      <w:r w:rsidRPr="00983A91">
        <w:rPr>
          <w:color w:val="000000"/>
          <w:lang w:eastAsia="zh-CN"/>
        </w:rPr>
        <w:t xml:space="preserve">    </w:t>
      </w:r>
      <w:r w:rsidRPr="007D7FB9">
        <w:rPr>
          <w:b/>
          <w:bCs/>
          <w:color w:val="800000"/>
          <w:lang w:val="en-CA" w:eastAsia="zh-CN"/>
        </w:rPr>
        <w:t>this</w:t>
      </w:r>
      <w:r w:rsidRPr="007D7FB9">
        <w:rPr>
          <w:color w:val="808030"/>
          <w:lang w:val="en-CA" w:eastAsia="zh-CN"/>
        </w:rPr>
        <w:t>.</w:t>
      </w:r>
      <w:r w:rsidRPr="007D7FB9">
        <w:rPr>
          <w:color w:val="000000"/>
          <w:lang w:val="en-CA" w:eastAsia="zh-CN"/>
        </w:rPr>
        <w:t xml:space="preserve">x </w:t>
      </w:r>
      <w:r w:rsidRPr="007D7FB9">
        <w:rPr>
          <w:color w:val="808030"/>
          <w:lang w:val="en-CA" w:eastAsia="zh-CN"/>
        </w:rPr>
        <w:t>=</w:t>
      </w:r>
      <w:r w:rsidRPr="007D7FB9">
        <w:rPr>
          <w:color w:val="000000"/>
          <w:lang w:val="en-CA" w:eastAsia="zh-CN"/>
        </w:rPr>
        <w:t xml:space="preserve"> x</w:t>
      </w:r>
      <w:r w:rsidRPr="007D7FB9">
        <w:rPr>
          <w:color w:val="800080"/>
          <w:lang w:val="en-CA" w:eastAsia="zh-CN"/>
        </w:rPr>
        <w:t>;</w:t>
      </w:r>
    </w:p>
    <w:p w14:paraId="1A3C38F6" w14:textId="77777777" w:rsidR="00983A91" w:rsidRPr="007D7FB9" w:rsidRDefault="00983A91" w:rsidP="00983A91">
      <w:pPr>
        <w:pStyle w:val="Code"/>
        <w:rPr>
          <w:color w:val="000000"/>
          <w:lang w:val="en-CA" w:eastAsia="zh-CN"/>
        </w:rPr>
      </w:pPr>
      <w:r w:rsidRPr="007D7FB9">
        <w:rPr>
          <w:color w:val="000000"/>
          <w:lang w:val="en-CA" w:eastAsia="zh-CN"/>
        </w:rPr>
        <w:t xml:space="preserve">    </w:t>
      </w:r>
      <w:r w:rsidRPr="007D7FB9">
        <w:rPr>
          <w:b/>
          <w:bCs/>
          <w:color w:val="800000"/>
          <w:lang w:val="en-CA" w:eastAsia="zh-CN"/>
        </w:rPr>
        <w:t>this</w:t>
      </w:r>
      <w:r w:rsidRPr="007D7FB9">
        <w:rPr>
          <w:color w:val="808030"/>
          <w:lang w:val="en-CA" w:eastAsia="zh-CN"/>
        </w:rPr>
        <w:t>.</w:t>
      </w:r>
      <w:r w:rsidRPr="007D7FB9">
        <w:rPr>
          <w:color w:val="000000"/>
          <w:lang w:val="en-CA" w:eastAsia="zh-CN"/>
        </w:rPr>
        <w:t xml:space="preserve">y </w:t>
      </w:r>
      <w:r w:rsidRPr="007D7FB9">
        <w:rPr>
          <w:color w:val="808030"/>
          <w:lang w:val="en-CA" w:eastAsia="zh-CN"/>
        </w:rPr>
        <w:t>=</w:t>
      </w:r>
      <w:r w:rsidRPr="007D7FB9">
        <w:rPr>
          <w:color w:val="000000"/>
          <w:lang w:val="en-CA" w:eastAsia="zh-CN"/>
        </w:rPr>
        <w:t xml:space="preserve"> y</w:t>
      </w:r>
      <w:r w:rsidRPr="007D7FB9">
        <w:rPr>
          <w:color w:val="800080"/>
          <w:lang w:val="en-CA" w:eastAsia="zh-CN"/>
        </w:rPr>
        <w:t>;</w:t>
      </w:r>
    </w:p>
    <w:p w14:paraId="1361EF97" w14:textId="77777777" w:rsidR="00983A91" w:rsidRPr="00983A91" w:rsidRDefault="00983A91" w:rsidP="00983A91">
      <w:pPr>
        <w:pStyle w:val="Code"/>
        <w:rPr>
          <w:color w:val="000000"/>
          <w:lang w:eastAsia="zh-CN"/>
        </w:rPr>
      </w:pPr>
      <w:r w:rsidRPr="007D7FB9">
        <w:rPr>
          <w:color w:val="000000"/>
          <w:lang w:val="en-CA"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hauteur </w:t>
      </w:r>
      <w:r w:rsidRPr="00983A91">
        <w:rPr>
          <w:color w:val="808030"/>
          <w:lang w:eastAsia="zh-CN"/>
        </w:rPr>
        <w:t>=</w:t>
      </w:r>
      <w:r w:rsidRPr="00983A91">
        <w:rPr>
          <w:color w:val="000000"/>
          <w:lang w:eastAsia="zh-CN"/>
        </w:rPr>
        <w:t xml:space="preserve"> hauteur</w:t>
      </w:r>
      <w:r w:rsidRPr="00983A91">
        <w:rPr>
          <w:color w:val="800080"/>
          <w:lang w:eastAsia="zh-CN"/>
        </w:rPr>
        <w:t>;</w:t>
      </w:r>
    </w:p>
    <w:p w14:paraId="2F312C81"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largeur </w:t>
      </w:r>
      <w:r w:rsidRPr="00983A91">
        <w:rPr>
          <w:color w:val="808030"/>
          <w:lang w:eastAsia="zh-CN"/>
        </w:rPr>
        <w:t>=</w:t>
      </w:r>
      <w:r w:rsidRPr="00983A91">
        <w:rPr>
          <w:color w:val="000000"/>
          <w:lang w:eastAsia="zh-CN"/>
        </w:rPr>
        <w:t xml:space="preserve"> largeur</w:t>
      </w:r>
      <w:r w:rsidRPr="00983A91">
        <w:rPr>
          <w:color w:val="800080"/>
          <w:lang w:eastAsia="zh-CN"/>
        </w:rPr>
        <w:t>;</w:t>
      </w:r>
    </w:p>
    <w:p w14:paraId="0C8510A1" w14:textId="77777777" w:rsidR="00983A91" w:rsidRPr="009A50DE" w:rsidRDefault="00983A91" w:rsidP="00983A91">
      <w:pPr>
        <w:pStyle w:val="Code"/>
        <w:rPr>
          <w:color w:val="000000"/>
          <w:lang w:eastAsia="zh-CN"/>
        </w:rPr>
      </w:pPr>
      <w:r w:rsidRPr="00983A91">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vitesseX </w:t>
      </w:r>
      <w:r w:rsidRPr="009A50DE">
        <w:rPr>
          <w:color w:val="808030"/>
          <w:lang w:eastAsia="zh-CN"/>
        </w:rPr>
        <w:t>=</w:t>
      </w:r>
      <w:r w:rsidRPr="009A50DE">
        <w:rPr>
          <w:color w:val="000000"/>
          <w:lang w:eastAsia="zh-CN"/>
        </w:rPr>
        <w:t xml:space="preserve"> vitesseX</w:t>
      </w:r>
      <w:r w:rsidRPr="009A50DE">
        <w:rPr>
          <w:color w:val="800080"/>
          <w:lang w:eastAsia="zh-CN"/>
        </w:rPr>
        <w:t>;</w:t>
      </w:r>
    </w:p>
    <w:p w14:paraId="67DBBA11" w14:textId="77777777" w:rsidR="00983A91" w:rsidRPr="009A50DE" w:rsidRDefault="00983A91" w:rsidP="00983A91">
      <w:pPr>
        <w:pStyle w:val="Code"/>
        <w:rPr>
          <w:color w:val="000000"/>
          <w:lang w:eastAsia="zh-CN"/>
        </w:rPr>
      </w:pPr>
      <w:r w:rsidRPr="009A50DE">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737E0640" w14:textId="77777777" w:rsidR="00983A91" w:rsidRPr="00983A91" w:rsidRDefault="00983A91" w:rsidP="00983A91">
      <w:pPr>
        <w:pStyle w:val="Code"/>
        <w:rPr>
          <w:color w:val="000000"/>
          <w:lang w:eastAsia="zh-CN"/>
        </w:rPr>
      </w:pPr>
      <w:r w:rsidRPr="009A50DE">
        <w:rPr>
          <w:color w:val="000000"/>
          <w:lang w:eastAsia="zh-CN"/>
        </w:rPr>
        <w:t xml:space="preserve">  </w:t>
      </w:r>
      <w:r w:rsidRPr="00983A91">
        <w:rPr>
          <w:color w:val="800080"/>
          <w:lang w:eastAsia="zh-CN"/>
        </w:rPr>
        <w:t>}</w:t>
      </w:r>
    </w:p>
    <w:p w14:paraId="44C2AA8E" w14:textId="77777777" w:rsidR="00983A91" w:rsidRPr="00983A91" w:rsidRDefault="00983A91" w:rsidP="00E93CFF">
      <w:pPr>
        <w:pStyle w:val="Code"/>
        <w:keepNext w:val="0"/>
        <w:keepLines w:val="0"/>
        <w:rPr>
          <w:color w:val="000000"/>
          <w:lang w:eastAsia="zh-CN"/>
        </w:rPr>
      </w:pPr>
    </w:p>
    <w:p w14:paraId="7B15D33D"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Déplacement pour la prochaine itération</w:t>
      </w:r>
    </w:p>
    <w:p w14:paraId="0F55BA35"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deplacer</w:t>
      </w:r>
      <w:r w:rsidRPr="00983A91">
        <w:rPr>
          <w:color w:val="808030"/>
          <w:lang w:eastAsia="zh-CN"/>
        </w:rPr>
        <w:t>(</w:t>
      </w:r>
      <w:r w:rsidRPr="00983A91">
        <w:rPr>
          <w:color w:val="BB7977"/>
          <w:lang w:eastAsia="zh-CN"/>
        </w:rPr>
        <w:t>int</w:t>
      </w:r>
      <w:r w:rsidRPr="00983A91">
        <w:rPr>
          <w:color w:val="000000"/>
          <w:lang w:eastAsia="zh-CN"/>
        </w:rPr>
        <w:t xml:space="preserve"> largeurFenetre</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hauteurFenetre</w:t>
      </w:r>
      <w:r w:rsidRPr="00983A91">
        <w:rPr>
          <w:color w:val="808030"/>
          <w:lang w:eastAsia="zh-CN"/>
        </w:rPr>
        <w:t>)</w:t>
      </w:r>
      <w:r w:rsidRPr="00983A91">
        <w:rPr>
          <w:color w:val="000000"/>
          <w:lang w:eastAsia="zh-CN"/>
        </w:rPr>
        <w:t xml:space="preserve"> </w:t>
      </w:r>
      <w:r w:rsidRPr="00983A91">
        <w:rPr>
          <w:color w:val="800080"/>
          <w:lang w:eastAsia="zh-CN"/>
        </w:rPr>
        <w:t>{</w:t>
      </w:r>
    </w:p>
    <w:p w14:paraId="66D53E3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&gt;=</w:t>
      </w:r>
      <w:r w:rsidRPr="00983A91">
        <w:rPr>
          <w:color w:val="000000"/>
          <w:lang w:eastAsia="zh-CN"/>
        </w:rPr>
        <w:t xml:space="preserve"> largeurFenetre </w:t>
      </w:r>
      <w:r w:rsidRPr="00983A91">
        <w:rPr>
          <w:color w:val="808030"/>
          <w:lang w:eastAsia="zh-CN"/>
        </w:rPr>
        <w:t>|</w:t>
      </w:r>
      <w:r w:rsidRPr="00983A91">
        <w:rPr>
          <w:color w:val="000000"/>
          <w:lang w:eastAsia="zh-CN"/>
        </w:rPr>
        <w:t xml:space="preserve"> x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x</w:t>
      </w:r>
    </w:p>
    <w:p w14:paraId="1DC0E8AD" w14:textId="77777777" w:rsidR="00983A91" w:rsidRPr="00983A91" w:rsidRDefault="00983A91" w:rsidP="00983A91">
      <w:pPr>
        <w:pStyle w:val="Code"/>
        <w:rPr>
          <w:color w:val="000000"/>
          <w:lang w:eastAsia="zh-CN"/>
        </w:rPr>
      </w:pPr>
      <w:r w:rsidRPr="00983A91">
        <w:rPr>
          <w:color w:val="000000"/>
          <w:lang w:eastAsia="zh-CN"/>
        </w:rPr>
        <w:t xml:space="preserve">    vitesseX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vitesseX</w:t>
      </w:r>
      <w:r w:rsidRPr="00983A91">
        <w:rPr>
          <w:color w:val="800080"/>
          <w:lang w:eastAsia="zh-CN"/>
        </w:rPr>
        <w:t>;</w:t>
      </w:r>
      <w:r w:rsidRPr="00983A91">
        <w:rPr>
          <w:color w:val="000000"/>
          <w:lang w:eastAsia="zh-CN"/>
        </w:rPr>
        <w:t xml:space="preserve"> </w:t>
      </w:r>
      <w:r w:rsidRPr="00983A91">
        <w:rPr>
          <w:color w:val="696969"/>
          <w:lang w:eastAsia="zh-CN"/>
        </w:rPr>
        <w:t>// Inverser la direction selon x</w:t>
      </w:r>
    </w:p>
    <w:p w14:paraId="0CAAF1C5" w14:textId="77777777" w:rsidR="00983A91" w:rsidRPr="00983A91" w:rsidRDefault="00983A91" w:rsidP="00983A91">
      <w:pPr>
        <w:pStyle w:val="Code"/>
        <w:rPr>
          <w:color w:val="000000"/>
          <w:lang w:eastAsia="zh-CN"/>
        </w:rPr>
      </w:pPr>
      <w:r w:rsidRPr="00983A91">
        <w:rPr>
          <w:color w:val="000000"/>
          <w:lang w:eastAsia="zh-CN"/>
        </w:rPr>
        <w:t xml:space="preserve">    x </w:t>
      </w:r>
      <w:r w:rsidRPr="00983A91">
        <w:rPr>
          <w:color w:val="808030"/>
          <w:lang w:eastAsia="zh-CN"/>
        </w:rPr>
        <w:t>=</w:t>
      </w:r>
      <w:r w:rsidRPr="00983A91">
        <w:rPr>
          <w:color w:val="000000"/>
          <w:lang w:eastAsia="zh-CN"/>
        </w:rPr>
        <w:t xml:space="preserve"> x </w:t>
      </w:r>
      <w:r w:rsidRPr="00983A91">
        <w:rPr>
          <w:color w:val="808030"/>
          <w:lang w:eastAsia="zh-CN"/>
        </w:rPr>
        <w: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Déplacement selon x</w:t>
      </w:r>
    </w:p>
    <w:p w14:paraId="1509B98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y </w:t>
      </w:r>
      <w:r w:rsidRPr="00983A91">
        <w:rPr>
          <w:color w:val="808030"/>
          <w:lang w:eastAsia="zh-CN"/>
        </w:rPr>
        <w:t>+</w:t>
      </w:r>
      <w:r w:rsidRPr="00983A91">
        <w:rPr>
          <w:color w:val="000000"/>
          <w:lang w:eastAsia="zh-CN"/>
        </w:rPr>
        <w:t xml:space="preserve"> hauteur </w:t>
      </w:r>
      <w:r w:rsidRPr="00983A91">
        <w:rPr>
          <w:color w:val="808030"/>
          <w:lang w:eastAsia="zh-CN"/>
        </w:rPr>
        <w:t>&gt;=</w:t>
      </w:r>
      <w:r w:rsidRPr="00983A91">
        <w:rPr>
          <w:color w:val="000000"/>
          <w:lang w:eastAsia="zh-CN"/>
        </w:rPr>
        <w:t xml:space="preserve"> hauteurFenetre </w:t>
      </w:r>
      <w:r w:rsidRPr="00983A91">
        <w:rPr>
          <w:color w:val="808030"/>
          <w:lang w:eastAsia="zh-CN"/>
        </w:rPr>
        <w:t>|</w:t>
      </w:r>
      <w:r w:rsidRPr="00983A91">
        <w:rPr>
          <w:color w:val="000000"/>
          <w:lang w:eastAsia="zh-CN"/>
        </w:rPr>
        <w:t xml:space="preserve"> y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y</w:t>
      </w:r>
    </w:p>
    <w:p w14:paraId="311F5B44" w14:textId="77777777" w:rsidR="00983A91" w:rsidRPr="00983A91" w:rsidRDefault="00983A91" w:rsidP="00983A91">
      <w:pPr>
        <w:pStyle w:val="Code"/>
        <w:rPr>
          <w:color w:val="000000"/>
          <w:lang w:eastAsia="zh-CN"/>
        </w:rPr>
      </w:pPr>
      <w:r w:rsidRPr="00983A91">
        <w:rPr>
          <w:color w:val="000000"/>
          <w:lang w:eastAsia="zh-CN"/>
        </w:rPr>
        <w:t xml:space="preserve">    vitesseY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vitesseY</w:t>
      </w:r>
      <w:r w:rsidRPr="00983A91">
        <w:rPr>
          <w:color w:val="800080"/>
          <w:lang w:eastAsia="zh-CN"/>
        </w:rPr>
        <w:t>;</w:t>
      </w:r>
      <w:r w:rsidRPr="00983A91">
        <w:rPr>
          <w:color w:val="000000"/>
          <w:lang w:eastAsia="zh-CN"/>
        </w:rPr>
        <w:t xml:space="preserve"> </w:t>
      </w:r>
      <w:r w:rsidRPr="00983A91">
        <w:rPr>
          <w:color w:val="696969"/>
          <w:lang w:eastAsia="zh-CN"/>
        </w:rPr>
        <w:t>// Inverser la direction selon y</w:t>
      </w:r>
    </w:p>
    <w:p w14:paraId="1AFD16C6" w14:textId="77777777" w:rsidR="00983A91" w:rsidRPr="00983A91" w:rsidRDefault="00983A91" w:rsidP="00983A91">
      <w:pPr>
        <w:pStyle w:val="Code"/>
        <w:rPr>
          <w:color w:val="000000"/>
          <w:lang w:eastAsia="zh-CN"/>
        </w:rPr>
      </w:pPr>
      <w:r w:rsidRPr="00983A91">
        <w:rPr>
          <w:color w:val="000000"/>
          <w:lang w:eastAsia="zh-CN"/>
        </w:rPr>
        <w:t xml:space="preserve">    y </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Déplacement selon y</w:t>
      </w:r>
    </w:p>
    <w:p w14:paraId="7A5F5FF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37F0EC0F" w14:textId="77777777" w:rsidR="00983A91" w:rsidRPr="00983A91" w:rsidRDefault="00983A91" w:rsidP="00E93CFF">
      <w:pPr>
        <w:pStyle w:val="Code"/>
        <w:keepNext w:val="0"/>
        <w:keepLines w:val="0"/>
        <w:rPr>
          <w:color w:val="000000"/>
          <w:lang w:eastAsia="zh-CN"/>
        </w:rPr>
      </w:pPr>
    </w:p>
    <w:p w14:paraId="309CBBD0" w14:textId="77777777" w:rsidR="00983A91" w:rsidRPr="00983A91" w:rsidRDefault="00983A91" w:rsidP="00983A91">
      <w:pPr>
        <w:pStyle w:val="Code"/>
        <w:rPr>
          <w:color w:val="000000"/>
          <w:lang w:eastAsia="zh-CN"/>
        </w:rPr>
      </w:pPr>
      <w:r w:rsidRPr="00983A91">
        <w:rPr>
          <w:color w:val="000000"/>
          <w:lang w:eastAsia="zh-CN"/>
        </w:rPr>
        <w:lastRenderedPageBreak/>
        <w:t xml:space="preserve">  </w:t>
      </w:r>
      <w:r w:rsidRPr="00983A91">
        <w:rPr>
          <w:color w:val="696969"/>
          <w:lang w:eastAsia="zh-CN"/>
        </w:rPr>
        <w:t>// Méthode abstraite : corps doit être précisé dans la sous-classe concr�te</w:t>
      </w:r>
    </w:p>
    <w:p w14:paraId="07DDF587"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b/>
          <w:bCs/>
          <w:color w:val="800000"/>
          <w:lang w:eastAsia="zh-CN"/>
        </w:rPr>
        <w:t>abstract</w:t>
      </w:r>
      <w:r w:rsidRPr="00983A91">
        <w:rPr>
          <w:color w:val="000000"/>
          <w:lang w:eastAsia="zh-CN"/>
        </w:rPr>
        <w:t xml:space="preserve"> </w:t>
      </w:r>
      <w:r w:rsidRPr="00983A91">
        <w:rPr>
          <w:color w:val="BB7977"/>
          <w:lang w:eastAsia="zh-CN"/>
        </w:rPr>
        <w:t>void</w:t>
      </w:r>
      <w:r w:rsidRPr="00983A91">
        <w:rPr>
          <w:color w:val="000000"/>
          <w:lang w:eastAsia="zh-CN"/>
        </w:rPr>
        <w:t xml:space="preserve"> paint</w:t>
      </w:r>
      <w:r w:rsidRPr="00983A91">
        <w:rPr>
          <w:color w:val="808030"/>
          <w:lang w:eastAsia="zh-CN"/>
        </w:rPr>
        <w:t>(</w:t>
      </w:r>
      <w:r w:rsidRPr="00983A91">
        <w:rPr>
          <w:color w:val="000000"/>
          <w:lang w:eastAsia="zh-CN"/>
        </w:rPr>
        <w:t>Graphics g</w:t>
      </w:r>
      <w:r w:rsidRPr="00983A91">
        <w:rPr>
          <w:color w:val="808030"/>
          <w:lang w:eastAsia="zh-CN"/>
        </w:rPr>
        <w:t>)</w:t>
      </w:r>
      <w:r w:rsidRPr="00983A91">
        <w:rPr>
          <w:color w:val="800080"/>
          <w:lang w:eastAsia="zh-CN"/>
        </w:rPr>
        <w:t>;</w:t>
      </w:r>
    </w:p>
    <w:p w14:paraId="69210326" w14:textId="77777777" w:rsidR="00983A91" w:rsidRPr="00983A91" w:rsidRDefault="00983A91" w:rsidP="00983A91">
      <w:pPr>
        <w:pStyle w:val="Code"/>
        <w:rPr>
          <w:color w:val="000000"/>
          <w:lang w:eastAsia="zh-CN"/>
        </w:rPr>
      </w:pPr>
    </w:p>
    <w:p w14:paraId="3282B11B"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Effacer le rectangle dans tamponGraphics</w:t>
      </w:r>
    </w:p>
    <w:p w14:paraId="5AD12CA7"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effacer</w:t>
      </w:r>
      <w:r w:rsidRPr="00983A91">
        <w:rPr>
          <w:color w:val="808030"/>
          <w:lang w:eastAsia="zh-CN"/>
        </w:rPr>
        <w:t>(</w:t>
      </w:r>
      <w:r w:rsidRPr="00983A91">
        <w:rPr>
          <w:color w:val="000000"/>
          <w:lang w:eastAsia="zh-CN"/>
        </w:rPr>
        <w:t>Graphics g</w:t>
      </w:r>
      <w:r w:rsidRPr="00983A91">
        <w:rPr>
          <w:color w:val="808030"/>
          <w:lang w:eastAsia="zh-CN"/>
        </w:rPr>
        <w:t>)</w:t>
      </w:r>
      <w:r w:rsidRPr="00983A91">
        <w:rPr>
          <w:color w:val="000000"/>
          <w:lang w:eastAsia="zh-CN"/>
        </w:rPr>
        <w:t xml:space="preserve"> </w:t>
      </w:r>
      <w:r w:rsidRPr="00983A91">
        <w:rPr>
          <w:color w:val="800080"/>
          <w:lang w:eastAsia="zh-CN"/>
        </w:rPr>
        <w:t>{</w:t>
      </w:r>
    </w:p>
    <w:p w14:paraId="25AAE653"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clearRect</w:t>
      </w:r>
      <w:r w:rsidRPr="00983A91">
        <w:rPr>
          <w:color w:val="808030"/>
          <w:lang w:eastAsia="zh-CN"/>
        </w:rPr>
        <w:t>(</w:t>
      </w:r>
      <w:r w:rsidRPr="00983A91">
        <w:rPr>
          <w:color w:val="000000"/>
          <w:lang w:eastAsia="zh-CN"/>
        </w:rPr>
        <w:t>x</w:t>
      </w:r>
      <w:r w:rsidRPr="00983A91">
        <w:rPr>
          <w:color w:val="808030"/>
          <w:lang w:eastAsia="zh-CN"/>
        </w:rPr>
        <w:t>,</w:t>
      </w:r>
      <w:r w:rsidRPr="00983A91">
        <w:rPr>
          <w:color w:val="000000"/>
          <w:lang w:eastAsia="zh-CN"/>
        </w:rPr>
        <w:t xml:space="preserve"> y</w:t>
      </w:r>
      <w:r w:rsidRPr="00983A91">
        <w:rPr>
          <w:color w:val="808030"/>
          <w:lang w:eastAsia="zh-CN"/>
        </w:rPr>
        <w: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8030"/>
          <w:lang w:eastAsia="zh-CN"/>
        </w:rPr>
        <w:t>)</w:t>
      </w:r>
      <w:r w:rsidRPr="00983A91">
        <w:rPr>
          <w:color w:val="800080"/>
          <w:lang w:eastAsia="zh-CN"/>
        </w:rPr>
        <w:t>;</w:t>
      </w:r>
    </w:p>
    <w:p w14:paraId="2852C7F5"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0ACDD8A0" w14:textId="145241F5" w:rsidR="00983A91" w:rsidRDefault="00983A91" w:rsidP="00983A91">
      <w:pPr>
        <w:pStyle w:val="Code"/>
        <w:rPr>
          <w:color w:val="800080"/>
          <w:lang w:eastAsia="zh-CN"/>
        </w:rPr>
      </w:pPr>
      <w:r w:rsidRPr="00983A91">
        <w:rPr>
          <w:color w:val="800080"/>
          <w:lang w:eastAsia="zh-CN"/>
        </w:rPr>
        <w:t>}</w:t>
      </w:r>
    </w:p>
    <w:p w14:paraId="32B9041C" w14:textId="77777777" w:rsidR="003E5B17" w:rsidRPr="00983A91" w:rsidRDefault="003E5B17" w:rsidP="00983A91">
      <w:pPr>
        <w:pStyle w:val="Code"/>
        <w:rPr>
          <w:color w:val="000000"/>
          <w:lang w:eastAsia="zh-CN"/>
        </w:rPr>
      </w:pPr>
    </w:p>
    <w:p w14:paraId="10296B21" w14:textId="77777777" w:rsidR="00494C92" w:rsidRDefault="00494C92" w:rsidP="00494C92">
      <w:pPr>
        <w:pStyle w:val="Corpsdetexte"/>
      </w:pPr>
    </w:p>
    <w:p w14:paraId="1FFF77E1" w14:textId="77777777" w:rsidR="00494C92" w:rsidRPr="00F82EFD"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F82EFD">
        <w:rPr>
          <w:b/>
          <w:bCs/>
        </w:rPr>
        <w:t xml:space="preserve">Modifieur </w:t>
      </w:r>
      <w:r w:rsidRPr="00F82EFD">
        <w:rPr>
          <w:b/>
          <w:bCs/>
          <w:i/>
          <w:iCs/>
        </w:rPr>
        <w:t>abstract</w:t>
      </w:r>
      <w:r w:rsidRPr="00F82EFD">
        <w:rPr>
          <w:b/>
          <w:bCs/>
        </w:rPr>
        <w:t xml:space="preserve"> pour une classe</w:t>
      </w:r>
      <w:r>
        <w:rPr>
          <w:b/>
          <w:bCs/>
        </w:rPr>
        <w:t>, classe abstraite, classe concrète</w:t>
      </w:r>
    </w:p>
    <w:p w14:paraId="26A6B0A2"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 xml:space="preserve">Le modifieur </w:t>
      </w:r>
      <w:r w:rsidRPr="00CE7573">
        <w:rPr>
          <w:i/>
          <w:iCs/>
        </w:rPr>
        <w:t>abstract</w:t>
      </w:r>
      <w:r>
        <w:t xml:space="preserve"> dans la déclaration d’une classe signifie qu’il n’est pas possible de créer directement un objet de cette classe (avec </w:t>
      </w:r>
      <w:r w:rsidRPr="00F27601">
        <w:rPr>
          <w:i/>
        </w:rPr>
        <w:t>new</w:t>
      </w:r>
      <w:r>
        <w:t xml:space="preserve">). La </w:t>
      </w:r>
      <w:r w:rsidRPr="00E308E9">
        <w:rPr>
          <w:i/>
          <w:iCs/>
        </w:rPr>
        <w:t>classe</w:t>
      </w:r>
      <w:r>
        <w:t xml:space="preserve"> dite </w:t>
      </w:r>
      <w:r w:rsidRPr="00E308E9">
        <w:rPr>
          <w:i/>
          <w:iCs/>
        </w:rPr>
        <w:t>abstraite</w:t>
      </w:r>
      <w:r>
        <w:t xml:space="preserve"> n’est utile que comme super-classe d’autres </w:t>
      </w:r>
      <w:r w:rsidRPr="00E308E9">
        <w:rPr>
          <w:i/>
          <w:iCs/>
        </w:rPr>
        <w:t>classes</w:t>
      </w:r>
      <w:r>
        <w:t xml:space="preserve"> non abstraites dites </w:t>
      </w:r>
      <w:r w:rsidRPr="00E308E9">
        <w:rPr>
          <w:i/>
          <w:iCs/>
        </w:rPr>
        <w:t>concrètes</w:t>
      </w:r>
      <w:r>
        <w:t xml:space="preserve"> qui, elles, sont utilisées pour créer des objets.</w:t>
      </w:r>
    </w:p>
    <w:p w14:paraId="63D2EBAD" w14:textId="77777777" w:rsidR="00494C92" w:rsidRPr="003C635B" w:rsidRDefault="00494C92" w:rsidP="00494C92">
      <w:pPr>
        <w:pStyle w:val="Corpsdetexte"/>
      </w:pPr>
      <w:r>
        <w:t xml:space="preserve">La classe </w:t>
      </w:r>
      <w:r w:rsidRPr="00C7105F">
        <w:rPr>
          <w:i/>
          <w:iCs/>
        </w:rPr>
        <w:t>EntiteRebondissante</w:t>
      </w:r>
      <w:r>
        <w:t xml:space="preserve"> est abstraite car ce sont les sous-classes, </w:t>
      </w:r>
      <w:r w:rsidRPr="004F6AC2">
        <w:rPr>
          <w:i/>
          <w:iCs/>
        </w:rPr>
        <w:t>BotSCEntiteRebondissante</w:t>
      </w:r>
      <w:r>
        <w:t xml:space="preserve"> et </w:t>
      </w:r>
      <w:r w:rsidRPr="004F6AC2">
        <w:rPr>
          <w:i/>
          <w:iCs/>
        </w:rPr>
        <w:t>ItiSCEntiteRebondissante</w:t>
      </w:r>
      <w:r>
        <w:t xml:space="preserve">, de la classe </w:t>
      </w:r>
      <w:r w:rsidRPr="0045525E">
        <w:rPr>
          <w:i/>
          <w:iCs/>
        </w:rPr>
        <w:t>EntiteRebondissante</w:t>
      </w:r>
      <w:r>
        <w:t xml:space="preserve"> qui seront utilisées pour créer les objets.</w:t>
      </w:r>
    </w:p>
    <w:p w14:paraId="2DA827DC" w14:textId="77777777" w:rsidR="00494C92" w:rsidRPr="00A12653" w:rsidRDefault="00494C92" w:rsidP="00494C92">
      <w:pPr>
        <w:rPr>
          <w:rFonts w:ascii="Courier New" w:hAnsi="Courier New" w:cs="Courier New"/>
        </w:rPr>
      </w:pPr>
      <w:r w:rsidRPr="00A12653">
        <w:rPr>
          <w:rFonts w:ascii="Courier New" w:hAnsi="Courier New" w:cs="Courier New"/>
        </w:rPr>
        <w:t xml:space="preserve">public </w:t>
      </w:r>
      <w:r w:rsidRPr="00A12653">
        <w:rPr>
          <w:rFonts w:ascii="Courier New" w:hAnsi="Courier New" w:cs="Courier New"/>
          <w:highlight w:val="yellow"/>
        </w:rPr>
        <w:t>abstract</w:t>
      </w:r>
      <w:r w:rsidRPr="00A12653">
        <w:rPr>
          <w:rFonts w:ascii="Courier New" w:hAnsi="Courier New" w:cs="Courier New"/>
        </w:rPr>
        <w:t xml:space="preserve"> class EntiteRebondissante {</w:t>
      </w:r>
    </w:p>
    <w:p w14:paraId="270DFEDC" w14:textId="77777777" w:rsidR="00494C92" w:rsidRDefault="00494C92" w:rsidP="00494C92">
      <w:pPr>
        <w:pStyle w:val="Corpsdetexte"/>
      </w:pPr>
    </w:p>
    <w:p w14:paraId="5EF712E4" w14:textId="754711BB" w:rsidR="00494C92" w:rsidRDefault="00494C92" w:rsidP="00494C92">
      <w:pPr>
        <w:pStyle w:val="Corpsdetexte"/>
      </w:pPr>
      <w:r>
        <w:t xml:space="preserve">En UML, le modifieur </w:t>
      </w:r>
      <w:r w:rsidRPr="0043759B">
        <w:rPr>
          <w:i/>
        </w:rPr>
        <w:t>abstract</w:t>
      </w:r>
      <w:r>
        <w:t xml:space="preserve"> est représenté en mettant le nom en italique (voir </w:t>
      </w:r>
      <w:r>
        <w:fldChar w:fldCharType="begin"/>
      </w:r>
      <w:r>
        <w:instrText xml:space="preserve"> REF _Ref65316874 \h </w:instrText>
      </w:r>
      <w:r>
        <w:fldChar w:fldCharType="separate"/>
      </w:r>
      <w:r w:rsidR="00AB64FB">
        <w:t xml:space="preserve">Figure </w:t>
      </w:r>
      <w:r w:rsidR="00AB64FB">
        <w:rPr>
          <w:noProof/>
        </w:rPr>
        <w:t>26</w:t>
      </w:r>
      <w:r>
        <w:fldChar w:fldCharType="end"/>
      </w:r>
      <w:r>
        <w:t>).</w:t>
      </w:r>
    </w:p>
    <w:p w14:paraId="479C8DEB" w14:textId="77777777" w:rsidR="00494C92" w:rsidRPr="00FF27E3"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FF27E3">
        <w:rPr>
          <w:b/>
          <w:bCs/>
        </w:rPr>
        <w:t xml:space="preserve">Modifieur </w:t>
      </w:r>
      <w:r w:rsidRPr="00FF27E3">
        <w:rPr>
          <w:b/>
          <w:bCs/>
          <w:i/>
          <w:iCs/>
        </w:rPr>
        <w:t>abstract</w:t>
      </w:r>
      <w:r w:rsidRPr="00FF27E3">
        <w:rPr>
          <w:b/>
          <w:bCs/>
        </w:rPr>
        <w:t xml:space="preserve"> pour une méthode</w:t>
      </w:r>
    </w:p>
    <w:p w14:paraId="5BFD4916"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Le modifieur abstract pour une méthode signifie que la méthode n’a pas de corps. Le corps d’une méthode abstraite doit être précisé une sous-classe concrète.</w:t>
      </w:r>
    </w:p>
    <w:p w14:paraId="1EE9AD3B" w14:textId="77777777" w:rsidR="00494C92" w:rsidRDefault="00494C92" w:rsidP="00494C92">
      <w:pPr>
        <w:pStyle w:val="Corpsdetexte"/>
      </w:pPr>
      <w:r>
        <w:t xml:space="preserve">Le modifieur </w:t>
      </w:r>
      <w:r w:rsidRPr="00FF27E3">
        <w:rPr>
          <w:i/>
          <w:iCs/>
        </w:rPr>
        <w:t>abstract</w:t>
      </w:r>
      <w:r>
        <w:t xml:space="preserve"> de la méthode </w:t>
      </w:r>
      <w:r w:rsidRPr="003F0696">
        <w:rPr>
          <w:i/>
          <w:iCs/>
        </w:rPr>
        <w:t>paint</w:t>
      </w:r>
      <w:r>
        <w:t xml:space="preserve">() signifie que la méthode n’a pas de corps dans la classe </w:t>
      </w:r>
      <w:r w:rsidRPr="00E42952">
        <w:rPr>
          <w:i/>
          <w:iCs/>
        </w:rPr>
        <w:t>EntiteRebondissante</w:t>
      </w:r>
      <w:r>
        <w:t>.</w:t>
      </w:r>
    </w:p>
    <w:p w14:paraId="05A77AEB" w14:textId="77777777" w:rsidR="00494C92" w:rsidRPr="006850FF" w:rsidRDefault="00494C92" w:rsidP="00494C92">
      <w:pPr>
        <w:rPr>
          <w:rFonts w:ascii="Courier New" w:hAnsi="Courier New" w:cs="Courier New"/>
        </w:rPr>
      </w:pPr>
      <w:r w:rsidRPr="006850FF">
        <w:rPr>
          <w:rFonts w:ascii="Courier New" w:hAnsi="Courier New" w:cs="Courier New"/>
        </w:rPr>
        <w:t xml:space="preserve">    </w:t>
      </w:r>
      <w:r w:rsidRPr="006850FF">
        <w:rPr>
          <w:rFonts w:ascii="Courier New" w:hAnsi="Courier New" w:cs="Courier New"/>
          <w:highlight w:val="yellow"/>
        </w:rPr>
        <w:t>public abstract void paint (Graphics g) ;</w:t>
      </w:r>
    </w:p>
    <w:p w14:paraId="05232B9E" w14:textId="77777777" w:rsidR="00494C92" w:rsidRDefault="00494C92" w:rsidP="00494C92">
      <w:pPr>
        <w:pStyle w:val="Corpsdetexte"/>
      </w:pPr>
      <w:r>
        <w:t xml:space="preserve"> Donc, cette déclaration précise qu’une sous-classe de </w:t>
      </w:r>
      <w:r w:rsidRPr="00C80B97">
        <w:rPr>
          <w:i/>
          <w:iCs/>
        </w:rPr>
        <w:t>EntiteRebondissante</w:t>
      </w:r>
      <w:r>
        <w:t xml:space="preserve"> doit pouvoir répondre à un appel de la méthode </w:t>
      </w:r>
      <w:r w:rsidRPr="00E42952">
        <w:rPr>
          <w:i/>
          <w:iCs/>
        </w:rPr>
        <w:t>paint</w:t>
      </w:r>
      <w:r>
        <w:t xml:space="preserve">(). Cette déclaration indique que les sous-classes concrètes doivent spécifier un corps de la méthode abstraite </w:t>
      </w:r>
      <w:r w:rsidRPr="003F0696">
        <w:rPr>
          <w:i/>
          <w:iCs/>
        </w:rPr>
        <w:t>paint</w:t>
      </w:r>
      <w:r>
        <w:t>().</w:t>
      </w:r>
    </w:p>
    <w:p w14:paraId="314D0040" w14:textId="77777777" w:rsidR="00494C92" w:rsidRPr="00117819"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A9309F">
        <w:rPr>
          <w:b/>
          <w:bCs/>
        </w:rPr>
        <w:lastRenderedPageBreak/>
        <w:t xml:space="preserve">Modifieur </w:t>
      </w:r>
      <w:r w:rsidRPr="00A9309F">
        <w:rPr>
          <w:b/>
          <w:bCs/>
          <w:i/>
          <w:iCs/>
        </w:rPr>
        <w:t>protected</w:t>
      </w:r>
      <w:r>
        <w:rPr>
          <w:b/>
          <w:bCs/>
        </w:rPr>
        <w:t xml:space="preserve"> pour une variable</w:t>
      </w:r>
    </w:p>
    <w:p w14:paraId="720F6566" w14:textId="29437BA9" w:rsidR="00494C92" w:rsidRDefault="00494C92" w:rsidP="00494C92">
      <w:pPr>
        <w:pStyle w:val="Corpsdetexte"/>
        <w:pBdr>
          <w:top w:val="single" w:sz="4" w:space="1" w:color="auto"/>
          <w:left w:val="single" w:sz="4" w:space="4" w:color="auto"/>
          <w:bottom w:val="single" w:sz="4" w:space="1" w:color="auto"/>
          <w:right w:val="single" w:sz="4" w:space="4" w:color="auto"/>
        </w:pBdr>
      </w:pPr>
      <w:r>
        <w:t xml:space="preserve">Le modifieur </w:t>
      </w:r>
      <w:r w:rsidRPr="0088312E">
        <w:rPr>
          <w:i/>
          <w:iCs/>
        </w:rPr>
        <w:t>protected</w:t>
      </w:r>
      <w:r>
        <w:t xml:space="preserve"> pour une variable signifie que la variable n’est pas accessible aux autres classes  (comme </w:t>
      </w:r>
      <w:r w:rsidRPr="0041508F">
        <w:rPr>
          <w:i/>
          <w:iCs/>
        </w:rPr>
        <w:t>private</w:t>
      </w:r>
      <w:r>
        <w:t xml:space="preserve">) mais </w:t>
      </w:r>
      <w:r w:rsidR="00147DE5">
        <w:t>en revanche</w:t>
      </w:r>
      <w:r>
        <w:t xml:space="preserve">, elle peut être accédée par une méthode d’une sous-classe (par opposé à </w:t>
      </w:r>
      <w:r w:rsidRPr="0041508F">
        <w:rPr>
          <w:i/>
          <w:iCs/>
        </w:rPr>
        <w:t>private</w:t>
      </w:r>
      <w:r>
        <w:t>).</w:t>
      </w:r>
    </w:p>
    <w:p w14:paraId="53B1E534" w14:textId="77777777" w:rsidR="00494C92" w:rsidRDefault="00494C92" w:rsidP="00494C92">
      <w:pPr>
        <w:pStyle w:val="Corpsdetexte"/>
      </w:pPr>
      <w:r>
        <w:t xml:space="preserve">Maintenant, les classes pour </w:t>
      </w:r>
      <w:r w:rsidRPr="004F6AC2">
        <w:rPr>
          <w:i/>
          <w:iCs/>
        </w:rPr>
        <w:t>Bot</w:t>
      </w:r>
      <w:r>
        <w:t xml:space="preserve"> et </w:t>
      </w:r>
      <w:r w:rsidRPr="004F6AC2">
        <w:rPr>
          <w:i/>
          <w:iCs/>
        </w:rPr>
        <w:t>Iti</w:t>
      </w:r>
      <w:r>
        <w:t xml:space="preserve"> sont les sous-classes </w:t>
      </w:r>
      <w:r w:rsidRPr="004F6AC2">
        <w:rPr>
          <w:i/>
          <w:iCs/>
        </w:rPr>
        <w:t>BotSCEntiteRebondissante</w:t>
      </w:r>
      <w:r>
        <w:t xml:space="preserve"> et </w:t>
      </w:r>
      <w:r w:rsidRPr="004F6AC2">
        <w:rPr>
          <w:i/>
          <w:iCs/>
        </w:rPr>
        <w:t>ItiSCEntiteRebondissante</w:t>
      </w:r>
      <w:r>
        <w:t xml:space="preserve"> de la classe </w:t>
      </w:r>
      <w:r w:rsidRPr="0045525E">
        <w:rPr>
          <w:i/>
          <w:iCs/>
        </w:rPr>
        <w:t>EntiteRebondissante</w:t>
      </w:r>
      <w:r>
        <w:t>.</w:t>
      </w:r>
    </w:p>
    <w:p w14:paraId="7AFC4660" w14:textId="77777777" w:rsidR="007D7FB9" w:rsidRPr="007D7FB9" w:rsidRDefault="007D7FB9" w:rsidP="007D7FB9">
      <w:pPr>
        <w:pStyle w:val="Code"/>
        <w:rPr>
          <w:color w:val="000000"/>
          <w:lang w:eastAsia="zh-CN"/>
        </w:rPr>
      </w:pPr>
      <w:r w:rsidRPr="007D7FB9">
        <w:rPr>
          <w:b/>
          <w:bCs/>
          <w:color w:val="800000"/>
          <w:lang w:eastAsia="zh-CN"/>
        </w:rPr>
        <w:t>import</w:t>
      </w:r>
      <w:r w:rsidRPr="007D7FB9">
        <w:rPr>
          <w:lang w:eastAsia="zh-CN"/>
        </w:rPr>
        <w:t xml:space="preserve"> java</w:t>
      </w:r>
      <w:r w:rsidRPr="007D7FB9">
        <w:rPr>
          <w:color w:val="808030"/>
          <w:lang w:eastAsia="zh-CN"/>
        </w:rPr>
        <w:t>.</w:t>
      </w:r>
      <w:r w:rsidRPr="007D7FB9">
        <w:rPr>
          <w:lang w:eastAsia="zh-CN"/>
        </w:rPr>
        <w:t>awt</w:t>
      </w:r>
      <w:r w:rsidRPr="007D7FB9">
        <w:rPr>
          <w:color w:val="808030"/>
          <w:lang w:eastAsia="zh-CN"/>
        </w:rPr>
        <w:t>.</w:t>
      </w:r>
      <w:r w:rsidRPr="007D7FB9">
        <w:rPr>
          <w:b/>
          <w:bCs/>
          <w:color w:val="800000"/>
          <w:lang w:eastAsia="zh-CN"/>
        </w:rPr>
        <w:t>*</w:t>
      </w:r>
      <w:r w:rsidRPr="007D7FB9">
        <w:rPr>
          <w:color w:val="800080"/>
          <w:lang w:eastAsia="zh-CN"/>
        </w:rPr>
        <w:t>;</w:t>
      </w:r>
    </w:p>
    <w:p w14:paraId="3B24BEDF" w14:textId="77777777" w:rsidR="007D7FB9" w:rsidRPr="007D7FB9" w:rsidRDefault="007D7FB9" w:rsidP="007D7FB9">
      <w:pPr>
        <w:pStyle w:val="Code"/>
        <w:rPr>
          <w:color w:val="000000"/>
          <w:lang w:eastAsia="zh-CN"/>
        </w:rPr>
      </w:pPr>
    </w:p>
    <w:p w14:paraId="0BBB3D5E" w14:textId="77777777" w:rsidR="007D7FB9" w:rsidRPr="007D7FB9" w:rsidRDefault="007D7FB9" w:rsidP="00C62F99">
      <w:pPr>
        <w:pStyle w:val="Code"/>
        <w:keepNext w:val="0"/>
        <w:keepLines w:val="0"/>
        <w:rPr>
          <w:color w:val="000000"/>
          <w:lang w:eastAsia="zh-CN"/>
        </w:rPr>
      </w:pPr>
      <w:r w:rsidRPr="007D7FB9">
        <w:rPr>
          <w:b/>
          <w:bCs/>
          <w:color w:val="800000"/>
          <w:lang w:eastAsia="zh-CN"/>
        </w:rPr>
        <w:t>public</w:t>
      </w:r>
      <w:r w:rsidRPr="007D7FB9">
        <w:rPr>
          <w:color w:val="000000"/>
          <w:lang w:eastAsia="zh-CN"/>
        </w:rPr>
        <w:t xml:space="preserve"> </w:t>
      </w:r>
      <w:r w:rsidRPr="007D7FB9">
        <w:rPr>
          <w:b/>
          <w:bCs/>
          <w:color w:val="800000"/>
          <w:lang w:eastAsia="zh-CN"/>
        </w:rPr>
        <w:t>class</w:t>
      </w:r>
      <w:r w:rsidRPr="007D7FB9">
        <w:rPr>
          <w:color w:val="000000"/>
          <w:lang w:eastAsia="zh-CN"/>
        </w:rPr>
        <w:t xml:space="preserve"> BotSCEntiteRebondissante </w:t>
      </w:r>
      <w:r w:rsidRPr="007D7FB9">
        <w:rPr>
          <w:b/>
          <w:bCs/>
          <w:color w:val="800000"/>
          <w:lang w:eastAsia="zh-CN"/>
        </w:rPr>
        <w:t>extends</w:t>
      </w:r>
      <w:r w:rsidRPr="007D7FB9">
        <w:rPr>
          <w:color w:val="000000"/>
          <w:lang w:eastAsia="zh-CN"/>
        </w:rPr>
        <w:t xml:space="preserve"> EntiteRebondissante </w:t>
      </w:r>
      <w:r w:rsidRPr="007D7FB9">
        <w:rPr>
          <w:color w:val="800080"/>
          <w:lang w:eastAsia="zh-CN"/>
        </w:rPr>
        <w:t>{</w:t>
      </w:r>
    </w:p>
    <w:p w14:paraId="292DF626" w14:textId="77777777" w:rsidR="007D7FB9" w:rsidRPr="007D7FB9" w:rsidRDefault="007D7FB9" w:rsidP="00C62F99">
      <w:pPr>
        <w:pStyle w:val="Code"/>
        <w:keepNext w:val="0"/>
        <w:keepLines w:val="0"/>
        <w:rPr>
          <w:color w:val="000000"/>
          <w:lang w:eastAsia="zh-CN"/>
        </w:rPr>
      </w:pPr>
    </w:p>
    <w:p w14:paraId="6348CFB7"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color w:val="696969"/>
          <w:lang w:eastAsia="zh-CN"/>
        </w:rPr>
        <w:t>// Constructeur</w:t>
      </w:r>
    </w:p>
    <w:p w14:paraId="7B559D5B"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b/>
          <w:bCs/>
          <w:color w:val="800000"/>
          <w:lang w:eastAsia="zh-CN"/>
        </w:rPr>
        <w:t>public</w:t>
      </w:r>
      <w:r w:rsidRPr="007D7FB9">
        <w:rPr>
          <w:color w:val="000000"/>
          <w:lang w:eastAsia="zh-CN"/>
        </w:rPr>
        <w:t xml:space="preserve"> BotSCEntiteRebondissante</w:t>
      </w:r>
      <w:r w:rsidRPr="007D7FB9">
        <w:rPr>
          <w:color w:val="808030"/>
          <w:lang w:eastAsia="zh-CN"/>
        </w:rPr>
        <w:t>(</w:t>
      </w:r>
    </w:p>
    <w:p w14:paraId="1E82B242"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color w:val="BB7977"/>
          <w:lang w:eastAsia="zh-CN"/>
        </w:rPr>
        <w:t>int</w:t>
      </w:r>
      <w:r w:rsidRPr="007D7FB9">
        <w:rPr>
          <w:color w:val="000000"/>
          <w:lang w:eastAsia="zh-CN"/>
        </w:rPr>
        <w:t xml:space="preserve"> x</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y</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largeur</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hauteur</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vitesseX</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vitesseY</w:t>
      </w:r>
      <w:r w:rsidRPr="007D7FB9">
        <w:rPr>
          <w:color w:val="808030"/>
          <w:lang w:eastAsia="zh-CN"/>
        </w:rPr>
        <w:t>)</w:t>
      </w:r>
      <w:r w:rsidRPr="007D7FB9">
        <w:rPr>
          <w:color w:val="000000"/>
          <w:lang w:eastAsia="zh-CN"/>
        </w:rPr>
        <w:t xml:space="preserve"> </w:t>
      </w:r>
      <w:r w:rsidRPr="007D7FB9">
        <w:rPr>
          <w:color w:val="800080"/>
          <w:lang w:eastAsia="zh-CN"/>
        </w:rPr>
        <w:t>{</w:t>
      </w:r>
    </w:p>
    <w:p w14:paraId="16FD4DBE"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b/>
          <w:bCs/>
          <w:color w:val="800000"/>
          <w:lang w:eastAsia="zh-CN"/>
        </w:rPr>
        <w:t>super</w:t>
      </w:r>
      <w:r w:rsidRPr="007D7FB9">
        <w:rPr>
          <w:color w:val="808030"/>
          <w:lang w:eastAsia="zh-CN"/>
        </w:rPr>
        <w:t>(</w:t>
      </w:r>
      <w:r w:rsidRPr="007D7FB9">
        <w:rPr>
          <w:color w:val="000000"/>
          <w:lang w:eastAsia="zh-CN"/>
        </w:rPr>
        <w:t>x</w:t>
      </w:r>
      <w:r w:rsidRPr="007D7FB9">
        <w:rPr>
          <w:color w:val="808030"/>
          <w:lang w:eastAsia="zh-CN"/>
        </w:rPr>
        <w:t>,</w:t>
      </w:r>
      <w:r w:rsidRPr="007D7FB9">
        <w:rPr>
          <w:color w:val="000000"/>
          <w:lang w:eastAsia="zh-CN"/>
        </w:rPr>
        <w:t xml:space="preserve"> y</w:t>
      </w:r>
      <w:r w:rsidRPr="007D7FB9">
        <w:rPr>
          <w:color w:val="808030"/>
          <w:lang w:eastAsia="zh-CN"/>
        </w:rPr>
        <w:t>,</w:t>
      </w:r>
      <w:r w:rsidRPr="007D7FB9">
        <w:rPr>
          <w:color w:val="000000"/>
          <w:lang w:eastAsia="zh-CN"/>
        </w:rPr>
        <w:t xml:space="preserve"> largeur</w:t>
      </w:r>
      <w:r w:rsidRPr="007D7FB9">
        <w:rPr>
          <w:color w:val="808030"/>
          <w:lang w:eastAsia="zh-CN"/>
        </w:rPr>
        <w:t>,</w:t>
      </w:r>
      <w:r w:rsidRPr="007D7FB9">
        <w:rPr>
          <w:color w:val="000000"/>
          <w:lang w:eastAsia="zh-CN"/>
        </w:rPr>
        <w:t xml:space="preserve"> hauteur</w:t>
      </w:r>
      <w:r w:rsidRPr="007D7FB9">
        <w:rPr>
          <w:color w:val="808030"/>
          <w:lang w:eastAsia="zh-CN"/>
        </w:rPr>
        <w:t>,</w:t>
      </w:r>
      <w:r w:rsidRPr="007D7FB9">
        <w:rPr>
          <w:color w:val="000000"/>
          <w:lang w:eastAsia="zh-CN"/>
        </w:rPr>
        <w:t xml:space="preserve"> vitesseX</w:t>
      </w:r>
      <w:r w:rsidRPr="007D7FB9">
        <w:rPr>
          <w:color w:val="808030"/>
          <w:lang w:eastAsia="zh-CN"/>
        </w:rPr>
        <w:t>,</w:t>
      </w:r>
      <w:r w:rsidRPr="007D7FB9">
        <w:rPr>
          <w:color w:val="000000"/>
          <w:lang w:eastAsia="zh-CN"/>
        </w:rPr>
        <w:t xml:space="preserve"> vitesseY</w:t>
      </w:r>
      <w:r w:rsidRPr="007D7FB9">
        <w:rPr>
          <w:color w:val="808030"/>
          <w:lang w:eastAsia="zh-CN"/>
        </w:rPr>
        <w:t>)</w:t>
      </w:r>
      <w:r w:rsidRPr="007D7FB9">
        <w:rPr>
          <w:color w:val="800080"/>
          <w:lang w:eastAsia="zh-CN"/>
        </w:rPr>
        <w:t>;</w:t>
      </w:r>
    </w:p>
    <w:p w14:paraId="0E9C3B9B"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color w:val="800080"/>
          <w:lang w:eastAsia="zh-CN"/>
        </w:rPr>
        <w:t>}</w:t>
      </w:r>
    </w:p>
    <w:p w14:paraId="1AA76B06" w14:textId="77777777" w:rsidR="007D7FB9" w:rsidRPr="007D7FB9" w:rsidRDefault="007D7FB9" w:rsidP="00C62F99">
      <w:pPr>
        <w:pStyle w:val="Code"/>
        <w:keepNext w:val="0"/>
        <w:keepLines w:val="0"/>
        <w:rPr>
          <w:color w:val="000000"/>
          <w:lang w:eastAsia="zh-CN"/>
        </w:rPr>
      </w:pPr>
    </w:p>
    <w:p w14:paraId="23C1841F"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color w:val="696969"/>
          <w:lang w:eastAsia="zh-CN"/>
        </w:rPr>
        <w:t>// Corps de la méthode abstraite héritée de la super-classe</w:t>
      </w:r>
    </w:p>
    <w:p w14:paraId="51F662EA" w14:textId="77777777" w:rsidR="007D7FB9" w:rsidRPr="009808AD" w:rsidRDefault="007D7FB9" w:rsidP="00C62F99">
      <w:pPr>
        <w:pStyle w:val="Code"/>
        <w:keepNext w:val="0"/>
        <w:keepLines w:val="0"/>
        <w:rPr>
          <w:color w:val="000000"/>
          <w:lang w:val="en-CA" w:eastAsia="zh-CN"/>
        </w:rPr>
      </w:pPr>
      <w:r w:rsidRPr="007D7FB9">
        <w:rPr>
          <w:color w:val="000000"/>
          <w:lang w:eastAsia="zh-CN"/>
        </w:rPr>
        <w:t xml:space="preserve">  </w:t>
      </w:r>
      <w:r w:rsidRPr="009808AD">
        <w:rPr>
          <w:b/>
          <w:bCs/>
          <w:color w:val="800000"/>
          <w:lang w:val="en-CA" w:eastAsia="zh-CN"/>
        </w:rPr>
        <w:t>public</w:t>
      </w:r>
      <w:r w:rsidRPr="009808AD">
        <w:rPr>
          <w:color w:val="000000"/>
          <w:lang w:val="en-CA" w:eastAsia="zh-CN"/>
        </w:rPr>
        <w:t xml:space="preserve"> </w:t>
      </w:r>
      <w:r w:rsidRPr="009808AD">
        <w:rPr>
          <w:color w:val="BB7977"/>
          <w:lang w:val="en-CA" w:eastAsia="zh-CN"/>
        </w:rPr>
        <w:t>void</w:t>
      </w:r>
      <w:r w:rsidRPr="009808AD">
        <w:rPr>
          <w:color w:val="000000"/>
          <w:lang w:val="en-CA" w:eastAsia="zh-CN"/>
        </w:rPr>
        <w:t xml:space="preserve"> paint</w:t>
      </w:r>
      <w:r w:rsidRPr="009808AD">
        <w:rPr>
          <w:color w:val="808030"/>
          <w:lang w:val="en-CA" w:eastAsia="zh-CN"/>
        </w:rPr>
        <w:t>(</w:t>
      </w:r>
      <w:r w:rsidRPr="009808AD">
        <w:rPr>
          <w:color w:val="000000"/>
          <w:lang w:val="en-CA" w:eastAsia="zh-CN"/>
        </w:rPr>
        <w:t>Graphics g</w:t>
      </w:r>
      <w:r w:rsidRPr="009808AD">
        <w:rPr>
          <w:color w:val="808030"/>
          <w:lang w:val="en-CA" w:eastAsia="zh-CN"/>
        </w:rPr>
        <w:t>)</w:t>
      </w:r>
      <w:r w:rsidRPr="009808AD">
        <w:rPr>
          <w:color w:val="000000"/>
          <w:lang w:val="en-CA" w:eastAsia="zh-CN"/>
        </w:rPr>
        <w:t xml:space="preserve"> </w:t>
      </w:r>
      <w:r w:rsidRPr="009808AD">
        <w:rPr>
          <w:color w:val="800080"/>
          <w:lang w:val="en-CA" w:eastAsia="zh-CN"/>
        </w:rPr>
        <w:t>{</w:t>
      </w:r>
    </w:p>
    <w:p w14:paraId="743D9A0C"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g</w:t>
      </w:r>
      <w:r w:rsidRPr="009808AD">
        <w:rPr>
          <w:color w:val="808030"/>
          <w:lang w:val="en-CA" w:eastAsia="zh-CN"/>
        </w:rPr>
        <w:t>.</w:t>
      </w:r>
      <w:r w:rsidRPr="009808AD">
        <w:rPr>
          <w:color w:val="000000"/>
          <w:lang w:val="en-CA" w:eastAsia="zh-CN"/>
        </w:rPr>
        <w:t>setColor</w:t>
      </w:r>
      <w:r w:rsidRPr="009808AD">
        <w:rPr>
          <w:color w:val="808030"/>
          <w:lang w:val="en-CA" w:eastAsia="zh-CN"/>
        </w:rPr>
        <w:t>(</w:t>
      </w:r>
      <w:r w:rsidRPr="009808AD">
        <w:rPr>
          <w:color w:val="000000"/>
          <w:lang w:val="en-CA" w:eastAsia="zh-CN"/>
        </w:rPr>
        <w:t>Color</w:t>
      </w:r>
      <w:r w:rsidRPr="009808AD">
        <w:rPr>
          <w:color w:val="808030"/>
          <w:lang w:val="en-CA" w:eastAsia="zh-CN"/>
        </w:rPr>
        <w:t>.</w:t>
      </w:r>
      <w:r w:rsidRPr="009808AD">
        <w:rPr>
          <w:color w:val="000000"/>
          <w:lang w:val="en-CA" w:eastAsia="zh-CN"/>
        </w:rPr>
        <w:t>green</w:t>
      </w:r>
      <w:r w:rsidRPr="009808AD">
        <w:rPr>
          <w:color w:val="808030"/>
          <w:lang w:val="en-CA" w:eastAsia="zh-CN"/>
        </w:rPr>
        <w:t>)</w:t>
      </w:r>
      <w:r w:rsidRPr="009808AD">
        <w:rPr>
          <w:color w:val="800080"/>
          <w:lang w:val="en-CA" w:eastAsia="zh-CN"/>
        </w:rPr>
        <w:t>;</w:t>
      </w:r>
    </w:p>
    <w:p w14:paraId="7A4BC5E7" w14:textId="77777777" w:rsidR="007D7FB9" w:rsidRPr="007D7FB9" w:rsidRDefault="007D7FB9" w:rsidP="00C62F99">
      <w:pPr>
        <w:pStyle w:val="Code"/>
        <w:keepNext w:val="0"/>
        <w:keepLines w:val="0"/>
        <w:rPr>
          <w:color w:val="000000"/>
          <w:lang w:eastAsia="zh-CN"/>
        </w:rPr>
      </w:pPr>
      <w:r w:rsidRPr="009808AD">
        <w:rPr>
          <w:color w:val="000000"/>
          <w:lang w:val="en-CA" w:eastAsia="zh-CN"/>
        </w:rPr>
        <w:t xml:space="preserve">    </w:t>
      </w:r>
      <w:r w:rsidRPr="007D7FB9">
        <w:rPr>
          <w:color w:val="000000"/>
          <w:lang w:eastAsia="zh-CN"/>
        </w:rPr>
        <w:t>g</w:t>
      </w:r>
      <w:r w:rsidRPr="007D7FB9">
        <w:rPr>
          <w:color w:val="808030"/>
          <w:lang w:eastAsia="zh-CN"/>
        </w:rPr>
        <w:t>.</w:t>
      </w:r>
      <w:r w:rsidRPr="007D7FB9">
        <w:rPr>
          <w:color w:val="000000"/>
          <w:lang w:eastAsia="zh-CN"/>
        </w:rPr>
        <w:t>fillOval</w:t>
      </w:r>
      <w:r w:rsidRPr="007D7FB9">
        <w:rPr>
          <w:color w:val="808030"/>
          <w:lang w:eastAsia="zh-CN"/>
        </w:rPr>
        <w:t>(</w:t>
      </w:r>
      <w:r w:rsidRPr="007D7FB9">
        <w:rPr>
          <w:color w:val="000000"/>
          <w:lang w:eastAsia="zh-CN"/>
        </w:rPr>
        <w:t>x</w:t>
      </w:r>
      <w:r w:rsidRPr="007D7FB9">
        <w:rPr>
          <w:color w:val="808030"/>
          <w:lang w:eastAsia="zh-CN"/>
        </w:rPr>
        <w:t>,</w:t>
      </w:r>
      <w:r w:rsidRPr="007D7FB9">
        <w:rPr>
          <w:color w:val="000000"/>
          <w:lang w:eastAsia="zh-CN"/>
        </w:rPr>
        <w:t xml:space="preserve"> y</w:t>
      </w:r>
      <w:r w:rsidRPr="007D7FB9">
        <w:rPr>
          <w:color w:val="808030"/>
          <w:lang w:eastAsia="zh-CN"/>
        </w:rPr>
        <w:t>,</w:t>
      </w:r>
      <w:r w:rsidRPr="007D7FB9">
        <w:rPr>
          <w:color w:val="000000"/>
          <w:lang w:eastAsia="zh-CN"/>
        </w:rPr>
        <w:t xml:space="preserve"> largeur</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La tête</w:t>
      </w:r>
    </w:p>
    <w:p w14:paraId="47F41F63" w14:textId="77777777" w:rsidR="007D7FB9" w:rsidRPr="007D7FB9" w:rsidRDefault="007D7FB9" w:rsidP="00C62F99">
      <w:pPr>
        <w:pStyle w:val="Code"/>
        <w:keepNext w:val="0"/>
        <w:keepLines w:val="0"/>
        <w:rPr>
          <w:color w:val="000000"/>
          <w:lang w:eastAsia="zh-CN"/>
        </w:rPr>
      </w:pPr>
    </w:p>
    <w:p w14:paraId="7B64E52A"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setColor</w:t>
      </w:r>
      <w:r w:rsidRPr="007D7FB9">
        <w:rPr>
          <w:color w:val="808030"/>
          <w:lang w:eastAsia="zh-CN"/>
        </w:rPr>
        <w:t>(</w:t>
      </w:r>
      <w:r w:rsidRPr="007D7FB9">
        <w:rPr>
          <w:color w:val="000000"/>
          <w:lang w:eastAsia="zh-CN"/>
        </w:rPr>
        <w:t>Color</w:t>
      </w:r>
      <w:r w:rsidRPr="007D7FB9">
        <w:rPr>
          <w:color w:val="808030"/>
          <w:lang w:eastAsia="zh-CN"/>
        </w:rPr>
        <w:t>.</w:t>
      </w:r>
      <w:r w:rsidRPr="007D7FB9">
        <w:rPr>
          <w:color w:val="000000"/>
          <w:lang w:eastAsia="zh-CN"/>
        </w:rPr>
        <w:t>black</w:t>
      </w:r>
      <w:r w:rsidRPr="007D7FB9">
        <w:rPr>
          <w:color w:val="808030"/>
          <w:lang w:eastAsia="zh-CN"/>
        </w:rPr>
        <w:t>)</w:t>
      </w:r>
      <w:r w:rsidRPr="007D7FB9">
        <w:rPr>
          <w:color w:val="800080"/>
          <w:lang w:eastAsia="zh-CN"/>
        </w:rPr>
        <w:t>;</w:t>
      </w:r>
    </w:p>
    <w:p w14:paraId="68B8720B"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fillRect</w:t>
      </w:r>
      <w:r w:rsidRPr="007D7FB9">
        <w:rPr>
          <w:color w:val="808030"/>
          <w:lang w:eastAsia="zh-CN"/>
        </w:rPr>
        <w:t>(</w:t>
      </w:r>
      <w:r w:rsidRPr="007D7FB9">
        <w:rPr>
          <w:color w:val="000000"/>
          <w:lang w:eastAsia="zh-CN"/>
        </w:rPr>
        <w:t xml:space="preserve">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808030"/>
          <w:lang w:eastAsia="zh-CN"/>
        </w:rPr>
        <w:t>,</w:t>
      </w: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10</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20</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L'oeil gauche</w:t>
      </w:r>
    </w:p>
    <w:p w14:paraId="06FBFE85"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fillRect</w:t>
      </w:r>
      <w:r w:rsidRPr="007D7FB9">
        <w:rPr>
          <w:color w:val="808030"/>
          <w:lang w:eastAsia="zh-CN"/>
        </w:rPr>
        <w:t>(</w:t>
      </w:r>
    </w:p>
    <w:p w14:paraId="0C5FE4B9"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000000"/>
          <w:lang w:eastAsia="zh-CN"/>
        </w:rPr>
        <w:t xml:space="preserve">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10</w:t>
      </w:r>
      <w:r w:rsidRPr="007D7FB9">
        <w:rPr>
          <w:color w:val="808030"/>
          <w:lang w:eastAsia="zh-CN"/>
        </w:rPr>
        <w:t>,</w:t>
      </w:r>
    </w:p>
    <w:p w14:paraId="55D64DB8"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p>
    <w:p w14:paraId="197074BF"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10</w:t>
      </w:r>
      <w:r w:rsidRPr="007D7FB9">
        <w:rPr>
          <w:color w:val="808030"/>
          <w:lang w:eastAsia="zh-CN"/>
        </w:rPr>
        <w:t>,</w:t>
      </w:r>
    </w:p>
    <w:p w14:paraId="0A3B8241"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20</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L'oeil droit</w:t>
      </w:r>
    </w:p>
    <w:p w14:paraId="2800BA4D"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drawLine</w:t>
      </w:r>
      <w:r w:rsidRPr="007D7FB9">
        <w:rPr>
          <w:color w:val="808030"/>
          <w:lang w:eastAsia="zh-CN"/>
        </w:rPr>
        <w:t>(</w:t>
      </w:r>
    </w:p>
    <w:p w14:paraId="3EF7E8C6"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808030"/>
          <w:lang w:eastAsia="zh-CN"/>
        </w:rPr>
        <w:t>,</w:t>
      </w:r>
    </w:p>
    <w:p w14:paraId="47A9D4BD"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p>
    <w:p w14:paraId="59532436"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808030"/>
          <w:lang w:eastAsia="zh-CN"/>
        </w:rPr>
        <w:t>,</w:t>
      </w:r>
    </w:p>
    <w:p w14:paraId="65A10561"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La bouche</w:t>
      </w:r>
    </w:p>
    <w:p w14:paraId="6D584B4D" w14:textId="77777777" w:rsidR="007D7FB9" w:rsidRPr="007D7FB9" w:rsidRDefault="007D7FB9" w:rsidP="007D7FB9">
      <w:pPr>
        <w:pStyle w:val="Code"/>
        <w:rPr>
          <w:color w:val="000000"/>
          <w:lang w:eastAsia="zh-CN"/>
        </w:rPr>
      </w:pPr>
    </w:p>
    <w:p w14:paraId="6F4DCCD8" w14:textId="77777777" w:rsidR="007D7FB9" w:rsidRPr="007D7FB9" w:rsidRDefault="007D7FB9" w:rsidP="007D7FB9">
      <w:pPr>
        <w:pStyle w:val="Code"/>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setColor</w:t>
      </w:r>
      <w:r w:rsidRPr="007D7FB9">
        <w:rPr>
          <w:color w:val="808030"/>
          <w:lang w:eastAsia="zh-CN"/>
        </w:rPr>
        <w:t>(</w:t>
      </w:r>
      <w:r w:rsidRPr="007D7FB9">
        <w:rPr>
          <w:color w:val="000000"/>
          <w:lang w:eastAsia="zh-CN"/>
        </w:rPr>
        <w:t>Color</w:t>
      </w:r>
      <w:r w:rsidRPr="007D7FB9">
        <w:rPr>
          <w:color w:val="808030"/>
          <w:lang w:eastAsia="zh-CN"/>
        </w:rPr>
        <w:t>.</w:t>
      </w:r>
      <w:r w:rsidRPr="007D7FB9">
        <w:rPr>
          <w:color w:val="000000"/>
          <w:lang w:eastAsia="zh-CN"/>
        </w:rPr>
        <w:t>red</w:t>
      </w:r>
      <w:r w:rsidRPr="007D7FB9">
        <w:rPr>
          <w:color w:val="808030"/>
          <w:lang w:eastAsia="zh-CN"/>
        </w:rPr>
        <w:t>)</w:t>
      </w:r>
      <w:r w:rsidRPr="007D7FB9">
        <w:rPr>
          <w:color w:val="800080"/>
          <w:lang w:eastAsia="zh-CN"/>
        </w:rPr>
        <w:t>;</w:t>
      </w:r>
    </w:p>
    <w:p w14:paraId="16B86EAF" w14:textId="77777777" w:rsidR="007D7FB9" w:rsidRPr="007D7FB9" w:rsidRDefault="007D7FB9" w:rsidP="007D7FB9">
      <w:pPr>
        <w:pStyle w:val="Code"/>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fillRect</w:t>
      </w:r>
      <w:r w:rsidRPr="007D7FB9">
        <w:rPr>
          <w:color w:val="808030"/>
          <w:lang w:eastAsia="zh-CN"/>
        </w:rPr>
        <w:t>(</w:t>
      </w:r>
      <w:r w:rsidRPr="007D7FB9">
        <w:rPr>
          <w:color w:val="000000"/>
          <w:lang w:eastAsia="zh-CN"/>
        </w:rPr>
        <w:t>x</w:t>
      </w:r>
      <w:r w:rsidRPr="007D7FB9">
        <w:rPr>
          <w:color w:val="808030"/>
          <w:lang w:eastAsia="zh-CN"/>
        </w:rPr>
        <w:t>,</w:t>
      </w: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w:t>
      </w:r>
      <w:r w:rsidRPr="007D7FB9">
        <w:rPr>
          <w:color w:val="808030"/>
          <w:lang w:eastAsia="zh-CN"/>
        </w:rPr>
        <w:t>,</w:t>
      </w:r>
      <w:r w:rsidRPr="007D7FB9">
        <w:rPr>
          <w:color w:val="000000"/>
          <w:lang w:eastAsia="zh-CN"/>
        </w:rPr>
        <w:t xml:space="preserve"> largeur</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Le corps</w:t>
      </w:r>
    </w:p>
    <w:p w14:paraId="3C7AFEEC"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800080"/>
          <w:lang w:eastAsia="zh-CN"/>
        </w:rPr>
        <w:t>}</w:t>
      </w:r>
    </w:p>
    <w:p w14:paraId="55928B49" w14:textId="77777777" w:rsidR="007D7FB9" w:rsidRPr="007D7FB9" w:rsidRDefault="007D7FB9" w:rsidP="007D7FB9">
      <w:pPr>
        <w:pStyle w:val="Code"/>
        <w:rPr>
          <w:color w:val="000000"/>
          <w:lang w:eastAsia="zh-CN"/>
        </w:rPr>
      </w:pPr>
      <w:r w:rsidRPr="007D7FB9">
        <w:rPr>
          <w:color w:val="800080"/>
          <w:lang w:eastAsia="zh-CN"/>
        </w:rPr>
        <w:t>}</w:t>
      </w:r>
    </w:p>
    <w:p w14:paraId="69C08F7D" w14:textId="77777777" w:rsidR="00494C92" w:rsidRDefault="00494C92" w:rsidP="00494C92">
      <w:pPr>
        <w:pStyle w:val="Corpsdetexte"/>
      </w:pPr>
    </w:p>
    <w:p w14:paraId="1B4D9EBB" w14:textId="77777777" w:rsidR="00494C92" w:rsidRDefault="00494C92" w:rsidP="00494C92">
      <w:pPr>
        <w:pStyle w:val="Corpsdetexte"/>
      </w:pPr>
      <w:r>
        <w:t xml:space="preserve">Dans la déclaration de la classe, la clause </w:t>
      </w:r>
      <w:r w:rsidRPr="00E64EA3">
        <w:rPr>
          <w:i/>
          <w:iCs/>
        </w:rPr>
        <w:t>extends</w:t>
      </w:r>
      <w:r>
        <w:t xml:space="preserve"> indique la super-classe.</w:t>
      </w:r>
    </w:p>
    <w:p w14:paraId="0BCF2A21" w14:textId="77777777" w:rsidR="00494C92" w:rsidRPr="0040420D" w:rsidRDefault="00494C92" w:rsidP="00494C92">
      <w:pPr>
        <w:rPr>
          <w:rFonts w:ascii="Courier New" w:hAnsi="Courier New" w:cs="Courier New"/>
        </w:rPr>
      </w:pPr>
      <w:r w:rsidRPr="0040420D">
        <w:rPr>
          <w:rFonts w:ascii="Courier New" w:hAnsi="Courier New" w:cs="Courier New"/>
        </w:rPr>
        <w:t xml:space="preserve">public class BotSCEntiteRebondissante </w:t>
      </w:r>
      <w:r w:rsidRPr="0040420D">
        <w:rPr>
          <w:rFonts w:ascii="Courier New" w:hAnsi="Courier New" w:cs="Courier New"/>
          <w:highlight w:val="yellow"/>
        </w:rPr>
        <w:t>extends EntiteRebondissante</w:t>
      </w:r>
      <w:r w:rsidRPr="0040420D">
        <w:rPr>
          <w:rFonts w:ascii="Courier New" w:hAnsi="Courier New" w:cs="Courier New"/>
        </w:rPr>
        <w:t xml:space="preserve"> {</w:t>
      </w:r>
    </w:p>
    <w:p w14:paraId="258FDE53" w14:textId="77777777" w:rsidR="00494C92" w:rsidRDefault="00494C92" w:rsidP="00494C92">
      <w:pPr>
        <w:pStyle w:val="Corpsdetexte"/>
      </w:pPr>
    </w:p>
    <w:p w14:paraId="1B50E1AF" w14:textId="77777777" w:rsidR="00494C92" w:rsidRDefault="00494C92" w:rsidP="00494C92">
      <w:pPr>
        <w:pStyle w:val="Corpsdetexte"/>
      </w:pPr>
      <w:r>
        <w:lastRenderedPageBreak/>
        <w:t xml:space="preserve">La classe </w:t>
      </w:r>
      <w:r w:rsidRPr="008553C6">
        <w:rPr>
          <w:i/>
          <w:iCs/>
        </w:rPr>
        <w:t>ExempleJFrameAvecSuperClassePourBotEtIti</w:t>
      </w:r>
      <w:r>
        <w:t xml:space="preserve"> est identique à la version sans super-classe sauf pour les noms des sous-classes </w:t>
      </w:r>
      <w:r w:rsidRPr="004F6AC2">
        <w:rPr>
          <w:i/>
          <w:iCs/>
        </w:rPr>
        <w:t>BotSCEntiteRebondissante</w:t>
      </w:r>
      <w:r>
        <w:t xml:space="preserve"> et </w:t>
      </w:r>
      <w:r w:rsidRPr="004F6AC2">
        <w:rPr>
          <w:i/>
          <w:iCs/>
        </w:rPr>
        <w:t>ItiSCEntiteRebondissante</w:t>
      </w:r>
      <w:r>
        <w:t xml:space="preserve"> qui remplacent </w:t>
      </w:r>
      <w:r w:rsidRPr="00F067D2">
        <w:rPr>
          <w:i/>
          <w:iCs/>
        </w:rPr>
        <w:t>BotRebondissant</w:t>
      </w:r>
      <w:r>
        <w:t xml:space="preserve"> et </w:t>
      </w:r>
      <w:r w:rsidRPr="00F067D2">
        <w:rPr>
          <w:i/>
          <w:iCs/>
        </w:rPr>
        <w:t>ItiRebondissant</w:t>
      </w:r>
      <w:r>
        <w:t>. NB On aurait pu conserver exactement les mêmes noms pour les sous-classes. Le programme qui utilise une classe n’a pas besoin de connaître ses super-classes.</w:t>
      </w:r>
    </w:p>
    <w:p w14:paraId="08EEADA6" w14:textId="4BE8CF71" w:rsidR="00494C92" w:rsidRPr="00C62F99" w:rsidRDefault="00000000" w:rsidP="007D7FB9">
      <w:pPr>
        <w:pStyle w:val="Corpsdetexte"/>
        <w:keepNext/>
        <w:keepLines/>
        <w:rPr>
          <w:rFonts w:ascii="Segoe UI" w:hAnsi="Segoe UI" w:cs="Segoe UI"/>
          <w:b/>
          <w:bCs/>
          <w:color w:val="586069"/>
          <w:lang w:val="fr-CA"/>
        </w:rPr>
      </w:pPr>
      <w:hyperlink r:id="rId366" w:history="1">
        <w:r w:rsidR="00494C92" w:rsidRPr="005B2B59">
          <w:rPr>
            <w:rFonts w:ascii="Segoe UI" w:hAnsi="Segoe UI" w:cs="Segoe UI"/>
            <w:color w:val="0366D6"/>
            <w:lang w:val="fr-CA"/>
          </w:rPr>
          <w:t>JavaPasAPas</w:t>
        </w:r>
      </w:hyperlink>
      <w:r w:rsidR="00494C92" w:rsidRPr="005B2B59">
        <w:rPr>
          <w:rFonts w:ascii="Segoe UI" w:hAnsi="Segoe UI" w:cs="Segoe UI"/>
          <w:color w:val="586069"/>
          <w:lang w:val="fr-CA"/>
        </w:rPr>
        <w:t>/</w:t>
      </w:r>
      <w:bookmarkStart w:id="179" w:name="OLE_LINK93"/>
      <w:bookmarkStart w:id="180" w:name="OLE_LINK94"/>
      <w:r w:rsidR="007D7FB9">
        <w:rPr>
          <w:rFonts w:ascii="Segoe UI" w:hAnsi="Segoe UI" w:cs="Segoe UI"/>
          <w:b/>
          <w:bCs/>
          <w:color w:val="586069"/>
          <w:lang w:val="fr-CA"/>
        </w:rPr>
        <w:t>chapitre_7/</w:t>
      </w:r>
      <w:r w:rsidR="00C62F99">
        <w:rPr>
          <w:rFonts w:ascii="Segoe UI" w:hAnsi="Segoe UI" w:cs="Segoe UI"/>
          <w:b/>
          <w:bCs/>
          <w:color w:val="586069"/>
          <w:lang w:val="fr-CA"/>
        </w:rPr>
        <w:t xml:space="preserve"> </w:t>
      </w:r>
      <w:r w:rsidR="007D7FB9">
        <w:rPr>
          <w:rFonts w:ascii="Segoe UI" w:hAnsi="Segoe UI" w:cs="Segoe UI"/>
          <w:b/>
          <w:bCs/>
          <w:color w:val="586069"/>
          <w:lang w:val="fr-CA"/>
        </w:rPr>
        <w:t>E</w:t>
      </w:r>
      <w:r w:rsidR="00494C92" w:rsidRPr="005B2B59">
        <w:rPr>
          <w:rFonts w:ascii="Segoe UI" w:hAnsi="Segoe UI" w:cs="Segoe UI"/>
          <w:b/>
          <w:bCs/>
          <w:color w:val="586069"/>
          <w:lang w:val="fr-CA"/>
        </w:rPr>
        <w:t>xempleJFrameAvecSuperClassePourBotEtIti.java</w:t>
      </w:r>
      <w:bookmarkEnd w:id="179"/>
      <w:bookmarkEnd w:id="180"/>
    </w:p>
    <w:p w14:paraId="73FB15FC" w14:textId="77777777" w:rsidR="007D7FB9" w:rsidRPr="007D7FB9" w:rsidRDefault="007D7FB9" w:rsidP="007D7FB9">
      <w:pPr>
        <w:pStyle w:val="Code"/>
        <w:rPr>
          <w:color w:val="000000"/>
          <w:lang w:eastAsia="zh-CN"/>
        </w:rPr>
      </w:pPr>
      <w:r w:rsidRPr="007D7FB9">
        <w:rPr>
          <w:lang w:eastAsia="zh-CN"/>
        </w:rPr>
        <w:t>// Plusieurs Bot et Iti qui bougent</w:t>
      </w:r>
    </w:p>
    <w:p w14:paraId="02874762" w14:textId="77777777" w:rsidR="007D7FB9" w:rsidRPr="007D7FB9" w:rsidRDefault="007D7FB9" w:rsidP="007D7FB9">
      <w:pPr>
        <w:pStyle w:val="Code"/>
        <w:rPr>
          <w:color w:val="000000"/>
          <w:lang w:eastAsia="zh-CN"/>
        </w:rPr>
      </w:pPr>
      <w:r w:rsidRPr="007D7FB9">
        <w:rPr>
          <w:lang w:eastAsia="zh-CN"/>
        </w:rPr>
        <w:t>// Version avec super-classe EntiteRebondissante</w:t>
      </w:r>
    </w:p>
    <w:p w14:paraId="1ACA1E32" w14:textId="77777777" w:rsidR="007D7FB9" w:rsidRPr="007D7FB9" w:rsidRDefault="007D7FB9" w:rsidP="007D7FB9">
      <w:pPr>
        <w:pStyle w:val="Code"/>
        <w:rPr>
          <w:color w:val="000000"/>
          <w:lang w:eastAsia="zh-CN"/>
        </w:rPr>
      </w:pPr>
      <w:r w:rsidRPr="007D7FB9">
        <w:rPr>
          <w:b/>
          <w:bCs/>
          <w:color w:val="800000"/>
          <w:lang w:eastAsia="zh-CN"/>
        </w:rPr>
        <w:t>import</w:t>
      </w:r>
      <w:r w:rsidRPr="007D7FB9">
        <w:rPr>
          <w:color w:val="004A43"/>
          <w:lang w:eastAsia="zh-CN"/>
        </w:rPr>
        <w:t xml:space="preserve"> java</w:t>
      </w:r>
      <w:r w:rsidRPr="007D7FB9">
        <w:rPr>
          <w:color w:val="808030"/>
          <w:lang w:eastAsia="zh-CN"/>
        </w:rPr>
        <w:t>.</w:t>
      </w:r>
      <w:r w:rsidRPr="007D7FB9">
        <w:rPr>
          <w:color w:val="004A43"/>
          <w:lang w:eastAsia="zh-CN"/>
        </w:rPr>
        <w:t>awt</w:t>
      </w:r>
      <w:r w:rsidRPr="007D7FB9">
        <w:rPr>
          <w:color w:val="808030"/>
          <w:lang w:eastAsia="zh-CN"/>
        </w:rPr>
        <w:t>.</w:t>
      </w:r>
      <w:r w:rsidRPr="007D7FB9">
        <w:rPr>
          <w:b/>
          <w:bCs/>
          <w:color w:val="800000"/>
          <w:lang w:eastAsia="zh-CN"/>
        </w:rPr>
        <w:t>*</w:t>
      </w:r>
      <w:r w:rsidRPr="007D7FB9">
        <w:rPr>
          <w:color w:val="800080"/>
          <w:lang w:eastAsia="zh-CN"/>
        </w:rPr>
        <w:t>;</w:t>
      </w:r>
    </w:p>
    <w:p w14:paraId="56F5225B" w14:textId="77777777" w:rsidR="007D7FB9" w:rsidRPr="007D7FB9" w:rsidRDefault="007D7FB9" w:rsidP="007D7FB9">
      <w:pPr>
        <w:pStyle w:val="Code"/>
        <w:rPr>
          <w:color w:val="000000"/>
          <w:lang w:eastAsia="zh-CN"/>
        </w:rPr>
      </w:pPr>
      <w:r w:rsidRPr="007D7FB9">
        <w:rPr>
          <w:b/>
          <w:bCs/>
          <w:color w:val="800000"/>
          <w:lang w:eastAsia="zh-CN"/>
        </w:rPr>
        <w:t>import</w:t>
      </w:r>
      <w:r w:rsidRPr="007D7FB9">
        <w:rPr>
          <w:color w:val="004A43"/>
          <w:lang w:eastAsia="zh-CN"/>
        </w:rPr>
        <w:t xml:space="preserve"> java</w:t>
      </w:r>
      <w:r w:rsidRPr="007D7FB9">
        <w:rPr>
          <w:color w:val="808030"/>
          <w:lang w:eastAsia="zh-CN"/>
        </w:rPr>
        <w:t>.</w:t>
      </w:r>
      <w:r w:rsidRPr="007D7FB9">
        <w:rPr>
          <w:color w:val="004A43"/>
          <w:lang w:eastAsia="zh-CN"/>
        </w:rPr>
        <w:t>awt</w:t>
      </w:r>
      <w:r w:rsidRPr="007D7FB9">
        <w:rPr>
          <w:color w:val="808030"/>
          <w:lang w:eastAsia="zh-CN"/>
        </w:rPr>
        <w:t>.</w:t>
      </w:r>
      <w:r w:rsidRPr="007D7FB9">
        <w:rPr>
          <w:color w:val="004A43"/>
          <w:lang w:eastAsia="zh-CN"/>
        </w:rPr>
        <w:t>event</w:t>
      </w:r>
      <w:r w:rsidRPr="007D7FB9">
        <w:rPr>
          <w:color w:val="808030"/>
          <w:lang w:eastAsia="zh-CN"/>
        </w:rPr>
        <w:t>.</w:t>
      </w:r>
      <w:r w:rsidRPr="007D7FB9">
        <w:rPr>
          <w:b/>
          <w:bCs/>
          <w:color w:val="800000"/>
          <w:lang w:eastAsia="zh-CN"/>
        </w:rPr>
        <w:t>*</w:t>
      </w:r>
      <w:r w:rsidRPr="007D7FB9">
        <w:rPr>
          <w:color w:val="800080"/>
          <w:lang w:eastAsia="zh-CN"/>
        </w:rPr>
        <w:t>;</w:t>
      </w:r>
    </w:p>
    <w:p w14:paraId="1533E4C3" w14:textId="77777777" w:rsidR="007D7FB9" w:rsidRPr="007D7FB9" w:rsidRDefault="007D7FB9" w:rsidP="007D7FB9">
      <w:pPr>
        <w:pStyle w:val="Code"/>
        <w:rPr>
          <w:color w:val="000000"/>
          <w:lang w:eastAsia="zh-CN"/>
        </w:rPr>
      </w:pPr>
      <w:r w:rsidRPr="007D7FB9">
        <w:rPr>
          <w:b/>
          <w:bCs/>
          <w:color w:val="800000"/>
          <w:lang w:eastAsia="zh-CN"/>
        </w:rPr>
        <w:t>import</w:t>
      </w:r>
      <w:r w:rsidRPr="007D7FB9">
        <w:rPr>
          <w:color w:val="004A43"/>
          <w:lang w:eastAsia="zh-CN"/>
        </w:rPr>
        <w:t xml:space="preserve"> javax</w:t>
      </w:r>
      <w:r w:rsidRPr="007D7FB9">
        <w:rPr>
          <w:color w:val="808030"/>
          <w:lang w:eastAsia="zh-CN"/>
        </w:rPr>
        <w:t>.</w:t>
      </w:r>
      <w:r w:rsidRPr="007D7FB9">
        <w:rPr>
          <w:color w:val="004A43"/>
          <w:lang w:eastAsia="zh-CN"/>
        </w:rPr>
        <w:t>swing</w:t>
      </w:r>
      <w:r w:rsidRPr="007D7FB9">
        <w:rPr>
          <w:color w:val="808030"/>
          <w:lang w:eastAsia="zh-CN"/>
        </w:rPr>
        <w:t>.</w:t>
      </w:r>
      <w:r w:rsidRPr="007D7FB9">
        <w:rPr>
          <w:b/>
          <w:bCs/>
          <w:color w:val="800000"/>
          <w:lang w:eastAsia="zh-CN"/>
        </w:rPr>
        <w:t>*</w:t>
      </w:r>
      <w:r w:rsidRPr="007D7FB9">
        <w:rPr>
          <w:color w:val="800080"/>
          <w:lang w:eastAsia="zh-CN"/>
        </w:rPr>
        <w:t>;</w:t>
      </w:r>
    </w:p>
    <w:p w14:paraId="02DBCF4E" w14:textId="77777777" w:rsidR="007D7FB9" w:rsidRPr="007D7FB9" w:rsidRDefault="007D7FB9" w:rsidP="007D7FB9">
      <w:pPr>
        <w:pStyle w:val="Code"/>
        <w:rPr>
          <w:color w:val="000000"/>
          <w:lang w:eastAsia="zh-CN"/>
        </w:rPr>
      </w:pPr>
    </w:p>
    <w:p w14:paraId="45AC9B3C" w14:textId="77777777" w:rsidR="007D7FB9" w:rsidRPr="007D7FB9" w:rsidRDefault="007D7FB9" w:rsidP="00C62F99">
      <w:pPr>
        <w:pStyle w:val="Code"/>
        <w:keepNext w:val="0"/>
        <w:keepLines w:val="0"/>
        <w:rPr>
          <w:color w:val="000000"/>
          <w:lang w:eastAsia="zh-CN"/>
        </w:rPr>
      </w:pPr>
      <w:r w:rsidRPr="007D7FB9">
        <w:rPr>
          <w:b/>
          <w:bCs/>
          <w:color w:val="800000"/>
          <w:lang w:eastAsia="zh-CN"/>
        </w:rPr>
        <w:t>public</w:t>
      </w:r>
      <w:r w:rsidRPr="007D7FB9">
        <w:rPr>
          <w:color w:val="000000"/>
          <w:lang w:eastAsia="zh-CN"/>
        </w:rPr>
        <w:t xml:space="preserve"> </w:t>
      </w:r>
      <w:r w:rsidRPr="007D7FB9">
        <w:rPr>
          <w:b/>
          <w:bCs/>
          <w:color w:val="800000"/>
          <w:lang w:eastAsia="zh-CN"/>
        </w:rPr>
        <w:t>class</w:t>
      </w:r>
      <w:r w:rsidRPr="007D7FB9">
        <w:rPr>
          <w:color w:val="000000"/>
          <w:lang w:eastAsia="zh-CN"/>
        </w:rPr>
        <w:t xml:space="preserve"> ExempleJFrameAvecSuperClassePourBotEtIti </w:t>
      </w:r>
      <w:r w:rsidRPr="007D7FB9">
        <w:rPr>
          <w:b/>
          <w:bCs/>
          <w:color w:val="800000"/>
          <w:lang w:eastAsia="zh-CN"/>
        </w:rPr>
        <w:t>extends</w:t>
      </w:r>
      <w:r w:rsidRPr="007D7FB9">
        <w:rPr>
          <w:color w:val="000000"/>
          <w:lang w:eastAsia="zh-CN"/>
        </w:rPr>
        <w:t xml:space="preserve"> JFrame </w:t>
      </w:r>
      <w:r w:rsidRPr="007D7FB9">
        <w:rPr>
          <w:color w:val="800080"/>
          <w:lang w:eastAsia="zh-CN"/>
        </w:rPr>
        <w:t>{</w:t>
      </w:r>
    </w:p>
    <w:p w14:paraId="09CC139C" w14:textId="77777777" w:rsidR="007D7FB9" w:rsidRPr="007D7FB9" w:rsidRDefault="007D7FB9" w:rsidP="00C62F99">
      <w:pPr>
        <w:pStyle w:val="Code"/>
        <w:keepNext w:val="0"/>
        <w:keepLines w:val="0"/>
        <w:rPr>
          <w:color w:val="000000"/>
          <w:lang w:eastAsia="zh-CN"/>
        </w:rPr>
      </w:pPr>
    </w:p>
    <w:p w14:paraId="751904BC"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lang w:eastAsia="zh-CN"/>
        </w:rPr>
        <w:t>// Constantes pour la taille de la fenetre et du Bot</w:t>
      </w:r>
    </w:p>
    <w:p w14:paraId="5BD7A1EC" w14:textId="77777777" w:rsidR="007D7FB9" w:rsidRPr="009A50DE" w:rsidRDefault="007D7FB9" w:rsidP="00C62F99">
      <w:pPr>
        <w:pStyle w:val="Code"/>
        <w:keepNext w:val="0"/>
        <w:keepLines w:val="0"/>
        <w:rPr>
          <w:color w:val="000000"/>
          <w:lang w:val="en-CA" w:eastAsia="zh-CN"/>
        </w:rPr>
      </w:pPr>
      <w:r w:rsidRPr="007D7FB9">
        <w:rPr>
          <w:color w:val="000000"/>
          <w:lang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LARGEURFENETRE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7A6BBDDC" w14:textId="77777777" w:rsidR="007D7FB9" w:rsidRPr="009A50DE" w:rsidRDefault="007D7FB9"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HAUTEURFENETRE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125FAD0A" w14:textId="77777777" w:rsidR="007D7FB9" w:rsidRPr="009A50DE" w:rsidRDefault="007D7FB9" w:rsidP="00C62F99">
      <w:pPr>
        <w:pStyle w:val="Code"/>
        <w:keepNext w:val="0"/>
        <w:keepLines w:val="0"/>
        <w:rPr>
          <w:color w:val="000000"/>
          <w:lang w:val="en-CA" w:eastAsia="zh-CN"/>
        </w:rPr>
      </w:pPr>
    </w:p>
    <w:p w14:paraId="7B7E25E1" w14:textId="77777777" w:rsidR="007D7FB9" w:rsidRPr="007D7FB9" w:rsidRDefault="007D7FB9" w:rsidP="00C62F99">
      <w:pPr>
        <w:pStyle w:val="Code"/>
        <w:keepNext w:val="0"/>
        <w:keepLines w:val="0"/>
        <w:rPr>
          <w:color w:val="000000"/>
          <w:lang w:eastAsia="zh-CN"/>
        </w:rPr>
      </w:pPr>
      <w:r w:rsidRPr="009A50DE">
        <w:rPr>
          <w:color w:val="000000"/>
          <w:lang w:val="en-CA" w:eastAsia="zh-CN"/>
        </w:rPr>
        <w:t xml:space="preserve">  </w:t>
      </w:r>
      <w:r w:rsidRPr="007D7FB9">
        <w:rPr>
          <w:lang w:eastAsia="zh-CN"/>
        </w:rPr>
        <w:t>// Tampon pour construire l'image avant d'afficher</w:t>
      </w:r>
    </w:p>
    <w:p w14:paraId="3180335B"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Graphics tamponGraphics</w:t>
      </w:r>
      <w:r w:rsidRPr="007D7FB9">
        <w:rPr>
          <w:color w:val="800080"/>
          <w:lang w:eastAsia="zh-CN"/>
        </w:rPr>
        <w:t>;</w:t>
      </w:r>
    </w:p>
    <w:p w14:paraId="1E3F0566"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Image tamponImage</w:t>
      </w:r>
      <w:r w:rsidRPr="007D7FB9">
        <w:rPr>
          <w:color w:val="800080"/>
          <w:lang w:eastAsia="zh-CN"/>
        </w:rPr>
        <w:t>;</w:t>
      </w:r>
    </w:p>
    <w:p w14:paraId="72BEDDA3" w14:textId="77777777" w:rsidR="007D7FB9" w:rsidRPr="007D7FB9" w:rsidRDefault="007D7FB9" w:rsidP="00C62F99">
      <w:pPr>
        <w:pStyle w:val="Code"/>
        <w:keepNext w:val="0"/>
        <w:keepLines w:val="0"/>
        <w:rPr>
          <w:color w:val="000000"/>
          <w:lang w:eastAsia="zh-CN"/>
        </w:rPr>
      </w:pPr>
    </w:p>
    <w:p w14:paraId="1F49B046"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b/>
          <w:bCs/>
          <w:color w:val="800000"/>
          <w:lang w:eastAsia="zh-CN"/>
        </w:rPr>
        <w:t>public</w:t>
      </w:r>
      <w:r w:rsidRPr="007D7FB9">
        <w:rPr>
          <w:color w:val="000000"/>
          <w:lang w:eastAsia="zh-CN"/>
        </w:rPr>
        <w:t xml:space="preserve"> ExempleJFrameAvecSuperClassePourBotEtIti</w:t>
      </w:r>
      <w:r w:rsidRPr="007D7FB9">
        <w:rPr>
          <w:color w:val="808030"/>
          <w:lang w:eastAsia="zh-CN"/>
        </w:rPr>
        <w:t>()</w:t>
      </w:r>
      <w:r w:rsidRPr="007D7FB9">
        <w:rPr>
          <w:color w:val="000000"/>
          <w:lang w:eastAsia="zh-CN"/>
        </w:rPr>
        <w:t xml:space="preserve"> </w:t>
      </w:r>
      <w:r w:rsidRPr="007D7FB9">
        <w:rPr>
          <w:color w:val="800080"/>
          <w:lang w:eastAsia="zh-CN"/>
        </w:rPr>
        <w:t>{</w:t>
      </w:r>
    </w:p>
    <w:p w14:paraId="68FC4338" w14:textId="77777777" w:rsidR="007D7FB9" w:rsidRPr="009A50DE" w:rsidRDefault="007D7FB9" w:rsidP="00C62F99">
      <w:pPr>
        <w:pStyle w:val="Code"/>
        <w:keepNext w:val="0"/>
        <w:keepLines w:val="0"/>
        <w:rPr>
          <w:color w:val="000000"/>
          <w:lang w:val="en-CA" w:eastAsia="zh-CN"/>
        </w:rPr>
      </w:pPr>
      <w:r w:rsidRPr="007D7FB9">
        <w:rPr>
          <w:color w:val="000000"/>
          <w:lang w:eastAsia="zh-CN"/>
        </w:rPr>
        <w:t xml:space="preserve">    </w:t>
      </w:r>
      <w:r w:rsidRPr="009A50DE">
        <w:rPr>
          <w:b/>
          <w:bCs/>
          <w:color w:val="800000"/>
          <w:lang w:val="en-CA" w:eastAsia="zh-CN"/>
        </w:rPr>
        <w:t>super</w:t>
      </w:r>
      <w:r w:rsidRPr="009A50DE">
        <w:rPr>
          <w:color w:val="808030"/>
          <w:lang w:val="en-CA" w:eastAsia="zh-CN"/>
        </w:rPr>
        <w:t>(</w:t>
      </w:r>
      <w:r w:rsidRPr="009A50DE">
        <w:rPr>
          <w:color w:val="0000E6"/>
          <w:lang w:val="en-CA" w:eastAsia="zh-CN"/>
        </w:rPr>
        <w:t>"Ping pong avec classes pour Bot et Iti"</w:t>
      </w:r>
      <w:r w:rsidRPr="009A50DE">
        <w:rPr>
          <w:color w:val="808030"/>
          <w:lang w:val="en-CA" w:eastAsia="zh-CN"/>
        </w:rPr>
        <w:t>)</w:t>
      </w:r>
      <w:r w:rsidRPr="009A50DE">
        <w:rPr>
          <w:color w:val="800080"/>
          <w:lang w:val="en-CA" w:eastAsia="zh-CN"/>
        </w:rPr>
        <w:t>;</w:t>
      </w:r>
    </w:p>
    <w:p w14:paraId="30ABBAB9" w14:textId="77777777" w:rsidR="007D7FB9" w:rsidRPr="009808AD" w:rsidRDefault="007D7FB9" w:rsidP="00C62F99">
      <w:pPr>
        <w:pStyle w:val="Code"/>
        <w:keepNext w:val="0"/>
        <w:keepLines w:val="0"/>
        <w:rPr>
          <w:color w:val="000000"/>
          <w:lang w:val="en-CA" w:eastAsia="zh-CN"/>
        </w:rPr>
      </w:pPr>
      <w:r w:rsidRPr="009A50DE">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setDefaultCloseOperation</w:t>
      </w:r>
      <w:r w:rsidRPr="009808AD">
        <w:rPr>
          <w:color w:val="808030"/>
          <w:lang w:val="en-CA" w:eastAsia="zh-CN"/>
        </w:rPr>
        <w:t>(</w:t>
      </w:r>
      <w:r w:rsidRPr="009808AD">
        <w:rPr>
          <w:color w:val="000000"/>
          <w:lang w:val="en-CA" w:eastAsia="zh-CN"/>
        </w:rPr>
        <w:t>EXIT_ON_CLOSE</w:t>
      </w:r>
      <w:r w:rsidRPr="009808AD">
        <w:rPr>
          <w:color w:val="808030"/>
          <w:lang w:val="en-CA" w:eastAsia="zh-CN"/>
        </w:rPr>
        <w:t>)</w:t>
      </w:r>
      <w:r w:rsidRPr="009808AD">
        <w:rPr>
          <w:color w:val="800080"/>
          <w:lang w:val="en-CA" w:eastAsia="zh-CN"/>
        </w:rPr>
        <w:t>;</w:t>
      </w:r>
    </w:p>
    <w:p w14:paraId="47271CF4"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setSize</w:t>
      </w:r>
      <w:r w:rsidRPr="009808AD">
        <w:rPr>
          <w:color w:val="808030"/>
          <w:lang w:val="en-CA" w:eastAsia="zh-CN"/>
        </w:rPr>
        <w:t>(</w:t>
      </w:r>
      <w:r w:rsidRPr="009808AD">
        <w:rPr>
          <w:color w:val="000000"/>
          <w:lang w:val="en-CA" w:eastAsia="zh-CN"/>
        </w:rPr>
        <w:t>LARGEURFENETRE</w:t>
      </w:r>
      <w:r w:rsidRPr="009808AD">
        <w:rPr>
          <w:color w:val="808030"/>
          <w:lang w:val="en-CA" w:eastAsia="zh-CN"/>
        </w:rPr>
        <w:t>,</w:t>
      </w:r>
      <w:r w:rsidRPr="009808AD">
        <w:rPr>
          <w:color w:val="000000"/>
          <w:lang w:val="en-CA" w:eastAsia="zh-CN"/>
        </w:rPr>
        <w:t xml:space="preserve"> HAUTEURFENETRE</w:t>
      </w:r>
      <w:r w:rsidRPr="009808AD">
        <w:rPr>
          <w:color w:val="808030"/>
          <w:lang w:val="en-CA" w:eastAsia="zh-CN"/>
        </w:rPr>
        <w:t>)</w:t>
      </w:r>
      <w:r w:rsidRPr="009808AD">
        <w:rPr>
          <w:color w:val="800080"/>
          <w:lang w:val="en-CA" w:eastAsia="zh-CN"/>
        </w:rPr>
        <w:t>;</w:t>
      </w:r>
    </w:p>
    <w:p w14:paraId="428E9D00"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setVisible</w:t>
      </w:r>
      <w:r w:rsidRPr="009808AD">
        <w:rPr>
          <w:color w:val="808030"/>
          <w:lang w:val="en-CA" w:eastAsia="zh-CN"/>
        </w:rPr>
        <w:t>(</w:t>
      </w:r>
      <w:r w:rsidRPr="009808AD">
        <w:rPr>
          <w:b/>
          <w:bCs/>
          <w:color w:val="800000"/>
          <w:lang w:val="en-CA" w:eastAsia="zh-CN"/>
        </w:rPr>
        <w:t>true</w:t>
      </w:r>
      <w:r w:rsidRPr="009808AD">
        <w:rPr>
          <w:color w:val="808030"/>
          <w:lang w:val="en-CA" w:eastAsia="zh-CN"/>
        </w:rPr>
        <w:t>)</w:t>
      </w:r>
      <w:r w:rsidRPr="009808AD">
        <w:rPr>
          <w:color w:val="800080"/>
          <w:lang w:val="en-CA" w:eastAsia="zh-CN"/>
        </w:rPr>
        <w:t>;</w:t>
      </w:r>
    </w:p>
    <w:p w14:paraId="7429D31A" w14:textId="77777777" w:rsidR="007D7FB9" w:rsidRPr="009A50DE" w:rsidRDefault="007D7FB9" w:rsidP="00C62F99">
      <w:pPr>
        <w:pStyle w:val="Code"/>
        <w:keepNext w:val="0"/>
        <w:keepLines w:val="0"/>
        <w:rPr>
          <w:color w:val="000000"/>
          <w:lang w:eastAsia="zh-CN"/>
        </w:rPr>
      </w:pPr>
      <w:r w:rsidRPr="009808AD">
        <w:rPr>
          <w:color w:val="000000"/>
          <w:lang w:val="en-CA" w:eastAsia="zh-CN"/>
        </w:rPr>
        <w:t xml:space="preserve">  </w:t>
      </w:r>
      <w:r w:rsidRPr="009A50DE">
        <w:rPr>
          <w:color w:val="800080"/>
          <w:lang w:eastAsia="zh-CN"/>
        </w:rPr>
        <w:t>}</w:t>
      </w:r>
    </w:p>
    <w:p w14:paraId="03947EF1" w14:textId="77777777" w:rsidR="007D7FB9" w:rsidRPr="009A50DE" w:rsidRDefault="007D7FB9" w:rsidP="00C62F99">
      <w:pPr>
        <w:pStyle w:val="Code"/>
        <w:keepNext w:val="0"/>
        <w:keepLines w:val="0"/>
        <w:rPr>
          <w:color w:val="000000"/>
          <w:lang w:eastAsia="zh-CN"/>
        </w:rPr>
      </w:pPr>
    </w:p>
    <w:p w14:paraId="72D685A4"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void</w:t>
      </w:r>
      <w:r w:rsidRPr="009A50DE">
        <w:rPr>
          <w:color w:val="000000"/>
          <w:lang w:eastAsia="zh-CN"/>
        </w:rPr>
        <w:t xml:space="preserve"> paint</w:t>
      </w:r>
      <w:r w:rsidRPr="009A50DE">
        <w:rPr>
          <w:color w:val="808030"/>
          <w:lang w:eastAsia="zh-CN"/>
        </w:rPr>
        <w:t>(</w:t>
      </w:r>
      <w:r w:rsidRPr="009A50DE">
        <w:rPr>
          <w:color w:val="000000"/>
          <w:lang w:eastAsia="zh-CN"/>
        </w:rPr>
        <w:t>Graphics g</w:t>
      </w:r>
      <w:r w:rsidRPr="009A50DE">
        <w:rPr>
          <w:color w:val="808030"/>
          <w:lang w:eastAsia="zh-CN"/>
        </w:rPr>
        <w:t>)</w:t>
      </w:r>
      <w:r w:rsidRPr="009A50DE">
        <w:rPr>
          <w:color w:val="000000"/>
          <w:lang w:eastAsia="zh-CN"/>
        </w:rPr>
        <w:t xml:space="preserve"> </w:t>
      </w:r>
      <w:r w:rsidRPr="009A50DE">
        <w:rPr>
          <w:color w:val="800080"/>
          <w:lang w:eastAsia="zh-CN"/>
        </w:rPr>
        <w:t>{</w:t>
      </w:r>
    </w:p>
    <w:p w14:paraId="2AD1D738"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tamponImage </w:t>
      </w:r>
      <w:r w:rsidRPr="009A50DE">
        <w:rPr>
          <w:color w:val="808030"/>
          <w:lang w:eastAsia="zh-CN"/>
        </w:rPr>
        <w:t>=</w:t>
      </w:r>
      <w:r w:rsidRPr="009A50DE">
        <w:rPr>
          <w:color w:val="000000"/>
          <w:lang w:eastAsia="zh-CN"/>
        </w:rPr>
        <w:t xml:space="preserve"> createImage</w:t>
      </w:r>
      <w:r w:rsidRPr="009A50DE">
        <w:rPr>
          <w:color w:val="808030"/>
          <w:lang w:eastAsia="zh-CN"/>
        </w:rPr>
        <w:t>(</w:t>
      </w:r>
      <w:r w:rsidRPr="009A50DE">
        <w:rPr>
          <w:color w:val="000000"/>
          <w:lang w:eastAsia="zh-CN"/>
        </w:rPr>
        <w:t>LARGEURFENETRE</w:t>
      </w:r>
      <w:r w:rsidRPr="009A50DE">
        <w:rPr>
          <w:color w:val="808030"/>
          <w:lang w:eastAsia="zh-CN"/>
        </w:rPr>
        <w:t>,</w:t>
      </w:r>
      <w:r w:rsidRPr="009A50DE">
        <w:rPr>
          <w:color w:val="000000"/>
          <w:lang w:eastAsia="zh-CN"/>
        </w:rPr>
        <w:t xml:space="preserve"> HAUTEURFENETRE</w:t>
      </w:r>
      <w:r w:rsidRPr="009A50DE">
        <w:rPr>
          <w:color w:val="808030"/>
          <w:lang w:eastAsia="zh-CN"/>
        </w:rPr>
        <w:t>)</w:t>
      </w:r>
      <w:r w:rsidRPr="009A50DE">
        <w:rPr>
          <w:color w:val="800080"/>
          <w:lang w:eastAsia="zh-CN"/>
        </w:rPr>
        <w:t>;</w:t>
      </w:r>
    </w:p>
    <w:p w14:paraId="4F3A55E3"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tamponGraphics </w:t>
      </w:r>
      <w:r w:rsidRPr="009A50DE">
        <w:rPr>
          <w:color w:val="808030"/>
          <w:lang w:eastAsia="zh-CN"/>
        </w:rPr>
        <w:t>=</w:t>
      </w:r>
      <w:r w:rsidRPr="009A50DE">
        <w:rPr>
          <w:color w:val="000000"/>
          <w:lang w:eastAsia="zh-CN"/>
        </w:rPr>
        <w:t xml:space="preserve"> tamponImage</w:t>
      </w:r>
      <w:r w:rsidRPr="009A50DE">
        <w:rPr>
          <w:color w:val="808030"/>
          <w:lang w:eastAsia="zh-CN"/>
        </w:rPr>
        <w:t>.</w:t>
      </w:r>
      <w:r w:rsidRPr="009A50DE">
        <w:rPr>
          <w:color w:val="000000"/>
          <w:lang w:eastAsia="zh-CN"/>
        </w:rPr>
        <w:t>getGraphics</w:t>
      </w:r>
      <w:r w:rsidRPr="009A50DE">
        <w:rPr>
          <w:color w:val="808030"/>
          <w:lang w:eastAsia="zh-CN"/>
        </w:rPr>
        <w:t>()</w:t>
      </w:r>
      <w:r w:rsidRPr="009A50DE">
        <w:rPr>
          <w:color w:val="800080"/>
          <w:lang w:eastAsia="zh-CN"/>
        </w:rPr>
        <w:t>;</w:t>
      </w:r>
    </w:p>
    <w:p w14:paraId="0BFDB771" w14:textId="77777777" w:rsidR="007D7FB9" w:rsidRPr="009A50DE" w:rsidRDefault="007D7FB9" w:rsidP="00C62F99">
      <w:pPr>
        <w:pStyle w:val="Code"/>
        <w:keepNext w:val="0"/>
        <w:keepLines w:val="0"/>
        <w:rPr>
          <w:color w:val="000000"/>
          <w:lang w:eastAsia="zh-CN"/>
        </w:rPr>
      </w:pPr>
    </w:p>
    <w:p w14:paraId="1F731297"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BotSCEntiteRebondissante bot1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BotSCEntiteRebondissante</w:t>
      </w:r>
      <w:r w:rsidRPr="009A50DE">
        <w:rPr>
          <w:color w:val="808030"/>
          <w:lang w:eastAsia="zh-CN"/>
        </w:rPr>
        <w:t>(</w:t>
      </w:r>
      <w:r w:rsidRPr="009A50DE">
        <w:rPr>
          <w:color w:val="008C00"/>
          <w:lang w:eastAsia="zh-CN"/>
        </w:rPr>
        <w:t>0</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150</w:t>
      </w:r>
      <w:r w:rsidRPr="009A50DE">
        <w:rPr>
          <w:color w:val="808030"/>
          <w:lang w:eastAsia="zh-CN"/>
        </w:rPr>
        <w:t>,</w:t>
      </w:r>
      <w:r w:rsidRPr="009A50DE">
        <w:rPr>
          <w:color w:val="000000"/>
          <w:lang w:eastAsia="zh-CN"/>
        </w:rPr>
        <w:t xml:space="preserve"> </w:t>
      </w:r>
      <w:r w:rsidRPr="009A50DE">
        <w:rPr>
          <w:color w:val="008C00"/>
          <w:lang w:eastAsia="zh-CN"/>
        </w:rPr>
        <w:t>5</w:t>
      </w:r>
      <w:r w:rsidRPr="009A50DE">
        <w:rPr>
          <w:color w:val="808030"/>
          <w:lang w:eastAsia="zh-CN"/>
        </w:rPr>
        <w:t>,</w:t>
      </w:r>
      <w:r w:rsidRPr="009A50DE">
        <w:rPr>
          <w:color w:val="000000"/>
          <w:lang w:eastAsia="zh-CN"/>
        </w:rPr>
        <w:t xml:space="preserve"> </w:t>
      </w:r>
      <w:r w:rsidRPr="009A50DE">
        <w:rPr>
          <w:color w:val="008C00"/>
          <w:lang w:eastAsia="zh-CN"/>
        </w:rPr>
        <w:t>0</w:t>
      </w:r>
      <w:r w:rsidRPr="009A50DE">
        <w:rPr>
          <w:color w:val="808030"/>
          <w:lang w:eastAsia="zh-CN"/>
        </w:rPr>
        <w:t>)</w:t>
      </w:r>
      <w:r w:rsidRPr="009A50DE">
        <w:rPr>
          <w:color w:val="800080"/>
          <w:lang w:eastAsia="zh-CN"/>
        </w:rPr>
        <w:t>;</w:t>
      </w:r>
    </w:p>
    <w:p w14:paraId="1C9CE899"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BotSCEntiteRebondissante bot2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BotSCEntiteRebondissante</w:t>
      </w:r>
      <w:r w:rsidRPr="009A50DE">
        <w:rPr>
          <w:color w:val="808030"/>
          <w:lang w:eastAsia="zh-CN"/>
        </w:rPr>
        <w:t>(</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75</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8C00"/>
          <w:lang w:eastAsia="zh-CN"/>
        </w:rPr>
        <w:t>10</w:t>
      </w:r>
      <w:r w:rsidRPr="009A50DE">
        <w:rPr>
          <w:color w:val="808030"/>
          <w:lang w:eastAsia="zh-CN"/>
        </w:rPr>
        <w:t>,</w:t>
      </w:r>
      <w:r w:rsidRPr="009A50DE">
        <w:rPr>
          <w:color w:val="000000"/>
          <w:lang w:eastAsia="zh-CN"/>
        </w:rPr>
        <w:t xml:space="preserve"> </w:t>
      </w:r>
      <w:r w:rsidRPr="009A50DE">
        <w:rPr>
          <w:color w:val="008C00"/>
          <w:lang w:eastAsia="zh-CN"/>
        </w:rPr>
        <w:t>5</w:t>
      </w:r>
      <w:r w:rsidRPr="009A50DE">
        <w:rPr>
          <w:color w:val="808030"/>
          <w:lang w:eastAsia="zh-CN"/>
        </w:rPr>
        <w:t>)</w:t>
      </w:r>
      <w:r w:rsidRPr="009A50DE">
        <w:rPr>
          <w:color w:val="800080"/>
          <w:lang w:eastAsia="zh-CN"/>
        </w:rPr>
        <w:t>;</w:t>
      </w:r>
    </w:p>
    <w:p w14:paraId="4A9402D5" w14:textId="77777777" w:rsidR="007D7FB9" w:rsidRPr="009A50DE" w:rsidRDefault="007D7FB9" w:rsidP="00C62F99">
      <w:pPr>
        <w:pStyle w:val="Code"/>
        <w:keepNext w:val="0"/>
        <w:keepLines w:val="0"/>
        <w:rPr>
          <w:color w:val="000000"/>
          <w:lang w:eastAsia="zh-CN"/>
        </w:rPr>
      </w:pPr>
      <w:r w:rsidRPr="009A50DE">
        <w:rPr>
          <w:color w:val="000000"/>
          <w:lang w:eastAsia="zh-CN"/>
        </w:rPr>
        <w:t xml:space="preserve">    ItiSCEntiteRebondissante iti1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ItiSCEntiteRebondissante</w:t>
      </w:r>
      <w:r w:rsidRPr="009A50DE">
        <w:rPr>
          <w:color w:val="808030"/>
          <w:lang w:eastAsia="zh-CN"/>
        </w:rPr>
        <w:t>(</w:t>
      </w:r>
      <w:r w:rsidRPr="009A50DE">
        <w:rPr>
          <w:color w:val="008C00"/>
          <w:lang w:eastAsia="zh-CN"/>
        </w:rPr>
        <w:t>200</w:t>
      </w:r>
      <w:r w:rsidRPr="009A50DE">
        <w:rPr>
          <w:color w:val="808030"/>
          <w:lang w:eastAsia="zh-CN"/>
        </w:rPr>
        <w:t>,</w:t>
      </w:r>
      <w:r w:rsidRPr="009A50DE">
        <w:rPr>
          <w:color w:val="000000"/>
          <w:lang w:eastAsia="zh-CN"/>
        </w:rPr>
        <w:t xml:space="preserve"> </w:t>
      </w:r>
      <w:r w:rsidRPr="009A50DE">
        <w:rPr>
          <w:color w:val="008C00"/>
          <w:lang w:eastAsia="zh-CN"/>
        </w:rPr>
        <w:t>300</w:t>
      </w:r>
      <w:r w:rsidRPr="009A50DE">
        <w:rPr>
          <w:color w:val="808030"/>
          <w:lang w:eastAsia="zh-CN"/>
        </w:rPr>
        <w:t>,</w:t>
      </w:r>
      <w:r w:rsidRPr="009A50DE">
        <w:rPr>
          <w:color w:val="000000"/>
          <w:lang w:eastAsia="zh-CN"/>
        </w:rPr>
        <w:t xml:space="preserve"> </w:t>
      </w:r>
      <w:r w:rsidRPr="009A50DE">
        <w:rPr>
          <w:color w:val="008C00"/>
          <w:lang w:eastAsia="zh-CN"/>
        </w:rPr>
        <w:t>80</w:t>
      </w:r>
      <w:r w:rsidRPr="009A50DE">
        <w:rPr>
          <w:color w:val="808030"/>
          <w:lang w:eastAsia="zh-CN"/>
        </w:rPr>
        <w:t>,</w:t>
      </w:r>
      <w:r w:rsidRPr="009A50DE">
        <w:rPr>
          <w:color w:val="000000"/>
          <w:lang w:eastAsia="zh-CN"/>
        </w:rPr>
        <w:t xml:space="preserve"> </w:t>
      </w:r>
      <w:r w:rsidRPr="009A50DE">
        <w:rPr>
          <w:color w:val="008C00"/>
          <w:lang w:eastAsia="zh-CN"/>
        </w:rPr>
        <w:t>80</w:t>
      </w:r>
      <w:r w:rsidRPr="009A50DE">
        <w:rPr>
          <w:color w:val="808030"/>
          <w:lang w:eastAsia="zh-CN"/>
        </w:rPr>
        <w:t>,</w:t>
      </w:r>
      <w:r w:rsidRPr="009A50DE">
        <w:rPr>
          <w:color w:val="000000"/>
          <w:lang w:eastAsia="zh-CN"/>
        </w:rPr>
        <w:t xml:space="preserve"> </w:t>
      </w:r>
      <w:r w:rsidRPr="009A50DE">
        <w:rPr>
          <w:color w:val="008C00"/>
          <w:lang w:eastAsia="zh-CN"/>
        </w:rPr>
        <w:t>6</w:t>
      </w:r>
      <w:r w:rsidRPr="009A50DE">
        <w:rPr>
          <w:color w:val="808030"/>
          <w:lang w:eastAsia="zh-CN"/>
        </w:rPr>
        <w:t>,</w:t>
      </w:r>
      <w:r w:rsidRPr="009A50DE">
        <w:rPr>
          <w:color w:val="000000"/>
          <w:lang w:eastAsia="zh-CN"/>
        </w:rPr>
        <w:t xml:space="preserve"> </w:t>
      </w:r>
      <w:r w:rsidRPr="009A50DE">
        <w:rPr>
          <w:color w:val="008C00"/>
          <w:lang w:eastAsia="zh-CN"/>
        </w:rPr>
        <w:t>6</w:t>
      </w:r>
      <w:r w:rsidRPr="009A50DE">
        <w:rPr>
          <w:color w:val="808030"/>
          <w:lang w:eastAsia="zh-CN"/>
        </w:rPr>
        <w:t>)</w:t>
      </w:r>
      <w:r w:rsidRPr="009A50DE">
        <w:rPr>
          <w:color w:val="800080"/>
          <w:lang w:eastAsia="zh-CN"/>
        </w:rPr>
        <w:t>;</w:t>
      </w:r>
    </w:p>
    <w:p w14:paraId="2B3D89A2" w14:textId="77777777" w:rsidR="007D7FB9" w:rsidRPr="009808AD" w:rsidRDefault="007D7FB9" w:rsidP="00C62F99">
      <w:pPr>
        <w:pStyle w:val="Code"/>
        <w:keepNext w:val="0"/>
        <w:keepLines w:val="0"/>
        <w:rPr>
          <w:color w:val="000000"/>
          <w:lang w:val="it-IT" w:eastAsia="zh-CN"/>
        </w:rPr>
      </w:pPr>
      <w:r w:rsidRPr="009A50DE">
        <w:rPr>
          <w:color w:val="000000"/>
          <w:lang w:eastAsia="zh-CN"/>
        </w:rPr>
        <w:t xml:space="preserve">    </w:t>
      </w:r>
      <w:r w:rsidRPr="009808AD">
        <w:rPr>
          <w:color w:val="000000"/>
          <w:lang w:val="it-IT" w:eastAsia="zh-CN"/>
        </w:rPr>
        <w:t xml:space="preserve">ItiSCEntiteRebondissante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72D5E709" w14:textId="77777777" w:rsidR="007D7FB9" w:rsidRPr="009808AD" w:rsidRDefault="007D7FB9" w:rsidP="00C62F99">
      <w:pPr>
        <w:pStyle w:val="Code"/>
        <w:keepNext w:val="0"/>
        <w:keepLines w:val="0"/>
        <w:rPr>
          <w:color w:val="000000"/>
          <w:lang w:val="it-IT" w:eastAsia="zh-CN"/>
        </w:rPr>
      </w:pPr>
    </w:p>
    <w:p w14:paraId="130D46A6" w14:textId="77777777" w:rsidR="007D7FB9" w:rsidRPr="009808AD" w:rsidRDefault="007D7FB9" w:rsidP="00C62F9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while</w:t>
      </w:r>
      <w:r w:rsidRPr="009808AD">
        <w:rPr>
          <w:color w:val="000000"/>
          <w:lang w:val="it-IT" w:eastAsia="zh-CN"/>
        </w:rPr>
        <w:t xml:space="preserve"> </w:t>
      </w:r>
      <w:r w:rsidRPr="009808AD">
        <w:rPr>
          <w:color w:val="808030"/>
          <w:lang w:val="it-IT" w:eastAsia="zh-CN"/>
        </w:rPr>
        <w:t>(</w:t>
      </w:r>
      <w:r w:rsidRPr="009808AD">
        <w:rPr>
          <w:b/>
          <w:bCs/>
          <w:color w:val="800000"/>
          <w:lang w:val="it-IT" w:eastAsia="zh-CN"/>
        </w:rPr>
        <w:t>true</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7F5C03E0" w14:textId="77777777" w:rsidR="007D7FB9" w:rsidRPr="007D7FB9" w:rsidRDefault="007D7FB9" w:rsidP="00C62F99">
      <w:pPr>
        <w:pStyle w:val="Code"/>
        <w:keepNext w:val="0"/>
        <w:keepLines w:val="0"/>
        <w:rPr>
          <w:color w:val="000000"/>
          <w:lang w:eastAsia="zh-CN"/>
        </w:rPr>
      </w:pPr>
      <w:r w:rsidRPr="009808AD">
        <w:rPr>
          <w:color w:val="000000"/>
          <w:lang w:val="it-IT" w:eastAsia="zh-CN"/>
        </w:rPr>
        <w:t xml:space="preserve">      </w:t>
      </w:r>
      <w:r w:rsidRPr="007D7FB9">
        <w:rPr>
          <w:lang w:eastAsia="zh-CN"/>
        </w:rPr>
        <w:t>// Dessine les Bot et Iti</w:t>
      </w:r>
    </w:p>
    <w:p w14:paraId="080DA3B6"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bot1</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0E4E2FFF"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bot2</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689409EC"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iti1</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124D9D18"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iti2</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46906CF2" w14:textId="77777777" w:rsidR="007D7FB9" w:rsidRPr="007D7FB9" w:rsidRDefault="007D7FB9" w:rsidP="00C62F99">
      <w:pPr>
        <w:pStyle w:val="Code"/>
        <w:keepNext w:val="0"/>
        <w:keepLines w:val="0"/>
        <w:rPr>
          <w:color w:val="000000"/>
          <w:lang w:eastAsia="zh-CN"/>
        </w:rPr>
      </w:pPr>
    </w:p>
    <w:p w14:paraId="2DB067D7"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lang w:eastAsia="zh-CN"/>
        </w:rPr>
        <w:t>// Copie le tampon dans le contexte graphique de la fenetre</w:t>
      </w:r>
    </w:p>
    <w:p w14:paraId="638C7A78" w14:textId="77777777" w:rsidR="007D7FB9" w:rsidRPr="009808AD" w:rsidRDefault="007D7FB9" w:rsidP="00C62F99">
      <w:pPr>
        <w:pStyle w:val="Code"/>
        <w:keepNext w:val="0"/>
        <w:keepLines w:val="0"/>
        <w:rPr>
          <w:color w:val="000000"/>
          <w:lang w:val="en-CA" w:eastAsia="zh-CN"/>
        </w:rPr>
      </w:pPr>
      <w:r w:rsidRPr="007D7FB9">
        <w:rPr>
          <w:color w:val="000000"/>
          <w:lang w:eastAsia="zh-CN"/>
        </w:rPr>
        <w:t xml:space="preserve">      </w:t>
      </w:r>
      <w:r w:rsidRPr="009808AD">
        <w:rPr>
          <w:color w:val="000000"/>
          <w:lang w:val="en-CA" w:eastAsia="zh-CN"/>
        </w:rPr>
        <w:t>g</w:t>
      </w:r>
      <w:r w:rsidRPr="009808AD">
        <w:rPr>
          <w:color w:val="808030"/>
          <w:lang w:val="en-CA" w:eastAsia="zh-CN"/>
        </w:rPr>
        <w:t>.</w:t>
      </w:r>
      <w:r w:rsidRPr="009808AD">
        <w:rPr>
          <w:color w:val="000000"/>
          <w:lang w:val="en-CA" w:eastAsia="zh-CN"/>
        </w:rPr>
        <w:t>drawImage</w:t>
      </w:r>
      <w:r w:rsidRPr="009808AD">
        <w:rPr>
          <w:color w:val="808030"/>
          <w:lang w:val="en-CA" w:eastAsia="zh-CN"/>
        </w:rPr>
        <w:t>(</w:t>
      </w:r>
      <w:r w:rsidRPr="009808AD">
        <w:rPr>
          <w:color w:val="000000"/>
          <w:lang w:val="en-CA" w:eastAsia="zh-CN"/>
        </w:rPr>
        <w:t>tamponImage</w:t>
      </w:r>
      <w:r w:rsidRPr="009808AD">
        <w:rPr>
          <w:color w:val="808030"/>
          <w:lang w:val="en-CA" w:eastAsia="zh-CN"/>
        </w:rPr>
        <w:t>,</w:t>
      </w:r>
      <w:r w:rsidRPr="009808AD">
        <w:rPr>
          <w:color w:val="000000"/>
          <w:lang w:val="en-CA" w:eastAsia="zh-CN"/>
        </w:rPr>
        <w:t xml:space="preserve"> </w:t>
      </w:r>
      <w:r w:rsidRPr="009808AD">
        <w:rPr>
          <w:color w:val="008C00"/>
          <w:lang w:val="en-CA" w:eastAsia="zh-CN"/>
        </w:rPr>
        <w:t>0</w:t>
      </w:r>
      <w:r w:rsidRPr="009808AD">
        <w:rPr>
          <w:color w:val="808030"/>
          <w:lang w:val="en-CA" w:eastAsia="zh-CN"/>
        </w:rPr>
        <w:t>,</w:t>
      </w:r>
      <w:r w:rsidRPr="009808AD">
        <w:rPr>
          <w:color w:val="000000"/>
          <w:lang w:val="en-CA" w:eastAsia="zh-CN"/>
        </w:rPr>
        <w:t xml:space="preserve"> </w:t>
      </w:r>
      <w:r w:rsidRPr="009808AD">
        <w:rPr>
          <w:color w:val="008C00"/>
          <w:lang w:val="en-CA" w:eastAsia="zh-CN"/>
        </w:rPr>
        <w:t>0</w:t>
      </w:r>
      <w:r w:rsidRPr="009808AD">
        <w:rPr>
          <w:color w:val="808030"/>
          <w:lang w:val="en-CA" w:eastAsia="zh-CN"/>
        </w:rPr>
        <w:t>,</w:t>
      </w: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800080"/>
          <w:lang w:val="en-CA" w:eastAsia="zh-CN"/>
        </w:rPr>
        <w:t>;</w:t>
      </w:r>
    </w:p>
    <w:p w14:paraId="1F4345DB"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lastRenderedPageBreak/>
        <w:t xml:space="preserve">      </w:t>
      </w:r>
      <w:r w:rsidRPr="009808AD">
        <w:rPr>
          <w:b/>
          <w:bCs/>
          <w:color w:val="800000"/>
          <w:lang w:val="en-CA" w:eastAsia="zh-CN"/>
        </w:rPr>
        <w:t>try</w:t>
      </w:r>
      <w:r w:rsidRPr="009808AD">
        <w:rPr>
          <w:color w:val="000000"/>
          <w:lang w:val="en-CA" w:eastAsia="zh-CN"/>
        </w:rPr>
        <w:t xml:space="preserve"> </w:t>
      </w:r>
      <w:r w:rsidRPr="009808AD">
        <w:rPr>
          <w:color w:val="800080"/>
          <w:lang w:val="en-CA" w:eastAsia="zh-CN"/>
        </w:rPr>
        <w:t>{</w:t>
      </w:r>
    </w:p>
    <w:p w14:paraId="72DBAA7D"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w:t>
      </w:r>
      <w:r w:rsidRPr="009808AD">
        <w:rPr>
          <w:b/>
          <w:bCs/>
          <w:color w:val="BB7977"/>
          <w:lang w:val="en-CA" w:eastAsia="zh-CN"/>
        </w:rPr>
        <w:t>Thread</w:t>
      </w:r>
      <w:r w:rsidRPr="009808AD">
        <w:rPr>
          <w:color w:val="808030"/>
          <w:lang w:val="en-CA" w:eastAsia="zh-CN"/>
        </w:rPr>
        <w:t>.</w:t>
      </w:r>
      <w:r w:rsidRPr="009808AD">
        <w:rPr>
          <w:color w:val="000000"/>
          <w:lang w:val="en-CA" w:eastAsia="zh-CN"/>
        </w:rPr>
        <w:t>sleep</w:t>
      </w:r>
      <w:r w:rsidRPr="009808AD">
        <w:rPr>
          <w:color w:val="808030"/>
          <w:lang w:val="en-CA" w:eastAsia="zh-CN"/>
        </w:rPr>
        <w:t>(</w:t>
      </w:r>
      <w:r w:rsidRPr="009808AD">
        <w:rPr>
          <w:color w:val="008C00"/>
          <w:lang w:val="en-CA" w:eastAsia="zh-CN"/>
        </w:rPr>
        <w:t>50</w:t>
      </w:r>
      <w:r w:rsidRPr="009808AD">
        <w:rPr>
          <w:color w:val="808030"/>
          <w:lang w:val="en-CA" w:eastAsia="zh-CN"/>
        </w:rPr>
        <w:t>)</w:t>
      </w:r>
      <w:r w:rsidRPr="009808AD">
        <w:rPr>
          <w:color w:val="800080"/>
          <w:lang w:val="en-CA" w:eastAsia="zh-CN"/>
        </w:rPr>
        <w:t>;</w:t>
      </w:r>
    </w:p>
    <w:p w14:paraId="702865A2"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w:t>
      </w:r>
      <w:r w:rsidRPr="009808AD">
        <w:rPr>
          <w:color w:val="800080"/>
          <w:lang w:val="en-CA" w:eastAsia="zh-CN"/>
        </w:rPr>
        <w:t>}</w:t>
      </w:r>
      <w:r w:rsidRPr="009808AD">
        <w:rPr>
          <w:color w:val="000000"/>
          <w:lang w:val="en-CA" w:eastAsia="zh-CN"/>
        </w:rPr>
        <w:t xml:space="preserve"> </w:t>
      </w:r>
      <w:r w:rsidRPr="009808AD">
        <w:rPr>
          <w:b/>
          <w:bCs/>
          <w:color w:val="800000"/>
          <w:lang w:val="en-CA" w:eastAsia="zh-CN"/>
        </w:rPr>
        <w:t>catch</w:t>
      </w:r>
      <w:r w:rsidRPr="009808AD">
        <w:rPr>
          <w:color w:val="000000"/>
          <w:lang w:val="en-CA" w:eastAsia="zh-CN"/>
        </w:rPr>
        <w:t xml:space="preserve"> </w:t>
      </w:r>
      <w:r w:rsidRPr="009808AD">
        <w:rPr>
          <w:color w:val="808030"/>
          <w:lang w:val="en-CA" w:eastAsia="zh-CN"/>
        </w:rPr>
        <w:t>(</w:t>
      </w:r>
      <w:r w:rsidRPr="009808AD">
        <w:rPr>
          <w:b/>
          <w:bCs/>
          <w:color w:val="BB7977"/>
          <w:lang w:val="en-CA" w:eastAsia="zh-CN"/>
        </w:rPr>
        <w:t>InterruptedException</w:t>
      </w:r>
      <w:r w:rsidRPr="009808AD">
        <w:rPr>
          <w:color w:val="000000"/>
          <w:lang w:val="en-CA" w:eastAsia="zh-CN"/>
        </w:rPr>
        <w:t xml:space="preserve"> uneException</w:t>
      </w:r>
      <w:r w:rsidRPr="009808AD">
        <w:rPr>
          <w:color w:val="808030"/>
          <w:lang w:val="en-CA" w:eastAsia="zh-CN"/>
        </w:rPr>
        <w:t>)</w:t>
      </w:r>
      <w:r w:rsidRPr="009808AD">
        <w:rPr>
          <w:color w:val="000000"/>
          <w:lang w:val="en-CA" w:eastAsia="zh-CN"/>
        </w:rPr>
        <w:t xml:space="preserve"> </w:t>
      </w:r>
      <w:r w:rsidRPr="009808AD">
        <w:rPr>
          <w:color w:val="800080"/>
          <w:lang w:val="en-CA" w:eastAsia="zh-CN"/>
        </w:rPr>
        <w:t>{</w:t>
      </w:r>
    </w:p>
    <w:p w14:paraId="58CFEB2A" w14:textId="77777777" w:rsidR="007D7FB9" w:rsidRPr="009808AD" w:rsidRDefault="007D7FB9" w:rsidP="00C62F99">
      <w:pPr>
        <w:pStyle w:val="Code"/>
        <w:keepNext w:val="0"/>
        <w:keepLines w:val="0"/>
        <w:rPr>
          <w:color w:val="000000"/>
          <w:lang w:val="en-CA" w:eastAsia="zh-CN"/>
        </w:rPr>
      </w:pPr>
      <w:r w:rsidRPr="009808AD">
        <w:rPr>
          <w:color w:val="000000"/>
          <w:lang w:val="en-CA" w:eastAsia="zh-CN"/>
        </w:rPr>
        <w:t xml:space="preserve">        </w:t>
      </w:r>
      <w:r w:rsidRPr="009808AD">
        <w:rPr>
          <w:b/>
          <w:bCs/>
          <w:color w:val="BB7977"/>
          <w:lang w:val="en-CA" w:eastAsia="zh-CN"/>
        </w:rPr>
        <w:t>System</w:t>
      </w:r>
      <w:r w:rsidRPr="009808AD">
        <w:rPr>
          <w:color w:val="808030"/>
          <w:lang w:val="en-CA" w:eastAsia="zh-CN"/>
        </w:rPr>
        <w:t>.</w:t>
      </w:r>
      <w:r w:rsidRPr="009808AD">
        <w:rPr>
          <w:color w:val="000000"/>
          <w:lang w:val="en-CA" w:eastAsia="zh-CN"/>
        </w:rPr>
        <w:t>out</w:t>
      </w:r>
      <w:r w:rsidRPr="009808AD">
        <w:rPr>
          <w:color w:val="808030"/>
          <w:lang w:val="en-CA" w:eastAsia="zh-CN"/>
        </w:rPr>
        <w:t>.</w:t>
      </w:r>
      <w:r w:rsidRPr="009808AD">
        <w:rPr>
          <w:color w:val="000000"/>
          <w:lang w:val="en-CA" w:eastAsia="zh-CN"/>
        </w:rPr>
        <w:t>println</w:t>
      </w:r>
      <w:r w:rsidRPr="009808AD">
        <w:rPr>
          <w:color w:val="808030"/>
          <w:lang w:val="en-CA" w:eastAsia="zh-CN"/>
        </w:rPr>
        <w:t>(</w:t>
      </w:r>
      <w:r w:rsidRPr="009808AD">
        <w:rPr>
          <w:color w:val="000000"/>
          <w:lang w:val="en-CA" w:eastAsia="zh-CN"/>
        </w:rPr>
        <w:t>uneException</w:t>
      </w:r>
      <w:r w:rsidRPr="009808AD">
        <w:rPr>
          <w:color w:val="808030"/>
          <w:lang w:val="en-CA" w:eastAsia="zh-CN"/>
        </w:rPr>
        <w:t>.</w:t>
      </w:r>
      <w:r w:rsidRPr="009808AD">
        <w:rPr>
          <w:color w:val="000000"/>
          <w:lang w:val="en-CA" w:eastAsia="zh-CN"/>
        </w:rPr>
        <w:t>toString</w:t>
      </w:r>
      <w:r w:rsidRPr="009808AD">
        <w:rPr>
          <w:color w:val="808030"/>
          <w:lang w:val="en-CA" w:eastAsia="zh-CN"/>
        </w:rPr>
        <w:t>())</w:t>
      </w:r>
      <w:r w:rsidRPr="009808AD">
        <w:rPr>
          <w:color w:val="800080"/>
          <w:lang w:val="en-CA" w:eastAsia="zh-CN"/>
        </w:rPr>
        <w:t>;</w:t>
      </w:r>
    </w:p>
    <w:p w14:paraId="3B7D9914" w14:textId="77777777" w:rsidR="007D7FB9" w:rsidRPr="007D7FB9" w:rsidRDefault="007D7FB9" w:rsidP="00C62F99">
      <w:pPr>
        <w:pStyle w:val="Code"/>
        <w:keepNext w:val="0"/>
        <w:keepLines w:val="0"/>
        <w:rPr>
          <w:color w:val="000000"/>
          <w:lang w:eastAsia="zh-CN"/>
        </w:rPr>
      </w:pPr>
      <w:r w:rsidRPr="009808AD">
        <w:rPr>
          <w:color w:val="000000"/>
          <w:lang w:val="en-CA" w:eastAsia="zh-CN"/>
        </w:rPr>
        <w:t xml:space="preserve">      </w:t>
      </w:r>
      <w:r w:rsidRPr="007D7FB9">
        <w:rPr>
          <w:color w:val="800080"/>
          <w:lang w:eastAsia="zh-CN"/>
        </w:rPr>
        <w:t>}</w:t>
      </w:r>
    </w:p>
    <w:p w14:paraId="5C66608B"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w:t>
      </w:r>
      <w:r w:rsidRPr="007D7FB9">
        <w:rPr>
          <w:lang w:eastAsia="zh-CN"/>
        </w:rPr>
        <w:t>// Efface les Bot et Iti du tampon</w:t>
      </w:r>
    </w:p>
    <w:p w14:paraId="5E928AE3"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bot1</w:t>
      </w:r>
      <w:r w:rsidRPr="007D7FB9">
        <w:rPr>
          <w:color w:val="808030"/>
          <w:lang w:eastAsia="zh-CN"/>
        </w:rPr>
        <w:t>.</w:t>
      </w:r>
      <w:r w:rsidRPr="007D7FB9">
        <w:rPr>
          <w:color w:val="000000"/>
          <w:lang w:eastAsia="zh-CN"/>
        </w:rPr>
        <w:t>effacer</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36E710DD"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bot2</w:t>
      </w:r>
      <w:r w:rsidRPr="007D7FB9">
        <w:rPr>
          <w:color w:val="808030"/>
          <w:lang w:eastAsia="zh-CN"/>
        </w:rPr>
        <w:t>.</w:t>
      </w:r>
      <w:r w:rsidRPr="007D7FB9">
        <w:rPr>
          <w:color w:val="000000"/>
          <w:lang w:eastAsia="zh-CN"/>
        </w:rPr>
        <w:t>effacer</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597EC56D" w14:textId="77777777" w:rsidR="007D7FB9" w:rsidRPr="009808AD" w:rsidRDefault="007D7FB9" w:rsidP="00C62F99">
      <w:pPr>
        <w:pStyle w:val="Code"/>
        <w:keepNext w:val="0"/>
        <w:keepLines w:val="0"/>
        <w:rPr>
          <w:color w:val="000000"/>
          <w:lang w:val="it-IT" w:eastAsia="zh-CN"/>
        </w:rPr>
      </w:pPr>
      <w:r w:rsidRPr="007D7FB9">
        <w:rPr>
          <w:color w:val="000000"/>
          <w:lang w:eastAsia="zh-CN"/>
        </w:rPr>
        <w:t xml:space="preserve">      </w:t>
      </w:r>
      <w:r w:rsidRPr="009808AD">
        <w:rPr>
          <w:color w:val="000000"/>
          <w:lang w:val="it-IT" w:eastAsia="zh-CN"/>
        </w:rPr>
        <w:t>iti1</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p>
    <w:p w14:paraId="6F68C9F3" w14:textId="77777777" w:rsidR="007D7FB9" w:rsidRPr="009808AD" w:rsidRDefault="007D7FB9" w:rsidP="00C62F99">
      <w:pPr>
        <w:pStyle w:val="Code"/>
        <w:keepNext w:val="0"/>
        <w:keepLines w:val="0"/>
        <w:rPr>
          <w:color w:val="000000"/>
          <w:lang w:val="it-IT" w:eastAsia="zh-CN"/>
        </w:rPr>
      </w:pPr>
      <w:r w:rsidRPr="009808AD">
        <w:rPr>
          <w:color w:val="000000"/>
          <w:lang w:val="it-IT" w:eastAsia="zh-CN"/>
        </w:rPr>
        <w:t xml:space="preserve">      iti2</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p>
    <w:p w14:paraId="221869F0" w14:textId="77777777" w:rsidR="007D7FB9" w:rsidRPr="009808AD" w:rsidRDefault="007D7FB9" w:rsidP="00C62F99">
      <w:pPr>
        <w:pStyle w:val="Code"/>
        <w:keepNext w:val="0"/>
        <w:keepLines w:val="0"/>
        <w:rPr>
          <w:color w:val="000000"/>
          <w:lang w:val="it-IT" w:eastAsia="zh-CN"/>
        </w:rPr>
      </w:pPr>
    </w:p>
    <w:p w14:paraId="1DA4DD01" w14:textId="77777777" w:rsidR="007D7FB9" w:rsidRPr="007D7FB9" w:rsidRDefault="007D7FB9" w:rsidP="00C62F99">
      <w:pPr>
        <w:pStyle w:val="Code"/>
        <w:keepNext w:val="0"/>
        <w:keepLines w:val="0"/>
        <w:rPr>
          <w:color w:val="000000"/>
          <w:lang w:eastAsia="zh-CN"/>
        </w:rPr>
      </w:pPr>
      <w:r w:rsidRPr="009808AD">
        <w:rPr>
          <w:color w:val="000000"/>
          <w:lang w:val="it-IT" w:eastAsia="zh-CN"/>
        </w:rPr>
        <w:t xml:space="preserve">      </w:t>
      </w:r>
      <w:r w:rsidRPr="007D7FB9">
        <w:rPr>
          <w:lang w:eastAsia="zh-CN"/>
        </w:rPr>
        <w:t>// Déplace les Bot et Iti</w:t>
      </w:r>
    </w:p>
    <w:p w14:paraId="58BF2769"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bot1</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3857BBE4"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bot2</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18CFDE04"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iti1</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7984FE2A" w14:textId="77777777" w:rsidR="007D7FB9" w:rsidRPr="007D7FB9" w:rsidRDefault="007D7FB9" w:rsidP="00C62F99">
      <w:pPr>
        <w:pStyle w:val="Code"/>
        <w:keepNext w:val="0"/>
        <w:keepLines w:val="0"/>
        <w:rPr>
          <w:color w:val="000000"/>
          <w:lang w:eastAsia="zh-CN"/>
        </w:rPr>
      </w:pPr>
      <w:r w:rsidRPr="007D7FB9">
        <w:rPr>
          <w:color w:val="000000"/>
          <w:lang w:eastAsia="zh-CN"/>
        </w:rPr>
        <w:t xml:space="preserve">      iti2</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7E1792BB" w14:textId="77777777" w:rsidR="007D7FB9" w:rsidRPr="009A50DE" w:rsidRDefault="007D7FB9" w:rsidP="00C62F99">
      <w:pPr>
        <w:pStyle w:val="Code"/>
        <w:keepNext w:val="0"/>
        <w:keepLines w:val="0"/>
        <w:rPr>
          <w:color w:val="000000"/>
          <w:lang w:val="en-CA" w:eastAsia="zh-CN"/>
        </w:rPr>
      </w:pPr>
      <w:r w:rsidRPr="007D7FB9">
        <w:rPr>
          <w:color w:val="000000"/>
          <w:lang w:eastAsia="zh-CN"/>
        </w:rPr>
        <w:t xml:space="preserve">    </w:t>
      </w:r>
      <w:r w:rsidRPr="009A50DE">
        <w:rPr>
          <w:color w:val="800080"/>
          <w:lang w:val="en-CA" w:eastAsia="zh-CN"/>
        </w:rPr>
        <w:t>}</w:t>
      </w:r>
    </w:p>
    <w:p w14:paraId="69650B57" w14:textId="77777777" w:rsidR="007D7FB9" w:rsidRPr="009A50DE" w:rsidRDefault="007D7FB9" w:rsidP="00C62F99">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6470E8BD" w14:textId="77777777" w:rsidR="007D7FB9" w:rsidRPr="009A50DE" w:rsidRDefault="007D7FB9" w:rsidP="00C62F99">
      <w:pPr>
        <w:pStyle w:val="Code"/>
        <w:keepNext w:val="0"/>
        <w:keepLines w:val="0"/>
        <w:rPr>
          <w:color w:val="000000"/>
          <w:lang w:val="en-CA" w:eastAsia="zh-CN"/>
        </w:rPr>
      </w:pPr>
    </w:p>
    <w:p w14:paraId="5A9D7639" w14:textId="77777777" w:rsidR="007D7FB9" w:rsidRPr="009A50DE" w:rsidRDefault="007D7FB9"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65CD4132" w14:textId="77777777" w:rsidR="007D7FB9" w:rsidRPr="007D7FB9" w:rsidRDefault="007D7FB9" w:rsidP="007D7FB9">
      <w:pPr>
        <w:pStyle w:val="Code"/>
        <w:rPr>
          <w:color w:val="000000"/>
          <w:lang w:eastAsia="zh-CN"/>
        </w:rPr>
      </w:pPr>
      <w:r w:rsidRPr="009A50DE">
        <w:rPr>
          <w:color w:val="000000"/>
          <w:lang w:val="en-CA" w:eastAsia="zh-CN"/>
        </w:rPr>
        <w:t xml:space="preserve">    </w:t>
      </w:r>
      <w:r w:rsidRPr="007D7FB9">
        <w:rPr>
          <w:color w:val="000000"/>
          <w:lang w:eastAsia="zh-CN"/>
        </w:rPr>
        <w:t xml:space="preserve">ExempleJFrameAvecSuperClassePourBotEtIti laFenetre </w:t>
      </w:r>
      <w:r w:rsidRPr="007D7FB9">
        <w:rPr>
          <w:color w:val="808030"/>
          <w:lang w:eastAsia="zh-CN"/>
        </w:rPr>
        <w:t>=</w:t>
      </w:r>
    </w:p>
    <w:p w14:paraId="0E4B08DD"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b/>
          <w:bCs/>
          <w:color w:val="800000"/>
          <w:lang w:eastAsia="zh-CN"/>
        </w:rPr>
        <w:t>new</w:t>
      </w:r>
      <w:r w:rsidRPr="007D7FB9">
        <w:rPr>
          <w:color w:val="000000"/>
          <w:lang w:eastAsia="zh-CN"/>
        </w:rPr>
        <w:t xml:space="preserve"> ExempleJFrameAvecSuperClassePourBotEtIti</w:t>
      </w:r>
      <w:r w:rsidRPr="007D7FB9">
        <w:rPr>
          <w:color w:val="808030"/>
          <w:lang w:eastAsia="zh-CN"/>
        </w:rPr>
        <w:t>()</w:t>
      </w:r>
      <w:r w:rsidRPr="007D7FB9">
        <w:rPr>
          <w:color w:val="800080"/>
          <w:lang w:eastAsia="zh-CN"/>
        </w:rPr>
        <w:t>;</w:t>
      </w:r>
    </w:p>
    <w:p w14:paraId="6F9FB6C3"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800080"/>
          <w:lang w:eastAsia="zh-CN"/>
        </w:rPr>
        <w:t>}</w:t>
      </w:r>
    </w:p>
    <w:p w14:paraId="30BDDD58" w14:textId="7EDF712C" w:rsidR="00494C92" w:rsidRDefault="007D7FB9" w:rsidP="007D7FB9">
      <w:pPr>
        <w:pStyle w:val="Code"/>
        <w:rPr>
          <w:color w:val="800080"/>
          <w:lang w:eastAsia="zh-CN"/>
        </w:rPr>
      </w:pPr>
      <w:r w:rsidRPr="007D7FB9">
        <w:rPr>
          <w:color w:val="800080"/>
          <w:lang w:eastAsia="zh-CN"/>
        </w:rPr>
        <w:t>}</w:t>
      </w:r>
    </w:p>
    <w:p w14:paraId="5D059E5E" w14:textId="77777777" w:rsidR="003E5B17" w:rsidRDefault="003E5B17" w:rsidP="007D7FB9">
      <w:pPr>
        <w:pStyle w:val="Code"/>
        <w:rPr>
          <w:color w:val="000000"/>
          <w:lang w:eastAsia="zh-CN"/>
        </w:rPr>
      </w:pPr>
    </w:p>
    <w:p w14:paraId="1E833320" w14:textId="77777777" w:rsidR="00FA6A12" w:rsidRPr="007D7FB9" w:rsidRDefault="00FA6A12" w:rsidP="00FA6A12">
      <w:pPr>
        <w:pStyle w:val="Corpsdetexte"/>
        <w:rPr>
          <w:lang w:eastAsia="zh-CN"/>
        </w:rPr>
      </w:pPr>
    </w:p>
    <w:p w14:paraId="7EE13668" w14:textId="77777777" w:rsidR="00494C92" w:rsidRPr="00A5398B"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A5398B">
        <w:rPr>
          <w:b/>
          <w:bCs/>
          <w:i/>
          <w:iCs/>
        </w:rPr>
        <w:t>Refactorisation</w:t>
      </w:r>
      <w:r w:rsidRPr="00A5398B">
        <w:rPr>
          <w:b/>
          <w:bCs/>
        </w:rPr>
        <w:t xml:space="preserve"> </w:t>
      </w:r>
      <w:r w:rsidRPr="0058538B">
        <w:rPr>
          <w:b/>
          <w:bCs/>
          <w:i/>
          <w:iCs/>
        </w:rPr>
        <w:t>de code</w:t>
      </w:r>
      <w:r>
        <w:rPr>
          <w:b/>
          <w:bCs/>
        </w:rPr>
        <w:t xml:space="preserve"> </w:t>
      </w:r>
      <w:r w:rsidRPr="00A5398B">
        <w:rPr>
          <w:b/>
          <w:bCs/>
        </w:rPr>
        <w:t>(</w:t>
      </w:r>
      <w:r w:rsidRPr="00A5398B">
        <w:rPr>
          <w:b/>
          <w:bCs/>
          <w:i/>
          <w:iCs/>
        </w:rPr>
        <w:t>refactoring</w:t>
      </w:r>
      <w:r w:rsidRPr="00A5398B">
        <w:rPr>
          <w:b/>
          <w:bCs/>
        </w:rPr>
        <w:t>)</w:t>
      </w:r>
    </w:p>
    <w:p w14:paraId="20F131E3"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 xml:space="preserve">Dans l’exemple </w:t>
      </w:r>
      <w:r w:rsidRPr="00A70801">
        <w:rPr>
          <w:i/>
          <w:iCs/>
        </w:rPr>
        <w:t>ExempleJFrameAvecSuperClassePourBotEtIti</w:t>
      </w:r>
      <w:r>
        <w:t xml:space="preserve">, le code de </w:t>
      </w:r>
      <w:r w:rsidRPr="002A0F09">
        <w:rPr>
          <w:i/>
        </w:rPr>
        <w:t>ExempleJFrameAvecClassesPourBotEtIti</w:t>
      </w:r>
      <w:r>
        <w:t xml:space="preserve"> a été transformé en déplaçant des méthodes et variables dans une super-classe mais sans en changer le comportement. Ce processus de transformation qui préserve le même comportement est appelé une </w:t>
      </w:r>
      <w:r w:rsidRPr="007F0D29">
        <w:rPr>
          <w:i/>
        </w:rPr>
        <w:t>refactorisation</w:t>
      </w:r>
      <w:r>
        <w:t xml:space="preserve"> du code (</w:t>
      </w:r>
      <w:r w:rsidRPr="002A0F09">
        <w:rPr>
          <w:i/>
        </w:rPr>
        <w:t>refactoring</w:t>
      </w:r>
      <w:r>
        <w:t xml:space="preserve">) </w:t>
      </w:r>
    </w:p>
    <w:p w14:paraId="60139FEA" w14:textId="77777777" w:rsidR="00494C92" w:rsidRDefault="00494C92" w:rsidP="00494C92">
      <w:pPr>
        <w:pStyle w:val="Corpsdetexte"/>
      </w:pPr>
      <w:r w:rsidRPr="00702DF4">
        <w:rPr>
          <w:b/>
          <w:bCs/>
        </w:rPr>
        <w:t>Exercice</w:t>
      </w:r>
      <w:r>
        <w:t xml:space="preserve">. Reprenez les deux exercices de la section précédente en employant la super-classe </w:t>
      </w:r>
      <w:r w:rsidRPr="00750531">
        <w:rPr>
          <w:i/>
          <w:iCs/>
        </w:rPr>
        <w:t>EntiteRebondissante</w:t>
      </w:r>
      <w:r>
        <w:t>.</w:t>
      </w:r>
    </w:p>
    <w:p w14:paraId="289B6680" w14:textId="77777777" w:rsidR="00E34CFC" w:rsidRPr="0041273D" w:rsidRDefault="009B05B4" w:rsidP="00E34CFC">
      <w:pPr>
        <w:pStyle w:val="Titre1"/>
      </w:pPr>
      <w:r>
        <w:br w:type="page"/>
      </w:r>
      <w:bookmarkStart w:id="181" w:name="_Toc155813920"/>
      <w:r w:rsidR="00E34CFC">
        <w:lastRenderedPageBreak/>
        <w:t>Animation 2D et développement d’un jeu simple</w:t>
      </w:r>
      <w:bookmarkStart w:id="182" w:name="_Toc47239881"/>
      <w:bookmarkEnd w:id="181"/>
      <w:bookmarkEnd w:id="182"/>
    </w:p>
    <w:p w14:paraId="6CB7F7FE" w14:textId="77777777" w:rsidR="00E34CFC" w:rsidRDefault="00E34CFC" w:rsidP="00E34CFC">
      <w:pPr>
        <w:pStyle w:val="Corpsdetexte"/>
      </w:pPr>
      <w:r>
        <w:t>Ce chapitre étudie le développement d’un jeu simple qui combine l’animation 2D et une interactivité de base au moyen de la souris. Ce faisant, l’approche d’animation introduite au chapitre 6 sera raffinée. D’autre part, les acteurs seront raffinés en ajoutant des sons et des gestes. Le code des acteurs de notre animation sera réorganisé d’une manière plus cohérente en regroupant les éléments qui touche au monde du jeu. Ceci permet de réutiliser les classes du jeu dans une variété de contextes.</w:t>
      </w:r>
    </w:p>
    <w:p w14:paraId="68B1ADA7" w14:textId="77777777" w:rsidR="00E34CFC" w:rsidRDefault="00E34CFC" w:rsidP="00E34CFC">
      <w:pPr>
        <w:pStyle w:val="Titre2"/>
      </w:pPr>
      <w:bookmarkStart w:id="183" w:name="_Toc47239882"/>
      <w:bookmarkStart w:id="184" w:name="_Ref65651638"/>
      <w:bookmarkStart w:id="185" w:name="_Toc155813921"/>
      <w:r>
        <w:t xml:space="preserve">Animation avec un </w:t>
      </w:r>
      <w:r w:rsidRPr="16CBE89F">
        <w:rPr>
          <w:i/>
          <w:iCs/>
        </w:rPr>
        <w:t>Timer</w:t>
      </w:r>
      <w:r>
        <w:t xml:space="preserve"> dans une sous-classe de </w:t>
      </w:r>
      <w:r w:rsidRPr="16CBE89F">
        <w:rPr>
          <w:i/>
          <w:iCs/>
        </w:rPr>
        <w:t>JPanel</w:t>
      </w:r>
      <w:bookmarkEnd w:id="183"/>
      <w:bookmarkEnd w:id="184"/>
      <w:bookmarkEnd w:id="185"/>
    </w:p>
    <w:p w14:paraId="035FCC8B" w14:textId="77777777" w:rsidR="00E34CFC" w:rsidRDefault="00E34CFC" w:rsidP="00E34CFC">
      <w:pPr>
        <w:pStyle w:val="Corpsdetexte"/>
      </w:pPr>
      <w:r>
        <w:t xml:space="preserve">Dans les chapitres précédents, une boucle explicite contrôle l’animation et le principe du double tampon est exploité pour la production de la séquence de scènes d’une animation. Ce mécanisme d’animation est raffiné ici en utilisant de manière plus judicieuse les classes de Java. </w:t>
      </w:r>
    </w:p>
    <w:p w14:paraId="0D36A10E" w14:textId="47C80BFA" w:rsidR="00E34CFC" w:rsidRDefault="00E34CFC" w:rsidP="00E34CFC">
      <w:pPr>
        <w:pStyle w:val="Corpsdetexte"/>
      </w:pPr>
      <w:r>
        <w:t>Plutôt que d’employer une boucle pour produire la séquence des scènes de l’animation, un objet de la classe</w:t>
      </w:r>
      <w:r w:rsidRPr="00910A20">
        <w:rPr>
          <w:i/>
          <w:iCs/>
        </w:rPr>
        <w:t xml:space="preserve"> javax.swing</w:t>
      </w:r>
      <w:r>
        <w:t>.</w:t>
      </w:r>
      <w:hyperlink r:id="rId367" w:tooltip="class in javax.swing" w:history="1">
        <w:r w:rsidRPr="005F0A7F">
          <w:rPr>
            <w:rStyle w:val="typenamelink1"/>
            <w:rFonts w:ascii="DejaVu Sans" w:hAnsi="DejaVu Sans"/>
            <w:color w:val="4A6782"/>
            <w:sz w:val="21"/>
            <w:szCs w:val="21"/>
            <w:lang w:val="fr-CA"/>
          </w:rPr>
          <w:t>Timer</w:t>
        </w:r>
      </w:hyperlink>
      <w:r>
        <w:rPr>
          <w:rFonts w:ascii="DejaVu Sans" w:hAnsi="DejaVu Sans"/>
          <w:color w:val="353833"/>
          <w:sz w:val="21"/>
          <w:szCs w:val="21"/>
          <w:lang w:val="fr-CA"/>
        </w:rPr>
        <w:t xml:space="preserve"> </w:t>
      </w:r>
      <w:r>
        <w:t xml:space="preserve">va générer un événement à intervalles réguliers afin de déclencher la production de la prochaine scène. Cet événement provoque l’appel d’une méthode </w:t>
      </w:r>
      <w:r w:rsidR="00905B15">
        <w:t>prédéfinie</w:t>
      </w:r>
      <w:r>
        <w:t xml:space="preserve">, la méthode </w:t>
      </w:r>
      <w:r w:rsidRPr="00B766E3">
        <w:rPr>
          <w:i/>
          <w:iCs/>
        </w:rPr>
        <w:t>actionPerformed</w:t>
      </w:r>
      <w:r>
        <w:t xml:space="preserve">() qui servira à dessiner la prochaine scène et à préparer la scène suivante. L’objet </w:t>
      </w:r>
      <w:hyperlink r:id="rId368" w:tooltip="class in javax.swing" w:history="1">
        <w:r w:rsidRPr="00F517E2">
          <w:rPr>
            <w:rStyle w:val="typenamelink1"/>
            <w:rFonts w:ascii="DejaVu Sans" w:hAnsi="DejaVu Sans"/>
            <w:color w:val="4A6782"/>
            <w:sz w:val="21"/>
            <w:szCs w:val="21"/>
            <w:lang w:val="fr-CA"/>
          </w:rPr>
          <w:t>Timer</w:t>
        </w:r>
      </w:hyperlink>
      <w:r w:rsidRPr="00F517E2">
        <w:rPr>
          <w:rFonts w:ascii="DejaVu Sans" w:hAnsi="DejaVu Sans"/>
          <w:color w:val="353833"/>
          <w:sz w:val="21"/>
          <w:szCs w:val="21"/>
          <w:lang w:val="fr-CA"/>
        </w:rPr>
        <w:t xml:space="preserve"> </w:t>
      </w:r>
      <w:r>
        <w:t>joue ainsi le rôle d’un chronomètre d’animation. Un avantage d’un chronomètre d’animation est de mieux contrôler l’intervalle de temps entre l’affichage des scènes en le rendant indépendant du temps de calcul nécessaire à la production de la prochaine scène.</w:t>
      </w:r>
    </w:p>
    <w:p w14:paraId="03CD3E2D" w14:textId="3D84C05C" w:rsidR="00E34CFC" w:rsidRDefault="00E34CFC" w:rsidP="00E34CFC">
      <w:pPr>
        <w:pStyle w:val="Corpsdetexte"/>
        <w:pBdr>
          <w:top w:val="single" w:sz="4" w:space="1" w:color="auto"/>
          <w:left w:val="single" w:sz="4" w:space="4" w:color="auto"/>
          <w:bottom w:val="single" w:sz="4" w:space="1" w:color="auto"/>
          <w:right w:val="single" w:sz="4" w:space="4" w:color="auto"/>
        </w:pBdr>
      </w:pPr>
      <w:r>
        <w:t xml:space="preserve">Note : paramétrage de la prochaine </w:t>
      </w:r>
      <w:r w:rsidR="00E32E72">
        <w:t>scène</w:t>
      </w:r>
      <w:r>
        <w:t xml:space="preserve"> par le délai écoulé</w:t>
      </w:r>
    </w:p>
    <w:p w14:paraId="73D6FEA4"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t>Une autre approche de contrôle de la séquence d’animation serait de paramétrer la prochaine scène (e.g. le déplacement des objets) en fonction du délai écoulé entre les scènes évitant ainsi de dépendre d’un délai fixé à l’avance.</w:t>
      </w:r>
    </w:p>
    <w:p w14:paraId="19F3BF8F" w14:textId="4B520F1C" w:rsidR="00E34CFC" w:rsidRDefault="00E34CFC" w:rsidP="00E34CFC">
      <w:pPr>
        <w:pStyle w:val="Corpsdetexte"/>
      </w:pPr>
      <w:r>
        <w:t xml:space="preserve">D’autre part, plutôt que d’exploiter directement une sous-classe de </w:t>
      </w:r>
      <w:hyperlink r:id="rId369" w:tooltip="class in javax.swing" w:history="1">
        <w:r w:rsidRPr="00B27424">
          <w:rPr>
            <w:rStyle w:val="typenamelink1"/>
            <w:rFonts w:ascii="DejaVu Sans" w:hAnsi="DejaVu Sans"/>
            <w:color w:val="4A6782"/>
            <w:sz w:val="21"/>
            <w:szCs w:val="21"/>
            <w:lang w:val="fr-CA"/>
          </w:rPr>
          <w:t>JFrame</w:t>
        </w:r>
      </w:hyperlink>
      <w:r>
        <w:t>, une sous-classe de javax.swing.</w:t>
      </w:r>
      <w:hyperlink r:id="rId370"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contiendra le contexte graphique de l’animation. Ceci a comme avantage de favoriser la réutilisabilité de </w:t>
      </w:r>
      <w:r>
        <w:lastRenderedPageBreak/>
        <w:t xml:space="preserve">l’animation car l’objet </w:t>
      </w:r>
      <w:hyperlink r:id="rId371"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peut être inclus dans diverses formes d’interfaces graphiques tel qu’une fenêtre </w:t>
      </w:r>
      <w:hyperlink r:id="rId372" w:tooltip="class in javax.swing" w:history="1">
        <w:r w:rsidRPr="00B27424">
          <w:rPr>
            <w:rStyle w:val="typenamelink1"/>
            <w:rFonts w:ascii="DejaVu Sans" w:hAnsi="DejaVu Sans"/>
            <w:color w:val="4A6782"/>
            <w:sz w:val="21"/>
            <w:szCs w:val="21"/>
            <w:lang w:val="fr-CA"/>
          </w:rPr>
          <w:t>JFrame</w:t>
        </w:r>
      </w:hyperlink>
      <w:r>
        <w:t>, ou encore une application Web.</w:t>
      </w:r>
    </w:p>
    <w:p w14:paraId="37088CAB" w14:textId="6F8E48E4" w:rsidR="00E34CFC" w:rsidRDefault="00E34CFC" w:rsidP="00E34CFC">
      <w:pPr>
        <w:pStyle w:val="Corpsdetexte"/>
      </w:pPr>
      <w:r w:rsidRPr="0011219E">
        <w:rPr>
          <w:b/>
          <w:bCs/>
        </w:rPr>
        <w:t>Exemple</w:t>
      </w:r>
      <w:r>
        <w:t xml:space="preserve">. L’exemple suivant reprend l’animation du chapitre précédent avec plusieurs Bot et Iti. La classe </w:t>
      </w:r>
      <w:r w:rsidRPr="00276BDD">
        <w:rPr>
          <w:i/>
          <w:iCs/>
        </w:rPr>
        <w:t>ExempleJPanelAvecAnimationParTimer</w:t>
      </w:r>
      <w:r>
        <w:t xml:space="preserve"> est une sous-classe </w:t>
      </w:r>
      <w:r w:rsidRPr="00DD553C">
        <w:t>de</w:t>
      </w:r>
      <w:r w:rsidRPr="00CB233F">
        <w:rPr>
          <w:i/>
          <w:iCs/>
        </w:rPr>
        <w:t xml:space="preserve"> javax.swing.</w:t>
      </w:r>
      <w:r w:rsidRPr="00624308">
        <w:rPr>
          <w:rFonts w:ascii="DejaVu Sans" w:hAnsi="DejaVu Sans"/>
          <w:color w:val="353833"/>
          <w:sz w:val="21"/>
          <w:szCs w:val="21"/>
          <w:lang w:val="fr-CA"/>
        </w:rPr>
        <w:t xml:space="preserve"> </w:t>
      </w:r>
      <w:hyperlink r:id="rId373"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qui contient le contexte graphique de l’animation. Un </w:t>
      </w:r>
      <w:hyperlink r:id="rId374"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est une </w:t>
      </w:r>
      <w:r w:rsidR="00E32E72">
        <w:t>zone</w:t>
      </w:r>
      <w:r>
        <w:t xml:space="preserve"> d’affichage simple qui doit être incluse dans un autre objet qui fournit le support à l’affichage sur l’écran de l’ordinateur. Ici, le </w:t>
      </w:r>
      <w:hyperlink r:id="rId375" w:tooltip="class in javax.swing" w:history="1">
        <w:r w:rsidRPr="00624308">
          <w:rPr>
            <w:rStyle w:val="typenamelink1"/>
            <w:rFonts w:ascii="DejaVu Sans" w:hAnsi="DejaVu Sans"/>
            <w:color w:val="4A6782"/>
            <w:sz w:val="21"/>
            <w:szCs w:val="21"/>
            <w:lang w:val="fr-CA"/>
          </w:rPr>
          <w:t>JPanel</w:t>
        </w:r>
      </w:hyperlink>
      <w:r>
        <w:rPr>
          <w:rFonts w:ascii="DejaVu Sans" w:hAnsi="DejaVu Sans"/>
          <w:color w:val="353833"/>
          <w:sz w:val="21"/>
          <w:szCs w:val="21"/>
          <w:lang w:val="fr-CA"/>
        </w:rPr>
        <w:t xml:space="preserve"> </w:t>
      </w:r>
      <w:r>
        <w:t xml:space="preserve">est inclus dans la fenêtre </w:t>
      </w:r>
      <w:r w:rsidRPr="00CB233F">
        <w:rPr>
          <w:i/>
          <w:iCs/>
        </w:rPr>
        <w:t>ExempleJFrameIncluantJPanelAvecAnimationParTimer</w:t>
      </w:r>
      <w:r>
        <w:t xml:space="preserve"> sous-classe de </w:t>
      </w:r>
      <w:hyperlink r:id="rId376" w:tooltip="class in javax.swing" w:history="1">
        <w:r w:rsidRPr="00B27424">
          <w:rPr>
            <w:rStyle w:val="typenamelink1"/>
            <w:rFonts w:ascii="DejaVu Sans" w:hAnsi="DejaVu Sans"/>
            <w:color w:val="4A6782"/>
            <w:sz w:val="21"/>
            <w:szCs w:val="21"/>
            <w:lang w:val="fr-CA"/>
          </w:rPr>
          <w:t>JFrame</w:t>
        </w:r>
      </w:hyperlink>
      <w:r>
        <w:t xml:space="preserve">. Nous verrons plus loin que le </w:t>
      </w:r>
      <w:hyperlink r:id="rId377"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peut aussi être inclus dans une application Web sans modification.</w:t>
      </w:r>
    </w:p>
    <w:p w14:paraId="5E094D0B" w14:textId="77777777" w:rsidR="00E34CFC" w:rsidRDefault="00320B71" w:rsidP="00E34CFC">
      <w:pPr>
        <w:pStyle w:val="Corpsdetexte"/>
        <w:jc w:val="center"/>
      </w:pPr>
      <w:r>
        <w:rPr>
          <w:noProof/>
        </w:rPr>
        <w:object w:dxaOrig="12403" w:dyaOrig="11477" w14:anchorId="1373DA96">
          <v:shape id="_x0000_i1031" type="#_x0000_t75" alt="" style="width:320pt;height:298pt;mso-width-percent:0;mso-height-percent:0;mso-width-percent:0;mso-height-percent:0" o:ole="">
            <v:imagedata r:id="rId378" o:title=""/>
          </v:shape>
          <o:OLEObject Type="Embed" ProgID="MSPhotoEd.3" ShapeID="_x0000_i1031" DrawAspect="Content" ObjectID="_1766443849" r:id="rId379"/>
        </w:object>
      </w:r>
    </w:p>
    <w:p w14:paraId="25DD7F6E" w14:textId="6F419379" w:rsidR="00E34CFC" w:rsidRDefault="00E34CFC" w:rsidP="00E34CFC">
      <w:pPr>
        <w:pStyle w:val="Lgende"/>
        <w:jc w:val="center"/>
      </w:pPr>
      <w:r>
        <w:t xml:space="preserve">Figure </w:t>
      </w:r>
      <w:r>
        <w:fldChar w:fldCharType="begin"/>
      </w:r>
      <w:r>
        <w:instrText xml:space="preserve"> SEQ Figure \* ARABIC </w:instrText>
      </w:r>
      <w:r>
        <w:fldChar w:fldCharType="separate"/>
      </w:r>
      <w:r w:rsidR="00AB64FB">
        <w:rPr>
          <w:noProof/>
        </w:rPr>
        <w:t>27</w:t>
      </w:r>
      <w:r>
        <w:fldChar w:fldCharType="end"/>
      </w:r>
      <w:r>
        <w:t>. Nouvelle organisation des classes qui passe par un JPanel.</w:t>
      </w:r>
    </w:p>
    <w:p w14:paraId="3D6E7009" w14:textId="03A5D056" w:rsidR="00E34CFC" w:rsidRDefault="00E34CFC" w:rsidP="00E34CFC">
      <w:pPr>
        <w:pStyle w:val="Corpsdetexte"/>
      </w:pPr>
      <w:r>
        <w:lastRenderedPageBreak/>
        <w:t xml:space="preserve">Le délai entre deux scènes de la séquence d’animation est contrôlé par un objet de la classe </w:t>
      </w:r>
      <w:hyperlink r:id="rId380" w:tooltip="class in javax.swing" w:history="1">
        <w:r w:rsidRPr="000A37BD">
          <w:rPr>
            <w:rStyle w:val="typenamelink1"/>
            <w:rFonts w:ascii="DejaVu Sans" w:hAnsi="DejaVu Sans"/>
            <w:color w:val="4A6782"/>
            <w:sz w:val="21"/>
            <w:szCs w:val="21"/>
            <w:lang w:val="fr-CA"/>
          </w:rPr>
          <w:t>Timer</w:t>
        </w:r>
      </w:hyperlink>
      <w:r w:rsidRPr="000A37BD">
        <w:rPr>
          <w:rFonts w:ascii="DejaVu Sans" w:hAnsi="DejaVu Sans"/>
          <w:color w:val="353833"/>
          <w:sz w:val="21"/>
          <w:szCs w:val="21"/>
          <w:lang w:val="fr-CA"/>
        </w:rPr>
        <w:t xml:space="preserve"> </w:t>
      </w:r>
      <w:r>
        <w:t xml:space="preserve">qui </w:t>
      </w:r>
      <w:r w:rsidR="00E32E72">
        <w:t>génère</w:t>
      </w:r>
      <w:r>
        <w:t xml:space="preserve"> un événement à toutes les 50 </w:t>
      </w:r>
      <w:r w:rsidRPr="00A170D3">
        <w:rPr>
          <w:i/>
          <w:iCs/>
        </w:rPr>
        <w:t>ms</w:t>
      </w:r>
      <w:r>
        <w:t xml:space="preserve">. Voici le code de la classe </w:t>
      </w:r>
      <w:r w:rsidRPr="00CC7E54">
        <w:rPr>
          <w:i/>
        </w:rPr>
        <w:t>ExempleJPanelAvecAnimationParTimer</w:t>
      </w:r>
      <w:r>
        <w:t xml:space="preserve">, sous-classe de </w:t>
      </w:r>
      <w:r w:rsidRPr="00A170D3">
        <w:rPr>
          <w:i/>
          <w:iCs/>
        </w:rPr>
        <w:t>javax.swing.JPanel</w:t>
      </w:r>
      <w:r>
        <w:t>.</w:t>
      </w:r>
    </w:p>
    <w:p w14:paraId="2CF92266" w14:textId="39863ADA" w:rsidR="00EF7B00" w:rsidRDefault="00000000" w:rsidP="00795BA9">
      <w:pPr>
        <w:pStyle w:val="Corpsdetexte"/>
        <w:spacing w:after="0"/>
        <w:rPr>
          <w:rFonts w:ascii="Segoe UI" w:hAnsi="Segoe UI" w:cs="Segoe UI"/>
          <w:b/>
          <w:bCs/>
          <w:color w:val="586069"/>
          <w:lang w:val="fr-CA"/>
        </w:rPr>
      </w:pPr>
      <w:hyperlink r:id="rId381" w:history="1">
        <w:r w:rsidR="00E34CFC" w:rsidRPr="002011D3">
          <w:rPr>
            <w:rFonts w:ascii="Segoe UI" w:hAnsi="Segoe UI" w:cs="Segoe UI"/>
            <w:color w:val="0366D6"/>
            <w:lang w:val="fr-CA"/>
          </w:rPr>
          <w:t>JavaPasAPas</w:t>
        </w:r>
      </w:hyperlink>
      <w:r w:rsidR="00E34CFC" w:rsidRPr="002011D3">
        <w:rPr>
          <w:rFonts w:ascii="Segoe UI" w:hAnsi="Segoe UI" w:cs="Segoe UI"/>
          <w:color w:val="586069"/>
          <w:lang w:val="fr-CA"/>
        </w:rPr>
        <w:t>/</w:t>
      </w:r>
      <w:bookmarkStart w:id="186" w:name="OLE_LINK40"/>
      <w:bookmarkStart w:id="187" w:name="OLE_LINK41"/>
      <w:r w:rsidR="009808AD">
        <w:rPr>
          <w:rFonts w:ascii="Segoe UI" w:hAnsi="Segoe UI" w:cs="Segoe UI"/>
          <w:b/>
          <w:bCs/>
          <w:color w:val="586069"/>
          <w:lang w:val="fr-CA"/>
        </w:rPr>
        <w:t>chapitre_8/</w:t>
      </w:r>
    </w:p>
    <w:p w14:paraId="50CCD146" w14:textId="5F070FE1" w:rsidR="00E34CFC" w:rsidRPr="00FB4812" w:rsidRDefault="009808AD" w:rsidP="00795BA9">
      <w:pPr>
        <w:pStyle w:val="Corpsdetexte"/>
        <w:spacing w:after="0"/>
      </w:pPr>
      <w:r>
        <w:rPr>
          <w:rFonts w:ascii="Segoe UI" w:hAnsi="Segoe UI" w:cs="Segoe UI"/>
          <w:b/>
          <w:bCs/>
          <w:color w:val="586069"/>
          <w:lang w:val="fr-CA"/>
        </w:rPr>
        <w:t>E</w:t>
      </w:r>
      <w:r w:rsidR="00E34CFC" w:rsidRPr="002011D3">
        <w:rPr>
          <w:rFonts w:ascii="Segoe UI" w:hAnsi="Segoe UI" w:cs="Segoe UI"/>
          <w:b/>
          <w:bCs/>
          <w:color w:val="586069"/>
          <w:lang w:val="fr-CA"/>
        </w:rPr>
        <w:t>xempleJPanelAvecAnimationParTimer.java</w:t>
      </w:r>
      <w:bookmarkEnd w:id="186"/>
      <w:bookmarkEnd w:id="187"/>
    </w:p>
    <w:p w14:paraId="662A69F3" w14:textId="77777777" w:rsidR="009808AD" w:rsidRPr="009808AD" w:rsidRDefault="009808AD" w:rsidP="009808AD">
      <w:pPr>
        <w:pStyle w:val="Code"/>
        <w:rPr>
          <w:color w:val="000000"/>
          <w:lang w:eastAsia="zh-CN"/>
        </w:rPr>
      </w:pPr>
      <w:r w:rsidRPr="009808AD">
        <w:rPr>
          <w:lang w:eastAsia="zh-CN"/>
        </w:rPr>
        <w:t>// Plusieurs Bot et Iti qui bougent dans un JPanel avec Timer</w:t>
      </w:r>
    </w:p>
    <w:p w14:paraId="042F861E" w14:textId="77777777" w:rsidR="009808AD" w:rsidRPr="009808AD" w:rsidRDefault="009808AD" w:rsidP="009808AD">
      <w:pPr>
        <w:pStyle w:val="Code"/>
        <w:rPr>
          <w:color w:val="000000"/>
          <w:lang w:eastAsia="zh-CN"/>
        </w:rPr>
      </w:pPr>
      <w:r w:rsidRPr="009808AD">
        <w:rPr>
          <w:b/>
          <w:bCs/>
          <w:color w:val="800000"/>
          <w:lang w:eastAsia="zh-CN"/>
        </w:rPr>
        <w:t>import</w:t>
      </w:r>
      <w:r w:rsidRPr="009808AD">
        <w:rPr>
          <w:color w:val="004A43"/>
          <w:lang w:eastAsia="zh-CN"/>
        </w:rPr>
        <w:t xml:space="preserve"> java</w:t>
      </w:r>
      <w:r w:rsidRPr="009808AD">
        <w:rPr>
          <w:color w:val="808030"/>
          <w:lang w:eastAsia="zh-CN"/>
        </w:rPr>
        <w:t>.</w:t>
      </w:r>
      <w:r w:rsidRPr="009808AD">
        <w:rPr>
          <w:color w:val="004A43"/>
          <w:lang w:eastAsia="zh-CN"/>
        </w:rPr>
        <w:t>awt</w:t>
      </w:r>
      <w:r w:rsidRPr="009808AD">
        <w:rPr>
          <w:color w:val="808030"/>
          <w:lang w:eastAsia="zh-CN"/>
        </w:rPr>
        <w:t>.</w:t>
      </w:r>
      <w:r w:rsidRPr="009808AD">
        <w:rPr>
          <w:b/>
          <w:bCs/>
          <w:color w:val="800000"/>
          <w:lang w:eastAsia="zh-CN"/>
        </w:rPr>
        <w:t>*</w:t>
      </w:r>
      <w:r w:rsidRPr="009808AD">
        <w:rPr>
          <w:color w:val="800080"/>
          <w:lang w:eastAsia="zh-CN"/>
        </w:rPr>
        <w:t>;</w:t>
      </w:r>
    </w:p>
    <w:p w14:paraId="2E38E386" w14:textId="77777777" w:rsidR="009808AD" w:rsidRPr="009808AD" w:rsidRDefault="009808AD" w:rsidP="009808AD">
      <w:pPr>
        <w:pStyle w:val="Code"/>
        <w:rPr>
          <w:color w:val="000000"/>
          <w:lang w:eastAsia="zh-CN"/>
        </w:rPr>
      </w:pPr>
      <w:r w:rsidRPr="009808AD">
        <w:rPr>
          <w:b/>
          <w:bCs/>
          <w:color w:val="800000"/>
          <w:lang w:eastAsia="zh-CN"/>
        </w:rPr>
        <w:t>import</w:t>
      </w:r>
      <w:r w:rsidRPr="009808AD">
        <w:rPr>
          <w:color w:val="004A43"/>
          <w:lang w:eastAsia="zh-CN"/>
        </w:rPr>
        <w:t xml:space="preserve"> java</w:t>
      </w:r>
      <w:r w:rsidRPr="009808AD">
        <w:rPr>
          <w:color w:val="808030"/>
          <w:lang w:eastAsia="zh-CN"/>
        </w:rPr>
        <w:t>.</w:t>
      </w:r>
      <w:r w:rsidRPr="009808AD">
        <w:rPr>
          <w:color w:val="004A43"/>
          <w:lang w:eastAsia="zh-CN"/>
        </w:rPr>
        <w:t>awt</w:t>
      </w:r>
      <w:r w:rsidRPr="009808AD">
        <w:rPr>
          <w:color w:val="808030"/>
          <w:lang w:eastAsia="zh-CN"/>
        </w:rPr>
        <w:t>.</w:t>
      </w:r>
      <w:r w:rsidRPr="009808AD">
        <w:rPr>
          <w:color w:val="004A43"/>
          <w:lang w:eastAsia="zh-CN"/>
        </w:rPr>
        <w:t>event</w:t>
      </w:r>
      <w:r w:rsidRPr="009808AD">
        <w:rPr>
          <w:color w:val="808030"/>
          <w:lang w:eastAsia="zh-CN"/>
        </w:rPr>
        <w:t>.</w:t>
      </w:r>
      <w:r w:rsidRPr="009808AD">
        <w:rPr>
          <w:b/>
          <w:bCs/>
          <w:color w:val="800000"/>
          <w:lang w:eastAsia="zh-CN"/>
        </w:rPr>
        <w:t>*</w:t>
      </w:r>
      <w:r w:rsidRPr="009808AD">
        <w:rPr>
          <w:color w:val="800080"/>
          <w:lang w:eastAsia="zh-CN"/>
        </w:rPr>
        <w:t>;</w:t>
      </w:r>
    </w:p>
    <w:p w14:paraId="577D4F1D" w14:textId="77777777" w:rsidR="009808AD" w:rsidRPr="009808AD" w:rsidRDefault="009808AD" w:rsidP="009808AD">
      <w:pPr>
        <w:pStyle w:val="Code"/>
        <w:rPr>
          <w:color w:val="000000"/>
          <w:lang w:eastAsia="zh-CN"/>
        </w:rPr>
      </w:pPr>
      <w:r w:rsidRPr="009808AD">
        <w:rPr>
          <w:b/>
          <w:bCs/>
          <w:color w:val="800000"/>
          <w:lang w:eastAsia="zh-CN"/>
        </w:rPr>
        <w:t>import</w:t>
      </w:r>
      <w:r w:rsidRPr="009808AD">
        <w:rPr>
          <w:color w:val="004A43"/>
          <w:lang w:eastAsia="zh-CN"/>
        </w:rPr>
        <w:t xml:space="preserve"> javax</w:t>
      </w:r>
      <w:r w:rsidRPr="009808AD">
        <w:rPr>
          <w:color w:val="808030"/>
          <w:lang w:eastAsia="zh-CN"/>
        </w:rPr>
        <w:t>.</w:t>
      </w:r>
      <w:r w:rsidRPr="009808AD">
        <w:rPr>
          <w:color w:val="004A43"/>
          <w:lang w:eastAsia="zh-CN"/>
        </w:rPr>
        <w:t>swing</w:t>
      </w:r>
      <w:r w:rsidRPr="009808AD">
        <w:rPr>
          <w:color w:val="808030"/>
          <w:lang w:eastAsia="zh-CN"/>
        </w:rPr>
        <w:t>.</w:t>
      </w:r>
      <w:r w:rsidRPr="009808AD">
        <w:rPr>
          <w:b/>
          <w:bCs/>
          <w:color w:val="800000"/>
          <w:lang w:eastAsia="zh-CN"/>
        </w:rPr>
        <w:t>*</w:t>
      </w:r>
      <w:r w:rsidRPr="009808AD">
        <w:rPr>
          <w:color w:val="800080"/>
          <w:lang w:eastAsia="zh-CN"/>
        </w:rPr>
        <w:t>;</w:t>
      </w:r>
    </w:p>
    <w:p w14:paraId="7D50F7A7" w14:textId="77777777" w:rsidR="009808AD" w:rsidRPr="009808AD" w:rsidRDefault="009808AD" w:rsidP="009808AD">
      <w:pPr>
        <w:pStyle w:val="Code"/>
        <w:rPr>
          <w:color w:val="000000"/>
          <w:lang w:eastAsia="zh-CN"/>
        </w:rPr>
      </w:pPr>
    </w:p>
    <w:p w14:paraId="2639C5FE" w14:textId="77777777" w:rsidR="009808AD" w:rsidRPr="009808AD" w:rsidRDefault="009808AD" w:rsidP="009808AD">
      <w:pPr>
        <w:pStyle w:val="Code"/>
        <w:rPr>
          <w:color w:val="000000"/>
          <w:lang w:eastAsia="zh-CN"/>
        </w:rPr>
      </w:pPr>
      <w:r w:rsidRPr="009808AD">
        <w:rPr>
          <w:b/>
          <w:bCs/>
          <w:color w:val="800000"/>
          <w:lang w:eastAsia="zh-CN"/>
        </w:rPr>
        <w:t>public</w:t>
      </w:r>
      <w:r w:rsidRPr="009808AD">
        <w:rPr>
          <w:color w:val="000000"/>
          <w:lang w:eastAsia="zh-CN"/>
        </w:rPr>
        <w:t xml:space="preserve"> </w:t>
      </w:r>
      <w:r w:rsidRPr="009808AD">
        <w:rPr>
          <w:b/>
          <w:bCs/>
          <w:color w:val="800000"/>
          <w:lang w:eastAsia="zh-CN"/>
        </w:rPr>
        <w:t>class</w:t>
      </w:r>
      <w:r w:rsidRPr="009808AD">
        <w:rPr>
          <w:color w:val="000000"/>
          <w:lang w:eastAsia="zh-CN"/>
        </w:rPr>
        <w:t xml:space="preserve"> ExempleJPanelAvecAnimationParTimer </w:t>
      </w:r>
      <w:r w:rsidRPr="009808AD">
        <w:rPr>
          <w:b/>
          <w:bCs/>
          <w:color w:val="800000"/>
          <w:lang w:eastAsia="zh-CN"/>
        </w:rPr>
        <w:t>extends</w:t>
      </w:r>
      <w:r w:rsidRPr="009808AD">
        <w:rPr>
          <w:color w:val="000000"/>
          <w:lang w:eastAsia="zh-CN"/>
        </w:rPr>
        <w:t xml:space="preserve"> JPanel </w:t>
      </w:r>
      <w:r w:rsidRPr="009808AD">
        <w:rPr>
          <w:b/>
          <w:bCs/>
          <w:color w:val="800000"/>
          <w:lang w:eastAsia="zh-CN"/>
        </w:rPr>
        <w:t>implements</w:t>
      </w:r>
      <w:r w:rsidRPr="009808AD">
        <w:rPr>
          <w:color w:val="000000"/>
          <w:lang w:eastAsia="zh-CN"/>
        </w:rPr>
        <w:t xml:space="preserve"> ActionListener </w:t>
      </w:r>
      <w:r w:rsidRPr="009808AD">
        <w:rPr>
          <w:color w:val="800080"/>
          <w:lang w:eastAsia="zh-CN"/>
        </w:rPr>
        <w:t>{</w:t>
      </w:r>
    </w:p>
    <w:p w14:paraId="116D72B9" w14:textId="77777777" w:rsidR="009808AD" w:rsidRPr="009808AD" w:rsidRDefault="009808AD" w:rsidP="009808AD">
      <w:pPr>
        <w:pStyle w:val="Code"/>
        <w:rPr>
          <w:color w:val="000000"/>
          <w:lang w:eastAsia="zh-CN"/>
        </w:rPr>
      </w:pPr>
    </w:p>
    <w:p w14:paraId="2ED6E7B1"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b/>
          <w:bCs/>
          <w:color w:val="800000"/>
          <w:lang w:eastAsia="zh-CN"/>
        </w:rPr>
        <w:t>static</w:t>
      </w:r>
      <w:r w:rsidRPr="009808AD">
        <w:rPr>
          <w:color w:val="000000"/>
          <w:lang w:eastAsia="zh-CN"/>
        </w:rPr>
        <w:t xml:space="preserve"> </w:t>
      </w:r>
      <w:r w:rsidRPr="009808AD">
        <w:rPr>
          <w:b/>
          <w:bCs/>
          <w:color w:val="800000"/>
          <w:lang w:eastAsia="zh-CN"/>
        </w:rPr>
        <w:t>final</w:t>
      </w:r>
      <w:r w:rsidRPr="009808AD">
        <w:rPr>
          <w:color w:val="000000"/>
          <w:lang w:eastAsia="zh-CN"/>
        </w:rPr>
        <w:t xml:space="preserve"> </w:t>
      </w:r>
      <w:r w:rsidRPr="009808AD">
        <w:rPr>
          <w:color w:val="BB7977"/>
          <w:lang w:eastAsia="zh-CN"/>
        </w:rPr>
        <w:t>int</w:t>
      </w:r>
      <w:r w:rsidRPr="009808AD">
        <w:rPr>
          <w:color w:val="000000"/>
          <w:lang w:eastAsia="zh-CN"/>
        </w:rPr>
        <w:t xml:space="preserve"> INTERVALLEENTRESCENES </w:t>
      </w:r>
      <w:r w:rsidRPr="009808AD">
        <w:rPr>
          <w:color w:val="808030"/>
          <w:lang w:eastAsia="zh-CN"/>
        </w:rPr>
        <w:t>=</w:t>
      </w:r>
      <w:r w:rsidRPr="009808AD">
        <w:rPr>
          <w:color w:val="000000"/>
          <w:lang w:eastAsia="zh-CN"/>
        </w:rPr>
        <w:t xml:space="preserve"> </w:t>
      </w:r>
      <w:r w:rsidRPr="009808AD">
        <w:rPr>
          <w:color w:val="008C00"/>
          <w:lang w:eastAsia="zh-CN"/>
        </w:rPr>
        <w:t>50</w:t>
      </w:r>
      <w:r w:rsidRPr="009808AD">
        <w:rPr>
          <w:color w:val="800080"/>
          <w:lang w:eastAsia="zh-CN"/>
        </w:rPr>
        <w:t>;</w:t>
      </w:r>
      <w:r w:rsidRPr="009808AD">
        <w:rPr>
          <w:color w:val="000000"/>
          <w:lang w:eastAsia="zh-CN"/>
        </w:rPr>
        <w:t xml:space="preserve"> </w:t>
      </w:r>
      <w:r w:rsidRPr="009808AD">
        <w:rPr>
          <w:lang w:eastAsia="zh-CN"/>
        </w:rPr>
        <w:t>// En ms</w:t>
      </w:r>
    </w:p>
    <w:p w14:paraId="05834BE5" w14:textId="77777777" w:rsidR="009808AD" w:rsidRPr="009808AD" w:rsidRDefault="009808AD" w:rsidP="009808AD">
      <w:pPr>
        <w:pStyle w:val="Code"/>
        <w:rPr>
          <w:color w:val="000000"/>
          <w:lang w:eastAsia="zh-CN"/>
        </w:rPr>
      </w:pPr>
    </w:p>
    <w:p w14:paraId="19033476"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Le chrono génère un événement à chaque intervalle</w:t>
      </w:r>
    </w:p>
    <w:p w14:paraId="2B00430C"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b/>
          <w:bCs/>
          <w:color w:val="800000"/>
          <w:lang w:eastAsia="zh-CN"/>
        </w:rPr>
        <w:t>private</w:t>
      </w:r>
      <w:r w:rsidRPr="009808AD">
        <w:rPr>
          <w:color w:val="000000"/>
          <w:lang w:eastAsia="zh-CN"/>
        </w:rPr>
        <w:t xml:space="preserve"> </w:t>
      </w:r>
      <w:r w:rsidRPr="009808AD">
        <w:rPr>
          <w:b/>
          <w:bCs/>
          <w:color w:val="BB7977"/>
          <w:lang w:eastAsia="zh-CN"/>
        </w:rPr>
        <w:t>Timer</w:t>
      </w:r>
      <w:r w:rsidRPr="009808AD">
        <w:rPr>
          <w:color w:val="000000"/>
          <w:lang w:eastAsia="zh-CN"/>
        </w:rPr>
        <w:t xml:space="preserve"> chrono</w:t>
      </w:r>
      <w:r w:rsidRPr="009808AD">
        <w:rPr>
          <w:color w:val="800080"/>
          <w:lang w:eastAsia="zh-CN"/>
        </w:rPr>
        <w:t>;</w:t>
      </w:r>
    </w:p>
    <w:p w14:paraId="4418F555"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Entités du monde à animer</w:t>
      </w:r>
    </w:p>
    <w:p w14:paraId="0C888CC8" w14:textId="77777777" w:rsidR="009808AD" w:rsidRPr="009808AD" w:rsidRDefault="009808AD" w:rsidP="00795BA9">
      <w:pPr>
        <w:pStyle w:val="Code"/>
        <w:keepNext w:val="0"/>
        <w:keepLines w:val="0"/>
        <w:rPr>
          <w:color w:val="000000"/>
          <w:lang w:val="it-IT" w:eastAsia="zh-CN"/>
        </w:rPr>
      </w:pPr>
      <w:r w:rsidRPr="009808AD">
        <w:rPr>
          <w:color w:val="000000"/>
          <w:lang w:eastAsia="zh-CN"/>
        </w:rPr>
        <w:t xml:space="preserve">  </w:t>
      </w:r>
      <w:r w:rsidRPr="009808AD">
        <w:rPr>
          <w:b/>
          <w:bCs/>
          <w:color w:val="800000"/>
          <w:lang w:val="it-IT" w:eastAsia="zh-CN"/>
        </w:rPr>
        <w:t>private</w:t>
      </w:r>
      <w:r w:rsidRPr="009808AD">
        <w:rPr>
          <w:color w:val="000000"/>
          <w:lang w:val="it-IT" w:eastAsia="zh-CN"/>
        </w:rPr>
        <w:t xml:space="preserve"> BotSCEntiteRebondissante bot1</w:t>
      </w:r>
      <w:r w:rsidRPr="009808AD">
        <w:rPr>
          <w:color w:val="800080"/>
          <w:lang w:val="it-IT" w:eastAsia="zh-CN"/>
        </w:rPr>
        <w:t>;</w:t>
      </w:r>
    </w:p>
    <w:p w14:paraId="6D8D9265"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BotSCEntiteRebondissante bot2</w:t>
      </w:r>
      <w:r w:rsidRPr="009808AD">
        <w:rPr>
          <w:color w:val="800080"/>
          <w:lang w:val="it-IT" w:eastAsia="zh-CN"/>
        </w:rPr>
        <w:t>;</w:t>
      </w:r>
    </w:p>
    <w:p w14:paraId="6B36204E"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iti1</w:t>
      </w:r>
      <w:r w:rsidRPr="009808AD">
        <w:rPr>
          <w:color w:val="800080"/>
          <w:lang w:val="it-IT" w:eastAsia="zh-CN"/>
        </w:rPr>
        <w:t>;</w:t>
      </w:r>
    </w:p>
    <w:p w14:paraId="168234AB"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iti2</w:t>
      </w:r>
      <w:r w:rsidRPr="009808AD">
        <w:rPr>
          <w:color w:val="800080"/>
          <w:lang w:val="it-IT" w:eastAsia="zh-CN"/>
        </w:rPr>
        <w:t>;</w:t>
      </w:r>
    </w:p>
    <w:p w14:paraId="1C2B3FFE" w14:textId="77777777" w:rsidR="009808AD" w:rsidRPr="009808AD" w:rsidRDefault="009808AD" w:rsidP="00795BA9">
      <w:pPr>
        <w:pStyle w:val="Code"/>
        <w:keepNext w:val="0"/>
        <w:keepLines w:val="0"/>
        <w:rPr>
          <w:color w:val="000000"/>
          <w:lang w:val="it-IT" w:eastAsia="zh-CN"/>
        </w:rPr>
      </w:pPr>
    </w:p>
    <w:p w14:paraId="4242ABC5" w14:textId="77777777" w:rsidR="009808AD" w:rsidRPr="009808AD" w:rsidRDefault="009808AD" w:rsidP="00795BA9">
      <w:pPr>
        <w:pStyle w:val="Code"/>
        <w:keepNext w:val="0"/>
        <w:keepLines w:val="0"/>
        <w:rPr>
          <w:color w:val="000000"/>
          <w:lang w:val="en-CA" w:eastAsia="zh-CN"/>
        </w:rPr>
      </w:pPr>
      <w:r w:rsidRPr="009808AD">
        <w:rPr>
          <w:color w:val="000000"/>
          <w:lang w:val="it-IT" w:eastAsia="zh-CN"/>
        </w:rPr>
        <w:t xml:space="preserve">  </w:t>
      </w:r>
      <w:r w:rsidRPr="009808AD">
        <w:rPr>
          <w:lang w:val="en-CA" w:eastAsia="zh-CN"/>
        </w:rPr>
        <w:t>// Taille du JPanel</w:t>
      </w:r>
    </w:p>
    <w:p w14:paraId="12C47CC3" w14:textId="77777777" w:rsidR="009808AD" w:rsidRPr="009808AD" w:rsidRDefault="009808AD"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public</w:t>
      </w:r>
      <w:r w:rsidRPr="009808AD">
        <w:rPr>
          <w:color w:val="000000"/>
          <w:lang w:val="en-CA" w:eastAsia="zh-CN"/>
        </w:rPr>
        <w:t xml:space="preserve"> </w:t>
      </w:r>
      <w:r w:rsidRPr="009808AD">
        <w:rPr>
          <w:b/>
          <w:bCs/>
          <w:color w:val="800000"/>
          <w:lang w:val="en-CA" w:eastAsia="zh-CN"/>
        </w:rPr>
        <w:t>static</w:t>
      </w:r>
      <w:r w:rsidRPr="009808AD">
        <w:rPr>
          <w:color w:val="000000"/>
          <w:lang w:val="en-CA" w:eastAsia="zh-CN"/>
        </w:rPr>
        <w:t xml:space="preserve"> </w:t>
      </w:r>
      <w:r w:rsidRPr="009808AD">
        <w:rPr>
          <w:b/>
          <w:bCs/>
          <w:color w:val="800000"/>
          <w:lang w:val="en-CA" w:eastAsia="zh-CN"/>
        </w:rPr>
        <w:t>final</w:t>
      </w:r>
      <w:r w:rsidRPr="009808AD">
        <w:rPr>
          <w:color w:val="000000"/>
          <w:lang w:val="en-CA" w:eastAsia="zh-CN"/>
        </w:rPr>
        <w:t xml:space="preserve"> </w:t>
      </w:r>
      <w:r w:rsidRPr="009808AD">
        <w:rPr>
          <w:color w:val="BB7977"/>
          <w:lang w:val="en-CA" w:eastAsia="zh-CN"/>
        </w:rPr>
        <w:t>int</w:t>
      </w:r>
      <w:r w:rsidRPr="009808AD">
        <w:rPr>
          <w:color w:val="000000"/>
          <w:lang w:val="en-CA" w:eastAsia="zh-CN"/>
        </w:rPr>
        <w:t xml:space="preserve"> LARGEURJPANEL </w:t>
      </w:r>
      <w:r w:rsidRPr="009808AD">
        <w:rPr>
          <w:color w:val="808030"/>
          <w:lang w:val="en-CA" w:eastAsia="zh-CN"/>
        </w:rPr>
        <w:t>=</w:t>
      </w:r>
      <w:r w:rsidRPr="009808AD">
        <w:rPr>
          <w:color w:val="000000"/>
          <w:lang w:val="en-CA" w:eastAsia="zh-CN"/>
        </w:rPr>
        <w:t xml:space="preserve"> </w:t>
      </w:r>
      <w:r w:rsidRPr="009808AD">
        <w:rPr>
          <w:color w:val="008C00"/>
          <w:lang w:val="en-CA" w:eastAsia="zh-CN"/>
        </w:rPr>
        <w:t>400</w:t>
      </w:r>
      <w:r w:rsidRPr="009808AD">
        <w:rPr>
          <w:color w:val="800080"/>
          <w:lang w:val="en-CA" w:eastAsia="zh-CN"/>
        </w:rPr>
        <w:t>;</w:t>
      </w:r>
    </w:p>
    <w:p w14:paraId="16F2F04D" w14:textId="77777777" w:rsidR="009808AD" w:rsidRPr="009808AD" w:rsidRDefault="009808AD" w:rsidP="00795BA9">
      <w:pPr>
        <w:pStyle w:val="Code"/>
        <w:keepNext w:val="0"/>
        <w:keepLines w:val="0"/>
        <w:rPr>
          <w:color w:val="000000"/>
          <w:lang w:val="en-CA" w:eastAsia="zh-CN"/>
        </w:rPr>
      </w:pPr>
      <w:r w:rsidRPr="009808AD">
        <w:rPr>
          <w:color w:val="000000"/>
          <w:lang w:val="en-CA" w:eastAsia="zh-CN"/>
        </w:rPr>
        <w:t xml:space="preserve">  </w:t>
      </w:r>
      <w:r w:rsidRPr="009808AD">
        <w:rPr>
          <w:b/>
          <w:bCs/>
          <w:color w:val="800000"/>
          <w:lang w:val="en-CA" w:eastAsia="zh-CN"/>
        </w:rPr>
        <w:t>public</w:t>
      </w:r>
      <w:r w:rsidRPr="009808AD">
        <w:rPr>
          <w:color w:val="000000"/>
          <w:lang w:val="en-CA" w:eastAsia="zh-CN"/>
        </w:rPr>
        <w:t xml:space="preserve"> </w:t>
      </w:r>
      <w:r w:rsidRPr="009808AD">
        <w:rPr>
          <w:b/>
          <w:bCs/>
          <w:color w:val="800000"/>
          <w:lang w:val="en-CA" w:eastAsia="zh-CN"/>
        </w:rPr>
        <w:t>static</w:t>
      </w:r>
      <w:r w:rsidRPr="009808AD">
        <w:rPr>
          <w:color w:val="000000"/>
          <w:lang w:val="en-CA" w:eastAsia="zh-CN"/>
        </w:rPr>
        <w:t xml:space="preserve"> </w:t>
      </w:r>
      <w:r w:rsidRPr="009808AD">
        <w:rPr>
          <w:b/>
          <w:bCs/>
          <w:color w:val="800000"/>
          <w:lang w:val="en-CA" w:eastAsia="zh-CN"/>
        </w:rPr>
        <w:t>final</w:t>
      </w:r>
      <w:r w:rsidRPr="009808AD">
        <w:rPr>
          <w:color w:val="000000"/>
          <w:lang w:val="en-CA" w:eastAsia="zh-CN"/>
        </w:rPr>
        <w:t xml:space="preserve"> </w:t>
      </w:r>
      <w:r w:rsidRPr="009808AD">
        <w:rPr>
          <w:color w:val="BB7977"/>
          <w:lang w:val="en-CA" w:eastAsia="zh-CN"/>
        </w:rPr>
        <w:t>int</w:t>
      </w:r>
      <w:r w:rsidRPr="009808AD">
        <w:rPr>
          <w:color w:val="000000"/>
          <w:lang w:val="en-CA" w:eastAsia="zh-CN"/>
        </w:rPr>
        <w:t xml:space="preserve"> HAUTEURJPANEL </w:t>
      </w:r>
      <w:r w:rsidRPr="009808AD">
        <w:rPr>
          <w:color w:val="808030"/>
          <w:lang w:val="en-CA" w:eastAsia="zh-CN"/>
        </w:rPr>
        <w:t>=</w:t>
      </w:r>
      <w:r w:rsidRPr="009808AD">
        <w:rPr>
          <w:color w:val="000000"/>
          <w:lang w:val="en-CA" w:eastAsia="zh-CN"/>
        </w:rPr>
        <w:t xml:space="preserve"> </w:t>
      </w:r>
      <w:r w:rsidRPr="009808AD">
        <w:rPr>
          <w:color w:val="008C00"/>
          <w:lang w:val="en-CA" w:eastAsia="zh-CN"/>
        </w:rPr>
        <w:t>400</w:t>
      </w:r>
      <w:r w:rsidRPr="009808AD">
        <w:rPr>
          <w:color w:val="800080"/>
          <w:lang w:val="en-CA" w:eastAsia="zh-CN"/>
        </w:rPr>
        <w:t>;</w:t>
      </w:r>
    </w:p>
    <w:p w14:paraId="00F97AF1" w14:textId="77777777" w:rsidR="009808AD" w:rsidRPr="009808AD" w:rsidRDefault="009808AD" w:rsidP="00795BA9">
      <w:pPr>
        <w:pStyle w:val="Code"/>
        <w:keepNext w:val="0"/>
        <w:keepLines w:val="0"/>
        <w:rPr>
          <w:color w:val="000000"/>
          <w:lang w:val="en-CA" w:eastAsia="zh-CN"/>
        </w:rPr>
      </w:pPr>
    </w:p>
    <w:p w14:paraId="7DEE0F2B" w14:textId="77777777" w:rsidR="009808AD" w:rsidRPr="009808AD" w:rsidRDefault="009808AD" w:rsidP="00795BA9">
      <w:pPr>
        <w:pStyle w:val="Code"/>
        <w:keepNext w:val="0"/>
        <w:keepLines w:val="0"/>
        <w:rPr>
          <w:color w:val="000000"/>
          <w:lang w:eastAsia="zh-CN"/>
        </w:rPr>
      </w:pPr>
      <w:r w:rsidRPr="009808AD">
        <w:rPr>
          <w:color w:val="000000"/>
          <w:lang w:val="en-CA" w:eastAsia="zh-CN"/>
        </w:rPr>
        <w:t xml:space="preserve">  </w:t>
      </w:r>
      <w:r w:rsidRPr="009808AD">
        <w:rPr>
          <w:lang w:eastAsia="zh-CN"/>
        </w:rPr>
        <w:t>// Conctructeur initialise les entit</w:t>
      </w:r>
      <w:r w:rsidRPr="009808AD">
        <w:rPr>
          <w:lang w:val="en-CA" w:eastAsia="zh-CN"/>
        </w:rPr>
        <w:t>�</w:t>
      </w:r>
      <w:r w:rsidRPr="009808AD">
        <w:rPr>
          <w:lang w:eastAsia="zh-CN"/>
        </w:rPr>
        <w:t xml:space="preserve">s </w:t>
      </w:r>
      <w:r w:rsidRPr="009808AD">
        <w:rPr>
          <w:lang w:val="en-CA" w:eastAsia="zh-CN"/>
        </w:rPr>
        <w:t>�</w:t>
      </w:r>
      <w:r w:rsidRPr="009808AD">
        <w:rPr>
          <w:lang w:eastAsia="zh-CN"/>
        </w:rPr>
        <w:t xml:space="preserve"> animer</w:t>
      </w:r>
    </w:p>
    <w:p w14:paraId="30C8D77D"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ExempleJPanelAvecAnimationParTimer</w:t>
      </w:r>
      <w:r w:rsidRPr="009808AD">
        <w:rPr>
          <w:color w:val="808030"/>
          <w:lang w:eastAsia="zh-CN"/>
        </w:rPr>
        <w:t>()</w:t>
      </w:r>
      <w:r w:rsidRPr="009808AD">
        <w:rPr>
          <w:color w:val="000000"/>
          <w:lang w:eastAsia="zh-CN"/>
        </w:rPr>
        <w:t xml:space="preserve"> </w:t>
      </w:r>
      <w:r w:rsidRPr="009808AD">
        <w:rPr>
          <w:color w:val="800080"/>
          <w:lang w:eastAsia="zh-CN"/>
        </w:rPr>
        <w:t>{</w:t>
      </w:r>
    </w:p>
    <w:p w14:paraId="23FFA6F6"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bot1 </w:t>
      </w:r>
      <w:r w:rsidRPr="009808AD">
        <w:rPr>
          <w:color w:val="808030"/>
          <w:lang w:eastAsia="zh-CN"/>
        </w:rPr>
        <w:t>=</w:t>
      </w:r>
      <w:r w:rsidRPr="009808AD">
        <w:rPr>
          <w:color w:val="000000"/>
          <w:lang w:eastAsia="zh-CN"/>
        </w:rPr>
        <w:t xml:space="preserve"> </w:t>
      </w:r>
      <w:r w:rsidRPr="009808AD">
        <w:rPr>
          <w:b/>
          <w:bCs/>
          <w:color w:val="800000"/>
          <w:lang w:eastAsia="zh-CN"/>
        </w:rPr>
        <w:t>new</w:t>
      </w:r>
      <w:r w:rsidRPr="009808AD">
        <w:rPr>
          <w:color w:val="000000"/>
          <w:lang w:eastAsia="zh-CN"/>
        </w:rPr>
        <w:t xml:space="preserve"> BotSCEntiteRebondissante</w:t>
      </w:r>
      <w:r w:rsidRPr="009808AD">
        <w:rPr>
          <w:color w:val="808030"/>
          <w:lang w:eastAsia="zh-CN"/>
        </w:rPr>
        <w:t>(</w:t>
      </w:r>
      <w:r w:rsidRPr="009808AD">
        <w:rPr>
          <w:color w:val="008C00"/>
          <w:lang w:eastAsia="zh-CN"/>
        </w:rPr>
        <w:t>0</w:t>
      </w:r>
      <w:r w:rsidRPr="009808AD">
        <w:rPr>
          <w:color w:val="808030"/>
          <w:lang w:eastAsia="zh-CN"/>
        </w:rPr>
        <w:t>,</w:t>
      </w:r>
      <w:r w:rsidRPr="009808AD">
        <w:rPr>
          <w:color w:val="000000"/>
          <w:lang w:eastAsia="zh-CN"/>
        </w:rPr>
        <w:t xml:space="preserve"> </w:t>
      </w:r>
      <w:r w:rsidRPr="009808AD">
        <w:rPr>
          <w:color w:val="008C00"/>
          <w:lang w:eastAsia="zh-CN"/>
        </w:rPr>
        <w:t>100</w:t>
      </w:r>
      <w:r w:rsidRPr="009808AD">
        <w:rPr>
          <w:color w:val="808030"/>
          <w:lang w:eastAsia="zh-CN"/>
        </w:rPr>
        <w:t>,</w:t>
      </w:r>
      <w:r w:rsidRPr="009808AD">
        <w:rPr>
          <w:color w:val="000000"/>
          <w:lang w:eastAsia="zh-CN"/>
        </w:rPr>
        <w:t xml:space="preserve"> </w:t>
      </w:r>
      <w:r w:rsidRPr="009808AD">
        <w:rPr>
          <w:color w:val="008C00"/>
          <w:lang w:eastAsia="zh-CN"/>
        </w:rPr>
        <w:t>100</w:t>
      </w:r>
      <w:r w:rsidRPr="009808AD">
        <w:rPr>
          <w:color w:val="808030"/>
          <w:lang w:eastAsia="zh-CN"/>
        </w:rPr>
        <w:t>,</w:t>
      </w:r>
      <w:r w:rsidRPr="009808AD">
        <w:rPr>
          <w:color w:val="000000"/>
          <w:lang w:eastAsia="zh-CN"/>
        </w:rPr>
        <w:t xml:space="preserve"> </w:t>
      </w:r>
      <w:r w:rsidRPr="009808AD">
        <w:rPr>
          <w:color w:val="008C00"/>
          <w:lang w:eastAsia="zh-CN"/>
        </w:rPr>
        <w:t>150</w:t>
      </w:r>
      <w:r w:rsidRPr="009808AD">
        <w:rPr>
          <w:color w:val="808030"/>
          <w:lang w:eastAsia="zh-CN"/>
        </w:rPr>
        <w:t>,</w:t>
      </w:r>
      <w:r w:rsidRPr="009808AD">
        <w:rPr>
          <w:color w:val="000000"/>
          <w:lang w:eastAsia="zh-CN"/>
        </w:rPr>
        <w:t xml:space="preserve"> </w:t>
      </w:r>
      <w:r w:rsidRPr="009808AD">
        <w:rPr>
          <w:color w:val="008C00"/>
          <w:lang w:eastAsia="zh-CN"/>
        </w:rPr>
        <w:t>5</w:t>
      </w:r>
      <w:r w:rsidRPr="009808AD">
        <w:rPr>
          <w:color w:val="808030"/>
          <w:lang w:eastAsia="zh-CN"/>
        </w:rPr>
        <w:t>,</w:t>
      </w:r>
      <w:r w:rsidRPr="009808AD">
        <w:rPr>
          <w:color w:val="000000"/>
          <w:lang w:eastAsia="zh-CN"/>
        </w:rPr>
        <w:t xml:space="preserve"> </w:t>
      </w:r>
      <w:r w:rsidRPr="009808AD">
        <w:rPr>
          <w:color w:val="008C00"/>
          <w:lang w:eastAsia="zh-CN"/>
        </w:rPr>
        <w:t>0</w:t>
      </w:r>
      <w:r w:rsidRPr="009808AD">
        <w:rPr>
          <w:color w:val="808030"/>
          <w:lang w:eastAsia="zh-CN"/>
        </w:rPr>
        <w:t>)</w:t>
      </w:r>
      <w:r w:rsidRPr="009808AD">
        <w:rPr>
          <w:color w:val="800080"/>
          <w:lang w:eastAsia="zh-CN"/>
        </w:rPr>
        <w:t>;</w:t>
      </w:r>
    </w:p>
    <w:p w14:paraId="21B4E8F6" w14:textId="77777777" w:rsidR="009808AD" w:rsidRPr="009808AD" w:rsidRDefault="009808AD" w:rsidP="00795BA9">
      <w:pPr>
        <w:pStyle w:val="Code"/>
        <w:keepNext w:val="0"/>
        <w:keepLines w:val="0"/>
        <w:rPr>
          <w:color w:val="000000"/>
          <w:lang w:val="it-IT" w:eastAsia="zh-CN"/>
        </w:rPr>
      </w:pPr>
      <w:r w:rsidRPr="009808AD">
        <w:rPr>
          <w:color w:val="000000"/>
          <w:lang w:eastAsia="zh-CN"/>
        </w:rPr>
        <w:t xml:space="preserve">    </w:t>
      </w:r>
      <w:r w:rsidRPr="009808AD">
        <w:rPr>
          <w:color w:val="000000"/>
          <w:lang w:val="it-IT" w:eastAsia="zh-CN"/>
        </w:rPr>
        <w:t xml:space="preserve">bot2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75</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808030"/>
          <w:lang w:val="it-IT" w:eastAsia="zh-CN"/>
        </w:rPr>
        <w:t>-</w:t>
      </w:r>
      <w:r w:rsidRPr="009808AD">
        <w:rPr>
          <w:color w:val="008C00"/>
          <w:lang w:val="it-IT" w:eastAsia="zh-CN"/>
        </w:rPr>
        <w:t>10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800080"/>
          <w:lang w:val="it-IT" w:eastAsia="zh-CN"/>
        </w:rPr>
        <w:t>;</w:t>
      </w:r>
    </w:p>
    <w:p w14:paraId="3459E4AF"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iti1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300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800080"/>
          <w:lang w:val="it-IT" w:eastAsia="zh-CN"/>
        </w:rPr>
        <w:t>;</w:t>
      </w:r>
    </w:p>
    <w:p w14:paraId="77A6D3B4"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5614A131"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color w:val="800080"/>
          <w:lang w:val="it-IT" w:eastAsia="zh-CN"/>
        </w:rPr>
        <w:t>}</w:t>
      </w:r>
    </w:p>
    <w:p w14:paraId="7078B7EE" w14:textId="77777777" w:rsidR="009808AD" w:rsidRPr="009808AD" w:rsidRDefault="009808AD" w:rsidP="00795BA9">
      <w:pPr>
        <w:pStyle w:val="Code"/>
        <w:keepNext w:val="0"/>
        <w:keepLines w:val="0"/>
        <w:rPr>
          <w:color w:val="000000"/>
          <w:lang w:val="it-IT" w:eastAsia="zh-CN"/>
        </w:rPr>
      </w:pPr>
    </w:p>
    <w:p w14:paraId="62350B36"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public</w:t>
      </w:r>
      <w:r w:rsidRPr="009808AD">
        <w:rPr>
          <w:color w:val="000000"/>
          <w:lang w:val="it-IT" w:eastAsia="zh-CN"/>
        </w:rPr>
        <w:t xml:space="preserve"> </w:t>
      </w:r>
      <w:r w:rsidRPr="009808AD">
        <w:rPr>
          <w:color w:val="BB7977"/>
          <w:lang w:val="it-IT" w:eastAsia="zh-CN"/>
        </w:rPr>
        <w:t>void</w:t>
      </w:r>
      <w:r w:rsidRPr="009808AD">
        <w:rPr>
          <w:color w:val="000000"/>
          <w:lang w:val="it-IT" w:eastAsia="zh-CN"/>
        </w:rPr>
        <w:t xml:space="preserve"> start</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27FC0A3C"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w:t>
      </w:r>
      <w:r w:rsidRPr="009808AD">
        <w:rPr>
          <w:b/>
          <w:bCs/>
          <w:color w:val="800000"/>
          <w:lang w:val="it-IT" w:eastAsia="zh-CN"/>
        </w:rPr>
        <w:t>if</w:t>
      </w:r>
      <w:r w:rsidRPr="009808AD">
        <w:rPr>
          <w:color w:val="000000"/>
          <w:lang w:val="it-IT" w:eastAsia="zh-CN"/>
        </w:rPr>
        <w:t xml:space="preserve"> </w:t>
      </w:r>
      <w:r w:rsidRPr="009808AD">
        <w:rPr>
          <w:color w:val="808030"/>
          <w:lang w:val="it-IT" w:eastAsia="zh-CN"/>
        </w:rPr>
        <w:t>(</w:t>
      </w:r>
      <w:r w:rsidRPr="009808AD">
        <w:rPr>
          <w:color w:val="000000"/>
          <w:lang w:val="it-IT" w:eastAsia="zh-CN"/>
        </w:rPr>
        <w:t xml:space="preserve">chrono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null</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0B215DB1" w14:textId="77777777" w:rsidR="009808AD" w:rsidRPr="009808AD" w:rsidRDefault="009808AD" w:rsidP="00795BA9">
      <w:pPr>
        <w:pStyle w:val="Code"/>
        <w:keepNext w:val="0"/>
        <w:keepLines w:val="0"/>
        <w:rPr>
          <w:color w:val="000000"/>
          <w:lang w:val="it-IT" w:eastAsia="zh-CN"/>
        </w:rPr>
      </w:pPr>
      <w:r w:rsidRPr="009808AD">
        <w:rPr>
          <w:color w:val="000000"/>
          <w:lang w:val="it-IT" w:eastAsia="zh-CN"/>
        </w:rPr>
        <w:t xml:space="preserve">      chrono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w:t>
      </w:r>
      <w:r w:rsidRPr="009808AD">
        <w:rPr>
          <w:b/>
          <w:bCs/>
          <w:color w:val="BB7977"/>
          <w:lang w:val="it-IT" w:eastAsia="zh-CN"/>
        </w:rPr>
        <w:t>Timer</w:t>
      </w:r>
      <w:r w:rsidRPr="009808AD">
        <w:rPr>
          <w:color w:val="808030"/>
          <w:lang w:val="it-IT" w:eastAsia="zh-CN"/>
        </w:rPr>
        <w:t>(</w:t>
      </w:r>
      <w:r w:rsidRPr="009808AD">
        <w:rPr>
          <w:color w:val="000000"/>
          <w:lang w:val="it-IT" w:eastAsia="zh-CN"/>
        </w:rPr>
        <w:t>INTERVALLEENTRESCENES</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this</w:t>
      </w:r>
      <w:r w:rsidRPr="009808AD">
        <w:rPr>
          <w:color w:val="808030"/>
          <w:lang w:val="it-IT" w:eastAsia="zh-CN"/>
        </w:rPr>
        <w:t>)</w:t>
      </w:r>
      <w:r w:rsidRPr="009808AD">
        <w:rPr>
          <w:color w:val="800080"/>
          <w:lang w:val="it-IT" w:eastAsia="zh-CN"/>
        </w:rPr>
        <w:t>;</w:t>
      </w:r>
    </w:p>
    <w:p w14:paraId="1A140421" w14:textId="77777777" w:rsidR="009808AD" w:rsidRPr="009808AD" w:rsidRDefault="009808AD" w:rsidP="00795BA9">
      <w:pPr>
        <w:pStyle w:val="Code"/>
        <w:keepNext w:val="0"/>
        <w:keepLines w:val="0"/>
        <w:rPr>
          <w:color w:val="000000"/>
          <w:lang w:eastAsia="zh-CN"/>
        </w:rPr>
      </w:pPr>
      <w:r w:rsidRPr="009808AD">
        <w:rPr>
          <w:color w:val="000000"/>
          <w:lang w:val="it-IT" w:eastAsia="zh-CN"/>
        </w:rPr>
        <w:t xml:space="preserve">      </w:t>
      </w:r>
      <w:r w:rsidRPr="009808AD">
        <w:rPr>
          <w:color w:val="000000"/>
          <w:lang w:eastAsia="zh-CN"/>
        </w:rPr>
        <w:t>chrono</w:t>
      </w:r>
      <w:r w:rsidRPr="009808AD">
        <w:rPr>
          <w:color w:val="808030"/>
          <w:lang w:eastAsia="zh-CN"/>
        </w:rPr>
        <w:t>.</w:t>
      </w:r>
      <w:r w:rsidRPr="009808AD">
        <w:rPr>
          <w:color w:val="000000"/>
          <w:lang w:eastAsia="zh-CN"/>
        </w:rPr>
        <w:t>start</w:t>
      </w:r>
      <w:r w:rsidRPr="009808AD">
        <w:rPr>
          <w:color w:val="808030"/>
          <w:lang w:eastAsia="zh-CN"/>
        </w:rPr>
        <w:t>()</w:t>
      </w:r>
      <w:r w:rsidRPr="009808AD">
        <w:rPr>
          <w:color w:val="800080"/>
          <w:lang w:eastAsia="zh-CN"/>
        </w:rPr>
        <w:t>;</w:t>
      </w:r>
    </w:p>
    <w:p w14:paraId="0CEF1BA4"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color w:val="800080"/>
          <w:lang w:eastAsia="zh-CN"/>
        </w:rPr>
        <w:t>}</w:t>
      </w:r>
    </w:p>
    <w:p w14:paraId="4C041827" w14:textId="77777777" w:rsidR="009808AD" w:rsidRDefault="009808AD" w:rsidP="00795BA9">
      <w:pPr>
        <w:pStyle w:val="Code"/>
        <w:keepNext w:val="0"/>
        <w:keepLines w:val="0"/>
        <w:rPr>
          <w:color w:val="800080"/>
          <w:lang w:eastAsia="zh-CN"/>
        </w:rPr>
      </w:pPr>
      <w:r w:rsidRPr="009808AD">
        <w:rPr>
          <w:color w:val="000000"/>
          <w:lang w:eastAsia="zh-CN"/>
        </w:rPr>
        <w:t xml:space="preserve">  </w:t>
      </w:r>
      <w:r w:rsidRPr="009808AD">
        <w:rPr>
          <w:color w:val="800080"/>
          <w:lang w:eastAsia="zh-CN"/>
        </w:rPr>
        <w:t>}</w:t>
      </w:r>
    </w:p>
    <w:p w14:paraId="6B26E65D" w14:textId="77777777" w:rsidR="00B70207" w:rsidRPr="009808AD" w:rsidRDefault="00B70207" w:rsidP="00795BA9">
      <w:pPr>
        <w:pStyle w:val="Code"/>
        <w:keepNext w:val="0"/>
        <w:keepLines w:val="0"/>
        <w:rPr>
          <w:color w:val="000000"/>
          <w:lang w:eastAsia="zh-CN"/>
        </w:rPr>
      </w:pPr>
    </w:p>
    <w:p w14:paraId="541F6523"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Le chrono appelle actionPerformed périodiquement (boucle d'animation)</w:t>
      </w:r>
    </w:p>
    <w:p w14:paraId="5377C8CE" w14:textId="77777777" w:rsidR="009808AD" w:rsidRPr="009808AD" w:rsidRDefault="009808AD" w:rsidP="00795BA9">
      <w:pPr>
        <w:pStyle w:val="Code"/>
        <w:keepNext w:val="0"/>
        <w:keepLines w:val="0"/>
        <w:rPr>
          <w:color w:val="000000"/>
          <w:lang w:val="en-CA" w:eastAsia="zh-CN"/>
        </w:rPr>
      </w:pPr>
      <w:r w:rsidRPr="009808AD">
        <w:rPr>
          <w:color w:val="000000"/>
          <w:lang w:eastAsia="zh-CN"/>
        </w:rPr>
        <w:t xml:space="preserve">  </w:t>
      </w:r>
      <w:r w:rsidRPr="009808AD">
        <w:rPr>
          <w:b/>
          <w:bCs/>
          <w:color w:val="800000"/>
          <w:lang w:val="en-CA" w:eastAsia="zh-CN"/>
        </w:rPr>
        <w:t>public</w:t>
      </w:r>
      <w:r w:rsidRPr="009808AD">
        <w:rPr>
          <w:color w:val="000000"/>
          <w:lang w:val="en-CA" w:eastAsia="zh-CN"/>
        </w:rPr>
        <w:t xml:space="preserve"> </w:t>
      </w:r>
      <w:r w:rsidRPr="009808AD">
        <w:rPr>
          <w:color w:val="BB7977"/>
          <w:lang w:val="en-CA" w:eastAsia="zh-CN"/>
        </w:rPr>
        <w:t>void</w:t>
      </w:r>
      <w:r w:rsidRPr="009808AD">
        <w:rPr>
          <w:color w:val="000000"/>
          <w:lang w:val="en-CA" w:eastAsia="zh-CN"/>
        </w:rPr>
        <w:t xml:space="preserve"> actionPerformed</w:t>
      </w:r>
      <w:r w:rsidRPr="009808AD">
        <w:rPr>
          <w:color w:val="808030"/>
          <w:lang w:val="en-CA" w:eastAsia="zh-CN"/>
        </w:rPr>
        <w:t>(</w:t>
      </w:r>
      <w:r w:rsidRPr="009808AD">
        <w:rPr>
          <w:color w:val="000000"/>
          <w:lang w:val="en-CA" w:eastAsia="zh-CN"/>
        </w:rPr>
        <w:t>ActionEvent e</w:t>
      </w:r>
      <w:r w:rsidRPr="009808AD">
        <w:rPr>
          <w:color w:val="808030"/>
          <w:lang w:val="en-CA" w:eastAsia="zh-CN"/>
        </w:rPr>
        <w:t>)</w:t>
      </w:r>
      <w:r w:rsidRPr="009808AD">
        <w:rPr>
          <w:color w:val="000000"/>
          <w:lang w:val="en-CA" w:eastAsia="zh-CN"/>
        </w:rPr>
        <w:t xml:space="preserve"> </w:t>
      </w:r>
      <w:r w:rsidRPr="009808AD">
        <w:rPr>
          <w:color w:val="800080"/>
          <w:lang w:val="en-CA" w:eastAsia="zh-CN"/>
        </w:rPr>
        <w:t>{</w:t>
      </w:r>
    </w:p>
    <w:p w14:paraId="355F5F8D" w14:textId="77777777" w:rsidR="009808AD" w:rsidRPr="009808AD" w:rsidRDefault="009808AD" w:rsidP="00795BA9">
      <w:pPr>
        <w:pStyle w:val="Code"/>
        <w:keepNext w:val="0"/>
        <w:keepLines w:val="0"/>
        <w:rPr>
          <w:color w:val="000000"/>
          <w:lang w:eastAsia="zh-CN"/>
        </w:rPr>
      </w:pPr>
      <w:r w:rsidRPr="009808AD">
        <w:rPr>
          <w:color w:val="000000"/>
          <w:lang w:val="en-CA" w:eastAsia="zh-CN"/>
        </w:rPr>
        <w:t xml:space="preserve">    </w:t>
      </w:r>
      <w:r w:rsidRPr="009808AD">
        <w:rPr>
          <w:lang w:eastAsia="zh-CN"/>
        </w:rPr>
        <w:t>// Affiche la scène</w:t>
      </w:r>
    </w:p>
    <w:p w14:paraId="26E18076"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repaint</w:t>
      </w:r>
      <w:r w:rsidRPr="009808AD">
        <w:rPr>
          <w:color w:val="808030"/>
          <w:lang w:eastAsia="zh-CN"/>
        </w:rPr>
        <w:t>()</w:t>
      </w:r>
      <w:r w:rsidRPr="009808AD">
        <w:rPr>
          <w:color w:val="800080"/>
          <w:lang w:eastAsia="zh-CN"/>
        </w:rPr>
        <w:t>;</w:t>
      </w:r>
    </w:p>
    <w:p w14:paraId="3409F959" w14:textId="77777777" w:rsidR="009808AD" w:rsidRPr="009808AD" w:rsidRDefault="009808AD" w:rsidP="00795BA9">
      <w:pPr>
        <w:pStyle w:val="Code"/>
        <w:keepNext w:val="0"/>
        <w:keepLines w:val="0"/>
        <w:rPr>
          <w:color w:val="000000"/>
          <w:lang w:eastAsia="zh-CN"/>
        </w:rPr>
      </w:pPr>
    </w:p>
    <w:p w14:paraId="7DAF93EF"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Déplace les entités à animer pour la prochaine scène</w:t>
      </w:r>
    </w:p>
    <w:p w14:paraId="53CB3866"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bot1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363F9592"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bot2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4059C6D3"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iti1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4F2D5CC0"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iti2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1A4C1243"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color w:val="800080"/>
          <w:lang w:eastAsia="zh-CN"/>
        </w:rPr>
        <w:t>}</w:t>
      </w:r>
    </w:p>
    <w:p w14:paraId="73654604" w14:textId="77777777" w:rsidR="009808AD" w:rsidRPr="009808AD" w:rsidRDefault="009808AD" w:rsidP="00795BA9">
      <w:pPr>
        <w:pStyle w:val="Code"/>
        <w:keepNext w:val="0"/>
        <w:keepLines w:val="0"/>
        <w:rPr>
          <w:color w:val="000000"/>
          <w:lang w:eastAsia="zh-CN"/>
        </w:rPr>
      </w:pPr>
    </w:p>
    <w:p w14:paraId="0F3BF1B4" w14:textId="77777777" w:rsidR="009808AD" w:rsidRPr="009808AD" w:rsidRDefault="009808AD" w:rsidP="00795BA9">
      <w:pPr>
        <w:pStyle w:val="Code"/>
        <w:keepNext w:val="0"/>
        <w:keepLines w:val="0"/>
        <w:rPr>
          <w:color w:val="000000"/>
          <w:lang w:eastAsia="zh-CN"/>
        </w:rPr>
      </w:pPr>
      <w:r w:rsidRPr="009808AD">
        <w:rPr>
          <w:color w:val="000000"/>
          <w:lang w:eastAsia="zh-CN"/>
        </w:rPr>
        <w:lastRenderedPageBreak/>
        <w:t xml:space="preserve">  </w:t>
      </w:r>
      <w:r w:rsidRPr="009808AD">
        <w:rPr>
          <w:lang w:eastAsia="zh-CN"/>
        </w:rPr>
        <w:t>// paintComponent() est appelée indirectement par repaint()</w:t>
      </w:r>
    </w:p>
    <w:p w14:paraId="09B44FC0"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N.B. Swing utilise le double tampon : pas besoin d'effacer !</w:t>
      </w:r>
    </w:p>
    <w:p w14:paraId="6564258E"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color w:val="BB7977"/>
          <w:lang w:eastAsia="zh-CN"/>
        </w:rPr>
        <w:t>void</w:t>
      </w:r>
      <w:r w:rsidRPr="009808AD">
        <w:rPr>
          <w:color w:val="000000"/>
          <w:lang w:eastAsia="zh-CN"/>
        </w:rPr>
        <w:t xml:space="preserve"> paintComponent</w:t>
      </w:r>
      <w:r w:rsidRPr="009808AD">
        <w:rPr>
          <w:color w:val="808030"/>
          <w:lang w:eastAsia="zh-CN"/>
        </w:rPr>
        <w:t>(</w:t>
      </w:r>
      <w:r w:rsidRPr="009808AD">
        <w:rPr>
          <w:color w:val="000000"/>
          <w:lang w:eastAsia="zh-CN"/>
        </w:rPr>
        <w:t>Graphics g</w:t>
      </w:r>
      <w:r w:rsidRPr="009808AD">
        <w:rPr>
          <w:color w:val="808030"/>
          <w:lang w:eastAsia="zh-CN"/>
        </w:rPr>
        <w:t>)</w:t>
      </w:r>
      <w:r w:rsidRPr="009808AD">
        <w:rPr>
          <w:color w:val="000000"/>
          <w:lang w:eastAsia="zh-CN"/>
        </w:rPr>
        <w:t xml:space="preserve"> </w:t>
      </w:r>
      <w:r w:rsidRPr="009808AD">
        <w:rPr>
          <w:color w:val="800080"/>
          <w:lang w:eastAsia="zh-CN"/>
        </w:rPr>
        <w:t>{</w:t>
      </w:r>
    </w:p>
    <w:p w14:paraId="4E01AA40"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b/>
          <w:bCs/>
          <w:color w:val="800000"/>
          <w:lang w:eastAsia="zh-CN"/>
        </w:rPr>
        <w:t>super</w:t>
      </w:r>
      <w:r w:rsidRPr="009808AD">
        <w:rPr>
          <w:color w:val="808030"/>
          <w:lang w:eastAsia="zh-CN"/>
        </w:rPr>
        <w:t>.</w:t>
      </w:r>
      <w:r w:rsidRPr="009808AD">
        <w:rPr>
          <w:color w:val="000000"/>
          <w:lang w:eastAsia="zh-CN"/>
        </w:rPr>
        <w:t>paintComponent</w:t>
      </w:r>
      <w:r w:rsidRPr="009808AD">
        <w:rPr>
          <w:color w:val="808030"/>
          <w:lang w:eastAsia="zh-CN"/>
        </w:rPr>
        <w:t>(</w:t>
      </w:r>
      <w:r w:rsidRPr="009808AD">
        <w:rPr>
          <w:color w:val="000000"/>
          <w:lang w:eastAsia="zh-CN"/>
        </w:rPr>
        <w:t>g</w:t>
      </w:r>
      <w:r w:rsidRPr="009808AD">
        <w:rPr>
          <w:color w:val="808030"/>
          <w:lang w:eastAsia="zh-CN"/>
        </w:rPr>
        <w:t>)</w:t>
      </w:r>
      <w:r w:rsidRPr="009808AD">
        <w:rPr>
          <w:color w:val="800080"/>
          <w:lang w:eastAsia="zh-CN"/>
        </w:rPr>
        <w:t>;</w:t>
      </w:r>
    </w:p>
    <w:p w14:paraId="30ED4825" w14:textId="77777777" w:rsidR="009808AD" w:rsidRPr="009808AD" w:rsidRDefault="009808AD" w:rsidP="00795BA9">
      <w:pPr>
        <w:pStyle w:val="Code"/>
        <w:keepNext w:val="0"/>
        <w:keepLines w:val="0"/>
        <w:rPr>
          <w:color w:val="000000"/>
          <w:lang w:eastAsia="zh-CN"/>
        </w:rPr>
      </w:pPr>
    </w:p>
    <w:p w14:paraId="19F586B0" w14:textId="77777777" w:rsidR="009808AD" w:rsidRPr="009808AD" w:rsidRDefault="009808AD" w:rsidP="00795BA9">
      <w:pPr>
        <w:pStyle w:val="Code"/>
        <w:keepNext w:val="0"/>
        <w:keepLines w:val="0"/>
        <w:rPr>
          <w:color w:val="000000"/>
          <w:lang w:eastAsia="zh-CN"/>
        </w:rPr>
      </w:pPr>
      <w:r w:rsidRPr="009808AD">
        <w:rPr>
          <w:color w:val="000000"/>
          <w:lang w:eastAsia="zh-CN"/>
        </w:rPr>
        <w:t xml:space="preserve">    </w:t>
      </w:r>
      <w:r w:rsidRPr="009808AD">
        <w:rPr>
          <w:lang w:eastAsia="zh-CN"/>
        </w:rPr>
        <w:t>// Dessine les entités de l'animation</w:t>
      </w:r>
    </w:p>
    <w:p w14:paraId="7B3CE035" w14:textId="77777777" w:rsidR="009808AD" w:rsidRPr="009808AD" w:rsidRDefault="009808AD" w:rsidP="00795BA9">
      <w:pPr>
        <w:pStyle w:val="Code"/>
        <w:keepNext w:val="0"/>
        <w:keepLines w:val="0"/>
        <w:rPr>
          <w:color w:val="000000"/>
          <w:lang w:val="en-CA" w:eastAsia="zh-CN"/>
        </w:rPr>
      </w:pPr>
      <w:r w:rsidRPr="009808AD">
        <w:rPr>
          <w:color w:val="000000"/>
          <w:lang w:eastAsia="zh-CN"/>
        </w:rPr>
        <w:t xml:space="preserve">    </w:t>
      </w:r>
      <w:r w:rsidRPr="009808AD">
        <w:rPr>
          <w:color w:val="000000"/>
          <w:lang w:val="en-CA" w:eastAsia="zh-CN"/>
        </w:rPr>
        <w:t>bot1</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69723C06" w14:textId="77777777" w:rsidR="009808AD" w:rsidRPr="009808AD" w:rsidRDefault="009808AD" w:rsidP="00795BA9">
      <w:pPr>
        <w:pStyle w:val="Code"/>
        <w:keepNext w:val="0"/>
        <w:keepLines w:val="0"/>
        <w:rPr>
          <w:color w:val="000000"/>
          <w:lang w:val="en-CA" w:eastAsia="zh-CN"/>
        </w:rPr>
      </w:pPr>
      <w:r w:rsidRPr="009808AD">
        <w:rPr>
          <w:color w:val="000000"/>
          <w:lang w:val="en-CA" w:eastAsia="zh-CN"/>
        </w:rPr>
        <w:t xml:space="preserve">    bot2</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5E75AC3D" w14:textId="77777777" w:rsidR="009808AD" w:rsidRPr="009808AD" w:rsidRDefault="009808AD" w:rsidP="009808AD">
      <w:pPr>
        <w:pStyle w:val="Code"/>
        <w:rPr>
          <w:color w:val="000000"/>
          <w:lang w:val="fi-FI" w:eastAsia="zh-CN"/>
        </w:rPr>
      </w:pPr>
      <w:r w:rsidRPr="009808AD">
        <w:rPr>
          <w:color w:val="000000"/>
          <w:lang w:val="en-CA" w:eastAsia="zh-CN"/>
        </w:rPr>
        <w:t xml:space="preserve">    </w:t>
      </w:r>
      <w:r w:rsidRPr="009808AD">
        <w:rPr>
          <w:color w:val="000000"/>
          <w:lang w:val="fi-FI" w:eastAsia="zh-CN"/>
        </w:rPr>
        <w:t>iti1</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635D75E0" w14:textId="77777777" w:rsidR="009808AD" w:rsidRPr="009808AD" w:rsidRDefault="009808AD" w:rsidP="009808AD">
      <w:pPr>
        <w:pStyle w:val="Code"/>
        <w:rPr>
          <w:color w:val="000000"/>
          <w:lang w:val="fi-FI" w:eastAsia="zh-CN"/>
        </w:rPr>
      </w:pPr>
      <w:r w:rsidRPr="009808AD">
        <w:rPr>
          <w:color w:val="000000"/>
          <w:lang w:val="fi-FI" w:eastAsia="zh-CN"/>
        </w:rPr>
        <w:t xml:space="preserve">    iti2</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13800ACA" w14:textId="77777777" w:rsidR="009808AD" w:rsidRPr="00C50856" w:rsidRDefault="009808AD" w:rsidP="009808AD">
      <w:pPr>
        <w:pStyle w:val="Code"/>
        <w:rPr>
          <w:color w:val="000000"/>
          <w:lang w:val="fr-FR" w:eastAsia="zh-CN"/>
        </w:rPr>
      </w:pPr>
      <w:r w:rsidRPr="009808AD">
        <w:rPr>
          <w:color w:val="000000"/>
          <w:lang w:val="fi-FI" w:eastAsia="zh-CN"/>
        </w:rPr>
        <w:t xml:space="preserve">  </w:t>
      </w:r>
      <w:r w:rsidRPr="00C50856">
        <w:rPr>
          <w:color w:val="800080"/>
          <w:lang w:val="fr-FR" w:eastAsia="zh-CN"/>
        </w:rPr>
        <w:t>}</w:t>
      </w:r>
    </w:p>
    <w:p w14:paraId="322A96E3" w14:textId="3B995FE1" w:rsidR="009808AD" w:rsidRDefault="009808AD" w:rsidP="009808AD">
      <w:pPr>
        <w:pStyle w:val="Code"/>
        <w:rPr>
          <w:color w:val="800080"/>
          <w:lang w:val="fr-FR" w:eastAsia="zh-CN"/>
        </w:rPr>
      </w:pPr>
      <w:r w:rsidRPr="00C50856">
        <w:rPr>
          <w:color w:val="800080"/>
          <w:lang w:val="fr-FR" w:eastAsia="zh-CN"/>
        </w:rPr>
        <w:t>}</w:t>
      </w:r>
    </w:p>
    <w:p w14:paraId="06000B84" w14:textId="77777777" w:rsidR="003E5B17" w:rsidRPr="00C50856" w:rsidRDefault="003E5B17" w:rsidP="009808AD">
      <w:pPr>
        <w:pStyle w:val="Code"/>
        <w:rPr>
          <w:color w:val="000000"/>
          <w:lang w:val="fr-FR" w:eastAsia="zh-CN"/>
        </w:rPr>
      </w:pPr>
    </w:p>
    <w:p w14:paraId="4C92C3C7" w14:textId="77777777" w:rsidR="00E34CFC" w:rsidRDefault="00E34CFC" w:rsidP="00E34CFC"/>
    <w:p w14:paraId="356D87C7" w14:textId="77777777" w:rsidR="00E34CFC" w:rsidRDefault="00E34CFC" w:rsidP="00E34CFC">
      <w:pPr>
        <w:pStyle w:val="Corpsdetexte"/>
      </w:pPr>
    </w:p>
    <w:p w14:paraId="45FEB901" w14:textId="77777777" w:rsidR="00E34CFC" w:rsidRPr="00CB233F" w:rsidRDefault="00E34CFC" w:rsidP="00E34CFC">
      <w:pPr>
        <w:pStyle w:val="Corpsdetexte"/>
      </w:pPr>
      <w:r>
        <w:t xml:space="preserve">Regardons maintenant le détail de la classe. </w:t>
      </w:r>
      <w:r w:rsidRPr="00CB233F">
        <w:t xml:space="preserve">Le constructeur </w:t>
      </w:r>
      <w:r>
        <w:t>initialise les entités à animer :</w:t>
      </w:r>
    </w:p>
    <w:p w14:paraId="580C41CA" w14:textId="77777777" w:rsidR="00E34CFC" w:rsidRPr="007B391F" w:rsidRDefault="00E34CFC" w:rsidP="00E34CFC">
      <w:pPr>
        <w:rPr>
          <w:rFonts w:ascii="Courier New" w:hAnsi="Courier New" w:cs="Courier New"/>
        </w:rPr>
      </w:pPr>
      <w:r w:rsidRPr="007B391F">
        <w:rPr>
          <w:rFonts w:ascii="Courier New" w:hAnsi="Courier New" w:cs="Courier New"/>
        </w:rPr>
        <w:t xml:space="preserve">    public ExempleJPanelAvecAnimationParTimer() {</w:t>
      </w:r>
    </w:p>
    <w:p w14:paraId="6944C7D5" w14:textId="77777777" w:rsidR="00E34CFC" w:rsidRPr="007B391F" w:rsidRDefault="00E34CFC" w:rsidP="00E34CFC">
      <w:pPr>
        <w:rPr>
          <w:rFonts w:ascii="Courier New" w:hAnsi="Courier New" w:cs="Courier New"/>
        </w:rPr>
      </w:pPr>
      <w:r w:rsidRPr="007B391F">
        <w:rPr>
          <w:rFonts w:ascii="Courier New" w:hAnsi="Courier New" w:cs="Courier New"/>
        </w:rPr>
        <w:t xml:space="preserve">      bot1 = new BotSCEntiteRebondissante(0,100,100,150,5,0);</w:t>
      </w:r>
    </w:p>
    <w:p w14:paraId="0EB33456" w14:textId="77777777" w:rsidR="00E34CFC" w:rsidRPr="002E0279" w:rsidRDefault="00E34CFC" w:rsidP="00E34CFC">
      <w:pPr>
        <w:rPr>
          <w:rFonts w:ascii="Courier New" w:hAnsi="Courier New" w:cs="Courier New"/>
          <w:lang w:val="it-IT"/>
        </w:rPr>
      </w:pPr>
      <w:r w:rsidRPr="007B391F">
        <w:rPr>
          <w:rFonts w:ascii="Courier New" w:hAnsi="Courier New" w:cs="Courier New"/>
        </w:rPr>
        <w:t xml:space="preserve">      </w:t>
      </w:r>
      <w:r w:rsidRPr="002E0279">
        <w:rPr>
          <w:rFonts w:ascii="Courier New" w:hAnsi="Courier New" w:cs="Courier New"/>
          <w:lang w:val="it-IT"/>
        </w:rPr>
        <w:t>bot2 = new BotSCEntiteRebondissante(100,100,75,100,-10,5);</w:t>
      </w:r>
    </w:p>
    <w:p w14:paraId="0BEB87AF" w14:textId="77777777" w:rsidR="00E34CFC" w:rsidRPr="002E0279" w:rsidRDefault="00E34CFC" w:rsidP="00E34CFC">
      <w:pPr>
        <w:rPr>
          <w:rFonts w:ascii="Courier New" w:hAnsi="Courier New" w:cs="Courier New"/>
          <w:lang w:val="it-IT"/>
        </w:rPr>
      </w:pPr>
      <w:r w:rsidRPr="002E0279">
        <w:rPr>
          <w:rFonts w:ascii="Courier New" w:hAnsi="Courier New" w:cs="Courier New"/>
          <w:lang w:val="it-IT"/>
        </w:rPr>
        <w:t xml:space="preserve">      iti1 = new ItiSCEntiteRebondissante(200,300,80,80,6,6);</w:t>
      </w:r>
    </w:p>
    <w:p w14:paraId="65C10024" w14:textId="77777777" w:rsidR="00E34CFC" w:rsidRPr="007B391F" w:rsidRDefault="00E34CFC" w:rsidP="00E34CFC">
      <w:pPr>
        <w:rPr>
          <w:rFonts w:ascii="Courier New" w:hAnsi="Courier New" w:cs="Courier New"/>
        </w:rPr>
      </w:pPr>
      <w:r w:rsidRPr="002E0279">
        <w:rPr>
          <w:rFonts w:ascii="Courier New" w:hAnsi="Courier New" w:cs="Courier New"/>
          <w:lang w:val="it-IT"/>
        </w:rPr>
        <w:t xml:space="preserve">      </w:t>
      </w:r>
      <w:r w:rsidRPr="007B391F">
        <w:rPr>
          <w:rFonts w:ascii="Courier New" w:hAnsi="Courier New" w:cs="Courier New"/>
        </w:rPr>
        <w:t>iti2 = new ItiSCEntiteRebondissante(200,0,50,50,0,10);</w:t>
      </w:r>
    </w:p>
    <w:p w14:paraId="382F4E6E" w14:textId="77777777" w:rsidR="00E34CFC" w:rsidRPr="007B391F" w:rsidRDefault="00E34CFC" w:rsidP="00E34CFC">
      <w:pPr>
        <w:rPr>
          <w:rFonts w:ascii="Courier New" w:hAnsi="Courier New" w:cs="Courier New"/>
        </w:rPr>
      </w:pPr>
      <w:r w:rsidRPr="007B391F">
        <w:rPr>
          <w:rFonts w:ascii="Courier New" w:hAnsi="Courier New" w:cs="Courier New"/>
        </w:rPr>
        <w:t xml:space="preserve">     }</w:t>
      </w:r>
    </w:p>
    <w:p w14:paraId="09E09447" w14:textId="77777777" w:rsidR="00E34CFC" w:rsidRDefault="00E34CFC" w:rsidP="00E34CFC">
      <w:pPr>
        <w:pStyle w:val="Corpsdetexte"/>
      </w:pPr>
      <w:r w:rsidRPr="00CB233F">
        <w:t xml:space="preserve">La méthode </w:t>
      </w:r>
      <w:r w:rsidRPr="003240DF">
        <w:rPr>
          <w:i/>
          <w:iCs/>
        </w:rPr>
        <w:t>start</w:t>
      </w:r>
      <w:r w:rsidRPr="00CB233F">
        <w:t xml:space="preserve">() doit </w:t>
      </w:r>
      <w:r>
        <w:t xml:space="preserve">être appelée pour démarrer l’animation. Dans notre exemple, elle sera appelée par la méthode </w:t>
      </w:r>
      <w:r w:rsidRPr="00E81598">
        <w:rPr>
          <w:i/>
        </w:rPr>
        <w:t>main</w:t>
      </w:r>
      <w:r>
        <w:t xml:space="preserve">() de la classe </w:t>
      </w:r>
      <w:r w:rsidRPr="00CB233F">
        <w:rPr>
          <w:i/>
          <w:iCs/>
        </w:rPr>
        <w:t>ExempleJFrameIncluantJPanelAvecAnimationParTimer</w:t>
      </w:r>
      <w:r>
        <w:t xml:space="preserve">  que nous verrons plus loin. La méthode </w:t>
      </w:r>
      <w:r w:rsidRPr="00274FB8">
        <w:rPr>
          <w:i/>
        </w:rPr>
        <w:t>start</w:t>
      </w:r>
      <w:r>
        <w:t xml:space="preserve">() crée le chronomètre (objet de la classe </w:t>
      </w:r>
      <w:r w:rsidRPr="00BD4082">
        <w:rPr>
          <w:i/>
          <w:iCs/>
        </w:rPr>
        <w:t>Timer</w:t>
      </w:r>
      <w:r>
        <w:t>) et le démarre.</w:t>
      </w:r>
    </w:p>
    <w:p w14:paraId="07A511C2" w14:textId="77777777" w:rsidR="00E34CFC" w:rsidRPr="00CA5167" w:rsidRDefault="00E34CFC" w:rsidP="00E34CFC">
      <w:pPr>
        <w:rPr>
          <w:rFonts w:ascii="Courier New" w:hAnsi="Courier New" w:cs="Courier New"/>
          <w:lang w:val="en-CA"/>
        </w:rPr>
      </w:pPr>
      <w:r w:rsidRPr="00CA5167">
        <w:rPr>
          <w:rFonts w:ascii="Courier New" w:hAnsi="Courier New" w:cs="Courier New"/>
        </w:rPr>
        <w:t xml:space="preserve">    </w:t>
      </w:r>
      <w:r w:rsidRPr="00CA5167">
        <w:rPr>
          <w:rFonts w:ascii="Courier New" w:hAnsi="Courier New" w:cs="Courier New"/>
          <w:lang w:val="en-CA"/>
        </w:rPr>
        <w:t>public void start(){</w:t>
      </w:r>
    </w:p>
    <w:p w14:paraId="62A6E829" w14:textId="77777777" w:rsidR="00E34CFC" w:rsidRPr="00CA5167" w:rsidRDefault="00E34CFC" w:rsidP="00E34CFC">
      <w:pPr>
        <w:rPr>
          <w:rFonts w:ascii="Courier New" w:hAnsi="Courier New" w:cs="Courier New"/>
          <w:lang w:val="en-CA"/>
        </w:rPr>
      </w:pPr>
      <w:r w:rsidRPr="00CA5167">
        <w:rPr>
          <w:rFonts w:ascii="Courier New" w:hAnsi="Courier New" w:cs="Courier New"/>
          <w:lang w:val="en-CA"/>
        </w:rPr>
        <w:t xml:space="preserve">        if (chrono == null){</w:t>
      </w:r>
    </w:p>
    <w:p w14:paraId="38255EF0" w14:textId="77777777" w:rsidR="00E34CFC" w:rsidRPr="00CA5167" w:rsidRDefault="00E34CFC" w:rsidP="00E34CFC">
      <w:pPr>
        <w:rPr>
          <w:rFonts w:ascii="Courier New" w:hAnsi="Courier New" w:cs="Courier New"/>
          <w:lang w:val="en-CA"/>
        </w:rPr>
      </w:pPr>
      <w:r w:rsidRPr="00CA5167">
        <w:rPr>
          <w:rFonts w:ascii="Courier New" w:hAnsi="Courier New" w:cs="Courier New"/>
          <w:lang w:val="en-CA"/>
        </w:rPr>
        <w:t xml:space="preserve">            chrono = new Timer(intervalleEntreScenes,this);</w:t>
      </w:r>
    </w:p>
    <w:p w14:paraId="0CB7E233" w14:textId="77777777" w:rsidR="00E34CFC" w:rsidRPr="00CA5167" w:rsidRDefault="00E34CFC" w:rsidP="00E34CFC">
      <w:pPr>
        <w:rPr>
          <w:rFonts w:ascii="Courier New" w:hAnsi="Courier New" w:cs="Courier New"/>
        </w:rPr>
      </w:pPr>
      <w:r w:rsidRPr="00CA5167">
        <w:rPr>
          <w:rFonts w:ascii="Courier New" w:hAnsi="Courier New" w:cs="Courier New"/>
          <w:lang w:val="en-CA"/>
        </w:rPr>
        <w:t xml:space="preserve">            </w:t>
      </w:r>
      <w:r w:rsidRPr="00CA5167">
        <w:rPr>
          <w:rFonts w:ascii="Courier New" w:hAnsi="Courier New" w:cs="Courier New"/>
        </w:rPr>
        <w:t>chrono.start();</w:t>
      </w:r>
    </w:p>
    <w:p w14:paraId="056D7D2C" w14:textId="77777777" w:rsidR="00E34CFC" w:rsidRPr="00CA5167" w:rsidRDefault="00E34CFC" w:rsidP="00E34CFC">
      <w:pPr>
        <w:rPr>
          <w:rFonts w:ascii="Courier New" w:hAnsi="Courier New" w:cs="Courier New"/>
        </w:rPr>
      </w:pPr>
      <w:r w:rsidRPr="00CA5167">
        <w:rPr>
          <w:rFonts w:ascii="Courier New" w:hAnsi="Courier New" w:cs="Courier New"/>
        </w:rPr>
        <w:t xml:space="preserve">        }</w:t>
      </w:r>
    </w:p>
    <w:p w14:paraId="5467AEC4" w14:textId="77777777" w:rsidR="00E34CFC" w:rsidRPr="00CA5167" w:rsidRDefault="00E34CFC" w:rsidP="00E34CFC">
      <w:pPr>
        <w:rPr>
          <w:rFonts w:ascii="Courier New" w:hAnsi="Courier New" w:cs="Courier New"/>
        </w:rPr>
      </w:pPr>
      <w:r w:rsidRPr="00CA5167">
        <w:rPr>
          <w:rFonts w:ascii="Courier New" w:hAnsi="Courier New" w:cs="Courier New"/>
        </w:rPr>
        <w:t xml:space="preserve">    }</w:t>
      </w:r>
    </w:p>
    <w:p w14:paraId="28A86E5F" w14:textId="77777777" w:rsidR="00E34CFC" w:rsidRDefault="00E34CFC" w:rsidP="00E34CFC">
      <w:pPr>
        <w:pStyle w:val="Corpsdetexte"/>
      </w:pPr>
      <w:r>
        <w:t xml:space="preserve">Si la variable </w:t>
      </w:r>
      <w:r w:rsidRPr="00E57D68">
        <w:rPr>
          <w:i/>
          <w:iCs/>
        </w:rPr>
        <w:t>chrono</w:t>
      </w:r>
      <w:r>
        <w:t xml:space="preserve"> est </w:t>
      </w:r>
      <w:r w:rsidRPr="00252ADA">
        <w:rPr>
          <w:i/>
        </w:rPr>
        <w:t>null</w:t>
      </w:r>
      <w:r>
        <w:t xml:space="preserve">, un nouvel objet </w:t>
      </w:r>
      <w:r w:rsidRPr="00E57D68">
        <w:rPr>
          <w:i/>
          <w:iCs/>
        </w:rPr>
        <w:t>chrono</w:t>
      </w:r>
      <w:r>
        <w:t xml:space="preserve"> de la classe </w:t>
      </w:r>
      <w:r w:rsidRPr="00CB233F">
        <w:rPr>
          <w:i/>
          <w:iCs/>
        </w:rPr>
        <w:t>Timer</w:t>
      </w:r>
      <w:r>
        <w:t xml:space="preserve"> est créé. Le premier paramètre du constructeur est l’intervalle de temps et le second est l’objet qui doit répondre à l’événement généré par le </w:t>
      </w:r>
      <w:r w:rsidRPr="00CB233F">
        <w:rPr>
          <w:i/>
          <w:iCs/>
        </w:rPr>
        <w:t>Timer</w:t>
      </w:r>
      <w:r>
        <w:t xml:space="preserve">. Dans notre exemple, le second paramètre est </w:t>
      </w:r>
      <w:r w:rsidRPr="0039690A">
        <w:rPr>
          <w:i/>
          <w:iCs/>
        </w:rPr>
        <w:t>this</w:t>
      </w:r>
      <w:r>
        <w:t xml:space="preserve">, ce qui signifie que la méthode de réponse à l’événement du </w:t>
      </w:r>
      <w:r w:rsidRPr="00021E08">
        <w:rPr>
          <w:i/>
          <w:iCs/>
        </w:rPr>
        <w:t>Timer</w:t>
      </w:r>
      <w:r>
        <w:t xml:space="preserve">, la méthode </w:t>
      </w:r>
      <w:r w:rsidRPr="00351C96">
        <w:rPr>
          <w:i/>
          <w:iCs/>
        </w:rPr>
        <w:t>actionPerformed</w:t>
      </w:r>
      <w:r>
        <w:t xml:space="preserve">(), doit se trouver dans la classe </w:t>
      </w:r>
      <w:r w:rsidRPr="00291AA2">
        <w:rPr>
          <w:i/>
          <w:iCs/>
        </w:rPr>
        <w:t>ExempleJPanelAvecAnimationParTimer</w:t>
      </w:r>
      <w:r>
        <w:t>.</w:t>
      </w:r>
    </w:p>
    <w:p w14:paraId="609EEBD5" w14:textId="77777777" w:rsidR="00E34CFC" w:rsidRPr="00697326" w:rsidRDefault="00E34CFC" w:rsidP="00E34CFC">
      <w:pPr>
        <w:pStyle w:val="Corpsdetexte"/>
      </w:pPr>
      <w:r>
        <w:t xml:space="preserve">Lorsqu’un événement est généré par l’objet </w:t>
      </w:r>
      <w:r w:rsidRPr="00896D34">
        <w:rPr>
          <w:i/>
          <w:iCs/>
        </w:rPr>
        <w:t>Timer</w:t>
      </w:r>
      <w:r>
        <w:t xml:space="preserve">, la méthode </w:t>
      </w:r>
      <w:r w:rsidRPr="001D08D3">
        <w:rPr>
          <w:i/>
          <w:iCs/>
        </w:rPr>
        <w:t>actionPerformed</w:t>
      </w:r>
      <w:r>
        <w:t xml:space="preserve">() est appelée automatiquement sur l’objet de la classe </w:t>
      </w:r>
      <w:r w:rsidRPr="00291AA2">
        <w:rPr>
          <w:i/>
          <w:iCs/>
        </w:rPr>
        <w:t>ExempleJPanelAvecAnimationParTimer</w:t>
      </w:r>
      <w:r>
        <w:t xml:space="preserve"> qui doit répondre à l’événement. </w:t>
      </w:r>
    </w:p>
    <w:p w14:paraId="4BCA227F" w14:textId="77777777" w:rsidR="00E34CFC" w:rsidRPr="00A2311C" w:rsidRDefault="00E34CFC" w:rsidP="00E34CFC">
      <w:pPr>
        <w:rPr>
          <w:rFonts w:ascii="Courier New" w:hAnsi="Courier New" w:cs="Courier New"/>
          <w:lang w:val="en-CA"/>
        </w:rPr>
      </w:pPr>
      <w:r w:rsidRPr="00A2311C">
        <w:rPr>
          <w:rFonts w:ascii="Courier New" w:hAnsi="Courier New" w:cs="Courier New"/>
          <w:lang w:val="fr-CA"/>
        </w:rPr>
        <w:t xml:space="preserve">    </w:t>
      </w:r>
      <w:r w:rsidRPr="00A2311C">
        <w:rPr>
          <w:rFonts w:ascii="Courier New" w:hAnsi="Courier New" w:cs="Courier New"/>
          <w:lang w:val="en-CA"/>
        </w:rPr>
        <w:t xml:space="preserve">public void </w:t>
      </w:r>
      <w:r w:rsidRPr="00A2311C">
        <w:rPr>
          <w:rFonts w:ascii="Courier New" w:hAnsi="Courier New" w:cs="Courier New"/>
          <w:highlight w:val="yellow"/>
          <w:lang w:val="en-CA"/>
        </w:rPr>
        <w:t>actionPerformed</w:t>
      </w:r>
      <w:r w:rsidRPr="00A2311C">
        <w:rPr>
          <w:rFonts w:ascii="Courier New" w:hAnsi="Courier New" w:cs="Courier New"/>
          <w:lang w:val="en-CA"/>
        </w:rPr>
        <w:t>( ActionEvent e){</w:t>
      </w:r>
    </w:p>
    <w:p w14:paraId="249A2CFE" w14:textId="77777777" w:rsidR="00E34CFC" w:rsidRPr="00A2311C" w:rsidRDefault="00E34CFC" w:rsidP="00E34CFC">
      <w:pPr>
        <w:rPr>
          <w:rFonts w:ascii="Courier New" w:hAnsi="Courier New" w:cs="Courier New"/>
        </w:rPr>
      </w:pPr>
      <w:r w:rsidRPr="00A2311C">
        <w:rPr>
          <w:rFonts w:ascii="Courier New" w:hAnsi="Courier New" w:cs="Courier New"/>
          <w:lang w:val="en-CA"/>
        </w:rPr>
        <w:lastRenderedPageBreak/>
        <w:t xml:space="preserve">        </w:t>
      </w:r>
      <w:r w:rsidRPr="00A2311C">
        <w:rPr>
          <w:rFonts w:ascii="Courier New" w:hAnsi="Courier New" w:cs="Courier New"/>
        </w:rPr>
        <w:t>// Affiche la scène</w:t>
      </w:r>
    </w:p>
    <w:p w14:paraId="49BCD15B" w14:textId="77777777" w:rsidR="00E34CFC" w:rsidRPr="00A2311C" w:rsidRDefault="00E34CFC" w:rsidP="00E34CFC">
      <w:pPr>
        <w:rPr>
          <w:rFonts w:ascii="Courier New" w:hAnsi="Courier New" w:cs="Courier New"/>
        </w:rPr>
      </w:pPr>
      <w:r w:rsidRPr="00A2311C">
        <w:rPr>
          <w:rFonts w:ascii="Courier New" w:hAnsi="Courier New" w:cs="Courier New"/>
        </w:rPr>
        <w:t xml:space="preserve">        repaint();</w:t>
      </w:r>
    </w:p>
    <w:p w14:paraId="6BB87C07" w14:textId="77777777" w:rsidR="00E34CFC" w:rsidRPr="00A2311C" w:rsidRDefault="00E34CFC" w:rsidP="00E34CFC">
      <w:pPr>
        <w:rPr>
          <w:rFonts w:ascii="Courier New" w:hAnsi="Courier New" w:cs="Courier New"/>
        </w:rPr>
      </w:pPr>
    </w:p>
    <w:p w14:paraId="1F7B0EEF" w14:textId="77777777" w:rsidR="00E34CFC" w:rsidRPr="00A2311C" w:rsidRDefault="00E34CFC" w:rsidP="00E34CFC">
      <w:pPr>
        <w:rPr>
          <w:rFonts w:ascii="Courier New" w:hAnsi="Courier New" w:cs="Courier New"/>
        </w:rPr>
      </w:pPr>
      <w:r w:rsidRPr="00A2311C">
        <w:rPr>
          <w:rFonts w:ascii="Courier New" w:hAnsi="Courier New" w:cs="Courier New"/>
        </w:rPr>
        <w:t xml:space="preserve">        // Déplace les entités à animer pour la prochaine scène</w:t>
      </w:r>
    </w:p>
    <w:p w14:paraId="4EF89A00" w14:textId="77777777" w:rsidR="00E34CFC" w:rsidRPr="00A2311C" w:rsidRDefault="00E34CFC" w:rsidP="00E34CFC">
      <w:pPr>
        <w:rPr>
          <w:rFonts w:ascii="Courier New" w:hAnsi="Courier New" w:cs="Courier New"/>
        </w:rPr>
      </w:pPr>
      <w:r w:rsidRPr="00A2311C">
        <w:rPr>
          <w:rFonts w:ascii="Courier New" w:hAnsi="Courier New" w:cs="Courier New"/>
        </w:rPr>
        <w:t xml:space="preserve">        bot1.deplacer(LARGEURJPANEL, HAUTEURJPANEL); </w:t>
      </w:r>
    </w:p>
    <w:p w14:paraId="3238CE2A" w14:textId="77777777" w:rsidR="00E34CFC" w:rsidRPr="00A2311C" w:rsidRDefault="00E34CFC" w:rsidP="00E34CFC">
      <w:pPr>
        <w:rPr>
          <w:rFonts w:ascii="Courier New" w:hAnsi="Courier New" w:cs="Courier New"/>
        </w:rPr>
      </w:pPr>
      <w:r w:rsidRPr="00A2311C">
        <w:rPr>
          <w:rFonts w:ascii="Courier New" w:hAnsi="Courier New" w:cs="Courier New"/>
        </w:rPr>
        <w:t xml:space="preserve">        bot2.deplacer(LARGEURJPANEL, HAUTEURJPANEL); </w:t>
      </w:r>
    </w:p>
    <w:p w14:paraId="4849E4C5" w14:textId="77777777" w:rsidR="00E34CFC" w:rsidRPr="00A2311C" w:rsidRDefault="00E34CFC" w:rsidP="00E34CFC">
      <w:pPr>
        <w:rPr>
          <w:rFonts w:ascii="Courier New" w:hAnsi="Courier New" w:cs="Courier New"/>
        </w:rPr>
      </w:pPr>
      <w:r w:rsidRPr="00A2311C">
        <w:rPr>
          <w:rFonts w:ascii="Courier New" w:hAnsi="Courier New" w:cs="Courier New"/>
        </w:rPr>
        <w:t xml:space="preserve">        iti1.deplacer(LARGEURJPANEL, HAUTEURJPANEL); </w:t>
      </w:r>
    </w:p>
    <w:p w14:paraId="55DA264B" w14:textId="77777777" w:rsidR="00E34CFC" w:rsidRPr="00A2311C" w:rsidRDefault="00E34CFC" w:rsidP="00E34CFC">
      <w:pPr>
        <w:rPr>
          <w:rFonts w:ascii="Courier New" w:hAnsi="Courier New" w:cs="Courier New"/>
        </w:rPr>
      </w:pPr>
      <w:r w:rsidRPr="00A2311C">
        <w:rPr>
          <w:rFonts w:ascii="Courier New" w:hAnsi="Courier New" w:cs="Courier New"/>
        </w:rPr>
        <w:t xml:space="preserve">        iti2.deplacer(LARGEURJPANEL, HAUTEURJPANEL);</w:t>
      </w:r>
    </w:p>
    <w:p w14:paraId="2CFBE516" w14:textId="77777777" w:rsidR="00E34CFC" w:rsidRPr="00A2311C" w:rsidRDefault="00E34CFC" w:rsidP="00E34CFC">
      <w:pPr>
        <w:rPr>
          <w:rFonts w:ascii="Courier New" w:hAnsi="Courier New" w:cs="Courier New"/>
        </w:rPr>
      </w:pPr>
      <w:r w:rsidRPr="00A2311C">
        <w:rPr>
          <w:rFonts w:ascii="Courier New" w:hAnsi="Courier New" w:cs="Courier New"/>
        </w:rPr>
        <w:t xml:space="preserve">    }</w:t>
      </w:r>
    </w:p>
    <w:p w14:paraId="56904EAA" w14:textId="41B1124D" w:rsidR="00E34CFC" w:rsidRPr="00697326" w:rsidRDefault="00E34CFC" w:rsidP="00E34CFC">
      <w:pPr>
        <w:pStyle w:val="Corpsdetexte"/>
      </w:pPr>
      <w:r>
        <w:t xml:space="preserve">Nous avons décrit au chapitre 5, le concept d’écouteur d’événement de souris qui doit implémenter l’interface </w:t>
      </w:r>
      <w:r>
        <w:rPr>
          <w:i/>
          <w:iCs/>
        </w:rPr>
        <w:t>java.awt.event.MouseListener</w:t>
      </w:r>
      <w:r>
        <w:t xml:space="preserve">. Par analogie pour répondre à l’événement du </w:t>
      </w:r>
      <w:hyperlink r:id="rId382" w:tooltip="class in javax.swing" w:history="1">
        <w:r w:rsidRPr="00D81472">
          <w:rPr>
            <w:rStyle w:val="typenamelink1"/>
            <w:rFonts w:ascii="DejaVu Sans" w:hAnsi="DejaVu Sans"/>
            <w:color w:val="4A6782"/>
            <w:sz w:val="21"/>
            <w:szCs w:val="21"/>
            <w:lang w:val="fr-CA"/>
          </w:rPr>
          <w:t>Timer</w:t>
        </w:r>
      </w:hyperlink>
      <w:r>
        <w:t xml:space="preserve">,  la classe </w:t>
      </w:r>
      <w:r w:rsidRPr="00291AA2">
        <w:rPr>
          <w:i/>
          <w:iCs/>
        </w:rPr>
        <w:t>ExempleJPanelAvecAnimationParTimer</w:t>
      </w:r>
      <w:r>
        <w:t xml:space="preserve"> doit implémenter l’interface </w:t>
      </w:r>
      <w:r>
        <w:rPr>
          <w:i/>
          <w:iCs/>
        </w:rPr>
        <w:t>java.awt.event.</w:t>
      </w:r>
      <w:r w:rsidRPr="00697326">
        <w:rPr>
          <w:i/>
        </w:rPr>
        <w:t>ActionListener</w:t>
      </w:r>
      <w:r>
        <w:t> :</w:t>
      </w:r>
    </w:p>
    <w:p w14:paraId="7926A925" w14:textId="77777777" w:rsidR="00E34CFC" w:rsidRDefault="00E34CFC" w:rsidP="00E34CFC">
      <w:r>
        <w:t xml:space="preserve">public class ExempleJPanelAvecAnimationParTimer </w:t>
      </w:r>
      <w:r w:rsidRPr="00CC4718">
        <w:rPr>
          <w:highlight w:val="yellow"/>
        </w:rPr>
        <w:t>extends JPanel implements ActionListener</w:t>
      </w:r>
      <w:r>
        <w:t>{</w:t>
      </w:r>
    </w:p>
    <w:p w14:paraId="5B33E507" w14:textId="77777777" w:rsidR="00E34CFC" w:rsidRDefault="00E34CFC" w:rsidP="00E34CFC">
      <w:pPr>
        <w:pStyle w:val="Corpsdetexte"/>
      </w:pPr>
    </w:p>
    <w:p w14:paraId="70E62FA8" w14:textId="7AD50FA1" w:rsidR="00E34CFC" w:rsidRDefault="00E34CFC" w:rsidP="00E34CFC">
      <w:pPr>
        <w:pStyle w:val="Corpsdetexte"/>
      </w:pPr>
      <w:r>
        <w:t xml:space="preserve">La méthode </w:t>
      </w:r>
      <w:r w:rsidRPr="002D31E8">
        <w:rPr>
          <w:i/>
          <w:iCs/>
        </w:rPr>
        <w:t>actionPerformed</w:t>
      </w:r>
      <w:r>
        <w:t xml:space="preserve">() appelle d’abord la méthode </w:t>
      </w:r>
      <w:r w:rsidRPr="00C40672">
        <w:rPr>
          <w:i/>
          <w:iCs/>
        </w:rPr>
        <w:t>repaint</w:t>
      </w:r>
      <w:r>
        <w:t xml:space="preserve">() qui provoque l’appel de la méthode </w:t>
      </w:r>
      <w:r w:rsidRPr="00C40672">
        <w:rPr>
          <w:i/>
          <w:iCs/>
        </w:rPr>
        <w:t>paintComponent</w:t>
      </w:r>
      <w:r>
        <w:t xml:space="preserve">() pour afficher la prochaine scène. La méthode </w:t>
      </w:r>
      <w:r w:rsidRPr="008A3CB3">
        <w:rPr>
          <w:i/>
          <w:iCs/>
        </w:rPr>
        <w:t>paintComponent</w:t>
      </w:r>
      <w:r>
        <w:t xml:space="preserve">() de </w:t>
      </w:r>
      <w:hyperlink r:id="rId383"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joue un rôle analogue à la méthode </w:t>
      </w:r>
      <w:r w:rsidRPr="008A3CB3">
        <w:rPr>
          <w:i/>
          <w:iCs/>
        </w:rPr>
        <w:t>paint</w:t>
      </w:r>
      <w:r>
        <w:t xml:space="preserve">() de </w:t>
      </w:r>
      <w:hyperlink r:id="rId384" w:tooltip="class in javax.swing" w:history="1">
        <w:r w:rsidRPr="00B27424">
          <w:rPr>
            <w:rStyle w:val="typenamelink1"/>
            <w:rFonts w:ascii="DejaVu Sans" w:hAnsi="DejaVu Sans"/>
            <w:color w:val="4A6782"/>
            <w:sz w:val="21"/>
            <w:szCs w:val="21"/>
            <w:lang w:val="fr-CA"/>
          </w:rPr>
          <w:t>JFrame</w:t>
        </w:r>
      </w:hyperlink>
      <w:r w:rsidRPr="00B27424">
        <w:rPr>
          <w:rStyle w:val="typenamelink1"/>
          <w:rFonts w:ascii="DejaVu Sans" w:hAnsi="DejaVu Sans"/>
          <w:color w:val="4A6782"/>
          <w:sz w:val="21"/>
          <w:szCs w:val="21"/>
          <w:lang w:val="fr-CA"/>
        </w:rPr>
        <w:t xml:space="preserve"> </w:t>
      </w:r>
      <w:r>
        <w:t xml:space="preserve">que nous avons employé jusqu’à présent. Ensuite,  la méthode </w:t>
      </w:r>
      <w:r w:rsidRPr="002D31E8">
        <w:rPr>
          <w:i/>
          <w:iCs/>
        </w:rPr>
        <w:t>actionPerformed</w:t>
      </w:r>
      <w:r>
        <w:t xml:space="preserve">() mets les entités à jour pour la prochaine scène. En effectuant l’appel à </w:t>
      </w:r>
      <w:r w:rsidRPr="00697326">
        <w:rPr>
          <w:i/>
        </w:rPr>
        <w:t>repaint</w:t>
      </w:r>
      <w:r>
        <w:t>() avant de produire la prochaine scène, l’intervalle entre l’affichage de deux scènes est indépendant du temps de calcul nécessaire à la production de la prochaine scène.</w:t>
      </w:r>
    </w:p>
    <w:p w14:paraId="49BF325F" w14:textId="6EE4E068" w:rsidR="00E34CFC" w:rsidRDefault="00E34CFC" w:rsidP="00E34CFC">
      <w:pPr>
        <w:pStyle w:val="Corpsdetexte"/>
      </w:pPr>
      <w:r>
        <w:t xml:space="preserve">Comme vu précédemment pour </w:t>
      </w:r>
      <w:r w:rsidRPr="0021049F">
        <w:rPr>
          <w:i/>
          <w:iCs/>
        </w:rPr>
        <w:t>paint</w:t>
      </w:r>
      <w:r>
        <w:t xml:space="preserve">(), la méthode </w:t>
      </w:r>
      <w:r w:rsidRPr="00744E33">
        <w:rPr>
          <w:i/>
          <w:iCs/>
        </w:rPr>
        <w:t>paintComponent</w:t>
      </w:r>
      <w:r>
        <w:t xml:space="preserve">() appelle d’abord la méthode correspondante de la super-classe. Ensuite, la scène est dessinée. Il est à noter qu’il n’est pas nécessaire de dessiner dans un tampon car l’approche du double tampon est automatiquement employée lorsque l’on passe par </w:t>
      </w:r>
      <w:r w:rsidRPr="001E413C">
        <w:rPr>
          <w:i/>
          <w:iCs/>
        </w:rPr>
        <w:t>repaint</w:t>
      </w:r>
      <w:r>
        <w:t xml:space="preserve">() pour dessiner la prochaine scène ! D’autre part, il n’est pas nécessaire d’effacer les entités de la scène précédente car le fond de l’écran est rétabli par </w:t>
      </w:r>
      <w:r w:rsidRPr="008D7BE0">
        <w:rPr>
          <w:i/>
          <w:iCs/>
        </w:rPr>
        <w:t>repaint</w:t>
      </w:r>
      <w:r>
        <w:t xml:space="preserve">() avant l’appel à </w:t>
      </w:r>
      <w:r w:rsidRPr="00FA3B09">
        <w:rPr>
          <w:i/>
          <w:iCs/>
        </w:rPr>
        <w:t>paintComponent</w:t>
      </w:r>
      <w:r>
        <w:t>().</w:t>
      </w:r>
    </w:p>
    <w:p w14:paraId="46FC478B" w14:textId="77777777" w:rsidR="00E34CFC" w:rsidRPr="001C3D98" w:rsidRDefault="00E34CFC" w:rsidP="00E34CFC">
      <w:pPr>
        <w:rPr>
          <w:rFonts w:ascii="Courier New" w:hAnsi="Courier New" w:cs="Courier New"/>
        </w:rPr>
      </w:pPr>
      <w:r w:rsidRPr="001C3D98">
        <w:rPr>
          <w:rFonts w:ascii="Courier New" w:hAnsi="Courier New" w:cs="Courier New"/>
        </w:rPr>
        <w:t xml:space="preserve">    public void paintComponent (Graphics g) {</w:t>
      </w:r>
    </w:p>
    <w:p w14:paraId="575181F3" w14:textId="77777777" w:rsidR="00E34CFC" w:rsidRPr="001C3D98" w:rsidRDefault="00E34CFC" w:rsidP="00E34CFC">
      <w:pPr>
        <w:rPr>
          <w:rFonts w:ascii="Courier New" w:hAnsi="Courier New" w:cs="Courier New"/>
        </w:rPr>
      </w:pPr>
      <w:r w:rsidRPr="001C3D98">
        <w:rPr>
          <w:rFonts w:ascii="Courier New" w:hAnsi="Courier New" w:cs="Courier New"/>
        </w:rPr>
        <w:t xml:space="preserve">        super.paintComponent(g);</w:t>
      </w:r>
    </w:p>
    <w:p w14:paraId="6CF33B0A" w14:textId="77777777" w:rsidR="00E34CFC" w:rsidRPr="001C3D98" w:rsidRDefault="00E34CFC" w:rsidP="00E34CFC">
      <w:pPr>
        <w:rPr>
          <w:rFonts w:ascii="Courier New" w:hAnsi="Courier New" w:cs="Courier New"/>
        </w:rPr>
      </w:pPr>
    </w:p>
    <w:p w14:paraId="4A2CE0D3" w14:textId="77777777" w:rsidR="00E34CFC" w:rsidRPr="001C3D98" w:rsidRDefault="00E34CFC" w:rsidP="00E34CFC">
      <w:pPr>
        <w:rPr>
          <w:rFonts w:ascii="Courier New" w:hAnsi="Courier New" w:cs="Courier New"/>
        </w:rPr>
      </w:pPr>
      <w:r w:rsidRPr="001C3D98">
        <w:rPr>
          <w:rFonts w:ascii="Courier New" w:hAnsi="Courier New" w:cs="Courier New"/>
        </w:rPr>
        <w:t xml:space="preserve">        // Dessine les entités de l'animation</w:t>
      </w:r>
    </w:p>
    <w:p w14:paraId="36B9D199" w14:textId="77777777" w:rsidR="00E34CFC" w:rsidRPr="001C3D98" w:rsidRDefault="00E34CFC" w:rsidP="00E34CFC">
      <w:pPr>
        <w:rPr>
          <w:rFonts w:ascii="Courier New" w:hAnsi="Courier New" w:cs="Courier New"/>
          <w:lang w:val="en-CA"/>
        </w:rPr>
      </w:pPr>
      <w:r w:rsidRPr="001C3D98">
        <w:rPr>
          <w:rFonts w:ascii="Courier New" w:hAnsi="Courier New" w:cs="Courier New"/>
        </w:rPr>
        <w:t xml:space="preserve">        </w:t>
      </w:r>
      <w:r w:rsidRPr="001C3D98">
        <w:rPr>
          <w:rFonts w:ascii="Courier New" w:hAnsi="Courier New" w:cs="Courier New"/>
          <w:lang w:val="en-CA"/>
        </w:rPr>
        <w:t>bot1.paint(g); bot2.paint(g); iti1.paint(g); iti2.paint(g);</w:t>
      </w:r>
    </w:p>
    <w:p w14:paraId="11AAB759" w14:textId="77777777" w:rsidR="00E34CFC" w:rsidRPr="001C3D98" w:rsidRDefault="00E34CFC" w:rsidP="00E34CFC">
      <w:pPr>
        <w:rPr>
          <w:rFonts w:ascii="Courier New" w:hAnsi="Courier New" w:cs="Courier New"/>
        </w:rPr>
      </w:pPr>
      <w:r w:rsidRPr="001C3D98">
        <w:rPr>
          <w:rFonts w:ascii="Courier New" w:hAnsi="Courier New" w:cs="Courier New"/>
          <w:lang w:val="en-CA"/>
        </w:rPr>
        <w:t xml:space="preserve">    </w:t>
      </w:r>
      <w:r w:rsidRPr="001C3D98">
        <w:rPr>
          <w:rFonts w:ascii="Courier New" w:hAnsi="Courier New" w:cs="Courier New"/>
        </w:rPr>
        <w:t>}</w:t>
      </w:r>
    </w:p>
    <w:p w14:paraId="5D487FDC" w14:textId="77777777" w:rsidR="00E34CFC" w:rsidRPr="00CB233F" w:rsidRDefault="00E34CFC" w:rsidP="00E34CFC">
      <w:pPr>
        <w:pStyle w:val="Corpsdetexte"/>
      </w:pPr>
    </w:p>
    <w:p w14:paraId="415E1368" w14:textId="64F9EA80" w:rsidR="00E34CFC" w:rsidRPr="00CB233F" w:rsidRDefault="00E34CFC" w:rsidP="00E34CFC">
      <w:pPr>
        <w:pStyle w:val="Corpsdetexte"/>
      </w:pPr>
      <w:r>
        <w:lastRenderedPageBreak/>
        <w:t xml:space="preserve">La classe </w:t>
      </w:r>
      <w:r w:rsidRPr="00CD112D">
        <w:rPr>
          <w:i/>
          <w:iCs/>
        </w:rPr>
        <w:t>ExempleJFrameIncluantJPanelAvecAnimationParTimer</w:t>
      </w:r>
      <w:r>
        <w:t xml:space="preserve"> est une sous-classe de </w:t>
      </w:r>
      <w:hyperlink r:id="rId385" w:tooltip="class in javax.swing" w:history="1">
        <w:r w:rsidRPr="00B27424">
          <w:rPr>
            <w:rStyle w:val="typenamelink1"/>
            <w:rFonts w:ascii="DejaVu Sans" w:hAnsi="DejaVu Sans"/>
            <w:color w:val="4A6782"/>
            <w:sz w:val="21"/>
            <w:szCs w:val="21"/>
            <w:lang w:val="fr-CA"/>
          </w:rPr>
          <w:t>JFrame</w:t>
        </w:r>
      </w:hyperlink>
      <w:r w:rsidRPr="00B27424">
        <w:rPr>
          <w:rStyle w:val="typenamelink1"/>
          <w:rFonts w:ascii="DejaVu Sans" w:hAnsi="DejaVu Sans"/>
          <w:color w:val="4A6782"/>
          <w:sz w:val="21"/>
          <w:szCs w:val="21"/>
          <w:lang w:val="fr-CA"/>
        </w:rPr>
        <w:t xml:space="preserve"> </w:t>
      </w:r>
      <w:r>
        <w:t xml:space="preserve">qui représente la fenêtre contenant l’objet </w:t>
      </w:r>
      <w:r w:rsidRPr="00C71A74">
        <w:rPr>
          <w:i/>
          <w:iCs/>
        </w:rPr>
        <w:t>ExempleJPanelAvecAnimationParTimer</w:t>
      </w:r>
      <w:r>
        <w:t>.</w:t>
      </w:r>
    </w:p>
    <w:p w14:paraId="511B599E" w14:textId="77777777" w:rsidR="00E34CFC" w:rsidRDefault="00E34CFC" w:rsidP="00E34CFC"/>
    <w:p w14:paraId="2149DE43" w14:textId="77777777" w:rsidR="00E34CFC" w:rsidRPr="00D617CF" w:rsidRDefault="00E34CFC" w:rsidP="00E34CFC">
      <w:pPr>
        <w:rPr>
          <w:rFonts w:ascii="Courier New" w:hAnsi="Courier New" w:cs="Courier New"/>
        </w:rPr>
      </w:pPr>
      <w:r w:rsidRPr="00D617CF">
        <w:rPr>
          <w:rFonts w:ascii="Courier New" w:hAnsi="Courier New" w:cs="Courier New"/>
        </w:rPr>
        <w:t>import javax.swing.JFrame;</w:t>
      </w:r>
    </w:p>
    <w:p w14:paraId="29E07E58" w14:textId="77777777" w:rsidR="00E34CFC" w:rsidRPr="00D617CF" w:rsidRDefault="00E34CFC" w:rsidP="00E34CFC">
      <w:pPr>
        <w:rPr>
          <w:rFonts w:ascii="Courier New" w:hAnsi="Courier New" w:cs="Courier New"/>
        </w:rPr>
      </w:pPr>
      <w:r w:rsidRPr="00D617CF">
        <w:rPr>
          <w:rFonts w:ascii="Courier New" w:hAnsi="Courier New" w:cs="Courier New"/>
        </w:rPr>
        <w:t>public class ExempleJFrameIncluantJPanelAvecAnimationParTimer extends JFrame{</w:t>
      </w:r>
    </w:p>
    <w:p w14:paraId="245BACD1" w14:textId="77777777" w:rsidR="00E34CFC" w:rsidRPr="00D617CF" w:rsidRDefault="00E34CFC" w:rsidP="00E34CFC">
      <w:pPr>
        <w:rPr>
          <w:rFonts w:ascii="Courier New" w:hAnsi="Courier New" w:cs="Courier New"/>
        </w:rPr>
      </w:pPr>
    </w:p>
    <w:p w14:paraId="6C01A644" w14:textId="77777777" w:rsidR="00E34CFC" w:rsidRPr="00D617CF" w:rsidRDefault="00E34CFC" w:rsidP="00E34CFC">
      <w:pPr>
        <w:rPr>
          <w:rFonts w:ascii="Courier New" w:hAnsi="Courier New" w:cs="Courier New"/>
        </w:rPr>
      </w:pPr>
      <w:r w:rsidRPr="00D617CF">
        <w:rPr>
          <w:rFonts w:ascii="Courier New" w:hAnsi="Courier New" w:cs="Courier New"/>
        </w:rPr>
        <w:t xml:space="preserve">    public ExempleJFrameIncluantJPanelAvecAnimationParTimer() {</w:t>
      </w:r>
    </w:p>
    <w:p w14:paraId="16545E77" w14:textId="77777777" w:rsidR="00E34CFC" w:rsidRPr="00D617CF" w:rsidRDefault="00E34CFC" w:rsidP="00E34CFC">
      <w:pPr>
        <w:rPr>
          <w:rFonts w:ascii="Courier New" w:hAnsi="Courier New" w:cs="Courier New"/>
        </w:rPr>
      </w:pPr>
      <w:r w:rsidRPr="00D617CF">
        <w:rPr>
          <w:rFonts w:ascii="Courier New" w:hAnsi="Courier New" w:cs="Courier New"/>
        </w:rPr>
        <w:t xml:space="preserve">        super("Animation dans JPanel avec Timer");</w:t>
      </w:r>
    </w:p>
    <w:p w14:paraId="3DB8B41A" w14:textId="77777777" w:rsidR="00E34CFC" w:rsidRPr="009A50DE" w:rsidRDefault="00E34CFC" w:rsidP="00E34CFC">
      <w:pPr>
        <w:rPr>
          <w:rFonts w:ascii="Courier New" w:hAnsi="Courier New" w:cs="Courier New"/>
          <w:lang w:val="en-CA"/>
        </w:rPr>
      </w:pPr>
      <w:r w:rsidRPr="00D617CF">
        <w:rPr>
          <w:rFonts w:ascii="Courier New" w:hAnsi="Courier New" w:cs="Courier New"/>
        </w:rPr>
        <w:t xml:space="preserve">        </w:t>
      </w:r>
      <w:r w:rsidRPr="009A50DE">
        <w:rPr>
          <w:rFonts w:ascii="Courier New" w:hAnsi="Courier New" w:cs="Courier New"/>
          <w:lang w:val="en-CA"/>
        </w:rPr>
        <w:t xml:space="preserve">ExempleJPanelAvecAnimationParTimer leJPanelAnimation =  </w:t>
      </w:r>
    </w:p>
    <w:p w14:paraId="71E21E1D"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w:t>
      </w:r>
      <w:r w:rsidRPr="009A50DE">
        <w:rPr>
          <w:rFonts w:ascii="Courier New" w:hAnsi="Courier New" w:cs="Courier New"/>
          <w:highlight w:val="yellow"/>
          <w:lang w:val="en-CA"/>
        </w:rPr>
        <w:t>new ExempleJPanelAvecAnimationParTimer()</w:t>
      </w:r>
      <w:r w:rsidRPr="009A50DE">
        <w:rPr>
          <w:rFonts w:ascii="Courier New" w:hAnsi="Courier New" w:cs="Courier New"/>
          <w:lang w:val="en-CA"/>
        </w:rPr>
        <w:t>;</w:t>
      </w:r>
    </w:p>
    <w:p w14:paraId="0AAA221E"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w:t>
      </w:r>
      <w:r w:rsidRPr="009A50DE">
        <w:rPr>
          <w:rFonts w:ascii="Courier New" w:hAnsi="Courier New" w:cs="Courier New"/>
          <w:highlight w:val="yellow"/>
          <w:lang w:val="en-CA"/>
        </w:rPr>
        <w:t>this.getContentPane().add(leJPanelAnimation)</w:t>
      </w:r>
      <w:r w:rsidRPr="009A50DE">
        <w:rPr>
          <w:rFonts w:ascii="Courier New" w:hAnsi="Courier New" w:cs="Courier New"/>
          <w:lang w:val="en-CA"/>
        </w:rPr>
        <w:t>;</w:t>
      </w:r>
    </w:p>
    <w:p w14:paraId="3BEB9BCF" w14:textId="77777777" w:rsidR="00E34CFC" w:rsidRPr="00D617CF" w:rsidRDefault="00E34CFC" w:rsidP="00E34CFC">
      <w:pPr>
        <w:rPr>
          <w:rFonts w:ascii="Courier New" w:hAnsi="Courier New" w:cs="Courier New"/>
          <w:lang w:val="en-CA"/>
        </w:rPr>
      </w:pPr>
      <w:r w:rsidRPr="009A50DE">
        <w:rPr>
          <w:rFonts w:ascii="Courier New" w:hAnsi="Courier New" w:cs="Courier New"/>
          <w:lang w:val="en-CA"/>
        </w:rPr>
        <w:t xml:space="preserve">        </w:t>
      </w:r>
      <w:r w:rsidRPr="00D617CF">
        <w:rPr>
          <w:rFonts w:ascii="Courier New" w:hAnsi="Courier New" w:cs="Courier New"/>
          <w:lang w:val="en-CA"/>
        </w:rPr>
        <w:t>this.setDefaultCloseOperation(EXIT_ON_CLOSE);</w:t>
      </w:r>
    </w:p>
    <w:p w14:paraId="58C535E8"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this.setSize(</w:t>
      </w:r>
    </w:p>
    <w:p w14:paraId="20B1D9BA"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ExempleJPanelAvecAnimationParTimer.LARGEURJPANEL,</w:t>
      </w:r>
    </w:p>
    <w:p w14:paraId="61FA833E"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ExempleJPanelAvecAnimationParTimer.HAUTEURJPANEL+30);</w:t>
      </w:r>
    </w:p>
    <w:p w14:paraId="6289D716"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this.setVisible(true);</w:t>
      </w:r>
    </w:p>
    <w:p w14:paraId="5D0D409B"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w:t>
      </w:r>
      <w:r w:rsidRPr="00D617CF">
        <w:rPr>
          <w:rFonts w:ascii="Courier New" w:hAnsi="Courier New" w:cs="Courier New"/>
          <w:highlight w:val="yellow"/>
          <w:lang w:val="en-CA"/>
        </w:rPr>
        <w:t>leJPanelAnimation.start()</w:t>
      </w:r>
      <w:r w:rsidRPr="00D617CF">
        <w:rPr>
          <w:rFonts w:ascii="Courier New" w:hAnsi="Courier New" w:cs="Courier New"/>
          <w:lang w:val="en-CA"/>
        </w:rPr>
        <w:t>;</w:t>
      </w:r>
    </w:p>
    <w:p w14:paraId="60745D70"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w:t>
      </w:r>
    </w:p>
    <w:p w14:paraId="6B317770" w14:textId="77777777" w:rsidR="00E34CFC" w:rsidRPr="00D617CF" w:rsidRDefault="00E34CFC" w:rsidP="00E34CFC">
      <w:pPr>
        <w:rPr>
          <w:rFonts w:ascii="Courier New" w:hAnsi="Courier New" w:cs="Courier New"/>
          <w:lang w:val="en-CA"/>
        </w:rPr>
      </w:pPr>
    </w:p>
    <w:p w14:paraId="63BFF726"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public static void main (String args[]) {</w:t>
      </w:r>
    </w:p>
    <w:p w14:paraId="5679698F" w14:textId="77777777" w:rsidR="00E34CFC" w:rsidRPr="009A50DE" w:rsidRDefault="00E34CFC" w:rsidP="00E34CFC">
      <w:pPr>
        <w:rPr>
          <w:rFonts w:ascii="Courier New" w:hAnsi="Courier New" w:cs="Courier New"/>
          <w:lang w:val="fr-CA"/>
        </w:rPr>
      </w:pPr>
      <w:r w:rsidRPr="00D617CF">
        <w:rPr>
          <w:rFonts w:ascii="Courier New" w:hAnsi="Courier New" w:cs="Courier New"/>
          <w:lang w:val="en-CA"/>
        </w:rPr>
        <w:t xml:space="preserve">        </w:t>
      </w:r>
      <w:r w:rsidRPr="009A50DE">
        <w:rPr>
          <w:rFonts w:ascii="Courier New" w:hAnsi="Courier New" w:cs="Courier New"/>
          <w:lang w:val="fr-CA"/>
        </w:rPr>
        <w:t>new ExempleJFrameIncluantJPanelAvecAnimationParTimer();</w:t>
      </w:r>
    </w:p>
    <w:p w14:paraId="0AD37D5A"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
    <w:p w14:paraId="6E7C9679"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w:t>
      </w:r>
    </w:p>
    <w:p w14:paraId="3CA58350" w14:textId="77777777" w:rsidR="00E34CFC" w:rsidRPr="009A50DE" w:rsidRDefault="00E34CFC" w:rsidP="00E34CFC">
      <w:pPr>
        <w:pStyle w:val="Corpsdetexte"/>
        <w:rPr>
          <w:lang w:val="fr-CA"/>
        </w:rPr>
      </w:pPr>
    </w:p>
    <w:p w14:paraId="34AB6882" w14:textId="77777777" w:rsidR="00E34CFC" w:rsidRPr="009A50DE" w:rsidRDefault="00E34CFC" w:rsidP="00E34CFC">
      <w:pPr>
        <w:pStyle w:val="Corpsdetexte"/>
        <w:rPr>
          <w:lang w:val="fr-CA"/>
        </w:rPr>
      </w:pPr>
      <w:r w:rsidRPr="009A50DE">
        <w:rPr>
          <w:lang w:val="fr-CA"/>
        </w:rPr>
        <w:t xml:space="preserve">La ligne suivante crée l’objet d’animation </w:t>
      </w:r>
      <w:r w:rsidRPr="009A50DE">
        <w:rPr>
          <w:i/>
          <w:iCs/>
          <w:lang w:val="fr-CA"/>
        </w:rPr>
        <w:t>leJPanelAnimation</w:t>
      </w:r>
      <w:r w:rsidRPr="009A50DE">
        <w:rPr>
          <w:lang w:val="fr-CA"/>
        </w:rPr>
        <w:t>:</w:t>
      </w:r>
    </w:p>
    <w:p w14:paraId="2ED511E7"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ExempleJPanelAvecAnimationParTimer leJPanelAnimation =  </w:t>
      </w:r>
    </w:p>
    <w:p w14:paraId="3F1C9A1E"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new ExempleJPanelAvecAnimationParTimer();</w:t>
      </w:r>
    </w:p>
    <w:p w14:paraId="47514A83" w14:textId="186B8BD2" w:rsidR="00E34CFC" w:rsidRPr="00C50856" w:rsidRDefault="00E34CFC" w:rsidP="00E34CFC">
      <w:pPr>
        <w:pStyle w:val="Corpsdetexte"/>
      </w:pPr>
      <w:r w:rsidRPr="009A50DE">
        <w:rPr>
          <w:lang w:val="fr-CA"/>
        </w:rPr>
        <w:t xml:space="preserve">La ligne suivante ajoute l’objet d’animation </w:t>
      </w:r>
      <w:r w:rsidRPr="009A50DE">
        <w:rPr>
          <w:i/>
          <w:iCs/>
          <w:lang w:val="fr-CA"/>
        </w:rPr>
        <w:t>leJPanelAnimation</w:t>
      </w:r>
      <w:r w:rsidRPr="009A50DE">
        <w:rPr>
          <w:lang w:val="fr-CA"/>
        </w:rPr>
        <w:t xml:space="preserve"> comme une composante de la fenêtre </w:t>
      </w:r>
      <w:hyperlink r:id="rId386" w:tooltip="class in javax.swing" w:history="1">
        <w:r w:rsidRPr="009A50DE">
          <w:rPr>
            <w:rStyle w:val="typenamelink1"/>
            <w:rFonts w:ascii="DejaVu Sans" w:hAnsi="DejaVu Sans"/>
            <w:color w:val="4A6782"/>
            <w:sz w:val="21"/>
            <w:szCs w:val="21"/>
            <w:lang w:val="fr-CA"/>
          </w:rPr>
          <w:t>JPanel</w:t>
        </w:r>
      </w:hyperlink>
      <w:r w:rsidRPr="009A50DE">
        <w:rPr>
          <w:lang w:val="fr-CA"/>
        </w:rPr>
        <w:t xml:space="preserve">. </w:t>
      </w:r>
      <w:r w:rsidRPr="00C50856">
        <w:t xml:space="preserve">Par conséquent, l’objet </w:t>
      </w:r>
      <w:r w:rsidRPr="00C50856">
        <w:rPr>
          <w:i/>
          <w:iCs/>
        </w:rPr>
        <w:t>leJPanelAnimation</w:t>
      </w:r>
      <w:r w:rsidRPr="00C50856">
        <w:rPr>
          <w:iCs/>
        </w:rPr>
        <w:t xml:space="preserve"> sera affiché dans la fenêtre.</w:t>
      </w:r>
    </w:p>
    <w:p w14:paraId="14A466B9" w14:textId="77777777" w:rsidR="00E34CFC" w:rsidRPr="00C50856" w:rsidRDefault="00E34CFC" w:rsidP="00E34CFC">
      <w:pPr>
        <w:rPr>
          <w:rFonts w:ascii="Courier New" w:hAnsi="Courier New" w:cs="Courier New"/>
        </w:rPr>
      </w:pPr>
      <w:r w:rsidRPr="00C50856">
        <w:rPr>
          <w:rFonts w:ascii="Courier New" w:hAnsi="Courier New" w:cs="Courier New"/>
        </w:rPr>
        <w:t xml:space="preserve">        this.getContentPane().add(leJPanelAnimation);</w:t>
      </w:r>
    </w:p>
    <w:p w14:paraId="0205869A" w14:textId="77777777" w:rsidR="00E34CFC" w:rsidRPr="00C50856" w:rsidRDefault="00E34CFC" w:rsidP="00E34CFC">
      <w:pPr>
        <w:pStyle w:val="Corpsdetexte"/>
      </w:pPr>
      <w:r w:rsidRPr="00C50856">
        <w:t xml:space="preserve">L’appel à la méthode </w:t>
      </w:r>
      <w:r w:rsidRPr="00C50856">
        <w:rPr>
          <w:i/>
          <w:iCs/>
        </w:rPr>
        <w:t>leJPanelAnimation</w:t>
      </w:r>
      <w:r w:rsidRPr="00C50856">
        <w:t>.</w:t>
      </w:r>
      <w:r w:rsidRPr="00C50856">
        <w:rPr>
          <w:i/>
          <w:iCs/>
        </w:rPr>
        <w:t>start</w:t>
      </w:r>
      <w:r w:rsidRPr="00C50856">
        <w:t>() démarre l’animation :</w:t>
      </w:r>
    </w:p>
    <w:p w14:paraId="290968AF" w14:textId="77777777" w:rsidR="00E34CFC" w:rsidRPr="00220E4D" w:rsidRDefault="00E34CFC" w:rsidP="00E34CFC">
      <w:pPr>
        <w:rPr>
          <w:rFonts w:ascii="Courier New" w:hAnsi="Courier New" w:cs="Courier New"/>
        </w:rPr>
      </w:pPr>
      <w:r w:rsidRPr="00C50856">
        <w:rPr>
          <w:rFonts w:ascii="Courier New" w:hAnsi="Courier New" w:cs="Courier New"/>
        </w:rPr>
        <w:t xml:space="preserve">        </w:t>
      </w:r>
      <w:r w:rsidRPr="00220E4D">
        <w:rPr>
          <w:rFonts w:ascii="Courier New" w:hAnsi="Courier New" w:cs="Courier New"/>
        </w:rPr>
        <w:t>leJPanelAnimation.start();</w:t>
      </w:r>
    </w:p>
    <w:p w14:paraId="6901D7E4" w14:textId="77777777" w:rsidR="00E34CFC" w:rsidRDefault="00E34CFC" w:rsidP="00E34CFC">
      <w:pPr>
        <w:pStyle w:val="Corpsdetexte"/>
      </w:pPr>
    </w:p>
    <w:p w14:paraId="06C44044" w14:textId="77777777" w:rsidR="00E34CFC" w:rsidRPr="009D19D2" w:rsidRDefault="00E34CFC" w:rsidP="00E34CFC">
      <w:pPr>
        <w:pStyle w:val="Corpsdetexte"/>
      </w:pPr>
      <w:r w:rsidRPr="00347D83">
        <w:rPr>
          <w:b/>
        </w:rPr>
        <w:t>Exercice</w:t>
      </w:r>
      <w:r>
        <w:t>. Reprenez l’application précédente en incluant votre entité préférée.</w:t>
      </w:r>
    </w:p>
    <w:p w14:paraId="31E21C8A" w14:textId="77777777" w:rsidR="00E34CFC" w:rsidRDefault="00E34CFC" w:rsidP="00E34CFC">
      <w:pPr>
        <w:pStyle w:val="Titre2"/>
      </w:pPr>
      <w:bookmarkStart w:id="188" w:name="_Toc47239883"/>
      <w:bookmarkStart w:id="189" w:name="_Toc155813922"/>
      <w:r>
        <w:lastRenderedPageBreak/>
        <w:t>Isoler le monde à animer du mécanisme d’animation</w:t>
      </w:r>
      <w:bookmarkEnd w:id="188"/>
      <w:bookmarkEnd w:id="189"/>
    </w:p>
    <w:p w14:paraId="4A6D9793" w14:textId="77777777" w:rsidR="00E34CFC" w:rsidRDefault="00E34CFC" w:rsidP="00E34CFC">
      <w:pPr>
        <w:pStyle w:val="Corpsdetexte"/>
      </w:pPr>
      <w:r>
        <w:t xml:space="preserve">Cette section présente une refactorisation de l’exemple précédent (animation de plusieurs Bot et Iti) en isolant dans une classe </w:t>
      </w:r>
      <w:r w:rsidRPr="00E55AF1">
        <w:rPr>
          <w:i/>
          <w:iCs/>
        </w:rPr>
        <w:t>MondeAnime</w:t>
      </w:r>
      <w:r>
        <w:t xml:space="preserve"> les aspects du programme qui concerne le monde que nous voulons animer, indépendamment du mécanisme d’animation lui-même. Cette classe peut ainsi être utilisée soit dans une animation par boucle ou encore dans une animation avec </w:t>
      </w:r>
      <w:r w:rsidRPr="0045302D">
        <w:rPr>
          <w:i/>
          <w:iCs/>
        </w:rPr>
        <w:t>Timer</w:t>
      </w:r>
      <w:r>
        <w:t xml:space="preserve">. Ceci illustre un des aspects les plus puissants de la programmation objet. En regroupant de manière judicieuse les variables et méthodes sous forme de classe, on obtient une composante logicielle facile à comprendre et à réutiliser à travers différents contextes. Java inclut d’ailleurs un grand nombre de classes réutilisables. En développant ses propres classes, il est important de chercher à favoriser la réutilisabilité par un découpage judicieux des éléments du programme en classes.  </w:t>
      </w:r>
    </w:p>
    <w:p w14:paraId="695CBA24" w14:textId="5272B2AC" w:rsidR="00E34CFC" w:rsidRPr="001B28E6" w:rsidRDefault="00000000" w:rsidP="00E34CFC">
      <w:pPr>
        <w:pStyle w:val="Corpsdetexte"/>
      </w:pPr>
      <w:hyperlink r:id="rId387" w:history="1">
        <w:r w:rsidR="00E34CFC" w:rsidRPr="002C23EA">
          <w:rPr>
            <w:rFonts w:ascii="Segoe UI" w:hAnsi="Segoe UI" w:cs="Segoe UI"/>
            <w:color w:val="0366D6"/>
            <w:lang w:val="fr-CA"/>
          </w:rPr>
          <w:t>JavaPasAPas</w:t>
        </w:r>
      </w:hyperlink>
      <w:r w:rsidR="00E34CFC" w:rsidRPr="002C23EA">
        <w:rPr>
          <w:rFonts w:ascii="Segoe UI" w:hAnsi="Segoe UI" w:cs="Segoe UI"/>
          <w:color w:val="586069"/>
          <w:lang w:val="fr-CA"/>
        </w:rPr>
        <w:t>/</w:t>
      </w:r>
      <w:r w:rsidR="009808AD">
        <w:rPr>
          <w:rFonts w:ascii="Segoe UI" w:hAnsi="Segoe UI" w:cs="Segoe UI"/>
          <w:b/>
          <w:bCs/>
          <w:color w:val="586069"/>
          <w:lang w:val="fr-CA"/>
        </w:rPr>
        <w:t>chapitre_8/M</w:t>
      </w:r>
      <w:r w:rsidR="00E34CFC" w:rsidRPr="002C23EA">
        <w:rPr>
          <w:rFonts w:ascii="Segoe UI" w:hAnsi="Segoe UI" w:cs="Segoe UI"/>
          <w:b/>
          <w:bCs/>
          <w:color w:val="586069"/>
          <w:lang w:val="fr-CA"/>
        </w:rPr>
        <w:t>ondeAnime.java</w:t>
      </w:r>
    </w:p>
    <w:p w14:paraId="1AA64D56" w14:textId="77777777" w:rsidR="009808AD" w:rsidRPr="009808AD" w:rsidRDefault="009808AD" w:rsidP="009808AD">
      <w:pPr>
        <w:pStyle w:val="Code"/>
        <w:rPr>
          <w:color w:val="000000"/>
          <w:lang w:eastAsia="zh-CN"/>
        </w:rPr>
      </w:pPr>
      <w:r w:rsidRPr="009808AD">
        <w:rPr>
          <w:lang w:eastAsia="zh-CN"/>
        </w:rPr>
        <w:t>// Monde à animer</w:t>
      </w:r>
    </w:p>
    <w:p w14:paraId="78F1927D" w14:textId="77777777" w:rsidR="009808AD" w:rsidRPr="00B242BE" w:rsidRDefault="009808AD" w:rsidP="009808AD">
      <w:pPr>
        <w:pStyle w:val="Code"/>
        <w:rPr>
          <w:color w:val="000000"/>
          <w:lang w:val="en-US" w:eastAsia="zh-CN"/>
        </w:rPr>
      </w:pPr>
      <w:r w:rsidRPr="00B242BE">
        <w:rPr>
          <w:b/>
          <w:bCs/>
          <w:color w:val="800000"/>
          <w:lang w:val="en-US" w:eastAsia="zh-CN"/>
        </w:rPr>
        <w:t>import</w:t>
      </w:r>
      <w:r w:rsidRPr="00B242BE">
        <w:rPr>
          <w:color w:val="004A43"/>
          <w:lang w:val="en-US" w:eastAsia="zh-CN"/>
        </w:rPr>
        <w:t xml:space="preserve"> java</w:t>
      </w:r>
      <w:r w:rsidRPr="00B242BE">
        <w:rPr>
          <w:color w:val="808030"/>
          <w:lang w:val="en-US" w:eastAsia="zh-CN"/>
        </w:rPr>
        <w:t>.</w:t>
      </w:r>
      <w:r w:rsidRPr="00B242BE">
        <w:rPr>
          <w:color w:val="004A43"/>
          <w:lang w:val="en-US" w:eastAsia="zh-CN"/>
        </w:rPr>
        <w:t>awt</w:t>
      </w:r>
      <w:r w:rsidRPr="00B242BE">
        <w:rPr>
          <w:color w:val="808030"/>
          <w:lang w:val="en-US" w:eastAsia="zh-CN"/>
        </w:rPr>
        <w:t>.</w:t>
      </w:r>
      <w:r w:rsidRPr="00B242BE">
        <w:rPr>
          <w:b/>
          <w:bCs/>
          <w:color w:val="800000"/>
          <w:lang w:val="en-US" w:eastAsia="zh-CN"/>
        </w:rPr>
        <w:t>*</w:t>
      </w:r>
      <w:r w:rsidRPr="00B242BE">
        <w:rPr>
          <w:color w:val="800080"/>
          <w:lang w:val="en-US" w:eastAsia="zh-CN"/>
        </w:rPr>
        <w:t>;</w:t>
      </w:r>
    </w:p>
    <w:p w14:paraId="668DC119" w14:textId="77777777" w:rsidR="009808AD" w:rsidRPr="00B242BE" w:rsidRDefault="009808AD" w:rsidP="009808AD">
      <w:pPr>
        <w:pStyle w:val="Code"/>
        <w:rPr>
          <w:color w:val="000000"/>
          <w:lang w:val="en-US" w:eastAsia="zh-CN"/>
        </w:rPr>
      </w:pPr>
    </w:p>
    <w:p w14:paraId="6735B984" w14:textId="77777777" w:rsidR="009808AD" w:rsidRPr="00B242BE" w:rsidRDefault="009808AD" w:rsidP="009808AD">
      <w:pPr>
        <w:pStyle w:val="Code"/>
        <w:rPr>
          <w:color w:val="000000"/>
          <w:lang w:val="en-US" w:eastAsia="zh-CN"/>
        </w:rPr>
      </w:pPr>
      <w:r w:rsidRPr="00B242BE">
        <w:rPr>
          <w:b/>
          <w:bCs/>
          <w:color w:val="800000"/>
          <w:lang w:val="en-US" w:eastAsia="zh-CN"/>
        </w:rPr>
        <w:t>public</w:t>
      </w:r>
      <w:r w:rsidRPr="00B242BE">
        <w:rPr>
          <w:color w:val="000000"/>
          <w:lang w:val="en-US" w:eastAsia="zh-CN"/>
        </w:rPr>
        <w:t xml:space="preserve"> </w:t>
      </w:r>
      <w:r w:rsidRPr="00B242BE">
        <w:rPr>
          <w:b/>
          <w:bCs/>
          <w:color w:val="800000"/>
          <w:lang w:val="en-US" w:eastAsia="zh-CN"/>
        </w:rPr>
        <w:t>class</w:t>
      </w:r>
      <w:r w:rsidRPr="00B242BE">
        <w:rPr>
          <w:color w:val="000000"/>
          <w:lang w:val="en-US" w:eastAsia="zh-CN"/>
        </w:rPr>
        <w:t xml:space="preserve"> MondeAnime </w:t>
      </w:r>
      <w:r w:rsidRPr="00B242BE">
        <w:rPr>
          <w:color w:val="800080"/>
          <w:lang w:val="en-US" w:eastAsia="zh-CN"/>
        </w:rPr>
        <w:t>{</w:t>
      </w:r>
    </w:p>
    <w:p w14:paraId="131AEA34" w14:textId="77777777" w:rsidR="009808AD" w:rsidRPr="009808AD" w:rsidRDefault="009808AD" w:rsidP="009808AD">
      <w:pPr>
        <w:pStyle w:val="Code"/>
        <w:rPr>
          <w:color w:val="000000"/>
          <w:lang w:eastAsia="zh-CN"/>
        </w:rPr>
      </w:pPr>
      <w:r w:rsidRPr="00B242BE">
        <w:rPr>
          <w:color w:val="000000"/>
          <w:lang w:val="en-US" w:eastAsia="zh-CN"/>
        </w:rPr>
        <w:t xml:space="preserve">  </w:t>
      </w:r>
      <w:r w:rsidRPr="009808AD">
        <w:rPr>
          <w:lang w:eastAsia="zh-CN"/>
        </w:rPr>
        <w:t>// Taille du monde</w:t>
      </w:r>
    </w:p>
    <w:p w14:paraId="0A9779ED"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b/>
          <w:bCs/>
          <w:color w:val="800000"/>
          <w:lang w:eastAsia="zh-CN"/>
        </w:rPr>
        <w:t>static</w:t>
      </w:r>
      <w:r w:rsidRPr="009808AD">
        <w:rPr>
          <w:color w:val="000000"/>
          <w:lang w:eastAsia="zh-CN"/>
        </w:rPr>
        <w:t xml:space="preserve"> </w:t>
      </w:r>
      <w:r w:rsidRPr="009808AD">
        <w:rPr>
          <w:color w:val="BB7977"/>
          <w:lang w:eastAsia="zh-CN"/>
        </w:rPr>
        <w:t>int</w:t>
      </w:r>
      <w:r w:rsidRPr="009808AD">
        <w:rPr>
          <w:color w:val="000000"/>
          <w:lang w:eastAsia="zh-CN"/>
        </w:rPr>
        <w:t xml:space="preserve"> LARGEURMONDE </w:t>
      </w:r>
      <w:r w:rsidRPr="009808AD">
        <w:rPr>
          <w:color w:val="808030"/>
          <w:lang w:eastAsia="zh-CN"/>
        </w:rPr>
        <w:t>=</w:t>
      </w:r>
      <w:r w:rsidRPr="009808AD">
        <w:rPr>
          <w:color w:val="000000"/>
          <w:lang w:eastAsia="zh-CN"/>
        </w:rPr>
        <w:t xml:space="preserve"> </w:t>
      </w:r>
      <w:r w:rsidRPr="009808AD">
        <w:rPr>
          <w:color w:val="008C00"/>
          <w:lang w:eastAsia="zh-CN"/>
        </w:rPr>
        <w:t>400</w:t>
      </w:r>
      <w:r w:rsidRPr="009808AD">
        <w:rPr>
          <w:color w:val="800080"/>
          <w:lang w:eastAsia="zh-CN"/>
        </w:rPr>
        <w:t>;</w:t>
      </w:r>
    </w:p>
    <w:p w14:paraId="702D32F1"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b/>
          <w:bCs/>
          <w:color w:val="800000"/>
          <w:lang w:eastAsia="zh-CN"/>
        </w:rPr>
        <w:t>static</w:t>
      </w:r>
      <w:r w:rsidRPr="009808AD">
        <w:rPr>
          <w:color w:val="000000"/>
          <w:lang w:eastAsia="zh-CN"/>
        </w:rPr>
        <w:t xml:space="preserve"> </w:t>
      </w:r>
      <w:r w:rsidRPr="009808AD">
        <w:rPr>
          <w:color w:val="BB7977"/>
          <w:lang w:eastAsia="zh-CN"/>
        </w:rPr>
        <w:t>int</w:t>
      </w:r>
      <w:r w:rsidRPr="009808AD">
        <w:rPr>
          <w:color w:val="000000"/>
          <w:lang w:eastAsia="zh-CN"/>
        </w:rPr>
        <w:t xml:space="preserve"> HAUTEURMONDE </w:t>
      </w:r>
      <w:r w:rsidRPr="009808AD">
        <w:rPr>
          <w:color w:val="808030"/>
          <w:lang w:eastAsia="zh-CN"/>
        </w:rPr>
        <w:t>=</w:t>
      </w:r>
      <w:r w:rsidRPr="009808AD">
        <w:rPr>
          <w:color w:val="000000"/>
          <w:lang w:eastAsia="zh-CN"/>
        </w:rPr>
        <w:t xml:space="preserve"> </w:t>
      </w:r>
      <w:r w:rsidRPr="009808AD">
        <w:rPr>
          <w:color w:val="008C00"/>
          <w:lang w:eastAsia="zh-CN"/>
        </w:rPr>
        <w:t>400</w:t>
      </w:r>
      <w:r w:rsidRPr="009808AD">
        <w:rPr>
          <w:color w:val="800080"/>
          <w:lang w:eastAsia="zh-CN"/>
        </w:rPr>
        <w:t>;</w:t>
      </w:r>
    </w:p>
    <w:p w14:paraId="11082A16"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Entités du monde à animer</w:t>
      </w:r>
    </w:p>
    <w:p w14:paraId="01433C14" w14:textId="77777777" w:rsidR="009808AD" w:rsidRPr="009808AD" w:rsidRDefault="009808AD" w:rsidP="009808AD">
      <w:pPr>
        <w:pStyle w:val="Code"/>
        <w:rPr>
          <w:color w:val="000000"/>
          <w:lang w:val="it-IT" w:eastAsia="zh-CN"/>
        </w:rPr>
      </w:pPr>
      <w:r w:rsidRPr="009808AD">
        <w:rPr>
          <w:color w:val="000000"/>
          <w:lang w:eastAsia="zh-CN"/>
        </w:rPr>
        <w:t xml:space="preserve">  </w:t>
      </w:r>
      <w:r w:rsidRPr="009808AD">
        <w:rPr>
          <w:b/>
          <w:bCs/>
          <w:color w:val="800000"/>
          <w:lang w:val="it-IT" w:eastAsia="zh-CN"/>
        </w:rPr>
        <w:t>private</w:t>
      </w:r>
      <w:r w:rsidRPr="009808AD">
        <w:rPr>
          <w:color w:val="000000"/>
          <w:lang w:val="it-IT" w:eastAsia="zh-CN"/>
        </w:rPr>
        <w:t xml:space="preserve"> BotSCEntiteRebondissante bot1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150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800080"/>
          <w:lang w:val="it-IT" w:eastAsia="zh-CN"/>
        </w:rPr>
        <w:t>;</w:t>
      </w:r>
    </w:p>
    <w:p w14:paraId="0B647395"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BotSCEntiteRebondissante bot2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75</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808030"/>
          <w:lang w:val="it-IT" w:eastAsia="zh-CN"/>
        </w:rPr>
        <w:t>-</w:t>
      </w:r>
      <w:r w:rsidRPr="009808AD">
        <w:rPr>
          <w:color w:val="008C00"/>
          <w:lang w:val="it-IT" w:eastAsia="zh-CN"/>
        </w:rPr>
        <w:t>10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800080"/>
          <w:lang w:val="it-IT" w:eastAsia="zh-CN"/>
        </w:rPr>
        <w:t>;</w:t>
      </w:r>
    </w:p>
    <w:p w14:paraId="27B2C3F8"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300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800080"/>
          <w:lang w:val="it-IT" w:eastAsia="zh-CN"/>
        </w:rPr>
        <w:t>;</w:t>
      </w:r>
    </w:p>
    <w:p w14:paraId="1014BFD9"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0710B340" w14:textId="77777777" w:rsidR="009808AD" w:rsidRPr="009808AD" w:rsidRDefault="009808AD" w:rsidP="00B70207">
      <w:pPr>
        <w:pStyle w:val="Code"/>
        <w:keepNext w:val="0"/>
        <w:keepLines w:val="0"/>
        <w:rPr>
          <w:color w:val="000000"/>
          <w:lang w:val="it-IT" w:eastAsia="zh-CN"/>
        </w:rPr>
      </w:pPr>
    </w:p>
    <w:p w14:paraId="26B95E0E" w14:textId="77777777" w:rsidR="009808AD" w:rsidRPr="009808AD" w:rsidRDefault="009808AD" w:rsidP="009808AD">
      <w:pPr>
        <w:pStyle w:val="Code"/>
        <w:rPr>
          <w:color w:val="000000"/>
          <w:lang w:eastAsia="zh-CN"/>
        </w:rPr>
      </w:pPr>
      <w:r w:rsidRPr="009808AD">
        <w:rPr>
          <w:color w:val="000000"/>
          <w:lang w:val="it-IT" w:eastAsia="zh-CN"/>
        </w:rPr>
        <w:t xml:space="preserve">  </w:t>
      </w:r>
      <w:r w:rsidRPr="009808AD">
        <w:rPr>
          <w:b/>
          <w:bCs/>
          <w:color w:val="800000"/>
          <w:lang w:eastAsia="zh-CN"/>
        </w:rPr>
        <w:t>public</w:t>
      </w:r>
      <w:r w:rsidRPr="009808AD">
        <w:rPr>
          <w:color w:val="000000"/>
          <w:lang w:eastAsia="zh-CN"/>
        </w:rPr>
        <w:t xml:space="preserve"> MondeAnime</w:t>
      </w:r>
      <w:r w:rsidRPr="009808AD">
        <w:rPr>
          <w:color w:val="808030"/>
          <w:lang w:eastAsia="zh-CN"/>
        </w:rPr>
        <w:t>()</w:t>
      </w:r>
      <w:r w:rsidRPr="009808AD">
        <w:rPr>
          <w:color w:val="000000"/>
          <w:lang w:eastAsia="zh-CN"/>
        </w:rPr>
        <w:t xml:space="preserve"> </w:t>
      </w:r>
      <w:r w:rsidRPr="009808AD">
        <w:rPr>
          <w:color w:val="800080"/>
          <w:lang w:eastAsia="zh-CN"/>
        </w:rPr>
        <w:t>{</w:t>
      </w:r>
    </w:p>
    <w:p w14:paraId="3059F8F8"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Initialise les entités à animer pour la première scène</w:t>
      </w:r>
    </w:p>
    <w:p w14:paraId="06B114EE" w14:textId="77777777" w:rsidR="009808AD" w:rsidRPr="009808AD" w:rsidRDefault="009808AD" w:rsidP="009808AD">
      <w:pPr>
        <w:pStyle w:val="Code"/>
        <w:rPr>
          <w:color w:val="000000"/>
          <w:lang w:val="it-IT" w:eastAsia="zh-CN"/>
        </w:rPr>
      </w:pPr>
      <w:r w:rsidRPr="009808AD">
        <w:rPr>
          <w:color w:val="000000"/>
          <w:lang w:eastAsia="zh-CN"/>
        </w:rPr>
        <w:t xml:space="preserve">    </w:t>
      </w:r>
      <w:r w:rsidRPr="009808AD">
        <w:rPr>
          <w:color w:val="000000"/>
          <w:lang w:val="it-IT" w:eastAsia="zh-CN"/>
        </w:rPr>
        <w:t xml:space="preserve">bot1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150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800080"/>
          <w:lang w:val="it-IT" w:eastAsia="zh-CN"/>
        </w:rPr>
        <w:t>;</w:t>
      </w:r>
    </w:p>
    <w:p w14:paraId="527CAD96" w14:textId="77777777" w:rsidR="009808AD" w:rsidRPr="009808AD" w:rsidRDefault="009808AD" w:rsidP="009808AD">
      <w:pPr>
        <w:pStyle w:val="Code"/>
        <w:rPr>
          <w:color w:val="000000"/>
          <w:lang w:val="it-IT" w:eastAsia="zh-CN"/>
        </w:rPr>
      </w:pPr>
      <w:r w:rsidRPr="009808AD">
        <w:rPr>
          <w:color w:val="000000"/>
          <w:lang w:val="it-IT" w:eastAsia="zh-CN"/>
        </w:rPr>
        <w:t xml:space="preserve">    bot2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75</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808030"/>
          <w:lang w:val="it-IT" w:eastAsia="zh-CN"/>
        </w:rPr>
        <w:t>-</w:t>
      </w:r>
      <w:r w:rsidRPr="009808AD">
        <w:rPr>
          <w:color w:val="008C00"/>
          <w:lang w:val="it-IT" w:eastAsia="zh-CN"/>
        </w:rPr>
        <w:t>10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800080"/>
          <w:lang w:val="it-IT" w:eastAsia="zh-CN"/>
        </w:rPr>
        <w:t>;</w:t>
      </w:r>
    </w:p>
    <w:p w14:paraId="141C41C1" w14:textId="77777777" w:rsidR="009808AD" w:rsidRPr="009808AD" w:rsidRDefault="009808AD" w:rsidP="009808AD">
      <w:pPr>
        <w:pStyle w:val="Code"/>
        <w:rPr>
          <w:color w:val="000000"/>
          <w:lang w:val="it-IT" w:eastAsia="zh-CN"/>
        </w:rPr>
      </w:pPr>
      <w:r w:rsidRPr="009808AD">
        <w:rPr>
          <w:color w:val="000000"/>
          <w:lang w:val="it-IT" w:eastAsia="zh-CN"/>
        </w:rPr>
        <w:t xml:space="preserve">    iti1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300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800080"/>
          <w:lang w:val="it-IT" w:eastAsia="zh-CN"/>
        </w:rPr>
        <w:t>;</w:t>
      </w:r>
    </w:p>
    <w:p w14:paraId="1B133446" w14:textId="77777777" w:rsidR="009808AD" w:rsidRPr="009808AD" w:rsidRDefault="009808AD" w:rsidP="009808AD">
      <w:pPr>
        <w:pStyle w:val="Code"/>
        <w:rPr>
          <w:color w:val="000000"/>
          <w:lang w:val="it-IT" w:eastAsia="zh-CN"/>
        </w:rPr>
      </w:pPr>
      <w:r w:rsidRPr="009808AD">
        <w:rPr>
          <w:color w:val="000000"/>
          <w:lang w:val="it-IT" w:eastAsia="zh-CN"/>
        </w:rPr>
        <w:t xml:space="preserv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4AC92CE2"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color w:val="800080"/>
          <w:lang w:val="it-IT" w:eastAsia="zh-CN"/>
        </w:rPr>
        <w:t>}</w:t>
      </w:r>
    </w:p>
    <w:p w14:paraId="22CBB092" w14:textId="77777777" w:rsidR="009808AD" w:rsidRPr="009808AD" w:rsidRDefault="009808AD" w:rsidP="00B36EED">
      <w:pPr>
        <w:pStyle w:val="Code"/>
        <w:keepNext w:val="0"/>
        <w:keepLines w:val="0"/>
        <w:rPr>
          <w:color w:val="000000"/>
          <w:lang w:val="it-IT" w:eastAsia="zh-CN"/>
        </w:rPr>
      </w:pPr>
    </w:p>
    <w:p w14:paraId="7B419C0A"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public</w:t>
      </w:r>
      <w:r w:rsidRPr="009808AD">
        <w:rPr>
          <w:color w:val="000000"/>
          <w:lang w:val="it-IT" w:eastAsia="zh-CN"/>
        </w:rPr>
        <w:t xml:space="preserve"> </w:t>
      </w:r>
      <w:r w:rsidRPr="009808AD">
        <w:rPr>
          <w:color w:val="BB7977"/>
          <w:lang w:val="it-IT" w:eastAsia="zh-CN"/>
        </w:rPr>
        <w:t>void</w:t>
      </w:r>
      <w:r w:rsidRPr="009808AD">
        <w:rPr>
          <w:color w:val="000000"/>
          <w:lang w:val="it-IT" w:eastAsia="zh-CN"/>
        </w:rPr>
        <w:t xml:space="preserve"> prochaineScene</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1F0C2505" w14:textId="77777777" w:rsidR="009808AD" w:rsidRPr="009808AD" w:rsidRDefault="009808AD" w:rsidP="009808AD">
      <w:pPr>
        <w:pStyle w:val="Code"/>
        <w:rPr>
          <w:color w:val="000000"/>
          <w:lang w:eastAsia="zh-CN"/>
        </w:rPr>
      </w:pPr>
      <w:r w:rsidRPr="009808AD">
        <w:rPr>
          <w:color w:val="000000"/>
          <w:lang w:val="it-IT" w:eastAsia="zh-CN"/>
        </w:rPr>
        <w:t xml:space="preserve">    </w:t>
      </w:r>
      <w:r w:rsidRPr="009808AD">
        <w:rPr>
          <w:lang w:eastAsia="zh-CN"/>
        </w:rPr>
        <w:t>// Modifie les entités à animer pour la prochaine scène</w:t>
      </w:r>
    </w:p>
    <w:p w14:paraId="2FF4EE2F" w14:textId="77777777" w:rsidR="009808AD" w:rsidRPr="009808AD" w:rsidRDefault="009808AD" w:rsidP="009808AD">
      <w:pPr>
        <w:pStyle w:val="Code"/>
        <w:rPr>
          <w:color w:val="000000"/>
          <w:lang w:eastAsia="zh-CN"/>
        </w:rPr>
      </w:pPr>
      <w:r w:rsidRPr="009808AD">
        <w:rPr>
          <w:color w:val="000000"/>
          <w:lang w:eastAsia="zh-CN"/>
        </w:rPr>
        <w:t xml:space="preserve">    bot1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626251D8" w14:textId="77777777" w:rsidR="009808AD" w:rsidRPr="009808AD" w:rsidRDefault="009808AD" w:rsidP="009808AD">
      <w:pPr>
        <w:pStyle w:val="Code"/>
        <w:rPr>
          <w:color w:val="000000"/>
          <w:lang w:eastAsia="zh-CN"/>
        </w:rPr>
      </w:pPr>
      <w:r w:rsidRPr="009808AD">
        <w:rPr>
          <w:color w:val="000000"/>
          <w:lang w:eastAsia="zh-CN"/>
        </w:rPr>
        <w:t xml:space="preserve">    bot2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70EAC453" w14:textId="77777777" w:rsidR="009808AD" w:rsidRPr="009808AD" w:rsidRDefault="009808AD" w:rsidP="009808AD">
      <w:pPr>
        <w:pStyle w:val="Code"/>
        <w:rPr>
          <w:color w:val="000000"/>
          <w:lang w:eastAsia="zh-CN"/>
        </w:rPr>
      </w:pPr>
      <w:r w:rsidRPr="009808AD">
        <w:rPr>
          <w:color w:val="000000"/>
          <w:lang w:eastAsia="zh-CN"/>
        </w:rPr>
        <w:t xml:space="preserve">    iti1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797AA3D4" w14:textId="77777777" w:rsidR="009808AD" w:rsidRPr="009808AD" w:rsidRDefault="009808AD" w:rsidP="009808AD">
      <w:pPr>
        <w:pStyle w:val="Code"/>
        <w:rPr>
          <w:color w:val="000000"/>
          <w:lang w:eastAsia="zh-CN"/>
        </w:rPr>
      </w:pPr>
      <w:r w:rsidRPr="009808AD">
        <w:rPr>
          <w:color w:val="000000"/>
          <w:lang w:eastAsia="zh-CN"/>
        </w:rPr>
        <w:t xml:space="preserve">    iti2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70EBE9A2"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color w:val="800080"/>
          <w:lang w:eastAsia="zh-CN"/>
        </w:rPr>
        <w:t>}</w:t>
      </w:r>
    </w:p>
    <w:p w14:paraId="256EE22A" w14:textId="77777777" w:rsidR="009808AD" w:rsidRPr="009808AD" w:rsidRDefault="009808AD" w:rsidP="00B36EED">
      <w:pPr>
        <w:pStyle w:val="Code"/>
        <w:keepNext w:val="0"/>
        <w:keepLines w:val="0"/>
        <w:rPr>
          <w:color w:val="000000"/>
          <w:lang w:eastAsia="zh-CN"/>
        </w:rPr>
      </w:pPr>
    </w:p>
    <w:p w14:paraId="29E737E8" w14:textId="77777777" w:rsidR="009808AD" w:rsidRPr="009808AD" w:rsidRDefault="009808AD" w:rsidP="009808AD">
      <w:pPr>
        <w:pStyle w:val="Code"/>
        <w:rPr>
          <w:color w:val="000000"/>
          <w:lang w:eastAsia="zh-CN"/>
        </w:rPr>
      </w:pPr>
      <w:r w:rsidRPr="009808AD">
        <w:rPr>
          <w:color w:val="000000"/>
          <w:lang w:eastAsia="zh-CN"/>
        </w:rPr>
        <w:lastRenderedPageBreak/>
        <w:t xml:space="preserve">  </w:t>
      </w:r>
      <w:r w:rsidRPr="009808AD">
        <w:rPr>
          <w:b/>
          <w:bCs/>
          <w:color w:val="800000"/>
          <w:lang w:eastAsia="zh-CN"/>
        </w:rPr>
        <w:t>public</w:t>
      </w:r>
      <w:r w:rsidRPr="009808AD">
        <w:rPr>
          <w:color w:val="000000"/>
          <w:lang w:eastAsia="zh-CN"/>
        </w:rPr>
        <w:t xml:space="preserve"> </w:t>
      </w:r>
      <w:r w:rsidRPr="009808AD">
        <w:rPr>
          <w:color w:val="BB7977"/>
          <w:lang w:eastAsia="zh-CN"/>
        </w:rPr>
        <w:t>void</w:t>
      </w:r>
      <w:r w:rsidRPr="009808AD">
        <w:rPr>
          <w:color w:val="000000"/>
          <w:lang w:eastAsia="zh-CN"/>
        </w:rPr>
        <w:t xml:space="preserve"> paint</w:t>
      </w:r>
      <w:r w:rsidRPr="009808AD">
        <w:rPr>
          <w:color w:val="808030"/>
          <w:lang w:eastAsia="zh-CN"/>
        </w:rPr>
        <w:t>(</w:t>
      </w:r>
      <w:r w:rsidRPr="009808AD">
        <w:rPr>
          <w:color w:val="000000"/>
          <w:lang w:eastAsia="zh-CN"/>
        </w:rPr>
        <w:t>Graphics g</w:t>
      </w:r>
      <w:r w:rsidRPr="009808AD">
        <w:rPr>
          <w:color w:val="808030"/>
          <w:lang w:eastAsia="zh-CN"/>
        </w:rPr>
        <w:t>)</w:t>
      </w:r>
      <w:r w:rsidRPr="009808AD">
        <w:rPr>
          <w:color w:val="000000"/>
          <w:lang w:eastAsia="zh-CN"/>
        </w:rPr>
        <w:t xml:space="preserve"> </w:t>
      </w:r>
      <w:r w:rsidRPr="009808AD">
        <w:rPr>
          <w:color w:val="800080"/>
          <w:lang w:eastAsia="zh-CN"/>
        </w:rPr>
        <w:t>{</w:t>
      </w:r>
    </w:p>
    <w:p w14:paraId="2658802C"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Dessine la scène</w:t>
      </w:r>
    </w:p>
    <w:p w14:paraId="2C39D700" w14:textId="77777777" w:rsidR="009808AD" w:rsidRPr="009808AD" w:rsidRDefault="009808AD" w:rsidP="009808AD">
      <w:pPr>
        <w:pStyle w:val="Code"/>
        <w:rPr>
          <w:color w:val="000000"/>
          <w:lang w:val="en-CA" w:eastAsia="zh-CN"/>
        </w:rPr>
      </w:pPr>
      <w:r w:rsidRPr="009808AD">
        <w:rPr>
          <w:color w:val="000000"/>
          <w:lang w:eastAsia="zh-CN"/>
        </w:rPr>
        <w:t xml:space="preserve">    </w:t>
      </w:r>
      <w:r w:rsidRPr="009808AD">
        <w:rPr>
          <w:color w:val="000000"/>
          <w:lang w:val="en-CA" w:eastAsia="zh-CN"/>
        </w:rPr>
        <w:t>bot1</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41F9EBA0" w14:textId="77777777" w:rsidR="009808AD" w:rsidRPr="009808AD" w:rsidRDefault="009808AD" w:rsidP="009808AD">
      <w:pPr>
        <w:pStyle w:val="Code"/>
        <w:rPr>
          <w:color w:val="000000"/>
          <w:lang w:val="en-CA" w:eastAsia="zh-CN"/>
        </w:rPr>
      </w:pPr>
      <w:r w:rsidRPr="009808AD">
        <w:rPr>
          <w:color w:val="000000"/>
          <w:lang w:val="en-CA" w:eastAsia="zh-CN"/>
        </w:rPr>
        <w:t xml:space="preserve">    bot2</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2BD11DB0" w14:textId="77777777" w:rsidR="009808AD" w:rsidRPr="009808AD" w:rsidRDefault="009808AD" w:rsidP="009808AD">
      <w:pPr>
        <w:pStyle w:val="Code"/>
        <w:rPr>
          <w:color w:val="000000"/>
          <w:lang w:val="fi-FI" w:eastAsia="zh-CN"/>
        </w:rPr>
      </w:pPr>
      <w:r w:rsidRPr="009808AD">
        <w:rPr>
          <w:color w:val="000000"/>
          <w:lang w:val="en-CA" w:eastAsia="zh-CN"/>
        </w:rPr>
        <w:t xml:space="preserve">    </w:t>
      </w:r>
      <w:r w:rsidRPr="009808AD">
        <w:rPr>
          <w:color w:val="000000"/>
          <w:lang w:val="fi-FI" w:eastAsia="zh-CN"/>
        </w:rPr>
        <w:t>iti1</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106CA422" w14:textId="77777777" w:rsidR="009808AD" w:rsidRPr="009808AD" w:rsidRDefault="009808AD" w:rsidP="009808AD">
      <w:pPr>
        <w:pStyle w:val="Code"/>
        <w:rPr>
          <w:color w:val="000000"/>
          <w:lang w:val="fi-FI" w:eastAsia="zh-CN"/>
        </w:rPr>
      </w:pPr>
      <w:r w:rsidRPr="009808AD">
        <w:rPr>
          <w:color w:val="000000"/>
          <w:lang w:val="fi-FI" w:eastAsia="zh-CN"/>
        </w:rPr>
        <w:t xml:space="preserve">    iti2</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32E172DC" w14:textId="77777777" w:rsidR="009808AD" w:rsidRPr="009808AD" w:rsidRDefault="009808AD" w:rsidP="009808AD">
      <w:pPr>
        <w:pStyle w:val="Code"/>
        <w:rPr>
          <w:color w:val="000000"/>
          <w:lang w:val="en-CA" w:eastAsia="zh-CN"/>
        </w:rPr>
      </w:pPr>
      <w:r w:rsidRPr="009808AD">
        <w:rPr>
          <w:color w:val="000000"/>
          <w:lang w:val="fi-FI" w:eastAsia="zh-CN"/>
        </w:rPr>
        <w:t xml:space="preserve">  </w:t>
      </w:r>
      <w:r w:rsidRPr="009808AD">
        <w:rPr>
          <w:color w:val="800080"/>
          <w:lang w:val="en-CA" w:eastAsia="zh-CN"/>
        </w:rPr>
        <w:t>}</w:t>
      </w:r>
    </w:p>
    <w:p w14:paraId="0E0038D8" w14:textId="4AC67316" w:rsidR="009808AD" w:rsidRDefault="009808AD" w:rsidP="009808AD">
      <w:pPr>
        <w:pStyle w:val="Code"/>
        <w:rPr>
          <w:color w:val="800080"/>
          <w:lang w:val="en-CA" w:eastAsia="zh-CN"/>
        </w:rPr>
      </w:pPr>
      <w:r w:rsidRPr="009808AD">
        <w:rPr>
          <w:color w:val="800080"/>
          <w:lang w:val="en-CA" w:eastAsia="zh-CN"/>
        </w:rPr>
        <w:t>}</w:t>
      </w:r>
    </w:p>
    <w:p w14:paraId="3A39EC4F" w14:textId="77777777" w:rsidR="003E5B17" w:rsidRPr="009808AD" w:rsidRDefault="003E5B17" w:rsidP="009808AD">
      <w:pPr>
        <w:pStyle w:val="Code"/>
        <w:rPr>
          <w:color w:val="000000"/>
          <w:lang w:val="en-CA" w:eastAsia="zh-CN"/>
        </w:rPr>
      </w:pPr>
    </w:p>
    <w:p w14:paraId="2C3B1002" w14:textId="77777777" w:rsidR="00E34CFC" w:rsidRDefault="00E34CFC" w:rsidP="00E34CFC">
      <w:pPr>
        <w:pStyle w:val="Corpsdetexte"/>
      </w:pPr>
    </w:p>
    <w:p w14:paraId="70E1ECAC" w14:textId="77777777" w:rsidR="00E34CFC" w:rsidRDefault="00320B71" w:rsidP="00E34CFC">
      <w:pPr>
        <w:pStyle w:val="Corpsdetexte"/>
        <w:jc w:val="center"/>
      </w:pPr>
      <w:r>
        <w:rPr>
          <w:noProof/>
        </w:rPr>
        <w:object w:dxaOrig="12527" w:dyaOrig="10757" w14:anchorId="019C890E">
          <v:shape id="_x0000_i1030" type="#_x0000_t75" alt="" style="width:272pt;height:232pt;mso-width-percent:0;mso-height-percent:0;mso-width-percent:0;mso-height-percent:0" o:ole="">
            <v:imagedata r:id="rId388" o:title=""/>
          </v:shape>
          <o:OLEObject Type="Embed" ProgID="MSPhotoEd.3" ShapeID="_x0000_i1030" DrawAspect="Content" ObjectID="_1766443850" r:id="rId389"/>
        </w:object>
      </w:r>
    </w:p>
    <w:p w14:paraId="26417B6C" w14:textId="61D06070" w:rsidR="00E34CFC" w:rsidRDefault="00E34CFC" w:rsidP="00B70207">
      <w:pPr>
        <w:pStyle w:val="Lgende"/>
        <w:keepNext/>
        <w:keepLines/>
        <w:jc w:val="center"/>
      </w:pPr>
      <w:r>
        <w:t xml:space="preserve">Figure </w:t>
      </w:r>
      <w:r>
        <w:fldChar w:fldCharType="begin"/>
      </w:r>
      <w:r>
        <w:instrText xml:space="preserve"> SEQ Figure \* ARABIC </w:instrText>
      </w:r>
      <w:r>
        <w:fldChar w:fldCharType="separate"/>
      </w:r>
      <w:r w:rsidR="00AB64FB">
        <w:rPr>
          <w:noProof/>
        </w:rPr>
        <w:t>28</w:t>
      </w:r>
      <w:r>
        <w:fldChar w:fldCharType="end"/>
      </w:r>
      <w:r>
        <w:t xml:space="preserve">. Isolation du monde à animer dans la classe </w:t>
      </w:r>
      <w:r w:rsidRPr="007B6BDB">
        <w:rPr>
          <w:i/>
        </w:rPr>
        <w:t>MondeAnime</w:t>
      </w:r>
      <w:r>
        <w:t>.</w:t>
      </w:r>
    </w:p>
    <w:p w14:paraId="3928984E" w14:textId="77777777" w:rsidR="00E34CFC" w:rsidRDefault="00E34CFC" w:rsidP="00E34CFC">
      <w:pPr>
        <w:pStyle w:val="Corpsdetexte"/>
      </w:pPr>
      <w:r>
        <w:t xml:space="preserve">La classe </w:t>
      </w:r>
      <w:r w:rsidRPr="00F95166">
        <w:rPr>
          <w:i/>
          <w:iCs/>
        </w:rPr>
        <w:t>JPanelAvecTimerAnimeMondeAnime</w:t>
      </w:r>
      <w:r>
        <w:t xml:space="preserve"> contient le mécanisme d’animation par </w:t>
      </w:r>
      <w:r w:rsidRPr="00F95166">
        <w:rPr>
          <w:i/>
          <w:iCs/>
        </w:rPr>
        <w:t>Timer</w:t>
      </w:r>
      <w:r>
        <w:t xml:space="preserve">. Elle fait appel aux méthodes de la classe </w:t>
      </w:r>
      <w:r w:rsidRPr="00F95166">
        <w:rPr>
          <w:i/>
          <w:iCs/>
        </w:rPr>
        <w:t>MondeAnime</w:t>
      </w:r>
      <w:r>
        <w:t xml:space="preserve"> qui contient les détails du monde à animer. L’interaction entre la classe du monde à animer et le mécanisme d’animation est limité à l’appel de trois méthodes : le constructeur </w:t>
      </w:r>
      <w:r w:rsidRPr="00B23679">
        <w:rPr>
          <w:i/>
          <w:iCs/>
        </w:rPr>
        <w:t>MondeAnime</w:t>
      </w:r>
      <w:r>
        <w:t xml:space="preserve">(), </w:t>
      </w:r>
      <w:r w:rsidRPr="00B23679">
        <w:rPr>
          <w:i/>
          <w:iCs/>
        </w:rPr>
        <w:t>prochaineScene</w:t>
      </w:r>
      <w:r>
        <w:t xml:space="preserve">() et </w:t>
      </w:r>
      <w:r w:rsidRPr="00B23679">
        <w:rPr>
          <w:i/>
          <w:iCs/>
        </w:rPr>
        <w:t>paint</w:t>
      </w:r>
      <w:r>
        <w:t xml:space="preserve">(). Les variables de classe constantes </w:t>
      </w:r>
      <w:r w:rsidRPr="00237056">
        <w:rPr>
          <w:i/>
        </w:rPr>
        <w:t>MondeAnime</w:t>
      </w:r>
      <w:r>
        <w:t>.</w:t>
      </w:r>
      <w:r w:rsidRPr="00237056">
        <w:t>LARGEURMONDE</w:t>
      </w:r>
      <w:r>
        <w:t xml:space="preserve"> et </w:t>
      </w:r>
      <w:r w:rsidRPr="00237056">
        <w:rPr>
          <w:i/>
        </w:rPr>
        <w:t>MondeAnime</w:t>
      </w:r>
      <w:r>
        <w:t xml:space="preserve">.HAUTEURMONDE définissent la taille du monde 2D dans lequel les entités sont animées. </w:t>
      </w:r>
    </w:p>
    <w:p w14:paraId="6567B968" w14:textId="20E78A23" w:rsidR="00E34CFC" w:rsidRPr="00C62F99" w:rsidRDefault="00000000" w:rsidP="00EF04CB">
      <w:pPr>
        <w:pStyle w:val="Corpsdetexte"/>
        <w:keepNext/>
        <w:keepLines/>
        <w:rPr>
          <w:rFonts w:ascii="Segoe UI" w:hAnsi="Segoe UI" w:cs="Segoe UI"/>
          <w:b/>
          <w:bCs/>
          <w:color w:val="586069"/>
          <w:lang w:val="fr-CA"/>
        </w:rPr>
      </w:pPr>
      <w:hyperlink r:id="rId390" w:history="1">
        <w:r w:rsidR="00E34CFC" w:rsidRPr="002C23EA">
          <w:rPr>
            <w:rFonts w:ascii="Segoe UI" w:hAnsi="Segoe UI" w:cs="Segoe UI"/>
            <w:color w:val="0366D6"/>
            <w:lang w:val="fr-CA"/>
          </w:rPr>
          <w:t>JavaPasAPas</w:t>
        </w:r>
      </w:hyperlink>
      <w:r w:rsidR="00E34CFC" w:rsidRPr="002C23EA">
        <w:rPr>
          <w:rFonts w:ascii="Segoe UI" w:hAnsi="Segoe UI" w:cs="Segoe UI"/>
          <w:color w:val="586069"/>
          <w:lang w:val="fr-CA"/>
        </w:rPr>
        <w:t>/</w:t>
      </w:r>
      <w:bookmarkStart w:id="190" w:name="OLE_LINK42"/>
      <w:bookmarkStart w:id="191" w:name="OLE_LINK43"/>
      <w:r w:rsidR="00EF04CB">
        <w:rPr>
          <w:rFonts w:ascii="Segoe UI" w:hAnsi="Segoe UI" w:cs="Segoe UI"/>
          <w:b/>
          <w:bCs/>
          <w:color w:val="586069"/>
          <w:lang w:val="fr-CA"/>
        </w:rPr>
        <w:t>chapitre_8/</w:t>
      </w:r>
      <w:r w:rsidR="00C62F99">
        <w:rPr>
          <w:rFonts w:ascii="Segoe UI" w:hAnsi="Segoe UI" w:cs="Segoe UI"/>
          <w:b/>
          <w:bCs/>
          <w:color w:val="586069"/>
          <w:lang w:val="fr-CA"/>
        </w:rPr>
        <w:t xml:space="preserve"> </w:t>
      </w:r>
      <w:r w:rsidR="00EF04CB">
        <w:rPr>
          <w:rFonts w:ascii="Segoe UI" w:hAnsi="Segoe UI" w:cs="Segoe UI"/>
          <w:b/>
          <w:bCs/>
          <w:color w:val="586069"/>
          <w:lang w:val="fr-CA"/>
        </w:rPr>
        <w:t>J</w:t>
      </w:r>
      <w:r w:rsidR="00E34CFC" w:rsidRPr="002C23EA">
        <w:rPr>
          <w:rFonts w:ascii="Segoe UI" w:hAnsi="Segoe UI" w:cs="Segoe UI"/>
          <w:b/>
          <w:bCs/>
          <w:color w:val="586069"/>
          <w:lang w:val="fr-CA"/>
        </w:rPr>
        <w:t>PanelAvecTimerAnimeMondeAnime.java</w:t>
      </w:r>
      <w:bookmarkEnd w:id="190"/>
      <w:bookmarkEnd w:id="191"/>
    </w:p>
    <w:p w14:paraId="52C1556B" w14:textId="77777777" w:rsidR="00EF04CB" w:rsidRPr="00EF04CB" w:rsidRDefault="00EF04CB" w:rsidP="00EF04CB">
      <w:pPr>
        <w:pStyle w:val="Code"/>
        <w:rPr>
          <w:color w:val="000000"/>
          <w:lang w:eastAsia="zh-CN"/>
        </w:rPr>
      </w:pPr>
      <w:r w:rsidRPr="00EF04CB">
        <w:rPr>
          <w:lang w:eastAsia="zh-CN"/>
        </w:rPr>
        <w:t>// JPanel qui anime un objet de MondeAnime</w:t>
      </w:r>
    </w:p>
    <w:p w14:paraId="5DF6CF2C"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b/>
          <w:bCs/>
          <w:color w:val="800000"/>
          <w:lang w:eastAsia="zh-CN"/>
        </w:rPr>
        <w:t>*</w:t>
      </w:r>
      <w:r w:rsidRPr="00EF04CB">
        <w:rPr>
          <w:color w:val="800080"/>
          <w:lang w:eastAsia="zh-CN"/>
        </w:rPr>
        <w:t>;</w:t>
      </w:r>
    </w:p>
    <w:p w14:paraId="6076BB00"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color w:val="004A43"/>
          <w:lang w:eastAsia="zh-CN"/>
        </w:rPr>
        <w:t>event</w:t>
      </w:r>
      <w:r w:rsidRPr="00EF04CB">
        <w:rPr>
          <w:color w:val="808030"/>
          <w:lang w:eastAsia="zh-CN"/>
        </w:rPr>
        <w:t>.</w:t>
      </w:r>
      <w:r w:rsidRPr="00EF04CB">
        <w:rPr>
          <w:b/>
          <w:bCs/>
          <w:color w:val="800000"/>
          <w:lang w:eastAsia="zh-CN"/>
        </w:rPr>
        <w:t>*</w:t>
      </w:r>
      <w:r w:rsidRPr="00EF04CB">
        <w:rPr>
          <w:color w:val="800080"/>
          <w:lang w:eastAsia="zh-CN"/>
        </w:rPr>
        <w:t>;</w:t>
      </w:r>
    </w:p>
    <w:p w14:paraId="45F0DE0B"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javax</w:t>
      </w:r>
      <w:r w:rsidRPr="00EF04CB">
        <w:rPr>
          <w:color w:val="808030"/>
          <w:lang w:eastAsia="zh-CN"/>
        </w:rPr>
        <w:t>.</w:t>
      </w:r>
      <w:r w:rsidRPr="00EF04CB">
        <w:rPr>
          <w:color w:val="004A43"/>
          <w:lang w:eastAsia="zh-CN"/>
        </w:rPr>
        <w:t>swing</w:t>
      </w:r>
      <w:r w:rsidRPr="00EF04CB">
        <w:rPr>
          <w:color w:val="808030"/>
          <w:lang w:eastAsia="zh-CN"/>
        </w:rPr>
        <w:t>.</w:t>
      </w:r>
      <w:r w:rsidRPr="00EF04CB">
        <w:rPr>
          <w:b/>
          <w:bCs/>
          <w:color w:val="800000"/>
          <w:lang w:eastAsia="zh-CN"/>
        </w:rPr>
        <w:t>*</w:t>
      </w:r>
      <w:r w:rsidRPr="00EF04CB">
        <w:rPr>
          <w:color w:val="800080"/>
          <w:lang w:eastAsia="zh-CN"/>
        </w:rPr>
        <w:t>;</w:t>
      </w:r>
    </w:p>
    <w:p w14:paraId="44832D2E" w14:textId="77777777" w:rsidR="00EF04CB" w:rsidRPr="00EF04CB" w:rsidRDefault="00EF04CB" w:rsidP="00EF04CB">
      <w:pPr>
        <w:pStyle w:val="Code"/>
        <w:rPr>
          <w:color w:val="000000"/>
          <w:lang w:eastAsia="zh-CN"/>
        </w:rPr>
      </w:pPr>
    </w:p>
    <w:p w14:paraId="776907BD" w14:textId="77777777" w:rsidR="00EF04CB" w:rsidRPr="00EF04CB" w:rsidRDefault="00EF04CB" w:rsidP="00EF04CB">
      <w:pPr>
        <w:pStyle w:val="Code"/>
        <w:rPr>
          <w:color w:val="000000"/>
          <w:lang w:eastAsia="zh-CN"/>
        </w:rPr>
      </w:pPr>
      <w:r w:rsidRPr="00EF04CB">
        <w:rPr>
          <w:b/>
          <w:bCs/>
          <w:color w:val="800000"/>
          <w:lang w:eastAsia="zh-CN"/>
        </w:rPr>
        <w:t>public</w:t>
      </w:r>
      <w:r w:rsidRPr="00EF04CB">
        <w:rPr>
          <w:color w:val="000000"/>
          <w:lang w:eastAsia="zh-CN"/>
        </w:rPr>
        <w:t xml:space="preserve"> </w:t>
      </w:r>
      <w:r w:rsidRPr="00EF04CB">
        <w:rPr>
          <w:b/>
          <w:bCs/>
          <w:color w:val="800000"/>
          <w:lang w:eastAsia="zh-CN"/>
        </w:rPr>
        <w:t>class</w:t>
      </w:r>
      <w:r w:rsidRPr="00EF04CB">
        <w:rPr>
          <w:color w:val="000000"/>
          <w:lang w:eastAsia="zh-CN"/>
        </w:rPr>
        <w:t xml:space="preserve"> JPanelAvecTimerAnimeMondeAnime </w:t>
      </w:r>
      <w:r w:rsidRPr="00EF04CB">
        <w:rPr>
          <w:b/>
          <w:bCs/>
          <w:color w:val="800000"/>
          <w:lang w:eastAsia="zh-CN"/>
        </w:rPr>
        <w:t>extends</w:t>
      </w:r>
      <w:r w:rsidRPr="00EF04CB">
        <w:rPr>
          <w:color w:val="000000"/>
          <w:lang w:eastAsia="zh-CN"/>
        </w:rPr>
        <w:t xml:space="preserve"> JPanel </w:t>
      </w:r>
      <w:r w:rsidRPr="00EF04CB">
        <w:rPr>
          <w:b/>
          <w:bCs/>
          <w:color w:val="800000"/>
          <w:lang w:eastAsia="zh-CN"/>
        </w:rPr>
        <w:t>implements</w:t>
      </w:r>
      <w:r w:rsidRPr="00EF04CB">
        <w:rPr>
          <w:color w:val="000000"/>
          <w:lang w:eastAsia="zh-CN"/>
        </w:rPr>
        <w:t xml:space="preserve"> ActionListener </w:t>
      </w:r>
      <w:r w:rsidRPr="00EF04CB">
        <w:rPr>
          <w:color w:val="800080"/>
          <w:lang w:eastAsia="zh-CN"/>
        </w:rPr>
        <w:t>{</w:t>
      </w:r>
    </w:p>
    <w:p w14:paraId="135AC92F" w14:textId="77777777" w:rsidR="00EF04CB" w:rsidRPr="00EF04CB" w:rsidRDefault="00EF04CB" w:rsidP="00C62F99">
      <w:pPr>
        <w:pStyle w:val="Code"/>
        <w:keepNext w:val="0"/>
        <w:keepLines w:val="0"/>
        <w:rPr>
          <w:color w:val="000000"/>
          <w:lang w:eastAsia="zh-CN"/>
        </w:rPr>
      </w:pPr>
    </w:p>
    <w:p w14:paraId="1CE4DCBA"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b/>
          <w:bCs/>
          <w:color w:val="800000"/>
          <w:lang w:eastAsia="zh-CN"/>
        </w:rPr>
        <w:t>static</w:t>
      </w:r>
      <w:r w:rsidRPr="00EF04CB">
        <w:rPr>
          <w:color w:val="000000"/>
          <w:lang w:eastAsia="zh-CN"/>
        </w:rPr>
        <w:t xml:space="preserve"> </w:t>
      </w:r>
      <w:r w:rsidRPr="00EF04CB">
        <w:rPr>
          <w:b/>
          <w:bCs/>
          <w:color w:val="800000"/>
          <w:lang w:eastAsia="zh-CN"/>
        </w:rPr>
        <w:t>final</w:t>
      </w:r>
      <w:r w:rsidRPr="00EF04CB">
        <w:rPr>
          <w:color w:val="000000"/>
          <w:lang w:eastAsia="zh-CN"/>
        </w:rPr>
        <w:t xml:space="preserve"> </w:t>
      </w:r>
      <w:r w:rsidRPr="00EF04CB">
        <w:rPr>
          <w:color w:val="BB7977"/>
          <w:lang w:eastAsia="zh-CN"/>
        </w:rPr>
        <w:t>int</w:t>
      </w:r>
      <w:r w:rsidRPr="00EF04CB">
        <w:rPr>
          <w:color w:val="000000"/>
          <w:lang w:eastAsia="zh-CN"/>
        </w:rPr>
        <w:t xml:space="preserve"> INTERVALLEENTRESCENES </w:t>
      </w:r>
      <w:r w:rsidRPr="00EF04CB">
        <w:rPr>
          <w:color w:val="808030"/>
          <w:lang w:eastAsia="zh-CN"/>
        </w:rPr>
        <w:t>=</w:t>
      </w:r>
      <w:r w:rsidRPr="00EF04CB">
        <w:rPr>
          <w:color w:val="000000"/>
          <w:lang w:eastAsia="zh-CN"/>
        </w:rPr>
        <w:t xml:space="preserve"> </w:t>
      </w:r>
      <w:r w:rsidRPr="00EF04CB">
        <w:rPr>
          <w:color w:val="008C00"/>
          <w:lang w:eastAsia="zh-CN"/>
        </w:rPr>
        <w:t>50</w:t>
      </w:r>
      <w:r w:rsidRPr="00EF04CB">
        <w:rPr>
          <w:color w:val="800080"/>
          <w:lang w:eastAsia="zh-CN"/>
        </w:rPr>
        <w:t>;</w:t>
      </w:r>
      <w:r w:rsidRPr="00EF04CB">
        <w:rPr>
          <w:color w:val="000000"/>
          <w:lang w:eastAsia="zh-CN"/>
        </w:rPr>
        <w:t xml:space="preserve"> </w:t>
      </w:r>
      <w:r w:rsidRPr="00EF04CB">
        <w:rPr>
          <w:lang w:eastAsia="zh-CN"/>
        </w:rPr>
        <w:t>// En ms</w:t>
      </w:r>
    </w:p>
    <w:p w14:paraId="12F49E72" w14:textId="77777777" w:rsidR="00EF04CB" w:rsidRPr="00EF04CB" w:rsidRDefault="00EF04CB" w:rsidP="00C62F99">
      <w:pPr>
        <w:pStyle w:val="Code"/>
        <w:keepNext w:val="0"/>
        <w:keepLines w:val="0"/>
        <w:rPr>
          <w:color w:val="000000"/>
          <w:lang w:eastAsia="zh-CN"/>
        </w:rPr>
      </w:pPr>
    </w:p>
    <w:p w14:paraId="4D6F2AD8"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Le chrono génère un événement à chaque intervalle</w:t>
      </w:r>
    </w:p>
    <w:p w14:paraId="3CCB797C"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private</w:t>
      </w:r>
      <w:r w:rsidRPr="00EF04CB">
        <w:rPr>
          <w:color w:val="000000"/>
          <w:lang w:eastAsia="zh-CN"/>
        </w:rPr>
        <w:t xml:space="preserve"> </w:t>
      </w:r>
      <w:r w:rsidRPr="00EF04CB">
        <w:rPr>
          <w:b/>
          <w:bCs/>
          <w:color w:val="BB7977"/>
          <w:lang w:eastAsia="zh-CN"/>
        </w:rPr>
        <w:t>Timer</w:t>
      </w:r>
      <w:r w:rsidRPr="00EF04CB">
        <w:rPr>
          <w:color w:val="000000"/>
          <w:lang w:eastAsia="zh-CN"/>
        </w:rPr>
        <w:t xml:space="preserve"> chrono</w:t>
      </w:r>
      <w:r w:rsidRPr="00EF04CB">
        <w:rPr>
          <w:color w:val="800080"/>
          <w:lang w:eastAsia="zh-CN"/>
        </w:rPr>
        <w:t>;</w:t>
      </w:r>
    </w:p>
    <w:p w14:paraId="65005BCB"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Le monde à animer</w:t>
      </w:r>
    </w:p>
    <w:p w14:paraId="59CE5B1A"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private</w:t>
      </w:r>
      <w:r w:rsidRPr="00EF04CB">
        <w:rPr>
          <w:color w:val="000000"/>
          <w:lang w:eastAsia="zh-CN"/>
        </w:rPr>
        <w:t xml:space="preserve"> MondeAnime leMondeAnime</w:t>
      </w:r>
      <w:r w:rsidRPr="00EF04CB">
        <w:rPr>
          <w:color w:val="800080"/>
          <w:lang w:eastAsia="zh-CN"/>
        </w:rPr>
        <w:t>;</w:t>
      </w:r>
    </w:p>
    <w:p w14:paraId="5C89E4E9" w14:textId="77777777" w:rsidR="00EF04CB" w:rsidRPr="00EF04CB" w:rsidRDefault="00EF04CB" w:rsidP="00C62F99">
      <w:pPr>
        <w:pStyle w:val="Code"/>
        <w:keepNext w:val="0"/>
        <w:keepLines w:val="0"/>
        <w:rPr>
          <w:color w:val="000000"/>
          <w:lang w:eastAsia="zh-CN"/>
        </w:rPr>
      </w:pPr>
    </w:p>
    <w:p w14:paraId="311FB123"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Taille du JPanel</w:t>
      </w:r>
    </w:p>
    <w:p w14:paraId="27DB542C"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b/>
          <w:bCs/>
          <w:color w:val="800000"/>
          <w:lang w:val="en-CA" w:eastAsia="zh-CN"/>
        </w:rPr>
        <w:t>static</w:t>
      </w:r>
      <w:r w:rsidRPr="00EF04CB">
        <w:rPr>
          <w:color w:val="000000"/>
          <w:lang w:val="en-CA" w:eastAsia="zh-CN"/>
        </w:rPr>
        <w:t xml:space="preserve"> </w:t>
      </w:r>
      <w:r w:rsidRPr="00EF04CB">
        <w:rPr>
          <w:b/>
          <w:bCs/>
          <w:color w:val="800000"/>
          <w:lang w:val="en-CA" w:eastAsia="zh-CN"/>
        </w:rPr>
        <w:t>final</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LARGEURJPANEL </w:t>
      </w:r>
      <w:r w:rsidRPr="00EF04CB">
        <w:rPr>
          <w:color w:val="808030"/>
          <w:lang w:val="en-CA" w:eastAsia="zh-CN"/>
        </w:rPr>
        <w:t>=</w:t>
      </w:r>
      <w:r w:rsidRPr="00EF04CB">
        <w:rPr>
          <w:color w:val="000000"/>
          <w:lang w:val="en-CA" w:eastAsia="zh-CN"/>
        </w:rPr>
        <w:t xml:space="preserve"> MondeAnime</w:t>
      </w:r>
      <w:r w:rsidRPr="00EF04CB">
        <w:rPr>
          <w:color w:val="808030"/>
          <w:lang w:val="en-CA" w:eastAsia="zh-CN"/>
        </w:rPr>
        <w:t>.</w:t>
      </w:r>
      <w:r w:rsidRPr="00EF04CB">
        <w:rPr>
          <w:color w:val="000000"/>
          <w:lang w:val="en-CA" w:eastAsia="zh-CN"/>
        </w:rPr>
        <w:t>LARGEURMONDE</w:t>
      </w:r>
      <w:r w:rsidRPr="00EF04CB">
        <w:rPr>
          <w:color w:val="800080"/>
          <w:lang w:val="en-CA" w:eastAsia="zh-CN"/>
        </w:rPr>
        <w:t>;</w:t>
      </w:r>
    </w:p>
    <w:p w14:paraId="2438E843" w14:textId="77777777" w:rsidR="00EF04CB" w:rsidRPr="009A50DE" w:rsidRDefault="00EF04CB" w:rsidP="00C62F99">
      <w:pPr>
        <w:pStyle w:val="Code"/>
        <w:keepNext w:val="0"/>
        <w:keepLines w:val="0"/>
        <w:rPr>
          <w:color w:val="000000"/>
          <w:lang w:eastAsia="zh-CN"/>
        </w:rPr>
      </w:pPr>
      <w:r w:rsidRPr="00EF04CB">
        <w:rPr>
          <w:color w:val="000000"/>
          <w:lang w:val="en-CA"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HAUTEURJPANEL </w:t>
      </w:r>
      <w:r w:rsidRPr="009A50DE">
        <w:rPr>
          <w:color w:val="808030"/>
          <w:lang w:eastAsia="zh-CN"/>
        </w:rPr>
        <w:t>=</w:t>
      </w:r>
      <w:r w:rsidRPr="009A50DE">
        <w:rPr>
          <w:color w:val="000000"/>
          <w:lang w:eastAsia="zh-CN"/>
        </w:rPr>
        <w:t xml:space="preserve"> MondeAnime</w:t>
      </w:r>
      <w:r w:rsidRPr="009A50DE">
        <w:rPr>
          <w:color w:val="808030"/>
          <w:lang w:eastAsia="zh-CN"/>
        </w:rPr>
        <w:t>.</w:t>
      </w:r>
      <w:r w:rsidRPr="009A50DE">
        <w:rPr>
          <w:color w:val="000000"/>
          <w:lang w:eastAsia="zh-CN"/>
        </w:rPr>
        <w:t>HAUTEURMONDE</w:t>
      </w:r>
      <w:r w:rsidRPr="009A50DE">
        <w:rPr>
          <w:color w:val="800080"/>
          <w:lang w:eastAsia="zh-CN"/>
        </w:rPr>
        <w:t>;</w:t>
      </w:r>
    </w:p>
    <w:p w14:paraId="363328BC" w14:textId="77777777" w:rsidR="00EF04CB" w:rsidRPr="009A50DE" w:rsidRDefault="00EF04CB" w:rsidP="00C62F99">
      <w:pPr>
        <w:pStyle w:val="Code"/>
        <w:keepNext w:val="0"/>
        <w:keepLines w:val="0"/>
        <w:rPr>
          <w:color w:val="000000"/>
          <w:lang w:eastAsia="zh-CN"/>
        </w:rPr>
      </w:pPr>
    </w:p>
    <w:p w14:paraId="63AE7854" w14:textId="77777777" w:rsidR="00EF04CB" w:rsidRPr="00EF04CB" w:rsidRDefault="00EF04CB" w:rsidP="00C62F99">
      <w:pPr>
        <w:pStyle w:val="Code"/>
        <w:keepNext w:val="0"/>
        <w:keepLines w:val="0"/>
        <w:rPr>
          <w:color w:val="000000"/>
          <w:lang w:eastAsia="zh-CN"/>
        </w:rPr>
      </w:pPr>
      <w:r w:rsidRPr="009A50DE">
        <w:rPr>
          <w:color w:val="000000"/>
          <w:lang w:eastAsia="zh-CN"/>
        </w:rPr>
        <w:t xml:space="preserve">  </w:t>
      </w:r>
      <w:r w:rsidRPr="00EF04CB">
        <w:rPr>
          <w:lang w:eastAsia="zh-CN"/>
        </w:rPr>
        <w:t>// Conctructeur initialise le monde à animer</w:t>
      </w:r>
    </w:p>
    <w:p w14:paraId="374B2C05" w14:textId="77777777" w:rsidR="00EF04CB" w:rsidRPr="009A50DE" w:rsidRDefault="00EF04CB" w:rsidP="00C62F99">
      <w:pPr>
        <w:pStyle w:val="Code"/>
        <w:keepNext w:val="0"/>
        <w:keepLines w:val="0"/>
        <w:rPr>
          <w:color w:val="000000"/>
          <w:lang w:val="en-CA" w:eastAsia="zh-CN"/>
        </w:rPr>
      </w:pPr>
      <w:r w:rsidRPr="00EF04CB">
        <w:rPr>
          <w:color w:val="000000"/>
          <w:lang w:eastAsia="zh-CN"/>
        </w:rPr>
        <w:t xml:space="preserve">  </w:t>
      </w:r>
      <w:r w:rsidRPr="009A50DE">
        <w:rPr>
          <w:b/>
          <w:bCs/>
          <w:color w:val="800000"/>
          <w:lang w:val="en-CA" w:eastAsia="zh-CN"/>
        </w:rPr>
        <w:t>public</w:t>
      </w:r>
      <w:r w:rsidRPr="009A50DE">
        <w:rPr>
          <w:color w:val="000000"/>
          <w:lang w:val="en-CA" w:eastAsia="zh-CN"/>
        </w:rPr>
        <w:t xml:space="preserve"> JPanelAvecTimerAnimeMondeAnime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9E49F2C" w14:textId="77777777" w:rsidR="00EF04CB" w:rsidRPr="009A50DE" w:rsidRDefault="00EF04CB" w:rsidP="00C62F99">
      <w:pPr>
        <w:pStyle w:val="Code"/>
        <w:keepNext w:val="0"/>
        <w:keepLines w:val="0"/>
        <w:rPr>
          <w:color w:val="000000"/>
          <w:lang w:val="en-CA" w:eastAsia="zh-CN"/>
        </w:rPr>
      </w:pPr>
      <w:r w:rsidRPr="009A50DE">
        <w:rPr>
          <w:color w:val="000000"/>
          <w:lang w:val="en-CA" w:eastAsia="zh-CN"/>
        </w:rPr>
        <w:t xml:space="preserve">    leMondeAnime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MondeAnime</w:t>
      </w:r>
      <w:r w:rsidRPr="009A50DE">
        <w:rPr>
          <w:color w:val="808030"/>
          <w:lang w:val="en-CA" w:eastAsia="zh-CN"/>
        </w:rPr>
        <w:t>()</w:t>
      </w:r>
      <w:r w:rsidRPr="009A50DE">
        <w:rPr>
          <w:color w:val="800080"/>
          <w:lang w:val="en-CA" w:eastAsia="zh-CN"/>
        </w:rPr>
        <w:t>;</w:t>
      </w:r>
    </w:p>
    <w:p w14:paraId="32BB2F48" w14:textId="77777777" w:rsidR="00EF04CB" w:rsidRPr="009A50DE" w:rsidRDefault="00EF04CB" w:rsidP="00C62F99">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52119DE5" w14:textId="77777777" w:rsidR="00EF04CB" w:rsidRPr="009A50DE" w:rsidRDefault="00EF04CB" w:rsidP="00C62F99">
      <w:pPr>
        <w:pStyle w:val="Code"/>
        <w:keepNext w:val="0"/>
        <w:keepLines w:val="0"/>
        <w:rPr>
          <w:color w:val="000000"/>
          <w:lang w:val="en-CA" w:eastAsia="zh-CN"/>
        </w:rPr>
      </w:pPr>
    </w:p>
    <w:p w14:paraId="08E331A3" w14:textId="77777777" w:rsidR="00EF04CB" w:rsidRPr="009A50DE" w:rsidRDefault="00EF04CB"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start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EF3ECB8" w14:textId="77777777" w:rsidR="00EF04CB" w:rsidRPr="00EF04CB" w:rsidRDefault="00EF04CB" w:rsidP="00C62F99">
      <w:pPr>
        <w:pStyle w:val="Code"/>
        <w:keepNext w:val="0"/>
        <w:keepLines w:val="0"/>
        <w:rPr>
          <w:color w:val="000000"/>
          <w:lang w:val="en-CA" w:eastAsia="zh-CN"/>
        </w:rPr>
      </w:pPr>
      <w:r w:rsidRPr="009A50DE">
        <w:rPr>
          <w:color w:val="000000"/>
          <w:lang w:val="en-CA" w:eastAsia="zh-CN"/>
        </w:rPr>
        <w:t xml:space="preserve">    </w:t>
      </w:r>
      <w:r w:rsidRPr="00EF04CB">
        <w:rPr>
          <w:b/>
          <w:bCs/>
          <w:color w:val="800000"/>
          <w:lang w:val="en-CA" w:eastAsia="zh-CN"/>
        </w:rPr>
        <w:t>if</w:t>
      </w:r>
      <w:r w:rsidRPr="00EF04CB">
        <w:rPr>
          <w:color w:val="000000"/>
          <w:lang w:val="en-CA" w:eastAsia="zh-CN"/>
        </w:rPr>
        <w:t xml:space="preserve"> </w:t>
      </w:r>
      <w:r w:rsidRPr="00EF04CB">
        <w:rPr>
          <w:color w:val="808030"/>
          <w:lang w:val="en-CA" w:eastAsia="zh-CN"/>
        </w:rPr>
        <w:t>(</w:t>
      </w:r>
      <w:r w:rsidRPr="00EF04CB">
        <w:rPr>
          <w:color w:val="000000"/>
          <w:lang w:val="en-CA" w:eastAsia="zh-CN"/>
        </w:rPr>
        <w:t xml:space="preserve">chrono </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null</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3ECD12A7"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chrono </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new</w:t>
      </w:r>
      <w:r w:rsidRPr="00EF04CB">
        <w:rPr>
          <w:color w:val="000000"/>
          <w:lang w:val="en-CA" w:eastAsia="zh-CN"/>
        </w:rPr>
        <w:t xml:space="preserve"> </w:t>
      </w:r>
      <w:r w:rsidRPr="00EF04CB">
        <w:rPr>
          <w:b/>
          <w:bCs/>
          <w:color w:val="BB7977"/>
          <w:lang w:val="en-CA" w:eastAsia="zh-CN"/>
        </w:rPr>
        <w:t>Timer</w:t>
      </w:r>
      <w:r w:rsidRPr="00EF04CB">
        <w:rPr>
          <w:color w:val="808030"/>
          <w:lang w:val="en-CA" w:eastAsia="zh-CN"/>
        </w:rPr>
        <w:t>(</w:t>
      </w:r>
      <w:r w:rsidRPr="00EF04CB">
        <w:rPr>
          <w:color w:val="000000"/>
          <w:lang w:val="en-CA" w:eastAsia="zh-CN"/>
        </w:rPr>
        <w:t>INTERVALLEENTRESCENES</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800080"/>
          <w:lang w:val="en-CA" w:eastAsia="zh-CN"/>
        </w:rPr>
        <w:t>;</w:t>
      </w:r>
    </w:p>
    <w:p w14:paraId="5C517944" w14:textId="77777777" w:rsidR="00EF04CB" w:rsidRPr="00EF04CB" w:rsidRDefault="00EF04CB" w:rsidP="00C62F99">
      <w:pPr>
        <w:pStyle w:val="Code"/>
        <w:keepNext w:val="0"/>
        <w:keepLines w:val="0"/>
        <w:rPr>
          <w:color w:val="000000"/>
          <w:lang w:eastAsia="zh-CN"/>
        </w:rPr>
      </w:pPr>
      <w:r w:rsidRPr="00EF04CB">
        <w:rPr>
          <w:color w:val="000000"/>
          <w:lang w:val="en-CA" w:eastAsia="zh-CN"/>
        </w:rPr>
        <w:t xml:space="preserve">      </w:t>
      </w:r>
      <w:r w:rsidRPr="00EF04CB">
        <w:rPr>
          <w:color w:val="000000"/>
          <w:lang w:eastAsia="zh-CN"/>
        </w:rPr>
        <w:t>chrono</w:t>
      </w:r>
      <w:r w:rsidRPr="00EF04CB">
        <w:rPr>
          <w:color w:val="808030"/>
          <w:lang w:eastAsia="zh-CN"/>
        </w:rPr>
        <w:t>.</w:t>
      </w:r>
      <w:r w:rsidRPr="00EF04CB">
        <w:rPr>
          <w:color w:val="000000"/>
          <w:lang w:eastAsia="zh-CN"/>
        </w:rPr>
        <w:t>start</w:t>
      </w:r>
      <w:r w:rsidRPr="00EF04CB">
        <w:rPr>
          <w:color w:val="808030"/>
          <w:lang w:eastAsia="zh-CN"/>
        </w:rPr>
        <w:t>()</w:t>
      </w:r>
      <w:r w:rsidRPr="00EF04CB">
        <w:rPr>
          <w:color w:val="800080"/>
          <w:lang w:eastAsia="zh-CN"/>
        </w:rPr>
        <w:t>;</w:t>
      </w:r>
    </w:p>
    <w:p w14:paraId="3CA6156C"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4A90A368"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29D99816"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Le chrono appelle actionPerformed périodiquement (boucle d'animation)</w:t>
      </w:r>
    </w:p>
    <w:p w14:paraId="1BAC4C86"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actionPerformed</w:t>
      </w:r>
      <w:r w:rsidRPr="00EF04CB">
        <w:rPr>
          <w:color w:val="808030"/>
          <w:lang w:val="en-CA" w:eastAsia="zh-CN"/>
        </w:rPr>
        <w:t>(</w:t>
      </w:r>
      <w:r w:rsidRPr="00EF04CB">
        <w:rPr>
          <w:color w:val="000000"/>
          <w:lang w:val="en-CA" w:eastAsia="zh-CN"/>
        </w:rPr>
        <w:t>ActionEvent 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3C0083ED" w14:textId="77777777" w:rsidR="00EF04CB" w:rsidRPr="00EF04CB" w:rsidRDefault="00EF04CB" w:rsidP="00C62F99">
      <w:pPr>
        <w:pStyle w:val="Code"/>
        <w:keepNext w:val="0"/>
        <w:keepLines w:val="0"/>
        <w:rPr>
          <w:color w:val="000000"/>
          <w:lang w:eastAsia="zh-CN"/>
        </w:rPr>
      </w:pPr>
      <w:r w:rsidRPr="00EF04CB">
        <w:rPr>
          <w:color w:val="000000"/>
          <w:lang w:val="en-CA" w:eastAsia="zh-CN"/>
        </w:rPr>
        <w:t xml:space="preserve">    </w:t>
      </w:r>
      <w:r w:rsidRPr="00EF04CB">
        <w:rPr>
          <w:color w:val="000000"/>
          <w:lang w:eastAsia="zh-CN"/>
        </w:rPr>
        <w:t>repaint</w:t>
      </w:r>
      <w:r w:rsidRPr="00EF04CB">
        <w:rPr>
          <w:color w:val="808030"/>
          <w:lang w:eastAsia="zh-CN"/>
        </w:rPr>
        <w:t>()</w:t>
      </w:r>
      <w:r w:rsidRPr="00EF04CB">
        <w:rPr>
          <w:color w:val="800080"/>
          <w:lang w:eastAsia="zh-CN"/>
        </w:rPr>
        <w:t>;</w:t>
      </w:r>
    </w:p>
    <w:p w14:paraId="7AD1ED5E"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Produire la prochaine scàne du monde à animer</w:t>
      </w:r>
    </w:p>
    <w:p w14:paraId="628C19EB"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leMondeAnime</w:t>
      </w:r>
      <w:r w:rsidRPr="00EF04CB">
        <w:rPr>
          <w:color w:val="808030"/>
          <w:lang w:eastAsia="zh-CN"/>
        </w:rPr>
        <w:t>.</w:t>
      </w:r>
      <w:r w:rsidRPr="00EF04CB">
        <w:rPr>
          <w:color w:val="000000"/>
          <w:lang w:eastAsia="zh-CN"/>
        </w:rPr>
        <w:t>prochaineScene</w:t>
      </w:r>
      <w:r w:rsidRPr="00EF04CB">
        <w:rPr>
          <w:color w:val="808030"/>
          <w:lang w:eastAsia="zh-CN"/>
        </w:rPr>
        <w:t>()</w:t>
      </w:r>
      <w:r w:rsidRPr="00EF04CB">
        <w:rPr>
          <w:color w:val="800080"/>
          <w:lang w:eastAsia="zh-CN"/>
        </w:rPr>
        <w:t>;</w:t>
      </w:r>
    </w:p>
    <w:p w14:paraId="33CB466E"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1859BFAF" w14:textId="77777777" w:rsidR="00EF04CB" w:rsidRPr="00EF04CB" w:rsidRDefault="00EF04CB" w:rsidP="00C62F99">
      <w:pPr>
        <w:pStyle w:val="Code"/>
        <w:keepNext w:val="0"/>
        <w:keepLines w:val="0"/>
        <w:rPr>
          <w:color w:val="000000"/>
          <w:lang w:eastAsia="zh-CN"/>
        </w:rPr>
      </w:pPr>
    </w:p>
    <w:p w14:paraId="461B4842"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paintComponent() est appelée indirectement par repaint()</w:t>
      </w:r>
    </w:p>
    <w:p w14:paraId="1FAFE1D9"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N.B. Swing utilise le double tampon : pas besoin d'effacer !</w:t>
      </w:r>
    </w:p>
    <w:p w14:paraId="3977FB74"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paintComponent</w:t>
      </w:r>
      <w:r w:rsidRPr="00EF04CB">
        <w:rPr>
          <w:color w:val="808030"/>
          <w:lang w:eastAsia="zh-CN"/>
        </w:rPr>
        <w:t>(</w:t>
      </w:r>
      <w:r w:rsidRPr="00EF04CB">
        <w:rPr>
          <w:color w:val="000000"/>
          <w:lang w:eastAsia="zh-CN"/>
        </w:rPr>
        <w:t>Graphics g</w:t>
      </w:r>
      <w:r w:rsidRPr="00EF04CB">
        <w:rPr>
          <w:color w:val="808030"/>
          <w:lang w:eastAsia="zh-CN"/>
        </w:rPr>
        <w:t>)</w:t>
      </w:r>
      <w:r w:rsidRPr="00EF04CB">
        <w:rPr>
          <w:color w:val="000000"/>
          <w:lang w:eastAsia="zh-CN"/>
        </w:rPr>
        <w:t xml:space="preserve"> </w:t>
      </w:r>
      <w:r w:rsidRPr="00EF04CB">
        <w:rPr>
          <w:color w:val="800080"/>
          <w:lang w:eastAsia="zh-CN"/>
        </w:rPr>
        <w:t>{</w:t>
      </w:r>
    </w:p>
    <w:p w14:paraId="4AF65EC4"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super</w:t>
      </w:r>
      <w:r w:rsidRPr="00EF04CB">
        <w:rPr>
          <w:color w:val="808030"/>
          <w:lang w:eastAsia="zh-CN"/>
        </w:rPr>
        <w:t>.</w:t>
      </w:r>
      <w:r w:rsidRPr="00EF04CB">
        <w:rPr>
          <w:color w:val="000000"/>
          <w:lang w:eastAsia="zh-CN"/>
        </w:rPr>
        <w:t>paintComponent</w:t>
      </w:r>
      <w:r w:rsidRPr="00EF04CB">
        <w:rPr>
          <w:color w:val="808030"/>
          <w:lang w:eastAsia="zh-CN"/>
        </w:rPr>
        <w:t>(</w:t>
      </w:r>
      <w:r w:rsidRPr="00EF04CB">
        <w:rPr>
          <w:color w:val="000000"/>
          <w:lang w:eastAsia="zh-CN"/>
        </w:rPr>
        <w:t>g</w:t>
      </w:r>
      <w:r w:rsidRPr="00EF04CB">
        <w:rPr>
          <w:color w:val="808030"/>
          <w:lang w:eastAsia="zh-CN"/>
        </w:rPr>
        <w:t>)</w:t>
      </w:r>
      <w:r w:rsidRPr="00EF04CB">
        <w:rPr>
          <w:color w:val="800080"/>
          <w:lang w:eastAsia="zh-CN"/>
        </w:rPr>
        <w:t>;</w:t>
      </w:r>
    </w:p>
    <w:p w14:paraId="689E65EF" w14:textId="77777777" w:rsidR="00EF04CB" w:rsidRPr="00EF04CB" w:rsidRDefault="00EF04CB" w:rsidP="00EF04CB">
      <w:pPr>
        <w:pStyle w:val="Code"/>
        <w:rPr>
          <w:color w:val="000000"/>
          <w:lang w:eastAsia="zh-CN"/>
        </w:rPr>
      </w:pPr>
    </w:p>
    <w:p w14:paraId="1FB96EC6"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Dessine les entités de l'animation</w:t>
      </w:r>
    </w:p>
    <w:p w14:paraId="27DB5974" w14:textId="77777777" w:rsidR="00EF04CB" w:rsidRPr="00C50856" w:rsidRDefault="00EF04CB" w:rsidP="00EF04CB">
      <w:pPr>
        <w:pStyle w:val="Code"/>
        <w:rPr>
          <w:color w:val="000000"/>
          <w:lang w:eastAsia="zh-CN"/>
        </w:rPr>
      </w:pPr>
      <w:r w:rsidRPr="00EF04CB">
        <w:rPr>
          <w:color w:val="000000"/>
          <w:lang w:eastAsia="zh-CN"/>
        </w:rPr>
        <w:t xml:space="preserve">    </w:t>
      </w:r>
      <w:r w:rsidRPr="00C50856">
        <w:rPr>
          <w:color w:val="000000"/>
          <w:lang w:eastAsia="zh-CN"/>
        </w:rPr>
        <w:t>leMondeAnime</w:t>
      </w:r>
      <w:r w:rsidRPr="00C50856">
        <w:rPr>
          <w:color w:val="808030"/>
          <w:lang w:eastAsia="zh-CN"/>
        </w:rPr>
        <w:t>.</w:t>
      </w:r>
      <w:r w:rsidRPr="00C50856">
        <w:rPr>
          <w:color w:val="000000"/>
          <w:lang w:eastAsia="zh-CN"/>
        </w:rPr>
        <w:t>paint</w:t>
      </w:r>
      <w:r w:rsidRPr="00C50856">
        <w:rPr>
          <w:color w:val="808030"/>
          <w:lang w:eastAsia="zh-CN"/>
        </w:rPr>
        <w:t>(</w:t>
      </w:r>
      <w:r w:rsidRPr="00C50856">
        <w:rPr>
          <w:color w:val="000000"/>
          <w:lang w:eastAsia="zh-CN"/>
        </w:rPr>
        <w:t>g</w:t>
      </w:r>
      <w:r w:rsidRPr="00C50856">
        <w:rPr>
          <w:color w:val="808030"/>
          <w:lang w:eastAsia="zh-CN"/>
        </w:rPr>
        <w:t>)</w:t>
      </w:r>
      <w:r w:rsidRPr="00C50856">
        <w:rPr>
          <w:color w:val="800080"/>
          <w:lang w:eastAsia="zh-CN"/>
        </w:rPr>
        <w:t>;</w:t>
      </w:r>
    </w:p>
    <w:p w14:paraId="25038179" w14:textId="77777777" w:rsidR="00EF04CB" w:rsidRPr="00C50856" w:rsidRDefault="00EF04CB" w:rsidP="00EF04CB">
      <w:pPr>
        <w:pStyle w:val="Code"/>
        <w:rPr>
          <w:color w:val="000000"/>
          <w:lang w:eastAsia="zh-CN"/>
        </w:rPr>
      </w:pPr>
      <w:r w:rsidRPr="00C50856">
        <w:rPr>
          <w:color w:val="000000"/>
          <w:lang w:eastAsia="zh-CN"/>
        </w:rPr>
        <w:t xml:space="preserve">  </w:t>
      </w:r>
      <w:r w:rsidRPr="00C50856">
        <w:rPr>
          <w:color w:val="800080"/>
          <w:lang w:eastAsia="zh-CN"/>
        </w:rPr>
        <w:t>}</w:t>
      </w:r>
    </w:p>
    <w:p w14:paraId="128AB9A1" w14:textId="77777777" w:rsidR="00EF04CB" w:rsidRPr="00C50856" w:rsidRDefault="00EF04CB" w:rsidP="00EF04CB">
      <w:pPr>
        <w:pStyle w:val="Code"/>
        <w:rPr>
          <w:color w:val="000000"/>
          <w:lang w:eastAsia="zh-CN"/>
        </w:rPr>
      </w:pPr>
      <w:r w:rsidRPr="00C50856">
        <w:rPr>
          <w:color w:val="800080"/>
          <w:lang w:eastAsia="zh-CN"/>
        </w:rPr>
        <w:t>}</w:t>
      </w:r>
    </w:p>
    <w:p w14:paraId="1A78E252" w14:textId="77777777" w:rsidR="00E34CFC" w:rsidRDefault="00E34CFC" w:rsidP="00E34CFC">
      <w:pPr>
        <w:pStyle w:val="Corpsdetexte"/>
      </w:pPr>
    </w:p>
    <w:p w14:paraId="2A8F21D5" w14:textId="77777777" w:rsidR="00E34CFC" w:rsidRDefault="00E34CFC" w:rsidP="00E34CFC">
      <w:pPr>
        <w:pStyle w:val="Corpsdetexte"/>
      </w:pPr>
      <w:r>
        <w:t xml:space="preserve">Enfin, l’objet de la classe </w:t>
      </w:r>
      <w:r w:rsidRPr="00F95166">
        <w:rPr>
          <w:i/>
          <w:iCs/>
        </w:rPr>
        <w:t>JPanelAvecTimerAnimeMondeAnime</w:t>
      </w:r>
      <w:r>
        <w:t xml:space="preserve"> est inclus dans une fenêtre de la classe </w:t>
      </w:r>
      <w:r w:rsidRPr="004D63FF">
        <w:rPr>
          <w:i/>
          <w:iCs/>
        </w:rPr>
        <w:t>ExempleJFrameIncluantJPanelAnimeMondeAnime</w:t>
      </w:r>
      <w:r>
        <w:t>.</w:t>
      </w:r>
    </w:p>
    <w:p w14:paraId="5011AB24" w14:textId="589F7D0C" w:rsidR="00E34CFC" w:rsidRPr="00C62F99" w:rsidRDefault="00000000" w:rsidP="00EF04CB">
      <w:pPr>
        <w:pStyle w:val="Corpsdetexte"/>
        <w:keepNext/>
        <w:keepLines/>
        <w:rPr>
          <w:rFonts w:ascii="Segoe UI" w:hAnsi="Segoe UI" w:cs="Segoe UI"/>
          <w:b/>
          <w:bCs/>
          <w:color w:val="586069"/>
          <w:lang w:val="fr-CA"/>
        </w:rPr>
      </w:pPr>
      <w:hyperlink r:id="rId391" w:history="1">
        <w:r w:rsidR="00E34CFC" w:rsidRPr="002C23EA">
          <w:rPr>
            <w:rFonts w:ascii="Segoe UI" w:hAnsi="Segoe UI" w:cs="Segoe UI"/>
            <w:color w:val="0366D6"/>
            <w:lang w:val="fr-CA"/>
          </w:rPr>
          <w:t>JavaPasAPas</w:t>
        </w:r>
      </w:hyperlink>
      <w:r w:rsidR="00E34CFC" w:rsidRPr="002C23EA">
        <w:rPr>
          <w:rFonts w:ascii="Segoe UI" w:hAnsi="Segoe UI" w:cs="Segoe UI"/>
          <w:color w:val="586069"/>
          <w:lang w:val="fr-CA"/>
        </w:rPr>
        <w:t>/</w:t>
      </w:r>
      <w:bookmarkStart w:id="192" w:name="OLE_LINK44"/>
      <w:bookmarkStart w:id="193" w:name="OLE_LINK46"/>
      <w:r w:rsidR="00EF04CB">
        <w:rPr>
          <w:rFonts w:ascii="Segoe UI" w:hAnsi="Segoe UI" w:cs="Segoe UI"/>
          <w:b/>
          <w:bCs/>
          <w:color w:val="586069"/>
          <w:lang w:val="fr-CA"/>
        </w:rPr>
        <w:t>chapitre_8/</w:t>
      </w:r>
      <w:r w:rsidR="00C62F99">
        <w:rPr>
          <w:rFonts w:ascii="Segoe UI" w:hAnsi="Segoe UI" w:cs="Segoe UI"/>
          <w:b/>
          <w:bCs/>
          <w:color w:val="586069"/>
          <w:lang w:val="fr-CA"/>
        </w:rPr>
        <w:t xml:space="preserve"> </w:t>
      </w:r>
      <w:r w:rsidR="00EF04CB">
        <w:rPr>
          <w:rFonts w:ascii="Segoe UI" w:hAnsi="Segoe UI" w:cs="Segoe UI"/>
          <w:b/>
          <w:bCs/>
          <w:color w:val="586069"/>
          <w:lang w:val="fr-CA"/>
        </w:rPr>
        <w:t>E</w:t>
      </w:r>
      <w:r w:rsidR="00E34CFC" w:rsidRPr="002C23EA">
        <w:rPr>
          <w:rFonts w:ascii="Segoe UI" w:hAnsi="Segoe UI" w:cs="Segoe UI"/>
          <w:b/>
          <w:bCs/>
          <w:color w:val="586069"/>
          <w:lang w:val="fr-CA"/>
        </w:rPr>
        <w:t>xempleJFrameIncluantJPanelAnimeMondeAnime.java</w:t>
      </w:r>
      <w:bookmarkEnd w:id="192"/>
      <w:bookmarkEnd w:id="193"/>
    </w:p>
    <w:p w14:paraId="599DD7EB" w14:textId="77777777" w:rsidR="00EF04CB" w:rsidRPr="00EF04CB" w:rsidRDefault="00EF04CB" w:rsidP="00EF04CB">
      <w:pPr>
        <w:pStyle w:val="Code"/>
        <w:rPr>
          <w:color w:val="000000"/>
          <w:lang w:eastAsia="zh-CN"/>
        </w:rPr>
      </w:pPr>
      <w:r w:rsidRPr="00EF04CB">
        <w:rPr>
          <w:lang w:eastAsia="zh-CN"/>
        </w:rPr>
        <w:t>// JFrame qui inclue le JPanelAnimeMondeAnime</w:t>
      </w:r>
    </w:p>
    <w:p w14:paraId="17713A13"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javax</w:t>
      </w:r>
      <w:r w:rsidRPr="00EF04CB">
        <w:rPr>
          <w:color w:val="808030"/>
          <w:lang w:eastAsia="zh-CN"/>
        </w:rPr>
        <w:t>.</w:t>
      </w:r>
      <w:r w:rsidRPr="00EF04CB">
        <w:rPr>
          <w:color w:val="004A43"/>
          <w:lang w:eastAsia="zh-CN"/>
        </w:rPr>
        <w:t>swing</w:t>
      </w:r>
      <w:r w:rsidRPr="00EF04CB">
        <w:rPr>
          <w:color w:val="808030"/>
          <w:lang w:eastAsia="zh-CN"/>
        </w:rPr>
        <w:t>.</w:t>
      </w:r>
      <w:r w:rsidRPr="00EF04CB">
        <w:rPr>
          <w:color w:val="004A43"/>
          <w:lang w:eastAsia="zh-CN"/>
        </w:rPr>
        <w:t>JFrame</w:t>
      </w:r>
      <w:r w:rsidRPr="00EF04CB">
        <w:rPr>
          <w:color w:val="800080"/>
          <w:lang w:eastAsia="zh-CN"/>
        </w:rPr>
        <w:t>;</w:t>
      </w:r>
    </w:p>
    <w:p w14:paraId="6DCDAD5C" w14:textId="77777777" w:rsidR="00EF04CB" w:rsidRPr="00EF04CB" w:rsidRDefault="00EF04CB" w:rsidP="00EF04CB">
      <w:pPr>
        <w:pStyle w:val="Code"/>
        <w:rPr>
          <w:color w:val="000000"/>
          <w:lang w:eastAsia="zh-CN"/>
        </w:rPr>
      </w:pPr>
    </w:p>
    <w:p w14:paraId="0680A70C" w14:textId="77777777" w:rsidR="00EF04CB" w:rsidRPr="00EF04CB" w:rsidRDefault="00EF04CB" w:rsidP="00EF04CB">
      <w:pPr>
        <w:pStyle w:val="Code"/>
        <w:rPr>
          <w:color w:val="000000"/>
          <w:lang w:eastAsia="zh-CN"/>
        </w:rPr>
      </w:pPr>
      <w:r w:rsidRPr="00EF04CB">
        <w:rPr>
          <w:b/>
          <w:bCs/>
          <w:color w:val="800000"/>
          <w:lang w:eastAsia="zh-CN"/>
        </w:rPr>
        <w:t>public</w:t>
      </w:r>
      <w:r w:rsidRPr="00EF04CB">
        <w:rPr>
          <w:color w:val="000000"/>
          <w:lang w:eastAsia="zh-CN"/>
        </w:rPr>
        <w:t xml:space="preserve"> </w:t>
      </w:r>
      <w:r w:rsidRPr="00EF04CB">
        <w:rPr>
          <w:b/>
          <w:bCs/>
          <w:color w:val="800000"/>
          <w:lang w:eastAsia="zh-CN"/>
        </w:rPr>
        <w:t>class</w:t>
      </w:r>
      <w:r w:rsidRPr="00EF04CB">
        <w:rPr>
          <w:color w:val="000000"/>
          <w:lang w:eastAsia="zh-CN"/>
        </w:rPr>
        <w:t xml:space="preserve"> ExempleJFrameIncluantJPanelAnimeMondeAnime </w:t>
      </w:r>
      <w:r w:rsidRPr="00EF04CB">
        <w:rPr>
          <w:b/>
          <w:bCs/>
          <w:color w:val="800000"/>
          <w:lang w:eastAsia="zh-CN"/>
        </w:rPr>
        <w:t>extends</w:t>
      </w:r>
      <w:r w:rsidRPr="00EF04CB">
        <w:rPr>
          <w:color w:val="000000"/>
          <w:lang w:eastAsia="zh-CN"/>
        </w:rPr>
        <w:t xml:space="preserve"> JFrame </w:t>
      </w:r>
      <w:r w:rsidRPr="00EF04CB">
        <w:rPr>
          <w:color w:val="800080"/>
          <w:lang w:eastAsia="zh-CN"/>
        </w:rPr>
        <w:t>{</w:t>
      </w:r>
    </w:p>
    <w:p w14:paraId="10953E52" w14:textId="77777777" w:rsidR="00EF04CB" w:rsidRPr="00EF04CB" w:rsidRDefault="00EF04CB" w:rsidP="00EF04CB">
      <w:pPr>
        <w:pStyle w:val="Code"/>
        <w:rPr>
          <w:color w:val="000000"/>
          <w:lang w:eastAsia="zh-CN"/>
        </w:rPr>
      </w:pPr>
    </w:p>
    <w:p w14:paraId="488483CA"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ExempleJFrameIncluantJPanelAnimeMondeAnime</w:t>
      </w:r>
      <w:r w:rsidRPr="00EF04CB">
        <w:rPr>
          <w:color w:val="808030"/>
          <w:lang w:eastAsia="zh-CN"/>
        </w:rPr>
        <w:t>()</w:t>
      </w:r>
      <w:r w:rsidRPr="00EF04CB">
        <w:rPr>
          <w:color w:val="000000"/>
          <w:lang w:eastAsia="zh-CN"/>
        </w:rPr>
        <w:t xml:space="preserve"> </w:t>
      </w:r>
      <w:r w:rsidRPr="00EF04CB">
        <w:rPr>
          <w:color w:val="800080"/>
          <w:lang w:eastAsia="zh-CN"/>
        </w:rPr>
        <w:t>{</w:t>
      </w:r>
    </w:p>
    <w:p w14:paraId="1EC0B879"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super</w:t>
      </w:r>
      <w:r w:rsidRPr="00EF04CB">
        <w:rPr>
          <w:color w:val="808030"/>
          <w:lang w:eastAsia="zh-CN"/>
        </w:rPr>
        <w:t>(</w:t>
      </w:r>
      <w:r w:rsidRPr="00EF04CB">
        <w:rPr>
          <w:color w:val="0000E6"/>
          <w:lang w:eastAsia="zh-CN"/>
        </w:rPr>
        <w:t>"Animation dans JPanel avec Timer"</w:t>
      </w:r>
      <w:r w:rsidRPr="00EF04CB">
        <w:rPr>
          <w:color w:val="808030"/>
          <w:lang w:eastAsia="zh-CN"/>
        </w:rPr>
        <w:t>)</w:t>
      </w:r>
      <w:r w:rsidRPr="00EF04CB">
        <w:rPr>
          <w:color w:val="800080"/>
          <w:lang w:eastAsia="zh-CN"/>
        </w:rPr>
        <w:t>;</w:t>
      </w:r>
    </w:p>
    <w:p w14:paraId="6271B67F" w14:textId="77777777" w:rsidR="00EF04CB" w:rsidRPr="009A50DE" w:rsidRDefault="00EF04CB" w:rsidP="00EF04CB">
      <w:pPr>
        <w:pStyle w:val="Code"/>
        <w:rPr>
          <w:color w:val="000000"/>
          <w:lang w:val="en-CA" w:eastAsia="zh-CN"/>
        </w:rPr>
      </w:pPr>
      <w:r w:rsidRPr="00EF04CB">
        <w:rPr>
          <w:color w:val="000000"/>
          <w:lang w:eastAsia="zh-CN"/>
        </w:rPr>
        <w:t xml:space="preserve">    </w:t>
      </w:r>
      <w:r w:rsidRPr="009A50DE">
        <w:rPr>
          <w:color w:val="000000"/>
          <w:lang w:val="en-CA" w:eastAsia="zh-CN"/>
        </w:rPr>
        <w:t xml:space="preserve">JPanelAvecTimerAnimeMondeAnime leJPanelAnimation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JPanelAvecTimerAnimeMondeAnime</w:t>
      </w:r>
      <w:r w:rsidRPr="009A50DE">
        <w:rPr>
          <w:color w:val="808030"/>
          <w:lang w:val="en-CA" w:eastAsia="zh-CN"/>
        </w:rPr>
        <w:t>()</w:t>
      </w:r>
      <w:r w:rsidRPr="009A50DE">
        <w:rPr>
          <w:color w:val="800080"/>
          <w:lang w:val="en-CA" w:eastAsia="zh-CN"/>
        </w:rPr>
        <w:t>;</w:t>
      </w:r>
    </w:p>
    <w:p w14:paraId="3F731D59"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getContentPane</w:t>
      </w:r>
      <w:r w:rsidRPr="009A50DE">
        <w:rPr>
          <w:color w:val="808030"/>
          <w:lang w:val="en-CA" w:eastAsia="zh-CN"/>
        </w:rPr>
        <w:t>().</w:t>
      </w:r>
      <w:r w:rsidRPr="009A50DE">
        <w:rPr>
          <w:color w:val="000000"/>
          <w:lang w:val="en-CA" w:eastAsia="zh-CN"/>
        </w:rPr>
        <w:t>add</w:t>
      </w:r>
      <w:r w:rsidRPr="009A50DE">
        <w:rPr>
          <w:color w:val="808030"/>
          <w:lang w:val="en-CA" w:eastAsia="zh-CN"/>
        </w:rPr>
        <w:t>(</w:t>
      </w:r>
      <w:r w:rsidRPr="009A50DE">
        <w:rPr>
          <w:color w:val="000000"/>
          <w:lang w:val="en-CA" w:eastAsia="zh-CN"/>
        </w:rPr>
        <w:t>leJPanelAnimation</w:t>
      </w:r>
      <w:r w:rsidRPr="009A50DE">
        <w:rPr>
          <w:color w:val="808030"/>
          <w:lang w:val="en-CA" w:eastAsia="zh-CN"/>
        </w:rPr>
        <w:t>)</w:t>
      </w:r>
      <w:r w:rsidRPr="009A50DE">
        <w:rPr>
          <w:color w:val="800080"/>
          <w:lang w:val="en-CA" w:eastAsia="zh-CN"/>
        </w:rPr>
        <w:t>;</w:t>
      </w:r>
    </w:p>
    <w:p w14:paraId="3E39B8CC"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setDefaultCloseOperation</w:t>
      </w:r>
      <w:r w:rsidRPr="009A50DE">
        <w:rPr>
          <w:color w:val="808030"/>
          <w:lang w:val="en-CA" w:eastAsia="zh-CN"/>
        </w:rPr>
        <w:t>(</w:t>
      </w:r>
      <w:r w:rsidRPr="009A50DE">
        <w:rPr>
          <w:color w:val="000000"/>
          <w:lang w:val="en-CA" w:eastAsia="zh-CN"/>
        </w:rPr>
        <w:t>EXIT_ON_CLOSE</w:t>
      </w:r>
      <w:r w:rsidRPr="009A50DE">
        <w:rPr>
          <w:color w:val="808030"/>
          <w:lang w:val="en-CA" w:eastAsia="zh-CN"/>
        </w:rPr>
        <w:t>)</w:t>
      </w:r>
      <w:r w:rsidRPr="009A50DE">
        <w:rPr>
          <w:color w:val="800080"/>
          <w:lang w:val="en-CA" w:eastAsia="zh-CN"/>
        </w:rPr>
        <w:t>;</w:t>
      </w:r>
    </w:p>
    <w:p w14:paraId="47733F4D"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setSize</w:t>
      </w:r>
      <w:r w:rsidRPr="009A50DE">
        <w:rPr>
          <w:color w:val="808030"/>
          <w:lang w:val="en-CA" w:eastAsia="zh-CN"/>
        </w:rPr>
        <w:t>(</w:t>
      </w:r>
    </w:p>
    <w:p w14:paraId="2B505AF8" w14:textId="77777777" w:rsidR="00EF04CB" w:rsidRPr="009A50DE" w:rsidRDefault="00EF04CB" w:rsidP="00EF04CB">
      <w:pPr>
        <w:pStyle w:val="Code"/>
        <w:rPr>
          <w:color w:val="000000"/>
          <w:lang w:val="en-CA" w:eastAsia="zh-CN"/>
        </w:rPr>
      </w:pPr>
      <w:r w:rsidRPr="009A50DE">
        <w:rPr>
          <w:color w:val="000000"/>
          <w:lang w:val="en-CA" w:eastAsia="zh-CN"/>
        </w:rPr>
        <w:t xml:space="preserve">        JPanelAvecTimerAnimeMondeAnime</w:t>
      </w:r>
      <w:r w:rsidRPr="009A50DE">
        <w:rPr>
          <w:color w:val="808030"/>
          <w:lang w:val="en-CA" w:eastAsia="zh-CN"/>
        </w:rPr>
        <w:t>.</w:t>
      </w:r>
      <w:r w:rsidRPr="009A50DE">
        <w:rPr>
          <w:color w:val="000000"/>
          <w:lang w:val="en-CA" w:eastAsia="zh-CN"/>
        </w:rPr>
        <w:t>LARGEURJPANEL</w:t>
      </w:r>
      <w:r w:rsidRPr="009A50DE">
        <w:rPr>
          <w:color w:val="808030"/>
          <w:lang w:val="en-CA" w:eastAsia="zh-CN"/>
        </w:rPr>
        <w:t>,</w:t>
      </w:r>
    </w:p>
    <w:p w14:paraId="44BEA872" w14:textId="77777777" w:rsidR="00EF04CB" w:rsidRPr="009A50DE" w:rsidRDefault="00EF04CB" w:rsidP="00EF04CB">
      <w:pPr>
        <w:pStyle w:val="Code"/>
        <w:rPr>
          <w:color w:val="000000"/>
          <w:lang w:val="en-CA" w:eastAsia="zh-CN"/>
        </w:rPr>
      </w:pPr>
      <w:r w:rsidRPr="009A50DE">
        <w:rPr>
          <w:color w:val="000000"/>
          <w:lang w:val="en-CA" w:eastAsia="zh-CN"/>
        </w:rPr>
        <w:t xml:space="preserve">        JPanelAvecTimerAnimeMondeAnime</w:t>
      </w:r>
      <w:r w:rsidRPr="009A50DE">
        <w:rPr>
          <w:color w:val="808030"/>
          <w:lang w:val="en-CA" w:eastAsia="zh-CN"/>
        </w:rPr>
        <w:t>.</w:t>
      </w:r>
      <w:r w:rsidRPr="009A50DE">
        <w:rPr>
          <w:color w:val="000000"/>
          <w:lang w:val="en-CA" w:eastAsia="zh-CN"/>
        </w:rPr>
        <w:t xml:space="preserve">HAUTEURJPANEL </w:t>
      </w:r>
      <w:r w:rsidRPr="009A50DE">
        <w:rPr>
          <w:color w:val="808030"/>
          <w:lang w:val="en-CA" w:eastAsia="zh-CN"/>
        </w:rPr>
        <w:t>+</w:t>
      </w:r>
      <w:r w:rsidRPr="009A50DE">
        <w:rPr>
          <w:color w:val="000000"/>
          <w:lang w:val="en-CA" w:eastAsia="zh-CN"/>
        </w:rPr>
        <w:t xml:space="preserve"> </w:t>
      </w:r>
      <w:r w:rsidRPr="009A50DE">
        <w:rPr>
          <w:color w:val="008C00"/>
          <w:lang w:val="en-CA" w:eastAsia="zh-CN"/>
        </w:rPr>
        <w:t>30</w:t>
      </w:r>
      <w:r w:rsidRPr="009A50DE">
        <w:rPr>
          <w:color w:val="808030"/>
          <w:lang w:val="en-CA" w:eastAsia="zh-CN"/>
        </w:rPr>
        <w:t>)</w:t>
      </w:r>
      <w:r w:rsidRPr="009A50DE">
        <w:rPr>
          <w:color w:val="800080"/>
          <w:lang w:val="en-CA" w:eastAsia="zh-CN"/>
        </w:rPr>
        <w:t>;</w:t>
      </w:r>
    </w:p>
    <w:p w14:paraId="6150FAC6" w14:textId="77777777" w:rsidR="00EF04CB" w:rsidRPr="00EF04CB" w:rsidRDefault="00EF04CB" w:rsidP="00EF04CB">
      <w:pPr>
        <w:pStyle w:val="Code"/>
        <w:rPr>
          <w:color w:val="000000"/>
          <w:lang w:val="en-CA" w:eastAsia="zh-CN"/>
        </w:rPr>
      </w:pPr>
      <w:r w:rsidRPr="009A50DE">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setVisible</w:t>
      </w:r>
      <w:r w:rsidRPr="00EF04CB">
        <w:rPr>
          <w:color w:val="808030"/>
          <w:lang w:val="en-CA" w:eastAsia="zh-CN"/>
        </w:rPr>
        <w:t>(</w:t>
      </w:r>
      <w:r w:rsidRPr="00EF04CB">
        <w:rPr>
          <w:b/>
          <w:bCs/>
          <w:color w:val="800000"/>
          <w:lang w:val="en-CA" w:eastAsia="zh-CN"/>
        </w:rPr>
        <w:t>true</w:t>
      </w:r>
      <w:r w:rsidRPr="00EF04CB">
        <w:rPr>
          <w:color w:val="808030"/>
          <w:lang w:val="en-CA" w:eastAsia="zh-CN"/>
        </w:rPr>
        <w:t>)</w:t>
      </w:r>
      <w:r w:rsidRPr="00EF04CB">
        <w:rPr>
          <w:color w:val="800080"/>
          <w:lang w:val="en-CA" w:eastAsia="zh-CN"/>
        </w:rPr>
        <w:t>;</w:t>
      </w:r>
    </w:p>
    <w:p w14:paraId="7AB16434" w14:textId="77777777" w:rsidR="00EF04CB" w:rsidRPr="00EF04CB" w:rsidRDefault="00EF04CB" w:rsidP="00EF04CB">
      <w:pPr>
        <w:pStyle w:val="Code"/>
        <w:rPr>
          <w:color w:val="000000"/>
          <w:lang w:val="en-CA" w:eastAsia="zh-CN"/>
        </w:rPr>
      </w:pPr>
      <w:r w:rsidRPr="00EF04CB">
        <w:rPr>
          <w:color w:val="000000"/>
          <w:lang w:val="en-CA" w:eastAsia="zh-CN"/>
        </w:rPr>
        <w:t xml:space="preserve">    leJPanelAnimation</w:t>
      </w:r>
      <w:r w:rsidRPr="00EF04CB">
        <w:rPr>
          <w:color w:val="808030"/>
          <w:lang w:val="en-CA" w:eastAsia="zh-CN"/>
        </w:rPr>
        <w:t>.</w:t>
      </w:r>
      <w:r w:rsidRPr="00EF04CB">
        <w:rPr>
          <w:color w:val="000000"/>
          <w:lang w:val="en-CA" w:eastAsia="zh-CN"/>
        </w:rPr>
        <w:t>start</w:t>
      </w:r>
      <w:r w:rsidRPr="00EF04CB">
        <w:rPr>
          <w:color w:val="808030"/>
          <w:lang w:val="en-CA" w:eastAsia="zh-CN"/>
        </w:rPr>
        <w:t>()</w:t>
      </w:r>
      <w:r w:rsidRPr="00EF04CB">
        <w:rPr>
          <w:color w:val="800080"/>
          <w:lang w:val="en-CA" w:eastAsia="zh-CN"/>
        </w:rPr>
        <w:t>;</w:t>
      </w:r>
    </w:p>
    <w:p w14:paraId="025E1CC6"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p>
    <w:p w14:paraId="6F829166" w14:textId="77777777" w:rsidR="00EF04CB" w:rsidRPr="00EF04CB" w:rsidRDefault="00EF04CB" w:rsidP="00EF04CB">
      <w:pPr>
        <w:pStyle w:val="Code"/>
        <w:rPr>
          <w:color w:val="000000"/>
          <w:lang w:val="en-CA" w:eastAsia="zh-CN"/>
        </w:rPr>
      </w:pPr>
    </w:p>
    <w:p w14:paraId="7F10DC1B"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b/>
          <w:bCs/>
          <w:color w:val="800000"/>
          <w:lang w:val="en-CA" w:eastAsia="zh-CN"/>
        </w:rPr>
        <w:t>static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main</w:t>
      </w:r>
      <w:r w:rsidRPr="00EF04CB">
        <w:rPr>
          <w:color w:val="808030"/>
          <w:lang w:val="en-CA" w:eastAsia="zh-CN"/>
        </w:rPr>
        <w:t>(</w:t>
      </w:r>
      <w:r w:rsidRPr="00EF04CB">
        <w:rPr>
          <w:b/>
          <w:bCs/>
          <w:color w:val="BB7977"/>
          <w:lang w:val="en-CA" w:eastAsia="zh-CN"/>
        </w:rPr>
        <w:t>String</w:t>
      </w:r>
      <w:r w:rsidRPr="00EF04CB">
        <w:rPr>
          <w:color w:val="000000"/>
          <w:lang w:val="en-CA" w:eastAsia="zh-CN"/>
        </w:rPr>
        <w:t xml:space="preserve"> args</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44D8F7DC" w14:textId="77777777" w:rsidR="00EF04CB" w:rsidRPr="00C50856" w:rsidRDefault="00EF04CB" w:rsidP="00EF04CB">
      <w:pPr>
        <w:pStyle w:val="Code"/>
        <w:rPr>
          <w:color w:val="000000"/>
          <w:lang w:val="fr-FR" w:eastAsia="zh-CN"/>
        </w:rPr>
      </w:pPr>
      <w:r w:rsidRPr="00EF04CB">
        <w:rPr>
          <w:color w:val="000000"/>
          <w:lang w:val="en-CA" w:eastAsia="zh-CN"/>
        </w:rPr>
        <w:t xml:space="preserve">    </w:t>
      </w:r>
      <w:r w:rsidRPr="00C50856">
        <w:rPr>
          <w:b/>
          <w:bCs/>
          <w:color w:val="800000"/>
          <w:lang w:val="fr-FR" w:eastAsia="zh-CN"/>
        </w:rPr>
        <w:t>new</w:t>
      </w:r>
      <w:r w:rsidRPr="00C50856">
        <w:rPr>
          <w:color w:val="000000"/>
          <w:lang w:val="fr-FR" w:eastAsia="zh-CN"/>
        </w:rPr>
        <w:t xml:space="preserve"> ExempleJFrameIncluantJPanelAnimeMondeAnime</w:t>
      </w:r>
      <w:r w:rsidRPr="00C50856">
        <w:rPr>
          <w:color w:val="808030"/>
          <w:lang w:val="fr-FR" w:eastAsia="zh-CN"/>
        </w:rPr>
        <w:t>()</w:t>
      </w:r>
      <w:r w:rsidRPr="00C50856">
        <w:rPr>
          <w:color w:val="800080"/>
          <w:lang w:val="fr-FR" w:eastAsia="zh-CN"/>
        </w:rPr>
        <w:t>;</w:t>
      </w:r>
    </w:p>
    <w:p w14:paraId="52A99D18" w14:textId="77777777" w:rsidR="00EF04CB" w:rsidRPr="00C50856" w:rsidRDefault="00EF04CB" w:rsidP="00EF04CB">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4FFC8A51" w14:textId="5B2B59F4" w:rsidR="00EF04CB" w:rsidRDefault="00EF04CB" w:rsidP="00EF04CB">
      <w:pPr>
        <w:pStyle w:val="Code"/>
        <w:rPr>
          <w:color w:val="800080"/>
          <w:lang w:val="fr-FR" w:eastAsia="zh-CN"/>
        </w:rPr>
      </w:pPr>
      <w:r w:rsidRPr="00C50856">
        <w:rPr>
          <w:color w:val="800080"/>
          <w:lang w:val="fr-FR" w:eastAsia="zh-CN"/>
        </w:rPr>
        <w:t>}</w:t>
      </w:r>
    </w:p>
    <w:p w14:paraId="2926DBE1" w14:textId="77777777" w:rsidR="003E5B17" w:rsidRPr="00C50856" w:rsidRDefault="003E5B17" w:rsidP="00EF04CB">
      <w:pPr>
        <w:pStyle w:val="Code"/>
        <w:rPr>
          <w:color w:val="000000"/>
          <w:lang w:val="fr-FR" w:eastAsia="zh-CN"/>
        </w:rPr>
      </w:pPr>
    </w:p>
    <w:p w14:paraId="3F87A20E" w14:textId="77777777" w:rsidR="00E34CFC" w:rsidRDefault="00E34CFC" w:rsidP="00E34CFC">
      <w:pPr>
        <w:pStyle w:val="Corpsdetexte"/>
      </w:pPr>
    </w:p>
    <w:p w14:paraId="5160C4C2" w14:textId="358C922E" w:rsidR="00E34CFC" w:rsidRDefault="00E34CFC" w:rsidP="00E34CFC">
      <w:pPr>
        <w:pStyle w:val="Corpsdetexte"/>
      </w:pPr>
      <w:r>
        <w:t xml:space="preserve">Il est important d’examiner attentivement la différence entre cette version du programme et la précédente (section </w:t>
      </w:r>
      <w:r>
        <w:fldChar w:fldCharType="begin"/>
      </w:r>
      <w:r>
        <w:instrText xml:space="preserve"> REF _Ref65651638 \r \h </w:instrText>
      </w:r>
      <w:r>
        <w:fldChar w:fldCharType="separate"/>
      </w:r>
      <w:r w:rsidR="00AB64FB">
        <w:t>7.1</w:t>
      </w:r>
      <w:r>
        <w:fldChar w:fldCharType="end"/>
      </w:r>
      <w:r>
        <w:t xml:space="preserve">). Le regroupement des aspects spécifiques au monde à animer, de manière indépendante du mécanisme d’animation, facilite la compréhension du programme. Les différents aspects du monde à animer ont été identifiés et isolés de manière précise. Ce partage des responsabilités permet de changer le mécanisme d’animation en réutilisant la même classe </w:t>
      </w:r>
      <w:r w:rsidRPr="00243971">
        <w:rPr>
          <w:i/>
          <w:iCs/>
        </w:rPr>
        <w:t>MondeAnim</w:t>
      </w:r>
      <w:r>
        <w:rPr>
          <w:i/>
          <w:iCs/>
        </w:rPr>
        <w:t>e.</w:t>
      </w:r>
    </w:p>
    <w:p w14:paraId="08691FDF" w14:textId="77777777" w:rsidR="00E34CFC" w:rsidRPr="00752910" w:rsidRDefault="00E34CFC" w:rsidP="00EF7B00">
      <w:pPr>
        <w:pStyle w:val="Corpsdetexte"/>
        <w:keepNext/>
        <w:keepLines/>
        <w:numPr>
          <w:ilvl w:val="0"/>
          <w:numId w:val="17"/>
        </w:numPr>
        <w:rPr>
          <w:b/>
          <w:bCs/>
        </w:rPr>
      </w:pPr>
      <w:r w:rsidRPr="00752910">
        <w:rPr>
          <w:b/>
          <w:bCs/>
        </w:rPr>
        <w:t>Animation par boucle explicite</w:t>
      </w:r>
    </w:p>
    <w:p w14:paraId="43F855E0" w14:textId="1FE723B1" w:rsidR="00E34CFC" w:rsidRDefault="00E34CFC" w:rsidP="00EF7B00">
      <w:pPr>
        <w:pStyle w:val="Corpsdetexte"/>
        <w:keepNext/>
        <w:keepLines/>
      </w:pPr>
      <w:r>
        <w:t xml:space="preserve">Dans l’exemple suivant, un </w:t>
      </w:r>
      <w:hyperlink r:id="rId392"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utilise une boucle explicite pour animer le monde de la classe </w:t>
      </w:r>
      <w:r w:rsidRPr="00842708">
        <w:rPr>
          <w:i/>
          <w:iCs/>
        </w:rPr>
        <w:t>MondeAnime</w:t>
      </w:r>
      <w:r>
        <w:t xml:space="preserve"> plutôt qu’un </w:t>
      </w:r>
      <w:r w:rsidRPr="00243971">
        <w:rPr>
          <w:i/>
          <w:iCs/>
        </w:rPr>
        <w:t>Timer</w:t>
      </w:r>
      <w:r>
        <w:t xml:space="preserve">. La classe </w:t>
      </w:r>
      <w:r w:rsidRPr="00211010">
        <w:rPr>
          <w:i/>
        </w:rPr>
        <w:t>MondeAnime</w:t>
      </w:r>
      <w:r>
        <w:t xml:space="preserve"> est réutilisée telle quelle sans changement !</w:t>
      </w:r>
    </w:p>
    <w:p w14:paraId="29033E21" w14:textId="1AE10092" w:rsidR="00E34CFC" w:rsidRDefault="00E34CFC" w:rsidP="00E34CFC">
      <w:pPr>
        <w:pStyle w:val="Corpsdetexte"/>
      </w:pPr>
      <w:r w:rsidRPr="00A046EE">
        <w:rPr>
          <w:b/>
          <w:bCs/>
        </w:rPr>
        <w:t>Exemple</w:t>
      </w:r>
      <w:r>
        <w:t xml:space="preserve">. Voici le code de la sous-classe de </w:t>
      </w:r>
      <w:hyperlink r:id="rId393"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qui fournit le mécanisme d’animation sous forme d’une boucle dans la méthode </w:t>
      </w:r>
      <w:r w:rsidRPr="00A046EE">
        <w:rPr>
          <w:i/>
          <w:iCs/>
        </w:rPr>
        <w:t>start</w:t>
      </w:r>
      <w:r>
        <w:t>().</w:t>
      </w:r>
    </w:p>
    <w:p w14:paraId="7C7343F6" w14:textId="4F997167" w:rsidR="00E34CFC" w:rsidRPr="00C62F99" w:rsidRDefault="00000000" w:rsidP="00FA6A12">
      <w:pPr>
        <w:pStyle w:val="Corpsdetexte"/>
        <w:keepNext/>
        <w:keepLines/>
        <w:rPr>
          <w:rFonts w:ascii="Segoe UI" w:hAnsi="Segoe UI" w:cs="Segoe UI"/>
          <w:b/>
          <w:bCs/>
          <w:color w:val="586069"/>
          <w:lang w:val="fr-CA"/>
        </w:rPr>
      </w:pPr>
      <w:hyperlink r:id="rId394" w:history="1">
        <w:r w:rsidR="00E34CFC" w:rsidRPr="002C23EA">
          <w:rPr>
            <w:rFonts w:ascii="Segoe UI" w:hAnsi="Segoe UI" w:cs="Segoe UI"/>
            <w:color w:val="0366D6"/>
            <w:lang w:val="fr-CA"/>
          </w:rPr>
          <w:t>JavaPasAPas</w:t>
        </w:r>
      </w:hyperlink>
      <w:r w:rsidR="00E34CFC" w:rsidRPr="002C23EA">
        <w:rPr>
          <w:rFonts w:ascii="Segoe UI" w:hAnsi="Segoe UI" w:cs="Segoe UI"/>
          <w:color w:val="586069"/>
          <w:lang w:val="fr-CA"/>
        </w:rPr>
        <w:t>/</w:t>
      </w:r>
      <w:bookmarkStart w:id="194" w:name="OLE_LINK47"/>
      <w:bookmarkStart w:id="195" w:name="OLE_LINK48"/>
      <w:r w:rsidR="00EF04CB">
        <w:rPr>
          <w:rFonts w:ascii="Segoe UI" w:hAnsi="Segoe UI" w:cs="Segoe UI"/>
          <w:b/>
          <w:bCs/>
          <w:color w:val="586069"/>
          <w:lang w:val="fr-CA"/>
        </w:rPr>
        <w:t>chapitre_8/</w:t>
      </w:r>
      <w:r w:rsidR="00C62F99">
        <w:rPr>
          <w:rFonts w:ascii="Segoe UI" w:hAnsi="Segoe UI" w:cs="Segoe UI"/>
          <w:b/>
          <w:bCs/>
          <w:color w:val="586069"/>
          <w:lang w:val="fr-CA"/>
        </w:rPr>
        <w:t xml:space="preserve"> </w:t>
      </w:r>
      <w:r w:rsidR="00EF04CB">
        <w:rPr>
          <w:rFonts w:ascii="Segoe UI" w:hAnsi="Segoe UI" w:cs="Segoe UI"/>
          <w:b/>
          <w:bCs/>
          <w:color w:val="586069"/>
          <w:lang w:val="fr-CA"/>
        </w:rPr>
        <w:t>J</w:t>
      </w:r>
      <w:r w:rsidR="00E34CFC" w:rsidRPr="002C23EA">
        <w:rPr>
          <w:rFonts w:ascii="Segoe UI" w:hAnsi="Segoe UI" w:cs="Segoe UI"/>
          <w:b/>
          <w:bCs/>
          <w:color w:val="586069"/>
          <w:lang w:val="fr-CA"/>
        </w:rPr>
        <w:t>PanelAvecBoucleAnimeMondeAnime.java</w:t>
      </w:r>
      <w:bookmarkEnd w:id="194"/>
      <w:bookmarkEnd w:id="195"/>
    </w:p>
    <w:p w14:paraId="777BC4AC" w14:textId="77777777" w:rsidR="00EF04CB" w:rsidRPr="00EF04CB" w:rsidRDefault="00EF04CB" w:rsidP="00FA6A12">
      <w:pPr>
        <w:pStyle w:val="Code"/>
        <w:rPr>
          <w:color w:val="000000"/>
          <w:lang w:eastAsia="zh-CN"/>
        </w:rPr>
      </w:pPr>
      <w:r w:rsidRPr="00EF04CB">
        <w:rPr>
          <w:lang w:eastAsia="zh-CN"/>
        </w:rPr>
        <w:t>// JPanel avec boucle qui anime un objet de MondeAnime</w:t>
      </w:r>
    </w:p>
    <w:p w14:paraId="6234E69B" w14:textId="77777777" w:rsidR="00EF04CB" w:rsidRPr="00EF04CB" w:rsidRDefault="00EF04CB" w:rsidP="00FA6A12">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b/>
          <w:bCs/>
          <w:color w:val="800000"/>
          <w:lang w:eastAsia="zh-CN"/>
        </w:rPr>
        <w:t>*</w:t>
      </w:r>
      <w:r w:rsidRPr="00EF04CB">
        <w:rPr>
          <w:color w:val="800080"/>
          <w:lang w:eastAsia="zh-CN"/>
        </w:rPr>
        <w:t>;</w:t>
      </w:r>
    </w:p>
    <w:p w14:paraId="227FA659" w14:textId="77777777" w:rsidR="00EF04CB" w:rsidRPr="00EF04CB" w:rsidRDefault="00EF04CB" w:rsidP="00FA6A12">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color w:val="004A43"/>
          <w:lang w:eastAsia="zh-CN"/>
        </w:rPr>
        <w:t>event</w:t>
      </w:r>
      <w:r w:rsidRPr="00EF04CB">
        <w:rPr>
          <w:color w:val="808030"/>
          <w:lang w:eastAsia="zh-CN"/>
        </w:rPr>
        <w:t>.</w:t>
      </w:r>
      <w:r w:rsidRPr="00EF04CB">
        <w:rPr>
          <w:b/>
          <w:bCs/>
          <w:color w:val="800000"/>
          <w:lang w:eastAsia="zh-CN"/>
        </w:rPr>
        <w:t>*</w:t>
      </w:r>
      <w:r w:rsidRPr="00EF04CB">
        <w:rPr>
          <w:color w:val="800080"/>
          <w:lang w:eastAsia="zh-CN"/>
        </w:rPr>
        <w:t>;</w:t>
      </w:r>
    </w:p>
    <w:p w14:paraId="161D563D" w14:textId="77777777" w:rsidR="00EF04CB" w:rsidRPr="009A50DE" w:rsidRDefault="00EF04CB" w:rsidP="00EF04CB">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javax</w:t>
      </w:r>
      <w:r w:rsidRPr="009A50DE">
        <w:rPr>
          <w:color w:val="808030"/>
          <w:lang w:val="en-CA" w:eastAsia="zh-CN"/>
        </w:rPr>
        <w:t>.</w:t>
      </w:r>
      <w:r w:rsidRPr="009A50DE">
        <w:rPr>
          <w:color w:val="004A43"/>
          <w:lang w:val="en-CA" w:eastAsia="zh-CN"/>
        </w:rPr>
        <w:t>swing</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E821495" w14:textId="77777777" w:rsidR="00EF04CB" w:rsidRPr="009A50DE" w:rsidRDefault="00EF04CB" w:rsidP="00C62F99">
      <w:pPr>
        <w:pStyle w:val="Code"/>
        <w:keepNext w:val="0"/>
        <w:keepLines w:val="0"/>
        <w:rPr>
          <w:color w:val="000000"/>
          <w:lang w:val="en-CA" w:eastAsia="zh-CN"/>
        </w:rPr>
      </w:pPr>
    </w:p>
    <w:p w14:paraId="5F5CA1B2" w14:textId="77777777" w:rsidR="00EF04CB" w:rsidRPr="009A50DE" w:rsidRDefault="00EF04CB" w:rsidP="00C62F99">
      <w:pPr>
        <w:pStyle w:val="Code"/>
        <w:keepNext w:val="0"/>
        <w:keepLines w:val="0"/>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JPanelAvecBoucleAnimeMondeAnime </w:t>
      </w:r>
      <w:r w:rsidRPr="009A50DE">
        <w:rPr>
          <w:b/>
          <w:bCs/>
          <w:color w:val="800000"/>
          <w:lang w:val="en-CA" w:eastAsia="zh-CN"/>
        </w:rPr>
        <w:t>extends</w:t>
      </w:r>
      <w:r w:rsidRPr="009A50DE">
        <w:rPr>
          <w:color w:val="000000"/>
          <w:lang w:val="en-CA" w:eastAsia="zh-CN"/>
        </w:rPr>
        <w:t xml:space="preserve"> JPanel </w:t>
      </w:r>
      <w:r w:rsidRPr="009A50DE">
        <w:rPr>
          <w:color w:val="800080"/>
          <w:lang w:val="en-CA" w:eastAsia="zh-CN"/>
        </w:rPr>
        <w:t>{</w:t>
      </w:r>
    </w:p>
    <w:p w14:paraId="7FB41662" w14:textId="77777777" w:rsidR="00EF04CB" w:rsidRPr="009A50DE" w:rsidRDefault="00EF04CB" w:rsidP="00C62F99">
      <w:pPr>
        <w:pStyle w:val="Code"/>
        <w:keepNext w:val="0"/>
        <w:keepLines w:val="0"/>
        <w:rPr>
          <w:color w:val="000000"/>
          <w:lang w:val="en-CA" w:eastAsia="zh-CN"/>
        </w:rPr>
      </w:pPr>
    </w:p>
    <w:p w14:paraId="3ACB9CF2" w14:textId="77777777" w:rsidR="00EF04CB" w:rsidRPr="00EF04CB" w:rsidRDefault="00EF04CB" w:rsidP="00C62F99">
      <w:pPr>
        <w:pStyle w:val="Code"/>
        <w:keepNext w:val="0"/>
        <w:keepLines w:val="0"/>
        <w:rPr>
          <w:color w:val="000000"/>
          <w:lang w:eastAsia="zh-CN"/>
        </w:rPr>
      </w:pPr>
      <w:r w:rsidRPr="009A50DE">
        <w:rPr>
          <w:color w:val="000000"/>
          <w:lang w:val="en-CA" w:eastAsia="zh-CN"/>
        </w:rPr>
        <w:t xml:space="preserve">  </w:t>
      </w:r>
      <w:r w:rsidRPr="00EF04CB">
        <w:rPr>
          <w:b/>
          <w:bCs/>
          <w:color w:val="800000"/>
          <w:lang w:eastAsia="zh-CN"/>
        </w:rPr>
        <w:t>public</w:t>
      </w:r>
      <w:r w:rsidRPr="00EF04CB">
        <w:rPr>
          <w:color w:val="000000"/>
          <w:lang w:eastAsia="zh-CN"/>
        </w:rPr>
        <w:t xml:space="preserve"> </w:t>
      </w:r>
      <w:r w:rsidRPr="00EF04CB">
        <w:rPr>
          <w:b/>
          <w:bCs/>
          <w:color w:val="800000"/>
          <w:lang w:eastAsia="zh-CN"/>
        </w:rPr>
        <w:t>static</w:t>
      </w:r>
      <w:r w:rsidRPr="00EF04CB">
        <w:rPr>
          <w:color w:val="000000"/>
          <w:lang w:eastAsia="zh-CN"/>
        </w:rPr>
        <w:t xml:space="preserve"> </w:t>
      </w:r>
      <w:r w:rsidRPr="00EF04CB">
        <w:rPr>
          <w:b/>
          <w:bCs/>
          <w:color w:val="800000"/>
          <w:lang w:eastAsia="zh-CN"/>
        </w:rPr>
        <w:t>final</w:t>
      </w:r>
      <w:r w:rsidRPr="00EF04CB">
        <w:rPr>
          <w:color w:val="000000"/>
          <w:lang w:eastAsia="zh-CN"/>
        </w:rPr>
        <w:t xml:space="preserve"> </w:t>
      </w:r>
      <w:r w:rsidRPr="00EF04CB">
        <w:rPr>
          <w:color w:val="BB7977"/>
          <w:lang w:eastAsia="zh-CN"/>
        </w:rPr>
        <w:t>int</w:t>
      </w:r>
      <w:r w:rsidRPr="00EF04CB">
        <w:rPr>
          <w:color w:val="000000"/>
          <w:lang w:eastAsia="zh-CN"/>
        </w:rPr>
        <w:t xml:space="preserve"> INTERVALLEENTRESCENES </w:t>
      </w:r>
      <w:r w:rsidRPr="00EF04CB">
        <w:rPr>
          <w:color w:val="808030"/>
          <w:lang w:eastAsia="zh-CN"/>
        </w:rPr>
        <w:t>=</w:t>
      </w:r>
      <w:r w:rsidRPr="00EF04CB">
        <w:rPr>
          <w:color w:val="000000"/>
          <w:lang w:eastAsia="zh-CN"/>
        </w:rPr>
        <w:t xml:space="preserve"> </w:t>
      </w:r>
      <w:r w:rsidRPr="00EF04CB">
        <w:rPr>
          <w:color w:val="008C00"/>
          <w:lang w:eastAsia="zh-CN"/>
        </w:rPr>
        <w:t>50</w:t>
      </w:r>
      <w:r w:rsidRPr="00EF04CB">
        <w:rPr>
          <w:color w:val="800080"/>
          <w:lang w:eastAsia="zh-CN"/>
        </w:rPr>
        <w:t>;</w:t>
      </w:r>
      <w:r w:rsidRPr="00EF04CB">
        <w:rPr>
          <w:color w:val="000000"/>
          <w:lang w:eastAsia="zh-CN"/>
        </w:rPr>
        <w:t xml:space="preserve"> </w:t>
      </w:r>
      <w:r w:rsidRPr="00EF04CB">
        <w:rPr>
          <w:lang w:eastAsia="zh-CN"/>
        </w:rPr>
        <w:t>// En ms</w:t>
      </w:r>
    </w:p>
    <w:p w14:paraId="3050C6C2" w14:textId="77777777" w:rsidR="00EF04CB" w:rsidRPr="00EF04CB" w:rsidRDefault="00EF04CB" w:rsidP="00C62F99">
      <w:pPr>
        <w:pStyle w:val="Code"/>
        <w:keepNext w:val="0"/>
        <w:keepLines w:val="0"/>
        <w:rPr>
          <w:color w:val="000000"/>
          <w:lang w:eastAsia="zh-CN"/>
        </w:rPr>
      </w:pPr>
    </w:p>
    <w:p w14:paraId="25E5C7F6"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Le chrono génère un évènement à chaque intervalle</w:t>
      </w:r>
    </w:p>
    <w:p w14:paraId="7B34E6C7"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private Timer chrono;</w:t>
      </w:r>
    </w:p>
    <w:p w14:paraId="37866C43"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Le monde à animer</w:t>
      </w:r>
    </w:p>
    <w:p w14:paraId="3AF40581"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private</w:t>
      </w:r>
      <w:r w:rsidRPr="00EF04CB">
        <w:rPr>
          <w:color w:val="000000"/>
          <w:lang w:eastAsia="zh-CN"/>
        </w:rPr>
        <w:t xml:space="preserve"> MondeAnime leMondeAnime</w:t>
      </w:r>
      <w:r w:rsidRPr="00EF04CB">
        <w:rPr>
          <w:color w:val="800080"/>
          <w:lang w:eastAsia="zh-CN"/>
        </w:rPr>
        <w:t>;</w:t>
      </w:r>
    </w:p>
    <w:p w14:paraId="3E84046C" w14:textId="77777777" w:rsidR="00EF04CB" w:rsidRPr="00EF04CB" w:rsidRDefault="00EF04CB" w:rsidP="00C62F99">
      <w:pPr>
        <w:pStyle w:val="Code"/>
        <w:keepNext w:val="0"/>
        <w:keepLines w:val="0"/>
        <w:rPr>
          <w:color w:val="000000"/>
          <w:lang w:eastAsia="zh-CN"/>
        </w:rPr>
      </w:pPr>
    </w:p>
    <w:p w14:paraId="69AA85EA"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Taille du JPanel</w:t>
      </w:r>
    </w:p>
    <w:p w14:paraId="4DE04450"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b/>
          <w:bCs/>
          <w:color w:val="800000"/>
          <w:lang w:val="en-CA" w:eastAsia="zh-CN"/>
        </w:rPr>
        <w:t>static</w:t>
      </w:r>
      <w:r w:rsidRPr="00EF04CB">
        <w:rPr>
          <w:color w:val="000000"/>
          <w:lang w:val="en-CA" w:eastAsia="zh-CN"/>
        </w:rPr>
        <w:t xml:space="preserve"> </w:t>
      </w:r>
      <w:r w:rsidRPr="00EF04CB">
        <w:rPr>
          <w:b/>
          <w:bCs/>
          <w:color w:val="800000"/>
          <w:lang w:val="en-CA" w:eastAsia="zh-CN"/>
        </w:rPr>
        <w:t>final</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LARGEURJPANEL </w:t>
      </w:r>
      <w:r w:rsidRPr="00EF04CB">
        <w:rPr>
          <w:color w:val="808030"/>
          <w:lang w:val="en-CA" w:eastAsia="zh-CN"/>
        </w:rPr>
        <w:t>=</w:t>
      </w:r>
      <w:r w:rsidRPr="00EF04CB">
        <w:rPr>
          <w:color w:val="000000"/>
          <w:lang w:val="en-CA" w:eastAsia="zh-CN"/>
        </w:rPr>
        <w:t xml:space="preserve"> MondeAnime</w:t>
      </w:r>
      <w:r w:rsidRPr="00EF04CB">
        <w:rPr>
          <w:color w:val="808030"/>
          <w:lang w:val="en-CA" w:eastAsia="zh-CN"/>
        </w:rPr>
        <w:t>.</w:t>
      </w:r>
      <w:r w:rsidRPr="00EF04CB">
        <w:rPr>
          <w:color w:val="000000"/>
          <w:lang w:val="en-CA" w:eastAsia="zh-CN"/>
        </w:rPr>
        <w:t>LARGEURMONDE</w:t>
      </w:r>
      <w:r w:rsidRPr="00EF04CB">
        <w:rPr>
          <w:color w:val="800080"/>
          <w:lang w:val="en-CA" w:eastAsia="zh-CN"/>
        </w:rPr>
        <w:t>;</w:t>
      </w:r>
    </w:p>
    <w:p w14:paraId="2FA996E4" w14:textId="77777777" w:rsidR="00EF04CB" w:rsidRPr="009A50DE" w:rsidRDefault="00EF04CB" w:rsidP="00C62F99">
      <w:pPr>
        <w:pStyle w:val="Code"/>
        <w:keepNext w:val="0"/>
        <w:keepLines w:val="0"/>
        <w:rPr>
          <w:color w:val="000000"/>
          <w:lang w:eastAsia="zh-CN"/>
        </w:rPr>
      </w:pPr>
      <w:r w:rsidRPr="00EF04CB">
        <w:rPr>
          <w:color w:val="000000"/>
          <w:lang w:val="en-CA"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HAUTEURJPANEL </w:t>
      </w:r>
      <w:r w:rsidRPr="009A50DE">
        <w:rPr>
          <w:color w:val="808030"/>
          <w:lang w:eastAsia="zh-CN"/>
        </w:rPr>
        <w:t>=</w:t>
      </w:r>
      <w:r w:rsidRPr="009A50DE">
        <w:rPr>
          <w:color w:val="000000"/>
          <w:lang w:eastAsia="zh-CN"/>
        </w:rPr>
        <w:t xml:space="preserve"> MondeAnime</w:t>
      </w:r>
      <w:r w:rsidRPr="009A50DE">
        <w:rPr>
          <w:color w:val="808030"/>
          <w:lang w:eastAsia="zh-CN"/>
        </w:rPr>
        <w:t>.</w:t>
      </w:r>
      <w:r w:rsidRPr="009A50DE">
        <w:rPr>
          <w:color w:val="000000"/>
          <w:lang w:eastAsia="zh-CN"/>
        </w:rPr>
        <w:t>HAUTEURMONDE</w:t>
      </w:r>
      <w:r w:rsidRPr="009A50DE">
        <w:rPr>
          <w:color w:val="800080"/>
          <w:lang w:eastAsia="zh-CN"/>
        </w:rPr>
        <w:t>;</w:t>
      </w:r>
    </w:p>
    <w:p w14:paraId="180E7CE7" w14:textId="77777777" w:rsidR="00EF04CB" w:rsidRPr="009A50DE" w:rsidRDefault="00EF04CB" w:rsidP="00C62F99">
      <w:pPr>
        <w:pStyle w:val="Code"/>
        <w:keepNext w:val="0"/>
        <w:keepLines w:val="0"/>
        <w:rPr>
          <w:color w:val="000000"/>
          <w:lang w:eastAsia="zh-CN"/>
        </w:rPr>
      </w:pPr>
    </w:p>
    <w:p w14:paraId="7EDA55BF" w14:textId="77777777" w:rsidR="00EF04CB" w:rsidRPr="00EF04CB" w:rsidRDefault="00EF04CB" w:rsidP="00C62F99">
      <w:pPr>
        <w:pStyle w:val="Code"/>
        <w:keepNext w:val="0"/>
        <w:keepLines w:val="0"/>
        <w:rPr>
          <w:color w:val="000000"/>
          <w:lang w:eastAsia="zh-CN"/>
        </w:rPr>
      </w:pPr>
      <w:r w:rsidRPr="009A50DE">
        <w:rPr>
          <w:color w:val="000000"/>
          <w:lang w:eastAsia="zh-CN"/>
        </w:rPr>
        <w:t xml:space="preserve">  </w:t>
      </w:r>
      <w:r w:rsidRPr="00EF04CB">
        <w:rPr>
          <w:lang w:eastAsia="zh-CN"/>
        </w:rPr>
        <w:t>// Conctructeur initialise le monde à animer</w:t>
      </w:r>
    </w:p>
    <w:p w14:paraId="19188A8F"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JPanelAvecBoucleAnimeMondeAnime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5D884153"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leMondeAnime </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new</w:t>
      </w:r>
      <w:r w:rsidRPr="00EF04CB">
        <w:rPr>
          <w:color w:val="000000"/>
          <w:lang w:val="en-CA" w:eastAsia="zh-CN"/>
        </w:rPr>
        <w:t xml:space="preserve"> MondeAnime</w:t>
      </w:r>
      <w:r w:rsidRPr="00EF04CB">
        <w:rPr>
          <w:color w:val="808030"/>
          <w:lang w:val="en-CA" w:eastAsia="zh-CN"/>
        </w:rPr>
        <w:t>()</w:t>
      </w:r>
      <w:r w:rsidRPr="00EF04CB">
        <w:rPr>
          <w:color w:val="800080"/>
          <w:lang w:val="en-CA" w:eastAsia="zh-CN"/>
        </w:rPr>
        <w:t>;</w:t>
      </w:r>
    </w:p>
    <w:p w14:paraId="4F3F01E4"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color w:val="800080"/>
          <w:lang w:val="en-CA" w:eastAsia="zh-CN"/>
        </w:rPr>
        <w:t>}</w:t>
      </w:r>
    </w:p>
    <w:p w14:paraId="3F386185" w14:textId="77777777" w:rsidR="00EF04CB" w:rsidRPr="00EF04CB" w:rsidRDefault="00EF04CB" w:rsidP="00C62F99">
      <w:pPr>
        <w:pStyle w:val="Code"/>
        <w:keepNext w:val="0"/>
        <w:keepLines w:val="0"/>
        <w:rPr>
          <w:color w:val="000000"/>
          <w:lang w:val="en-CA" w:eastAsia="zh-CN"/>
        </w:rPr>
      </w:pPr>
    </w:p>
    <w:p w14:paraId="7101EF0D"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start</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723CA75A"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while</w:t>
      </w:r>
      <w:r w:rsidRPr="00EF04CB">
        <w:rPr>
          <w:color w:val="000000"/>
          <w:lang w:val="en-CA" w:eastAsia="zh-CN"/>
        </w:rPr>
        <w:t xml:space="preserve"> </w:t>
      </w:r>
      <w:r w:rsidRPr="00EF04CB">
        <w:rPr>
          <w:color w:val="808030"/>
          <w:lang w:val="en-CA" w:eastAsia="zh-CN"/>
        </w:rPr>
        <w:t>(</w:t>
      </w:r>
      <w:r w:rsidRPr="00EF04CB">
        <w:rPr>
          <w:b/>
          <w:bCs/>
          <w:color w:val="800000"/>
          <w:lang w:val="en-CA" w:eastAsia="zh-CN"/>
        </w:rPr>
        <w:t>true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1BED1B9D"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repaint</w:t>
      </w:r>
      <w:r w:rsidRPr="00EF04CB">
        <w:rPr>
          <w:color w:val="808030"/>
          <w:lang w:val="en-CA" w:eastAsia="zh-CN"/>
        </w:rPr>
        <w:t>()</w:t>
      </w:r>
      <w:r w:rsidRPr="00EF04CB">
        <w:rPr>
          <w:color w:val="800080"/>
          <w:lang w:val="en-CA" w:eastAsia="zh-CN"/>
        </w:rPr>
        <w:t>;</w:t>
      </w:r>
    </w:p>
    <w:p w14:paraId="72490982"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try</w:t>
      </w:r>
      <w:r w:rsidRPr="00EF04CB">
        <w:rPr>
          <w:color w:val="000000"/>
          <w:lang w:val="en-CA" w:eastAsia="zh-CN"/>
        </w:rPr>
        <w:t xml:space="preserve"> </w:t>
      </w:r>
      <w:r w:rsidRPr="00EF04CB">
        <w:rPr>
          <w:color w:val="800080"/>
          <w:lang w:val="en-CA" w:eastAsia="zh-CN"/>
        </w:rPr>
        <w:t>{</w:t>
      </w:r>
    </w:p>
    <w:p w14:paraId="76FEB842"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BB7977"/>
          <w:lang w:val="en-CA" w:eastAsia="zh-CN"/>
        </w:rPr>
        <w:t>Thread</w:t>
      </w:r>
      <w:r w:rsidRPr="00EF04CB">
        <w:rPr>
          <w:color w:val="808030"/>
          <w:lang w:val="en-CA" w:eastAsia="zh-CN"/>
        </w:rPr>
        <w:t>.</w:t>
      </w:r>
      <w:r w:rsidRPr="00EF04CB">
        <w:rPr>
          <w:color w:val="000000"/>
          <w:lang w:val="en-CA" w:eastAsia="zh-CN"/>
        </w:rPr>
        <w:t>sleep</w:t>
      </w:r>
      <w:r w:rsidRPr="00EF04CB">
        <w:rPr>
          <w:color w:val="808030"/>
          <w:lang w:val="en-CA" w:eastAsia="zh-CN"/>
        </w:rPr>
        <w:t>(</w:t>
      </w:r>
      <w:r w:rsidRPr="00EF04CB">
        <w:rPr>
          <w:color w:val="000000"/>
          <w:lang w:val="en-CA" w:eastAsia="zh-CN"/>
        </w:rPr>
        <w:t>INTERVALLEENTRESCENES</w:t>
      </w:r>
      <w:r w:rsidRPr="00EF04CB">
        <w:rPr>
          <w:color w:val="808030"/>
          <w:lang w:val="en-CA" w:eastAsia="zh-CN"/>
        </w:rPr>
        <w:t>)</w:t>
      </w:r>
      <w:r w:rsidRPr="00EF04CB">
        <w:rPr>
          <w:color w:val="800080"/>
          <w:lang w:val="en-CA" w:eastAsia="zh-CN"/>
        </w:rPr>
        <w:t>;</w:t>
      </w:r>
    </w:p>
    <w:p w14:paraId="24EFBBE2"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color w:val="800080"/>
          <w:lang w:val="en-CA" w:eastAsia="zh-CN"/>
        </w:rPr>
        <w:t>}</w:t>
      </w:r>
      <w:r w:rsidRPr="00EF04CB">
        <w:rPr>
          <w:color w:val="000000"/>
          <w:lang w:val="en-CA" w:eastAsia="zh-CN"/>
        </w:rPr>
        <w:t xml:space="preserve"> </w:t>
      </w:r>
      <w:r w:rsidRPr="00EF04CB">
        <w:rPr>
          <w:b/>
          <w:bCs/>
          <w:color w:val="800000"/>
          <w:lang w:val="en-CA" w:eastAsia="zh-CN"/>
        </w:rPr>
        <w:t>catch</w:t>
      </w:r>
      <w:r w:rsidRPr="00EF04CB">
        <w:rPr>
          <w:color w:val="000000"/>
          <w:lang w:val="en-CA" w:eastAsia="zh-CN"/>
        </w:rPr>
        <w:t xml:space="preserve"> </w:t>
      </w:r>
      <w:r w:rsidRPr="00EF04CB">
        <w:rPr>
          <w:color w:val="808030"/>
          <w:lang w:val="en-CA" w:eastAsia="zh-CN"/>
        </w:rPr>
        <w:t>(</w:t>
      </w:r>
      <w:r w:rsidRPr="00EF04CB">
        <w:rPr>
          <w:b/>
          <w:bCs/>
          <w:color w:val="BB7977"/>
          <w:lang w:val="en-CA" w:eastAsia="zh-CN"/>
        </w:rPr>
        <w:t>InterruptedException</w:t>
      </w:r>
      <w:r w:rsidRPr="00EF04CB">
        <w:rPr>
          <w:color w:val="000000"/>
          <w:lang w:val="en-CA" w:eastAsia="zh-CN"/>
        </w:rPr>
        <w:t xml:space="preserve"> exception</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1C0782FA"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BB7977"/>
          <w:lang w:val="en-CA" w:eastAsia="zh-CN"/>
        </w:rPr>
        <w:t>System</w:t>
      </w:r>
      <w:r w:rsidRPr="00EF04CB">
        <w:rPr>
          <w:color w:val="808030"/>
          <w:lang w:val="en-CA" w:eastAsia="zh-CN"/>
        </w:rPr>
        <w:t>.</w:t>
      </w:r>
      <w:r w:rsidRPr="00EF04CB">
        <w:rPr>
          <w:color w:val="000000"/>
          <w:lang w:val="en-CA" w:eastAsia="zh-CN"/>
        </w:rPr>
        <w:t>err</w:t>
      </w:r>
      <w:r w:rsidRPr="00EF04CB">
        <w:rPr>
          <w:color w:val="808030"/>
          <w:lang w:val="en-CA" w:eastAsia="zh-CN"/>
        </w:rPr>
        <w:t>.</w:t>
      </w:r>
      <w:r w:rsidRPr="00EF04CB">
        <w:rPr>
          <w:color w:val="000000"/>
          <w:lang w:val="en-CA" w:eastAsia="zh-CN"/>
        </w:rPr>
        <w:t>println</w:t>
      </w:r>
      <w:r w:rsidRPr="00EF04CB">
        <w:rPr>
          <w:color w:val="808030"/>
          <w:lang w:val="en-CA" w:eastAsia="zh-CN"/>
        </w:rPr>
        <w:t>(</w:t>
      </w:r>
      <w:r w:rsidRPr="00EF04CB">
        <w:rPr>
          <w:color w:val="000000"/>
          <w:lang w:val="en-CA" w:eastAsia="zh-CN"/>
        </w:rPr>
        <w:t>exception</w:t>
      </w:r>
      <w:r w:rsidRPr="00EF04CB">
        <w:rPr>
          <w:color w:val="808030"/>
          <w:lang w:val="en-CA" w:eastAsia="zh-CN"/>
        </w:rPr>
        <w:t>.</w:t>
      </w:r>
      <w:r w:rsidRPr="00EF04CB">
        <w:rPr>
          <w:color w:val="000000"/>
          <w:lang w:val="en-CA" w:eastAsia="zh-CN"/>
        </w:rPr>
        <w:t>toString</w:t>
      </w:r>
      <w:r w:rsidRPr="00EF04CB">
        <w:rPr>
          <w:color w:val="808030"/>
          <w:lang w:val="en-CA" w:eastAsia="zh-CN"/>
        </w:rPr>
        <w:t>())</w:t>
      </w:r>
      <w:r w:rsidRPr="00EF04CB">
        <w:rPr>
          <w:color w:val="800080"/>
          <w:lang w:val="en-CA" w:eastAsia="zh-CN"/>
        </w:rPr>
        <w:t>;</w:t>
      </w:r>
    </w:p>
    <w:p w14:paraId="67387B4C" w14:textId="77777777" w:rsidR="00EF04CB" w:rsidRPr="00EF04CB" w:rsidRDefault="00EF04CB" w:rsidP="00C62F99">
      <w:pPr>
        <w:pStyle w:val="Code"/>
        <w:keepNext w:val="0"/>
        <w:keepLines w:val="0"/>
        <w:rPr>
          <w:color w:val="000000"/>
          <w:lang w:eastAsia="zh-CN"/>
        </w:rPr>
      </w:pPr>
      <w:r w:rsidRPr="00EF04CB">
        <w:rPr>
          <w:color w:val="000000"/>
          <w:lang w:val="en-CA" w:eastAsia="zh-CN"/>
        </w:rPr>
        <w:t xml:space="preserve">      </w:t>
      </w:r>
      <w:r w:rsidRPr="00EF04CB">
        <w:rPr>
          <w:color w:val="800080"/>
          <w:lang w:eastAsia="zh-CN"/>
        </w:rPr>
        <w:t>}</w:t>
      </w:r>
    </w:p>
    <w:p w14:paraId="7CDF0193"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leMondeAnime</w:t>
      </w:r>
      <w:r w:rsidRPr="00EF04CB">
        <w:rPr>
          <w:color w:val="808030"/>
          <w:lang w:eastAsia="zh-CN"/>
        </w:rPr>
        <w:t>.</w:t>
      </w:r>
      <w:r w:rsidRPr="00EF04CB">
        <w:rPr>
          <w:color w:val="000000"/>
          <w:lang w:eastAsia="zh-CN"/>
        </w:rPr>
        <w:t>prochaineScene</w:t>
      </w:r>
      <w:r w:rsidRPr="00EF04CB">
        <w:rPr>
          <w:color w:val="808030"/>
          <w:lang w:eastAsia="zh-CN"/>
        </w:rPr>
        <w:t>()</w:t>
      </w:r>
      <w:r w:rsidRPr="00EF04CB">
        <w:rPr>
          <w:color w:val="800080"/>
          <w:lang w:eastAsia="zh-CN"/>
        </w:rPr>
        <w:t>;</w:t>
      </w:r>
    </w:p>
    <w:p w14:paraId="124C64FB"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17CABF56"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581B0B06" w14:textId="77777777" w:rsidR="00EF04CB" w:rsidRPr="00EF04CB" w:rsidRDefault="00EF04CB" w:rsidP="00C62F99">
      <w:pPr>
        <w:pStyle w:val="Code"/>
        <w:keepNext w:val="0"/>
        <w:keepLines w:val="0"/>
        <w:rPr>
          <w:color w:val="000000"/>
          <w:lang w:eastAsia="zh-CN"/>
        </w:rPr>
      </w:pPr>
    </w:p>
    <w:p w14:paraId="2082DBA5"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lang w:eastAsia="zh-CN"/>
        </w:rPr>
        <w:t>// paintComponent() est appelée indirectement par repaint()</w:t>
      </w:r>
    </w:p>
    <w:p w14:paraId="57310316" w14:textId="77777777" w:rsidR="00EF04CB" w:rsidRPr="00EF04CB" w:rsidRDefault="00EF04CB" w:rsidP="00C62F99">
      <w:pPr>
        <w:pStyle w:val="Code"/>
        <w:keepNext w:val="0"/>
        <w:keepLines w:val="0"/>
        <w:rPr>
          <w:color w:val="000000"/>
          <w:lang w:val="fr-FR" w:eastAsia="zh-CN"/>
        </w:rPr>
      </w:pPr>
      <w:r w:rsidRPr="00EF04CB">
        <w:rPr>
          <w:color w:val="000000"/>
          <w:lang w:eastAsia="zh-CN"/>
        </w:rPr>
        <w:t xml:space="preserve">  </w:t>
      </w:r>
      <w:r w:rsidRPr="00EF04CB">
        <w:rPr>
          <w:lang w:val="fr-FR" w:eastAsia="zh-CN"/>
        </w:rPr>
        <w:t>// N.B. Swing utilise le double tampon : pas besoin d'effacer !</w:t>
      </w:r>
    </w:p>
    <w:p w14:paraId="0E503B09"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paintComponent</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36F58C28"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super</w:t>
      </w:r>
      <w:r w:rsidRPr="00EF04CB">
        <w:rPr>
          <w:color w:val="808030"/>
          <w:lang w:val="fr-FR" w:eastAsia="zh-CN"/>
        </w:rPr>
        <w:t>.</w:t>
      </w:r>
      <w:r w:rsidRPr="00EF04CB">
        <w:rPr>
          <w:color w:val="000000"/>
          <w:lang w:val="fr-FR" w:eastAsia="zh-CN"/>
        </w:rPr>
        <w:t>paintComponent</w:t>
      </w:r>
      <w:r w:rsidRPr="00EF04CB">
        <w:rPr>
          <w:color w:val="808030"/>
          <w:lang w:val="fr-FR" w:eastAsia="zh-CN"/>
        </w:rPr>
        <w:t>(</w:t>
      </w:r>
      <w:r w:rsidRPr="00EF04CB">
        <w:rPr>
          <w:color w:val="000000"/>
          <w:lang w:val="fr-FR" w:eastAsia="zh-CN"/>
        </w:rPr>
        <w:t>g</w:t>
      </w:r>
      <w:r w:rsidRPr="00EF04CB">
        <w:rPr>
          <w:color w:val="808030"/>
          <w:lang w:val="fr-FR" w:eastAsia="zh-CN"/>
        </w:rPr>
        <w:t>)</w:t>
      </w:r>
      <w:r w:rsidRPr="00EF04CB">
        <w:rPr>
          <w:color w:val="800080"/>
          <w:lang w:val="fr-FR" w:eastAsia="zh-CN"/>
        </w:rPr>
        <w:t>;</w:t>
      </w:r>
    </w:p>
    <w:p w14:paraId="050EA3BD" w14:textId="77777777" w:rsidR="00EF04CB" w:rsidRPr="00EF04CB" w:rsidRDefault="00EF04CB" w:rsidP="00C62F99">
      <w:pPr>
        <w:pStyle w:val="Code"/>
        <w:keepNext w:val="0"/>
        <w:keepLines w:val="0"/>
        <w:rPr>
          <w:color w:val="000000"/>
          <w:lang w:val="fr-FR" w:eastAsia="zh-CN"/>
        </w:rPr>
      </w:pPr>
    </w:p>
    <w:p w14:paraId="1DAC4EE5"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lang w:val="fr-FR" w:eastAsia="zh-CN"/>
        </w:rPr>
        <w:t>// Dessine les entités de l'animation</w:t>
      </w:r>
    </w:p>
    <w:p w14:paraId="765B7ABC" w14:textId="77777777" w:rsidR="00EF04CB" w:rsidRPr="00C50856" w:rsidRDefault="00EF04CB" w:rsidP="00EF04CB">
      <w:pPr>
        <w:pStyle w:val="Code"/>
        <w:rPr>
          <w:color w:val="000000"/>
          <w:lang w:val="fr-FR" w:eastAsia="zh-CN"/>
        </w:rPr>
      </w:pPr>
      <w:r w:rsidRPr="00EF04CB">
        <w:rPr>
          <w:color w:val="000000"/>
          <w:lang w:val="fr-FR" w:eastAsia="zh-CN"/>
        </w:rPr>
        <w:t xml:space="preserve">    </w:t>
      </w:r>
      <w:r w:rsidRPr="00C50856">
        <w:rPr>
          <w:color w:val="000000"/>
          <w:lang w:val="fr-FR" w:eastAsia="zh-CN"/>
        </w:rPr>
        <w:t>leMondeAnime</w:t>
      </w:r>
      <w:r w:rsidRPr="00C50856">
        <w:rPr>
          <w:color w:val="808030"/>
          <w:lang w:val="fr-FR" w:eastAsia="zh-CN"/>
        </w:rPr>
        <w:t>.</w:t>
      </w:r>
      <w:r w:rsidRPr="00C50856">
        <w:rPr>
          <w:color w:val="000000"/>
          <w:lang w:val="fr-FR" w:eastAsia="zh-CN"/>
        </w:rPr>
        <w:t>paint</w:t>
      </w:r>
      <w:r w:rsidRPr="00C50856">
        <w:rPr>
          <w:color w:val="808030"/>
          <w:lang w:val="fr-FR" w:eastAsia="zh-CN"/>
        </w:rPr>
        <w:t>(</w:t>
      </w:r>
      <w:r w:rsidRPr="00C50856">
        <w:rPr>
          <w:color w:val="000000"/>
          <w:lang w:val="fr-FR" w:eastAsia="zh-CN"/>
        </w:rPr>
        <w:t>g</w:t>
      </w:r>
      <w:r w:rsidRPr="00C50856">
        <w:rPr>
          <w:color w:val="808030"/>
          <w:lang w:val="fr-FR" w:eastAsia="zh-CN"/>
        </w:rPr>
        <w:t>)</w:t>
      </w:r>
      <w:r w:rsidRPr="00C50856">
        <w:rPr>
          <w:color w:val="800080"/>
          <w:lang w:val="fr-FR" w:eastAsia="zh-CN"/>
        </w:rPr>
        <w:t>;</w:t>
      </w:r>
    </w:p>
    <w:p w14:paraId="2E806C71" w14:textId="77777777" w:rsidR="00EF04CB" w:rsidRPr="00C50856" w:rsidRDefault="00EF04CB" w:rsidP="00EF04CB">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0FCD057E" w14:textId="52CE1257" w:rsidR="00EF04CB" w:rsidRDefault="00EF04CB" w:rsidP="00EF04CB">
      <w:pPr>
        <w:pStyle w:val="Code"/>
        <w:rPr>
          <w:color w:val="800080"/>
          <w:lang w:val="fr-FR" w:eastAsia="zh-CN"/>
        </w:rPr>
      </w:pPr>
      <w:r w:rsidRPr="00C50856">
        <w:rPr>
          <w:color w:val="800080"/>
          <w:lang w:val="fr-FR" w:eastAsia="zh-CN"/>
        </w:rPr>
        <w:t>}</w:t>
      </w:r>
    </w:p>
    <w:p w14:paraId="46A27802" w14:textId="77777777" w:rsidR="003E5B17" w:rsidRPr="00C50856" w:rsidRDefault="003E5B17" w:rsidP="00EF04CB">
      <w:pPr>
        <w:pStyle w:val="Code"/>
        <w:rPr>
          <w:color w:val="000000"/>
          <w:lang w:val="fr-FR" w:eastAsia="zh-CN"/>
        </w:rPr>
      </w:pPr>
    </w:p>
    <w:p w14:paraId="4C53BCCD" w14:textId="77777777" w:rsidR="00E34CFC" w:rsidRDefault="00E34CFC" w:rsidP="00E34CFC">
      <w:pPr>
        <w:pStyle w:val="Corpsdetexte"/>
      </w:pPr>
    </w:p>
    <w:p w14:paraId="437EF145" w14:textId="3F84235B" w:rsidR="00E34CFC" w:rsidRDefault="00E34CFC" w:rsidP="00E34CFC">
      <w:pPr>
        <w:pStyle w:val="Corpsdetexte"/>
      </w:pPr>
      <w:r>
        <w:t xml:space="preserve">Comme pour la version avec </w:t>
      </w:r>
      <w:r w:rsidRPr="00155456">
        <w:rPr>
          <w:i/>
          <w:iCs/>
        </w:rPr>
        <w:t>Timer</w:t>
      </w:r>
      <w:r>
        <w:t xml:space="preserve">, l’animation est démarrée avec la méthode </w:t>
      </w:r>
      <w:r w:rsidRPr="00A046EE">
        <w:rPr>
          <w:i/>
          <w:iCs/>
        </w:rPr>
        <w:t>start</w:t>
      </w:r>
      <w:r>
        <w:t xml:space="preserve">() du </w:t>
      </w:r>
      <w:hyperlink r:id="rId395" w:tooltip="class in javax.swing" w:history="1">
        <w:r w:rsidRPr="00624308">
          <w:rPr>
            <w:rStyle w:val="typenamelink1"/>
            <w:rFonts w:ascii="DejaVu Sans" w:hAnsi="DejaVu Sans"/>
            <w:color w:val="4A6782"/>
            <w:sz w:val="21"/>
            <w:szCs w:val="21"/>
            <w:lang w:val="fr-CA"/>
          </w:rPr>
          <w:t>JPanel</w:t>
        </w:r>
      </w:hyperlink>
      <w:r>
        <w:t xml:space="preserve">. Contrairement aux exemples de boucle d’animation vus précédemment où la boucle était placée dans la méthode </w:t>
      </w:r>
      <w:r w:rsidRPr="00DB2109">
        <w:rPr>
          <w:i/>
          <w:iCs/>
        </w:rPr>
        <w:t>paint</w:t>
      </w:r>
      <w:r>
        <w:t xml:space="preserve">(), la fermeture de fenêtre fonctionne correctement car la boucle infinie dans </w:t>
      </w:r>
      <w:r w:rsidRPr="00DB2109">
        <w:rPr>
          <w:i/>
          <w:iCs/>
        </w:rPr>
        <w:t>start</w:t>
      </w:r>
      <w:r>
        <w:t xml:space="preserve">() peut être interrompue par un événement de souris. Dans la boucle,  </w:t>
      </w:r>
      <w:r w:rsidRPr="004A58E3">
        <w:rPr>
          <w:i/>
          <w:iCs/>
        </w:rPr>
        <w:t>repaint</w:t>
      </w:r>
      <w:r>
        <w:t xml:space="preserve">() est </w:t>
      </w:r>
      <w:r>
        <w:lastRenderedPageBreak/>
        <w:t xml:space="preserve">appelée pour afficher la scène courante, ensuite </w:t>
      </w:r>
      <w:r w:rsidRPr="00A3779F">
        <w:rPr>
          <w:i/>
          <w:iCs/>
        </w:rPr>
        <w:t>leMondeAnime</w:t>
      </w:r>
      <w:r>
        <w:t>.</w:t>
      </w:r>
      <w:r w:rsidRPr="00A3779F">
        <w:rPr>
          <w:i/>
          <w:iCs/>
        </w:rPr>
        <w:t>prochaineScene</w:t>
      </w:r>
      <w:r>
        <w:t>() produit les changements du monde pour la prochaine scène.</w:t>
      </w:r>
    </w:p>
    <w:p w14:paraId="77FAB403" w14:textId="77777777" w:rsidR="00E34CFC" w:rsidRPr="00C34954" w:rsidRDefault="00E34CFC" w:rsidP="00E34CFC">
      <w:pPr>
        <w:rPr>
          <w:rFonts w:ascii="Courier New" w:hAnsi="Courier New" w:cs="Courier New"/>
          <w:lang w:val="en-CA"/>
        </w:rPr>
      </w:pPr>
      <w:r w:rsidRPr="00C34954">
        <w:rPr>
          <w:rFonts w:ascii="Courier New" w:hAnsi="Courier New" w:cs="Courier New"/>
        </w:rPr>
        <w:t xml:space="preserve">    </w:t>
      </w:r>
      <w:r w:rsidRPr="00C34954">
        <w:rPr>
          <w:rFonts w:ascii="Courier New" w:hAnsi="Courier New" w:cs="Courier New"/>
          <w:lang w:val="en-CA"/>
        </w:rPr>
        <w:t>public void start(){</w:t>
      </w:r>
    </w:p>
    <w:p w14:paraId="67D8D006"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while (true){</w:t>
      </w:r>
    </w:p>
    <w:p w14:paraId="03B1569E"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repaint();</w:t>
      </w:r>
    </w:p>
    <w:p w14:paraId="4554961C"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try {</w:t>
      </w:r>
    </w:p>
    <w:p w14:paraId="590F782D"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Thread.sleep(intervalleEntreScenes);</w:t>
      </w:r>
    </w:p>
    <w:p w14:paraId="4182458B"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w:t>
      </w:r>
    </w:p>
    <w:p w14:paraId="3DB2AE40"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catch(InterruptedException exception){</w:t>
      </w:r>
    </w:p>
    <w:p w14:paraId="0AD3B567"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System.err.println(exception.toString()); </w:t>
      </w:r>
    </w:p>
    <w:p w14:paraId="76E2F653" w14:textId="77777777" w:rsidR="00E34CFC" w:rsidRPr="009A50DE" w:rsidRDefault="00E34CFC" w:rsidP="00E34CFC">
      <w:pPr>
        <w:rPr>
          <w:rFonts w:ascii="Courier New" w:hAnsi="Courier New" w:cs="Courier New"/>
          <w:lang w:val="fr-CA"/>
        </w:rPr>
      </w:pPr>
      <w:r w:rsidRPr="00C34954">
        <w:rPr>
          <w:rFonts w:ascii="Courier New" w:hAnsi="Courier New" w:cs="Courier New"/>
          <w:lang w:val="en-CA"/>
        </w:rPr>
        <w:t xml:space="preserve">            </w:t>
      </w:r>
      <w:r w:rsidRPr="009A50DE">
        <w:rPr>
          <w:rFonts w:ascii="Courier New" w:hAnsi="Courier New" w:cs="Courier New"/>
          <w:lang w:val="fr-CA"/>
        </w:rPr>
        <w:t>}</w:t>
      </w:r>
    </w:p>
    <w:p w14:paraId="7C10BA0C"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r w:rsidRPr="009A50DE">
        <w:rPr>
          <w:rFonts w:ascii="Courier New" w:hAnsi="Courier New" w:cs="Courier New"/>
          <w:highlight w:val="yellow"/>
          <w:lang w:val="fr-CA"/>
        </w:rPr>
        <w:t>leMondeAnime.prochaineScene()</w:t>
      </w:r>
      <w:r w:rsidRPr="009A50DE">
        <w:rPr>
          <w:rFonts w:ascii="Courier New" w:hAnsi="Courier New" w:cs="Courier New"/>
          <w:lang w:val="fr-CA"/>
        </w:rPr>
        <w:t xml:space="preserve">; </w:t>
      </w:r>
    </w:p>
    <w:p w14:paraId="28BE4DC8"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
    <w:p w14:paraId="27BAA908"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
    <w:p w14:paraId="3EF3544D" w14:textId="68A7F470" w:rsidR="00E34CFC" w:rsidRPr="009A50DE" w:rsidRDefault="00E34CFC" w:rsidP="00E34CFC">
      <w:pPr>
        <w:pStyle w:val="Corpsdetexte"/>
        <w:rPr>
          <w:lang w:val="fr-CA"/>
        </w:rPr>
      </w:pPr>
      <w:r w:rsidRPr="009A50DE">
        <w:rPr>
          <w:lang w:val="fr-CA"/>
        </w:rPr>
        <w:t xml:space="preserve">La sous-classe </w:t>
      </w:r>
      <w:r w:rsidRPr="009A50DE">
        <w:rPr>
          <w:i/>
          <w:iCs/>
          <w:lang w:val="fr-CA"/>
        </w:rPr>
        <w:t>JFrameIncluantJPanelAvecBoucleAnimeMondeAnime</w:t>
      </w:r>
      <w:r w:rsidRPr="009A50DE">
        <w:rPr>
          <w:lang w:val="fr-CA"/>
        </w:rPr>
        <w:t xml:space="preserve"> de </w:t>
      </w:r>
      <w:hyperlink r:id="rId396" w:tooltip="class in javax.swing" w:history="1">
        <w:r w:rsidRPr="009A50DE">
          <w:rPr>
            <w:rStyle w:val="typenamelink1"/>
            <w:rFonts w:ascii="DejaVu Sans" w:hAnsi="DejaVu Sans"/>
            <w:color w:val="4A6782"/>
            <w:sz w:val="21"/>
            <w:szCs w:val="21"/>
            <w:lang w:val="fr-CA"/>
          </w:rPr>
          <w:t>JFrame</w:t>
        </w:r>
      </w:hyperlink>
      <w:r w:rsidRPr="009A50DE">
        <w:rPr>
          <w:rStyle w:val="typenamelink1"/>
          <w:rFonts w:ascii="DejaVu Sans" w:hAnsi="DejaVu Sans"/>
          <w:color w:val="4A6782"/>
          <w:sz w:val="21"/>
          <w:szCs w:val="21"/>
          <w:lang w:val="fr-CA"/>
        </w:rPr>
        <w:t xml:space="preserve"> </w:t>
      </w:r>
      <w:r w:rsidRPr="009A50DE">
        <w:rPr>
          <w:lang w:val="fr-CA"/>
        </w:rPr>
        <w:t xml:space="preserve">inclut l’objet de la classe </w:t>
      </w:r>
      <w:r w:rsidRPr="009A50DE">
        <w:rPr>
          <w:i/>
          <w:iCs/>
          <w:lang w:val="fr-CA"/>
        </w:rPr>
        <w:t>JPanelAvecBoucleAnimeMondeAnime</w:t>
      </w:r>
      <w:r w:rsidRPr="009A50DE">
        <w:rPr>
          <w:lang w:val="fr-CA"/>
        </w:rPr>
        <w:t xml:space="preserve"> pour afficher l’animation dans une fenêtre :</w:t>
      </w:r>
    </w:p>
    <w:p w14:paraId="317F757D" w14:textId="12553652" w:rsidR="00B37E71" w:rsidRDefault="00000000" w:rsidP="00E34CFC">
      <w:pPr>
        <w:pStyle w:val="Corpsdetexte"/>
        <w:rPr>
          <w:rFonts w:ascii="Segoe UI" w:hAnsi="Segoe UI" w:cs="Segoe UI"/>
          <w:color w:val="586069"/>
          <w:lang w:val="fr-CA"/>
        </w:rPr>
      </w:pPr>
      <w:hyperlink r:id="rId397" w:history="1">
        <w:r w:rsidR="00E34CFC" w:rsidRPr="009A50DE">
          <w:rPr>
            <w:rFonts w:ascii="Segoe UI" w:hAnsi="Segoe UI" w:cs="Segoe UI"/>
            <w:color w:val="0366D6"/>
            <w:lang w:val="fr-CA"/>
          </w:rPr>
          <w:t>JavaPasAPas</w:t>
        </w:r>
      </w:hyperlink>
      <w:r w:rsidR="00E34CFC" w:rsidRPr="009A50DE">
        <w:rPr>
          <w:rFonts w:ascii="Segoe UI" w:hAnsi="Segoe UI" w:cs="Segoe UI"/>
          <w:color w:val="586069"/>
          <w:lang w:val="fr-CA"/>
        </w:rPr>
        <w:t>/</w:t>
      </w:r>
    </w:p>
    <w:p w14:paraId="17F5D0E3" w14:textId="5F49E913" w:rsidR="00E34CFC" w:rsidRPr="009A50DE" w:rsidRDefault="00E34CFC" w:rsidP="00E34CFC">
      <w:pPr>
        <w:pStyle w:val="Corpsdetexte"/>
        <w:rPr>
          <w:lang w:val="fr-CA"/>
        </w:rPr>
      </w:pPr>
      <w:r w:rsidRPr="009A50DE">
        <w:rPr>
          <w:rFonts w:ascii="Segoe UI" w:hAnsi="Segoe UI" w:cs="Segoe UI"/>
          <w:b/>
          <w:bCs/>
          <w:color w:val="586069"/>
          <w:lang w:val="fr-CA"/>
        </w:rPr>
        <w:t>JFrameIncluantJPanelAvecBoucleAnimeMondeAnime.java</w:t>
      </w:r>
    </w:p>
    <w:p w14:paraId="4C5B4FCF"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import javax.swing.JFrame;</w:t>
      </w:r>
    </w:p>
    <w:p w14:paraId="66118CA4"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public class JFrameIncluantJPanelAvecBoucleAnimeMondeAnime extends JFrame{</w:t>
      </w:r>
    </w:p>
    <w:p w14:paraId="4A4D649E" w14:textId="77777777" w:rsidR="00E34CFC" w:rsidRPr="00E40C10" w:rsidRDefault="00E34CFC" w:rsidP="00E34CFC">
      <w:pPr>
        <w:rPr>
          <w:rFonts w:ascii="Courier New" w:hAnsi="Courier New" w:cs="Courier New"/>
          <w:lang w:val="en-CA"/>
        </w:rPr>
      </w:pPr>
    </w:p>
    <w:p w14:paraId="1619D09A" w14:textId="77777777" w:rsidR="00E34CFC" w:rsidRPr="009A50DE" w:rsidRDefault="00E34CFC" w:rsidP="00E34CFC">
      <w:pPr>
        <w:rPr>
          <w:rFonts w:ascii="Courier New" w:hAnsi="Courier New" w:cs="Courier New"/>
          <w:lang w:val="fr-CA"/>
        </w:rPr>
      </w:pPr>
      <w:r w:rsidRPr="00E40C10">
        <w:rPr>
          <w:rFonts w:ascii="Courier New" w:hAnsi="Courier New" w:cs="Courier New"/>
          <w:lang w:val="en-CA"/>
        </w:rPr>
        <w:t xml:space="preserve">    </w:t>
      </w:r>
      <w:r w:rsidRPr="009A50DE">
        <w:rPr>
          <w:rFonts w:ascii="Courier New" w:hAnsi="Courier New" w:cs="Courier New"/>
          <w:lang w:val="fr-CA"/>
        </w:rPr>
        <w:t>public JFrameIncluantJPanelAvecBoucleAnimeMondeAnime() {</w:t>
      </w:r>
    </w:p>
    <w:p w14:paraId="77645731"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super("Animation dans JPanel avec boucle");</w:t>
      </w:r>
    </w:p>
    <w:p w14:paraId="5F71FC4B" w14:textId="77777777" w:rsidR="00E34CFC" w:rsidRPr="00E40C10" w:rsidRDefault="00E34CFC" w:rsidP="00E34CFC">
      <w:pPr>
        <w:rPr>
          <w:rFonts w:ascii="Courier New" w:hAnsi="Courier New" w:cs="Courier New"/>
          <w:lang w:val="en-CA"/>
        </w:rPr>
      </w:pPr>
      <w:r w:rsidRPr="009A50DE">
        <w:rPr>
          <w:rFonts w:ascii="Courier New" w:hAnsi="Courier New" w:cs="Courier New"/>
          <w:lang w:val="fr-CA"/>
        </w:rPr>
        <w:t xml:space="preserve">        </w:t>
      </w:r>
      <w:r w:rsidRPr="00E40C10">
        <w:rPr>
          <w:rFonts w:ascii="Courier New" w:hAnsi="Courier New" w:cs="Courier New"/>
          <w:highlight w:val="yellow"/>
          <w:lang w:val="en-CA"/>
        </w:rPr>
        <w:t>JPanelAvecBoucleAnimeMondeAnime</w:t>
      </w:r>
      <w:r w:rsidRPr="00E40C10">
        <w:rPr>
          <w:rFonts w:ascii="Courier New" w:hAnsi="Courier New" w:cs="Courier New"/>
          <w:lang w:val="en-CA"/>
        </w:rPr>
        <w:t xml:space="preserve"> leJPanelAnimation =  </w:t>
      </w:r>
    </w:p>
    <w:p w14:paraId="32E8AF13"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new </w:t>
      </w:r>
      <w:r w:rsidRPr="00E40C10">
        <w:rPr>
          <w:rFonts w:ascii="Courier New" w:hAnsi="Courier New" w:cs="Courier New"/>
          <w:highlight w:val="yellow"/>
          <w:lang w:val="en-CA"/>
        </w:rPr>
        <w:t>JPanelAvecBoucleAnimeMondeAnime</w:t>
      </w:r>
      <w:r w:rsidRPr="00E40C10">
        <w:rPr>
          <w:rFonts w:ascii="Courier New" w:hAnsi="Courier New" w:cs="Courier New"/>
          <w:lang w:val="en-CA"/>
        </w:rPr>
        <w:t>();</w:t>
      </w:r>
    </w:p>
    <w:p w14:paraId="23913FF9"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this.getContentPane().add(leJPanelAnimation);</w:t>
      </w:r>
    </w:p>
    <w:p w14:paraId="165005A8"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this.setDefaultCloseOperation(EXIT_ON_CLOSE);</w:t>
      </w:r>
    </w:p>
    <w:p w14:paraId="16F5BB7A"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this.setSize(</w:t>
      </w:r>
    </w:p>
    <w:p w14:paraId="6C25E8B2"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JPanelAvecBoucleAnimeMondeAnime.LARGEURJPANEL,</w:t>
      </w:r>
    </w:p>
    <w:p w14:paraId="055CE968"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JPanelAvecBoucleAnimeMondeAnime.HAUTEURJPANEL+30);</w:t>
      </w:r>
    </w:p>
    <w:p w14:paraId="5872EE41"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this.setVisible(true);</w:t>
      </w:r>
    </w:p>
    <w:p w14:paraId="4C2B2BA6"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leJPanelAnimation.start();</w:t>
      </w:r>
    </w:p>
    <w:p w14:paraId="2F3658B2"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w:t>
      </w:r>
    </w:p>
    <w:p w14:paraId="52F572E3" w14:textId="77777777" w:rsidR="00E34CFC" w:rsidRPr="00E40C10" w:rsidRDefault="00E34CFC" w:rsidP="00E34CFC">
      <w:pPr>
        <w:rPr>
          <w:rFonts w:ascii="Courier New" w:hAnsi="Courier New" w:cs="Courier New"/>
          <w:lang w:val="en-CA"/>
        </w:rPr>
      </w:pPr>
    </w:p>
    <w:p w14:paraId="2D456095"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public static void main (String args[]) {</w:t>
      </w:r>
    </w:p>
    <w:p w14:paraId="5997001B" w14:textId="77777777" w:rsidR="00E34CFC" w:rsidRPr="00E40C10" w:rsidRDefault="00E34CFC" w:rsidP="00E34CFC">
      <w:pPr>
        <w:rPr>
          <w:rFonts w:ascii="Courier New" w:hAnsi="Courier New" w:cs="Courier New"/>
        </w:rPr>
      </w:pPr>
      <w:r w:rsidRPr="00E40C10">
        <w:rPr>
          <w:rFonts w:ascii="Courier New" w:hAnsi="Courier New" w:cs="Courier New"/>
          <w:lang w:val="en-CA"/>
        </w:rPr>
        <w:t xml:space="preserve">        </w:t>
      </w:r>
      <w:r w:rsidRPr="00E40C10">
        <w:rPr>
          <w:rFonts w:ascii="Courier New" w:hAnsi="Courier New" w:cs="Courier New"/>
        </w:rPr>
        <w:t>new JFrameIncluantJPanelAvecBoucleAnimeMondeAnime();</w:t>
      </w:r>
    </w:p>
    <w:p w14:paraId="10EBECB2" w14:textId="77777777" w:rsidR="00E34CFC" w:rsidRPr="00E40C10" w:rsidRDefault="00E34CFC" w:rsidP="00E34CFC">
      <w:pPr>
        <w:rPr>
          <w:rFonts w:ascii="Courier New" w:hAnsi="Courier New" w:cs="Courier New"/>
        </w:rPr>
      </w:pPr>
      <w:r w:rsidRPr="00E40C10">
        <w:rPr>
          <w:rFonts w:ascii="Courier New" w:hAnsi="Courier New" w:cs="Courier New"/>
        </w:rPr>
        <w:t xml:space="preserve">    }</w:t>
      </w:r>
    </w:p>
    <w:p w14:paraId="45E416D2" w14:textId="77777777" w:rsidR="00E34CFC" w:rsidRPr="00E40C10" w:rsidRDefault="00E34CFC" w:rsidP="00E34CFC">
      <w:pPr>
        <w:rPr>
          <w:rFonts w:ascii="Courier New" w:hAnsi="Courier New" w:cs="Courier New"/>
        </w:rPr>
      </w:pPr>
      <w:r w:rsidRPr="00E40C10">
        <w:rPr>
          <w:rFonts w:ascii="Courier New" w:hAnsi="Courier New" w:cs="Courier New"/>
        </w:rPr>
        <w:t>}</w:t>
      </w:r>
    </w:p>
    <w:p w14:paraId="5A4C4BEE" w14:textId="77777777" w:rsidR="00E34CFC" w:rsidRDefault="00E34CFC" w:rsidP="00E34CFC">
      <w:pPr>
        <w:pStyle w:val="Corpsdetexte"/>
      </w:pPr>
    </w:p>
    <w:p w14:paraId="3C09DAE7" w14:textId="77777777" w:rsidR="00E34CFC" w:rsidRDefault="00E34CFC" w:rsidP="00E34CFC">
      <w:pPr>
        <w:pStyle w:val="Titre2"/>
      </w:pPr>
      <w:bookmarkStart w:id="196" w:name="_Toc47239884"/>
      <w:bookmarkStart w:id="197" w:name="_Toc155813923"/>
      <w:r>
        <w:t>Développement du jeu</w:t>
      </w:r>
      <w:bookmarkEnd w:id="196"/>
      <w:bookmarkEnd w:id="197"/>
    </w:p>
    <w:p w14:paraId="611FA9E8" w14:textId="77777777" w:rsidR="00E34CFC" w:rsidRDefault="00E34CFC" w:rsidP="00E34CFC">
      <w:pPr>
        <w:pStyle w:val="Corpsdetexte"/>
      </w:pPr>
      <w:r>
        <w:t xml:space="preserve">Cette section développe un jeu simple 2D en raffinant les classes développées précédemment.  Le jeu démarre en animant une série d’entités animées. Le but de l’utilisateur est de détruire ces entités en cliquant dessus </w:t>
      </w:r>
      <w:r>
        <w:lastRenderedPageBreak/>
        <w:t>avec la souris. Lorsque l’entité est touchée, elle disparaît en poussant un cri de désarroi. Nous allons d’abord raffiner la hiérarchie des entités du monde à animer en ajoutant des comportements plus sophistiqués (gestes, cris). La figure suivante montre les classes à développer.</w:t>
      </w:r>
    </w:p>
    <w:p w14:paraId="16C608E5" w14:textId="54E6034C" w:rsidR="00E34CFC" w:rsidRDefault="00320B71" w:rsidP="007256AA">
      <w:pPr>
        <w:pStyle w:val="Corpsdetexte"/>
        <w:jc w:val="center"/>
      </w:pPr>
      <w:r>
        <w:rPr>
          <w:noProof/>
        </w:rPr>
        <w:object w:dxaOrig="8431" w:dyaOrig="6329" w14:anchorId="30E75C96">
          <v:shape id="_x0000_i1029" type="#_x0000_t75" alt="" style="width:352pt;height:268pt;mso-width-percent:0;mso-height-percent:0;mso-width-percent:0;mso-height-percent:0" o:ole="">
            <v:imagedata r:id="rId398" o:title=""/>
          </v:shape>
          <o:OLEObject Type="Embed" ProgID="MSPhotoEd.3" ShapeID="_x0000_i1029" DrawAspect="Content" ObjectID="_1766443851" r:id="rId399"/>
        </w:object>
      </w:r>
    </w:p>
    <w:p w14:paraId="464FE3FA" w14:textId="0A2446CF" w:rsidR="00E34CFC" w:rsidRDefault="00E34CFC" w:rsidP="00E34CFC">
      <w:pPr>
        <w:pStyle w:val="Lgende"/>
        <w:jc w:val="center"/>
      </w:pPr>
      <w:r>
        <w:t xml:space="preserve">Figure </w:t>
      </w:r>
      <w:r>
        <w:fldChar w:fldCharType="begin"/>
      </w:r>
      <w:r>
        <w:instrText xml:space="preserve"> SEQ Figure \* ARABIC </w:instrText>
      </w:r>
      <w:r>
        <w:fldChar w:fldCharType="separate"/>
      </w:r>
      <w:r w:rsidR="00AB64FB">
        <w:rPr>
          <w:noProof/>
        </w:rPr>
        <w:t>29</w:t>
      </w:r>
      <w:r>
        <w:fldChar w:fldCharType="end"/>
      </w:r>
      <w:r>
        <w:t>. Classes du jeu simple.</w:t>
      </w:r>
    </w:p>
    <w:p w14:paraId="01E9BCCD" w14:textId="77777777" w:rsidR="00E34CFC" w:rsidRDefault="00E34CFC" w:rsidP="00E34CFC">
      <w:pPr>
        <w:pStyle w:val="Corpsdetexte"/>
      </w:pPr>
      <w:r>
        <w:t xml:space="preserve">La classe </w:t>
      </w:r>
      <w:r w:rsidRPr="00530062">
        <w:rPr>
          <w:i/>
          <w:iCs/>
        </w:rPr>
        <w:t>EntiteAnime</w:t>
      </w:r>
      <w:r>
        <w:t xml:space="preserve"> du package </w:t>
      </w:r>
      <w:r w:rsidRPr="00F716BB">
        <w:rPr>
          <w:i/>
          <w:iCs/>
        </w:rPr>
        <w:t>JeuSimple</w:t>
      </w:r>
      <w:r>
        <w:t xml:space="preserve"> ajoute les aspects suivants à la classe </w:t>
      </w:r>
      <w:r w:rsidRPr="00F716BB">
        <w:rPr>
          <w:i/>
          <w:iCs/>
        </w:rPr>
        <w:t>EntiteAnime</w:t>
      </w:r>
      <w:r>
        <w:t xml:space="preserve"> développée au chapitre 7 :</w:t>
      </w:r>
    </w:p>
    <w:p w14:paraId="7EFCA2D1" w14:textId="77777777" w:rsidR="00E34CFC" w:rsidRDefault="00E34CFC" w:rsidP="00E34CFC">
      <w:pPr>
        <w:pStyle w:val="Corpsdetexte"/>
        <w:numPr>
          <w:ilvl w:val="0"/>
          <w:numId w:val="17"/>
        </w:numPr>
      </w:pPr>
      <w:r>
        <w:t xml:space="preserve">Visibilité : une entité peut être visible ou pas (variable d’objet </w:t>
      </w:r>
      <w:r w:rsidRPr="000F6B3D">
        <w:rPr>
          <w:i/>
          <w:iCs/>
        </w:rPr>
        <w:t>visible</w:t>
      </w:r>
      <w:r>
        <w:t xml:space="preserve">). Si elle est invisible, un appel à </w:t>
      </w:r>
      <w:r w:rsidRPr="005125AA">
        <w:rPr>
          <w:i/>
          <w:iCs/>
        </w:rPr>
        <w:t>paintSiVisible</w:t>
      </w:r>
      <w:r>
        <w:t>() ne la dessine pas.</w:t>
      </w:r>
    </w:p>
    <w:p w14:paraId="3CFF1B6C" w14:textId="77777777" w:rsidR="00E34CFC" w:rsidRDefault="00E34CFC" w:rsidP="00E34CFC">
      <w:pPr>
        <w:pStyle w:val="Corpsdetexte"/>
        <w:numPr>
          <w:ilvl w:val="0"/>
          <w:numId w:val="17"/>
        </w:numPr>
      </w:pPr>
      <w:r>
        <w:t xml:space="preserve">La méthode </w:t>
      </w:r>
      <w:r w:rsidRPr="008741C5">
        <w:rPr>
          <w:i/>
          <w:iCs/>
        </w:rPr>
        <w:t>touche</w:t>
      </w:r>
      <w:r>
        <w:t>() : cette méthode retourne vrai si la coordonnée (</w:t>
      </w:r>
      <w:r w:rsidRPr="00AE2713">
        <w:rPr>
          <w:i/>
          <w:iCs/>
        </w:rPr>
        <w:t>unX</w:t>
      </w:r>
      <w:r>
        <w:t>,</w:t>
      </w:r>
      <w:r w:rsidRPr="00AE2713">
        <w:rPr>
          <w:i/>
          <w:iCs/>
        </w:rPr>
        <w:t>unY</w:t>
      </w:r>
      <w:r>
        <w:t>) est à l’intérieur du rectangle englobant de l’entité. Elle sert à vérifier si l’utilisateur a touché l’entité avec la souris dans le contexte du jeu.</w:t>
      </w:r>
    </w:p>
    <w:p w14:paraId="21CBD394" w14:textId="37AF289F" w:rsidR="00E34CFC" w:rsidRDefault="00E34CFC" w:rsidP="00E34CFC">
      <w:pPr>
        <w:pStyle w:val="Corpsdetexte"/>
        <w:numPr>
          <w:ilvl w:val="0"/>
          <w:numId w:val="17"/>
        </w:numPr>
      </w:pPr>
      <w:r>
        <w:lastRenderedPageBreak/>
        <w:t>Méthodes de lecture (</w:t>
      </w:r>
      <w:r w:rsidRPr="00E81598">
        <w:rPr>
          <w:i/>
        </w:rPr>
        <w:t>lecteurs</w:t>
      </w:r>
      <w:r>
        <w:t>/</w:t>
      </w:r>
      <w:r w:rsidRPr="00E81598">
        <w:rPr>
          <w:i/>
        </w:rPr>
        <w:t>getters</w:t>
      </w:r>
      <w:r>
        <w:t>) et d’écriture (</w:t>
      </w:r>
      <w:r w:rsidRPr="00E81598">
        <w:rPr>
          <w:i/>
        </w:rPr>
        <w:t>modifieurs</w:t>
      </w:r>
      <w:r>
        <w:t>/</w:t>
      </w:r>
      <w:r w:rsidRPr="00E81598">
        <w:rPr>
          <w:i/>
        </w:rPr>
        <w:t>setters</w:t>
      </w:r>
      <w:r>
        <w:t xml:space="preserve">) de variables d’objet. Il est souvent nécessaire de pouvoir extraire ou modifier une variable membre d’une classe à partir de l’extérieur de cette classe. Il est possible de spécifier que la variable est </w:t>
      </w:r>
      <w:r w:rsidRPr="00C920B7">
        <w:rPr>
          <w:i/>
          <w:iCs/>
        </w:rPr>
        <w:t>public</w:t>
      </w:r>
      <w:r>
        <w:t xml:space="preserve"> à cet effet. Cependant, cette approche est généralement à éviter pour minimiser le couplage entre classes. Il est préférable d’utiliser des méthodes pour extraire (lecteur) ou modifier (modifieur) le contenu des variables. Une convention souvent employée en Java est de nommer par </w:t>
      </w:r>
      <w:r w:rsidRPr="00D54A18">
        <w:rPr>
          <w:i/>
          <w:iCs/>
        </w:rPr>
        <w:t>getNomVariable</w:t>
      </w:r>
      <w:r>
        <w:t xml:space="preserve">() et </w:t>
      </w:r>
      <w:r w:rsidRPr="00D54A18">
        <w:rPr>
          <w:i/>
          <w:iCs/>
        </w:rPr>
        <w:t>setNomVariable</w:t>
      </w:r>
      <w:r>
        <w:t xml:space="preserve">() les méthodes qui vont extraire le contenu et modifier le contenu de la variable </w:t>
      </w:r>
      <w:r w:rsidR="005D1CEA">
        <w:t>appelée</w:t>
      </w:r>
      <w:r>
        <w:t xml:space="preserve"> </w:t>
      </w:r>
      <w:r w:rsidRPr="00D54A18">
        <w:rPr>
          <w:i/>
          <w:iCs/>
        </w:rPr>
        <w:t>nomVariable</w:t>
      </w:r>
      <w:r>
        <w:t xml:space="preserve">. Des méthodes de lecture et d’écriture ont été ajoutées pour la plupart des variables d’objet de la classe </w:t>
      </w:r>
      <w:r w:rsidRPr="00235A14">
        <w:rPr>
          <w:i/>
          <w:iCs/>
        </w:rPr>
        <w:t>EntiteAnime</w:t>
      </w:r>
      <w:r>
        <w:t xml:space="preserve"> car ceci est nécessaire dans notre programme.</w:t>
      </w:r>
    </w:p>
    <w:p w14:paraId="2380AA56" w14:textId="70D414D4" w:rsidR="00E34CFC" w:rsidRPr="002C23EA" w:rsidRDefault="00000000" w:rsidP="00EF04CB">
      <w:pPr>
        <w:pStyle w:val="Corpsdetexte"/>
        <w:keepNext/>
        <w:keepLines/>
      </w:pPr>
      <w:hyperlink r:id="rId400"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01"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EntiteAnime.java</w:t>
      </w:r>
    </w:p>
    <w:p w14:paraId="45F83DEC" w14:textId="77777777" w:rsidR="00EF04CB" w:rsidRPr="00EF04CB" w:rsidRDefault="00EF04CB" w:rsidP="00EF04CB">
      <w:pPr>
        <w:pStyle w:val="Code"/>
        <w:rPr>
          <w:color w:val="000000"/>
          <w:lang w:eastAsia="zh-CN"/>
        </w:rPr>
      </w:pPr>
      <w:r w:rsidRPr="00EF04CB">
        <w:rPr>
          <w:b/>
          <w:bCs/>
          <w:color w:val="800000"/>
          <w:lang w:eastAsia="zh-CN"/>
        </w:rPr>
        <w:t>package</w:t>
      </w:r>
      <w:r w:rsidRPr="00EF04CB">
        <w:rPr>
          <w:lang w:eastAsia="zh-CN"/>
        </w:rPr>
        <w:t xml:space="preserve"> JeuSimple</w:t>
      </w:r>
      <w:r w:rsidRPr="00EF04CB">
        <w:rPr>
          <w:color w:val="800080"/>
          <w:lang w:eastAsia="zh-CN"/>
        </w:rPr>
        <w:t>;</w:t>
      </w:r>
    </w:p>
    <w:p w14:paraId="5F6C6DD6" w14:textId="77777777" w:rsidR="00EF04CB" w:rsidRPr="00EF04CB" w:rsidRDefault="00EF04CB" w:rsidP="00EF04CB">
      <w:pPr>
        <w:pStyle w:val="Code"/>
        <w:rPr>
          <w:color w:val="000000"/>
          <w:lang w:eastAsia="zh-CN"/>
        </w:rPr>
      </w:pPr>
    </w:p>
    <w:p w14:paraId="5DBE822F" w14:textId="77777777" w:rsidR="00EF04CB" w:rsidRPr="00EF04CB" w:rsidRDefault="00EF04CB" w:rsidP="00EF04CB">
      <w:pPr>
        <w:pStyle w:val="Code"/>
        <w:rPr>
          <w:color w:val="000000"/>
          <w:lang w:eastAsia="zh-CN"/>
        </w:rPr>
      </w:pPr>
      <w:r w:rsidRPr="00EF04CB">
        <w:rPr>
          <w:b/>
          <w:bCs/>
          <w:color w:val="800000"/>
          <w:lang w:eastAsia="zh-CN"/>
        </w:rPr>
        <w:t>import</w:t>
      </w:r>
      <w:r w:rsidRPr="00EF04CB">
        <w:rPr>
          <w:lang w:eastAsia="zh-CN"/>
        </w:rPr>
        <w:t xml:space="preserve"> java</w:t>
      </w:r>
      <w:r w:rsidRPr="00EF04CB">
        <w:rPr>
          <w:color w:val="808030"/>
          <w:lang w:eastAsia="zh-CN"/>
        </w:rPr>
        <w:t>.</w:t>
      </w:r>
      <w:r w:rsidRPr="00EF04CB">
        <w:rPr>
          <w:lang w:eastAsia="zh-CN"/>
        </w:rPr>
        <w:t>awt</w:t>
      </w:r>
      <w:r w:rsidRPr="00EF04CB">
        <w:rPr>
          <w:color w:val="808030"/>
          <w:lang w:eastAsia="zh-CN"/>
        </w:rPr>
        <w:t>.</w:t>
      </w:r>
      <w:r w:rsidRPr="00EF04CB">
        <w:rPr>
          <w:b/>
          <w:bCs/>
          <w:color w:val="800000"/>
          <w:lang w:eastAsia="zh-CN"/>
        </w:rPr>
        <w:t>*</w:t>
      </w:r>
      <w:r w:rsidRPr="00EF04CB">
        <w:rPr>
          <w:color w:val="800080"/>
          <w:lang w:eastAsia="zh-CN"/>
        </w:rPr>
        <w:t>;</w:t>
      </w:r>
    </w:p>
    <w:p w14:paraId="70951DF0" w14:textId="77777777" w:rsidR="00EF04CB" w:rsidRPr="00EF04CB" w:rsidRDefault="00EF04CB" w:rsidP="00EF04CB">
      <w:pPr>
        <w:pStyle w:val="Code"/>
        <w:rPr>
          <w:color w:val="000000"/>
          <w:lang w:eastAsia="zh-CN"/>
        </w:rPr>
      </w:pPr>
    </w:p>
    <w:p w14:paraId="23AA6A5D" w14:textId="77777777" w:rsidR="00EF04CB" w:rsidRPr="00EF04CB" w:rsidRDefault="00EF04CB" w:rsidP="00EF04CB">
      <w:pPr>
        <w:pStyle w:val="Code"/>
        <w:rPr>
          <w:color w:val="000000"/>
          <w:lang w:eastAsia="zh-CN"/>
        </w:rPr>
      </w:pPr>
      <w:r w:rsidRPr="00EF04CB">
        <w:rPr>
          <w:b/>
          <w:bCs/>
          <w:color w:val="800000"/>
          <w:lang w:eastAsia="zh-CN"/>
        </w:rPr>
        <w:t>public</w:t>
      </w:r>
      <w:r w:rsidRPr="00EF04CB">
        <w:rPr>
          <w:color w:val="000000"/>
          <w:lang w:eastAsia="zh-CN"/>
        </w:rPr>
        <w:t xml:space="preserve"> </w:t>
      </w:r>
      <w:r w:rsidRPr="00EF04CB">
        <w:rPr>
          <w:b/>
          <w:bCs/>
          <w:color w:val="800000"/>
          <w:lang w:eastAsia="zh-CN"/>
        </w:rPr>
        <w:t>abstract</w:t>
      </w:r>
      <w:r w:rsidRPr="00EF04CB">
        <w:rPr>
          <w:color w:val="000000"/>
          <w:lang w:eastAsia="zh-CN"/>
        </w:rPr>
        <w:t xml:space="preserve"> </w:t>
      </w:r>
      <w:r w:rsidRPr="00EF04CB">
        <w:rPr>
          <w:b/>
          <w:bCs/>
          <w:color w:val="800000"/>
          <w:lang w:eastAsia="zh-CN"/>
        </w:rPr>
        <w:t>class</w:t>
      </w:r>
      <w:r w:rsidRPr="00EF04CB">
        <w:rPr>
          <w:color w:val="000000"/>
          <w:lang w:eastAsia="zh-CN"/>
        </w:rPr>
        <w:t xml:space="preserve"> EntiteAnime </w:t>
      </w:r>
      <w:r w:rsidRPr="00EF04CB">
        <w:rPr>
          <w:color w:val="800080"/>
          <w:lang w:eastAsia="zh-CN"/>
        </w:rPr>
        <w:t>{</w:t>
      </w:r>
    </w:p>
    <w:p w14:paraId="5BBF3418"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696969"/>
          <w:lang w:eastAsia="zh-CN"/>
        </w:rPr>
        <w:t>// Variables d'objet qui décrivent l'état d'un objet EntiteAnime</w:t>
      </w:r>
    </w:p>
    <w:p w14:paraId="513E7368"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x</w:t>
      </w:r>
      <w:r w:rsidRPr="00EF04CB">
        <w:rPr>
          <w:color w:val="808030"/>
          <w:lang w:eastAsia="zh-CN"/>
        </w:rPr>
        <w:t>,</w:t>
      </w:r>
      <w:r w:rsidRPr="00EF04CB">
        <w:rPr>
          <w:color w:val="000000"/>
          <w:lang w:eastAsia="zh-CN"/>
        </w:rPr>
        <w:t xml:space="preserve"> y</w:t>
      </w:r>
      <w:r w:rsidRPr="00EF04CB">
        <w:rPr>
          <w:color w:val="800080"/>
          <w:lang w:eastAsia="zh-CN"/>
        </w:rPr>
        <w:t>;</w:t>
      </w:r>
      <w:r w:rsidRPr="00EF04CB">
        <w:rPr>
          <w:color w:val="000000"/>
          <w:lang w:eastAsia="zh-CN"/>
        </w:rPr>
        <w:t xml:space="preserve"> </w:t>
      </w:r>
      <w:r w:rsidRPr="00EF04CB">
        <w:rPr>
          <w:color w:val="696969"/>
          <w:lang w:eastAsia="zh-CN"/>
        </w:rPr>
        <w:t>// Coordonnées de l'entité</w:t>
      </w:r>
    </w:p>
    <w:p w14:paraId="63DE2BD4"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largeur</w:t>
      </w:r>
      <w:r w:rsidRPr="00EF04CB">
        <w:rPr>
          <w:color w:val="808030"/>
          <w:lang w:eastAsia="zh-CN"/>
        </w:rPr>
        <w:t>,</w:t>
      </w:r>
      <w:r w:rsidRPr="00EF04CB">
        <w:rPr>
          <w:color w:val="000000"/>
          <w:lang w:eastAsia="zh-CN"/>
        </w:rPr>
        <w:t xml:space="preserve"> hauteur</w:t>
      </w:r>
      <w:r w:rsidRPr="00EF04CB">
        <w:rPr>
          <w:color w:val="800080"/>
          <w:lang w:eastAsia="zh-CN"/>
        </w:rPr>
        <w:t>;</w:t>
      </w:r>
      <w:r w:rsidRPr="00EF04CB">
        <w:rPr>
          <w:color w:val="000000"/>
          <w:lang w:eastAsia="zh-CN"/>
        </w:rPr>
        <w:t xml:space="preserve"> </w:t>
      </w:r>
      <w:r w:rsidRPr="00EF04CB">
        <w:rPr>
          <w:color w:val="696969"/>
          <w:lang w:eastAsia="zh-CN"/>
        </w:rPr>
        <w:t>// Taille du rectangle englobant</w:t>
      </w:r>
    </w:p>
    <w:p w14:paraId="5D44560E"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vitesseX</w:t>
      </w:r>
      <w:r w:rsidRPr="00EF04CB">
        <w:rPr>
          <w:color w:val="800080"/>
          <w:lang w:eastAsia="zh-CN"/>
        </w:rPr>
        <w:t>;</w:t>
      </w:r>
      <w:r w:rsidRPr="00EF04CB">
        <w:rPr>
          <w:color w:val="000000"/>
          <w:lang w:eastAsia="zh-CN"/>
        </w:rPr>
        <w:t xml:space="preserve"> </w:t>
      </w:r>
      <w:r w:rsidRPr="00EF04CB">
        <w:rPr>
          <w:color w:val="696969"/>
          <w:lang w:eastAsia="zh-CN"/>
        </w:rPr>
        <w:t>// Vitesse de déplacement dans l'axe x</w:t>
      </w:r>
    </w:p>
    <w:p w14:paraId="21A64276"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vitesseY</w:t>
      </w:r>
      <w:r w:rsidRPr="00EF04CB">
        <w:rPr>
          <w:color w:val="800080"/>
          <w:lang w:eastAsia="zh-CN"/>
        </w:rPr>
        <w:t>;</w:t>
      </w:r>
      <w:r w:rsidRPr="00EF04CB">
        <w:rPr>
          <w:color w:val="000000"/>
          <w:lang w:eastAsia="zh-CN"/>
        </w:rPr>
        <w:t xml:space="preserve"> </w:t>
      </w:r>
      <w:r w:rsidRPr="00EF04CB">
        <w:rPr>
          <w:color w:val="696969"/>
          <w:lang w:eastAsia="zh-CN"/>
        </w:rPr>
        <w:t>// Vitesse de déplacement dans l'axe y</w:t>
      </w:r>
    </w:p>
    <w:p w14:paraId="02506783"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boolean</w:t>
      </w:r>
      <w:r w:rsidRPr="00EF04CB">
        <w:rPr>
          <w:color w:val="000000"/>
          <w:lang w:eastAsia="zh-CN"/>
        </w:rPr>
        <w:t xml:space="preserve"> visible</w:t>
      </w:r>
      <w:r w:rsidRPr="00EF04CB">
        <w:rPr>
          <w:color w:val="800080"/>
          <w:lang w:eastAsia="zh-CN"/>
        </w:rPr>
        <w:t>;</w:t>
      </w:r>
      <w:r w:rsidRPr="00EF04CB">
        <w:rPr>
          <w:color w:val="000000"/>
          <w:lang w:eastAsia="zh-CN"/>
        </w:rPr>
        <w:t xml:space="preserve"> </w:t>
      </w:r>
      <w:r w:rsidRPr="00EF04CB">
        <w:rPr>
          <w:color w:val="696969"/>
          <w:lang w:eastAsia="zh-CN"/>
        </w:rPr>
        <w:t>// Indique si l'entité doit être affichée</w:t>
      </w:r>
    </w:p>
    <w:p w14:paraId="619FBA5F" w14:textId="77777777" w:rsidR="00EF04CB" w:rsidRPr="00EF04CB" w:rsidRDefault="00EF04CB" w:rsidP="00C62F99">
      <w:pPr>
        <w:pStyle w:val="Code"/>
        <w:keepNext w:val="0"/>
        <w:keepLines w:val="0"/>
        <w:rPr>
          <w:color w:val="000000"/>
          <w:lang w:eastAsia="zh-CN"/>
        </w:rPr>
      </w:pPr>
    </w:p>
    <w:p w14:paraId="47BDA7AE"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696969"/>
          <w:lang w:eastAsia="zh-CN"/>
        </w:rPr>
        <w:t>// Constructeur</w:t>
      </w:r>
    </w:p>
    <w:p w14:paraId="51D68E89"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EntiteAnime</w:t>
      </w:r>
      <w:r w:rsidRPr="00EF04CB">
        <w:rPr>
          <w:color w:val="808030"/>
          <w:lang w:eastAsia="zh-CN"/>
        </w:rPr>
        <w:t>(</w:t>
      </w:r>
    </w:p>
    <w:p w14:paraId="2F26ECD2"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BB7977"/>
          <w:lang w:eastAsia="zh-CN"/>
        </w:rPr>
        <w:t>int</w:t>
      </w:r>
      <w:r w:rsidRPr="00EF04CB">
        <w:rPr>
          <w:color w:val="000000"/>
          <w:lang w:eastAsia="zh-CN"/>
        </w:rPr>
        <w:t xml:space="preserve"> x</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y</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largeur</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hauteur</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vitesseX</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vitesseY</w:t>
      </w:r>
      <w:r w:rsidRPr="00EF04CB">
        <w:rPr>
          <w:color w:val="808030"/>
          <w:lang w:eastAsia="zh-CN"/>
        </w:rPr>
        <w:t>,</w:t>
      </w:r>
      <w:r w:rsidRPr="00EF04CB">
        <w:rPr>
          <w:color w:val="000000"/>
          <w:lang w:eastAsia="zh-CN"/>
        </w:rPr>
        <w:t xml:space="preserve"> </w:t>
      </w:r>
      <w:r w:rsidRPr="00EF04CB">
        <w:rPr>
          <w:color w:val="BB7977"/>
          <w:lang w:eastAsia="zh-CN"/>
        </w:rPr>
        <w:t>boolean</w:t>
      </w:r>
      <w:r w:rsidRPr="00EF04CB">
        <w:rPr>
          <w:color w:val="000000"/>
          <w:lang w:eastAsia="zh-CN"/>
        </w:rPr>
        <w:t xml:space="preserve"> visible</w:t>
      </w:r>
      <w:r w:rsidRPr="00EF04CB">
        <w:rPr>
          <w:color w:val="808030"/>
          <w:lang w:eastAsia="zh-CN"/>
        </w:rPr>
        <w:t>)</w:t>
      </w:r>
      <w:r w:rsidRPr="00EF04CB">
        <w:rPr>
          <w:color w:val="000000"/>
          <w:lang w:eastAsia="zh-CN"/>
        </w:rPr>
        <w:t xml:space="preserve"> </w:t>
      </w:r>
      <w:r w:rsidRPr="00EF04CB">
        <w:rPr>
          <w:color w:val="800080"/>
          <w:lang w:eastAsia="zh-CN"/>
        </w:rPr>
        <w:t>{</w:t>
      </w:r>
    </w:p>
    <w:p w14:paraId="0357FFF8"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x </w:t>
      </w:r>
      <w:r w:rsidRPr="00EF04CB">
        <w:rPr>
          <w:color w:val="808030"/>
          <w:lang w:val="en-CA" w:eastAsia="zh-CN"/>
        </w:rPr>
        <w:t>=</w:t>
      </w:r>
      <w:r w:rsidRPr="00EF04CB">
        <w:rPr>
          <w:color w:val="000000"/>
          <w:lang w:val="en-CA" w:eastAsia="zh-CN"/>
        </w:rPr>
        <w:t xml:space="preserve"> x</w:t>
      </w:r>
      <w:r w:rsidRPr="00EF04CB">
        <w:rPr>
          <w:color w:val="800080"/>
          <w:lang w:val="en-CA" w:eastAsia="zh-CN"/>
        </w:rPr>
        <w:t>;</w:t>
      </w:r>
    </w:p>
    <w:p w14:paraId="6203921A"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y </w:t>
      </w:r>
      <w:r w:rsidRPr="00EF04CB">
        <w:rPr>
          <w:color w:val="808030"/>
          <w:lang w:val="en-CA" w:eastAsia="zh-CN"/>
        </w:rPr>
        <w:t>=</w:t>
      </w:r>
      <w:r w:rsidRPr="00EF04CB">
        <w:rPr>
          <w:color w:val="000000"/>
          <w:lang w:val="en-CA" w:eastAsia="zh-CN"/>
        </w:rPr>
        <w:t xml:space="preserve"> y</w:t>
      </w:r>
      <w:r w:rsidRPr="00EF04CB">
        <w:rPr>
          <w:color w:val="800080"/>
          <w:lang w:val="en-CA" w:eastAsia="zh-CN"/>
        </w:rPr>
        <w:t>;</w:t>
      </w:r>
    </w:p>
    <w:p w14:paraId="3E08D473" w14:textId="77777777" w:rsidR="00EF04CB" w:rsidRPr="00EF04CB" w:rsidRDefault="00EF04CB" w:rsidP="00C62F99">
      <w:pPr>
        <w:pStyle w:val="Code"/>
        <w:keepNext w:val="0"/>
        <w:keepLines w:val="0"/>
        <w:rPr>
          <w:color w:val="000000"/>
          <w:lang w:eastAsia="zh-CN"/>
        </w:rPr>
      </w:pPr>
      <w:r w:rsidRPr="00EF04CB">
        <w:rPr>
          <w:color w:val="000000"/>
          <w:lang w:val="en-CA"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hauteur </w:t>
      </w:r>
      <w:r w:rsidRPr="00EF04CB">
        <w:rPr>
          <w:color w:val="808030"/>
          <w:lang w:eastAsia="zh-CN"/>
        </w:rPr>
        <w:t>=</w:t>
      </w:r>
      <w:r w:rsidRPr="00EF04CB">
        <w:rPr>
          <w:color w:val="000000"/>
          <w:lang w:eastAsia="zh-CN"/>
        </w:rPr>
        <w:t xml:space="preserve"> hauteur</w:t>
      </w:r>
      <w:r w:rsidRPr="00EF04CB">
        <w:rPr>
          <w:color w:val="800080"/>
          <w:lang w:eastAsia="zh-CN"/>
        </w:rPr>
        <w:t>;</w:t>
      </w:r>
    </w:p>
    <w:p w14:paraId="73CB13EB"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largeur </w:t>
      </w:r>
      <w:r w:rsidRPr="00EF04CB">
        <w:rPr>
          <w:color w:val="808030"/>
          <w:lang w:eastAsia="zh-CN"/>
        </w:rPr>
        <w:t>=</w:t>
      </w:r>
      <w:r w:rsidRPr="00EF04CB">
        <w:rPr>
          <w:color w:val="000000"/>
          <w:lang w:eastAsia="zh-CN"/>
        </w:rPr>
        <w:t xml:space="preserve"> largeur</w:t>
      </w:r>
      <w:r w:rsidRPr="00EF04CB">
        <w:rPr>
          <w:color w:val="800080"/>
          <w:lang w:eastAsia="zh-CN"/>
        </w:rPr>
        <w:t>;</w:t>
      </w:r>
    </w:p>
    <w:p w14:paraId="50C81DE6"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vitesseX </w:t>
      </w:r>
      <w:r w:rsidRPr="00EF04CB">
        <w:rPr>
          <w:color w:val="808030"/>
          <w:lang w:val="en-CA" w:eastAsia="zh-CN"/>
        </w:rPr>
        <w:t>=</w:t>
      </w:r>
      <w:r w:rsidRPr="00EF04CB">
        <w:rPr>
          <w:color w:val="000000"/>
          <w:lang w:val="en-CA" w:eastAsia="zh-CN"/>
        </w:rPr>
        <w:t xml:space="preserve"> vitesseX</w:t>
      </w:r>
      <w:r w:rsidRPr="00EF04CB">
        <w:rPr>
          <w:color w:val="800080"/>
          <w:lang w:val="en-CA" w:eastAsia="zh-CN"/>
        </w:rPr>
        <w:t>;</w:t>
      </w:r>
    </w:p>
    <w:p w14:paraId="282FE064"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vitesseY </w:t>
      </w:r>
      <w:r w:rsidRPr="00EF04CB">
        <w:rPr>
          <w:color w:val="808030"/>
          <w:lang w:val="en-CA" w:eastAsia="zh-CN"/>
        </w:rPr>
        <w:t>=</w:t>
      </w:r>
      <w:r w:rsidRPr="00EF04CB">
        <w:rPr>
          <w:color w:val="000000"/>
          <w:lang w:val="en-CA" w:eastAsia="zh-CN"/>
        </w:rPr>
        <w:t xml:space="preserve"> vitesseY</w:t>
      </w:r>
      <w:r w:rsidRPr="00EF04CB">
        <w:rPr>
          <w:color w:val="800080"/>
          <w:lang w:val="en-CA" w:eastAsia="zh-CN"/>
        </w:rPr>
        <w:t>;</w:t>
      </w:r>
    </w:p>
    <w:p w14:paraId="4FC01C04" w14:textId="77777777" w:rsidR="00EF04CB" w:rsidRPr="009A50DE" w:rsidRDefault="00EF04CB" w:rsidP="00C62F99">
      <w:pPr>
        <w:pStyle w:val="Code"/>
        <w:keepNext w:val="0"/>
        <w:keepLines w:val="0"/>
        <w:rPr>
          <w:color w:val="000000"/>
          <w:lang w:val="en-CA" w:eastAsia="zh-CN"/>
        </w:rPr>
      </w:pPr>
      <w:r w:rsidRPr="00EF04CB">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 xml:space="preserve">visible </w:t>
      </w:r>
      <w:r w:rsidRPr="009A50DE">
        <w:rPr>
          <w:color w:val="808030"/>
          <w:lang w:val="en-CA" w:eastAsia="zh-CN"/>
        </w:rPr>
        <w:t>=</w:t>
      </w:r>
      <w:r w:rsidRPr="009A50DE">
        <w:rPr>
          <w:color w:val="000000"/>
          <w:lang w:val="en-CA" w:eastAsia="zh-CN"/>
        </w:rPr>
        <w:t xml:space="preserve"> visible</w:t>
      </w:r>
      <w:r w:rsidRPr="009A50DE">
        <w:rPr>
          <w:color w:val="800080"/>
          <w:lang w:val="en-CA" w:eastAsia="zh-CN"/>
        </w:rPr>
        <w:t>;</w:t>
      </w:r>
    </w:p>
    <w:p w14:paraId="17FFAE6E" w14:textId="77777777" w:rsidR="00EF04CB" w:rsidRPr="00EF04CB" w:rsidRDefault="00EF04CB" w:rsidP="00C62F99">
      <w:pPr>
        <w:pStyle w:val="Code"/>
        <w:keepNext w:val="0"/>
        <w:keepLines w:val="0"/>
        <w:rPr>
          <w:color w:val="000000"/>
          <w:lang w:eastAsia="zh-CN"/>
        </w:rPr>
      </w:pPr>
      <w:r w:rsidRPr="009A50DE">
        <w:rPr>
          <w:color w:val="000000"/>
          <w:lang w:val="en-CA" w:eastAsia="zh-CN"/>
        </w:rPr>
        <w:t xml:space="preserve">  </w:t>
      </w:r>
      <w:r w:rsidRPr="00EF04CB">
        <w:rPr>
          <w:color w:val="800080"/>
          <w:lang w:eastAsia="zh-CN"/>
        </w:rPr>
        <w:t>}</w:t>
      </w:r>
    </w:p>
    <w:p w14:paraId="46D377CB" w14:textId="6200C82D"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696969"/>
          <w:lang w:eastAsia="zh-CN"/>
        </w:rPr>
        <w:t>// Méthode de lecture et d'</w:t>
      </w:r>
      <w:r w:rsidR="00B563FB" w:rsidRPr="00C44445">
        <w:rPr>
          <w:color w:val="696969"/>
          <w:lang w:val="fr-FR" w:eastAsia="zh-CN"/>
        </w:rPr>
        <w:t>é</w:t>
      </w:r>
      <w:r w:rsidRPr="00EF04CB">
        <w:rPr>
          <w:color w:val="696969"/>
          <w:lang w:eastAsia="zh-CN"/>
        </w:rPr>
        <w:t>criture des variables d'objet</w:t>
      </w:r>
    </w:p>
    <w:p w14:paraId="39A78BAD" w14:textId="77777777" w:rsidR="00EF04CB" w:rsidRPr="00EF04CB" w:rsidRDefault="00EF04CB" w:rsidP="00C62F99">
      <w:pPr>
        <w:pStyle w:val="Code"/>
        <w:keepNext w:val="0"/>
        <w:keepLines w:val="0"/>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setX</w:t>
      </w:r>
      <w:r w:rsidRPr="00EF04CB">
        <w:rPr>
          <w:color w:val="808030"/>
          <w:lang w:val="en-CA" w:eastAsia="zh-CN"/>
        </w:rPr>
        <w:t>(</w:t>
      </w:r>
      <w:r w:rsidRPr="00EF04CB">
        <w:rPr>
          <w:color w:val="BB7977"/>
          <w:lang w:val="en-CA" w:eastAsia="zh-CN"/>
        </w:rPr>
        <w:t>int</w:t>
      </w:r>
      <w:r w:rsidRPr="00EF04CB">
        <w:rPr>
          <w:color w:val="000000"/>
          <w:lang w:val="en-CA" w:eastAsia="zh-CN"/>
        </w:rPr>
        <w:t xml:space="preserve"> x</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6BA63905"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x </w:t>
      </w:r>
      <w:r w:rsidRPr="00EF04CB">
        <w:rPr>
          <w:color w:val="808030"/>
          <w:lang w:val="en-CA" w:eastAsia="zh-CN"/>
        </w:rPr>
        <w:t>=</w:t>
      </w:r>
      <w:r w:rsidRPr="00EF04CB">
        <w:rPr>
          <w:color w:val="000000"/>
          <w:lang w:val="en-CA" w:eastAsia="zh-CN"/>
        </w:rPr>
        <w:t xml:space="preserve"> x</w:t>
      </w:r>
      <w:r w:rsidRPr="00EF04CB">
        <w:rPr>
          <w:color w:val="800080"/>
          <w:lang w:val="en-CA" w:eastAsia="zh-CN"/>
        </w:rPr>
        <w:t>;</w:t>
      </w:r>
    </w:p>
    <w:p w14:paraId="62E67877" w14:textId="77777777" w:rsidR="00EF04CB" w:rsidRPr="009A50DE" w:rsidRDefault="00EF04CB" w:rsidP="00C62F99">
      <w:pPr>
        <w:pStyle w:val="Code"/>
        <w:keepNext w:val="0"/>
        <w:keepLines w:val="0"/>
        <w:rPr>
          <w:color w:val="000000"/>
          <w:lang w:eastAsia="zh-CN"/>
        </w:rPr>
      </w:pPr>
      <w:r w:rsidRPr="00EF04CB">
        <w:rPr>
          <w:color w:val="000000"/>
          <w:lang w:val="en-CA" w:eastAsia="zh-CN"/>
        </w:rPr>
        <w:t xml:space="preserve">  </w:t>
      </w:r>
      <w:r w:rsidRPr="009A50DE">
        <w:rPr>
          <w:color w:val="800080"/>
          <w:lang w:eastAsia="zh-CN"/>
        </w:rPr>
        <w:t>}</w:t>
      </w:r>
    </w:p>
    <w:p w14:paraId="3EA84C9D" w14:textId="77777777" w:rsidR="00EF04CB" w:rsidRPr="009A50DE" w:rsidRDefault="00EF04CB" w:rsidP="00C62F99">
      <w:pPr>
        <w:pStyle w:val="Code"/>
        <w:keepNext w:val="0"/>
        <w:keepLines w:val="0"/>
        <w:rPr>
          <w:color w:val="000000"/>
          <w:lang w:eastAsia="zh-CN"/>
        </w:rPr>
      </w:pPr>
    </w:p>
    <w:p w14:paraId="599005A4" w14:textId="77777777" w:rsidR="00EF04CB" w:rsidRPr="009A50DE" w:rsidRDefault="00EF04CB"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void</w:t>
      </w:r>
      <w:r w:rsidRPr="009A50DE">
        <w:rPr>
          <w:color w:val="000000"/>
          <w:lang w:eastAsia="zh-CN"/>
        </w:rPr>
        <w:t xml:space="preserve"> setY</w:t>
      </w:r>
      <w:r w:rsidRPr="009A50DE">
        <w:rPr>
          <w:color w:val="808030"/>
          <w:lang w:eastAsia="zh-CN"/>
        </w:rPr>
        <w:t>(</w:t>
      </w:r>
      <w:r w:rsidRPr="009A50DE">
        <w:rPr>
          <w:color w:val="BB7977"/>
          <w:lang w:eastAsia="zh-CN"/>
        </w:rPr>
        <w:t>int</w:t>
      </w:r>
      <w:r w:rsidRPr="009A50DE">
        <w:rPr>
          <w:color w:val="000000"/>
          <w:lang w:eastAsia="zh-CN"/>
        </w:rPr>
        <w:t xml:space="preserve"> y</w:t>
      </w:r>
      <w:r w:rsidRPr="009A50DE">
        <w:rPr>
          <w:color w:val="808030"/>
          <w:lang w:eastAsia="zh-CN"/>
        </w:rPr>
        <w:t>)</w:t>
      </w:r>
      <w:r w:rsidRPr="009A50DE">
        <w:rPr>
          <w:color w:val="000000"/>
          <w:lang w:eastAsia="zh-CN"/>
        </w:rPr>
        <w:t xml:space="preserve"> </w:t>
      </w:r>
      <w:r w:rsidRPr="009A50DE">
        <w:rPr>
          <w:color w:val="800080"/>
          <w:lang w:eastAsia="zh-CN"/>
        </w:rPr>
        <w:t>{</w:t>
      </w:r>
    </w:p>
    <w:p w14:paraId="05353FEB" w14:textId="77777777" w:rsidR="00EF04CB" w:rsidRPr="00EF04CB" w:rsidRDefault="00EF04CB" w:rsidP="00C62F99">
      <w:pPr>
        <w:pStyle w:val="Code"/>
        <w:keepNext w:val="0"/>
        <w:keepLines w:val="0"/>
        <w:rPr>
          <w:color w:val="000000"/>
          <w:lang w:eastAsia="zh-CN"/>
        </w:rPr>
      </w:pPr>
      <w:r w:rsidRPr="009A50DE">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y </w:t>
      </w:r>
      <w:r w:rsidRPr="00EF04CB">
        <w:rPr>
          <w:color w:val="808030"/>
          <w:lang w:eastAsia="zh-CN"/>
        </w:rPr>
        <w:t>=</w:t>
      </w:r>
      <w:r w:rsidRPr="00EF04CB">
        <w:rPr>
          <w:color w:val="000000"/>
          <w:lang w:eastAsia="zh-CN"/>
        </w:rPr>
        <w:t xml:space="preserve"> y</w:t>
      </w:r>
      <w:r w:rsidRPr="00EF04CB">
        <w:rPr>
          <w:color w:val="800080"/>
          <w:lang w:eastAsia="zh-CN"/>
        </w:rPr>
        <w:t>;</w:t>
      </w:r>
    </w:p>
    <w:p w14:paraId="66E1DDF4"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020CD3B4" w14:textId="77777777" w:rsidR="00EF04CB" w:rsidRPr="00EF04CB" w:rsidRDefault="00EF04CB" w:rsidP="00C62F99">
      <w:pPr>
        <w:pStyle w:val="Code"/>
        <w:keepNext w:val="0"/>
        <w:keepLines w:val="0"/>
        <w:rPr>
          <w:color w:val="000000"/>
          <w:lang w:eastAsia="zh-CN"/>
        </w:rPr>
      </w:pPr>
    </w:p>
    <w:p w14:paraId="41224FBF"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setLargeur</w:t>
      </w:r>
      <w:r w:rsidRPr="00EF04CB">
        <w:rPr>
          <w:color w:val="808030"/>
          <w:lang w:eastAsia="zh-CN"/>
        </w:rPr>
        <w:t>(</w:t>
      </w:r>
      <w:r w:rsidRPr="00EF04CB">
        <w:rPr>
          <w:color w:val="BB7977"/>
          <w:lang w:eastAsia="zh-CN"/>
        </w:rPr>
        <w:t>int</w:t>
      </w:r>
      <w:r w:rsidRPr="00EF04CB">
        <w:rPr>
          <w:color w:val="000000"/>
          <w:lang w:eastAsia="zh-CN"/>
        </w:rPr>
        <w:t xml:space="preserve"> largeur</w:t>
      </w:r>
      <w:r w:rsidRPr="00EF04CB">
        <w:rPr>
          <w:color w:val="808030"/>
          <w:lang w:eastAsia="zh-CN"/>
        </w:rPr>
        <w:t>)</w:t>
      </w:r>
      <w:r w:rsidRPr="00EF04CB">
        <w:rPr>
          <w:color w:val="000000"/>
          <w:lang w:eastAsia="zh-CN"/>
        </w:rPr>
        <w:t xml:space="preserve"> </w:t>
      </w:r>
      <w:r w:rsidRPr="00EF04CB">
        <w:rPr>
          <w:color w:val="800080"/>
          <w:lang w:eastAsia="zh-CN"/>
        </w:rPr>
        <w:t>{</w:t>
      </w:r>
    </w:p>
    <w:p w14:paraId="5C5A246F"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largeur </w:t>
      </w:r>
      <w:r w:rsidRPr="00EF04CB">
        <w:rPr>
          <w:color w:val="808030"/>
          <w:lang w:eastAsia="zh-CN"/>
        </w:rPr>
        <w:t>=</w:t>
      </w:r>
      <w:r w:rsidRPr="00EF04CB">
        <w:rPr>
          <w:color w:val="000000"/>
          <w:lang w:eastAsia="zh-CN"/>
        </w:rPr>
        <w:t xml:space="preserve"> largeur</w:t>
      </w:r>
      <w:r w:rsidRPr="00EF04CB">
        <w:rPr>
          <w:color w:val="800080"/>
          <w:lang w:eastAsia="zh-CN"/>
        </w:rPr>
        <w:t>;</w:t>
      </w:r>
    </w:p>
    <w:p w14:paraId="0934A333"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43658C15" w14:textId="77777777" w:rsidR="00EF04CB" w:rsidRPr="00EF04CB" w:rsidRDefault="00EF04CB" w:rsidP="00C62F99">
      <w:pPr>
        <w:pStyle w:val="Code"/>
        <w:keepNext w:val="0"/>
        <w:keepLines w:val="0"/>
        <w:rPr>
          <w:color w:val="000000"/>
          <w:lang w:eastAsia="zh-CN"/>
        </w:rPr>
      </w:pPr>
    </w:p>
    <w:p w14:paraId="29BBD015"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setHauteur</w:t>
      </w:r>
      <w:r w:rsidRPr="00EF04CB">
        <w:rPr>
          <w:color w:val="808030"/>
          <w:lang w:eastAsia="zh-CN"/>
        </w:rPr>
        <w:t>(</w:t>
      </w:r>
      <w:r w:rsidRPr="00EF04CB">
        <w:rPr>
          <w:color w:val="BB7977"/>
          <w:lang w:eastAsia="zh-CN"/>
        </w:rPr>
        <w:t>int</w:t>
      </w:r>
      <w:r w:rsidRPr="00EF04CB">
        <w:rPr>
          <w:color w:val="000000"/>
          <w:lang w:eastAsia="zh-CN"/>
        </w:rPr>
        <w:t xml:space="preserve"> hauteur</w:t>
      </w:r>
      <w:r w:rsidRPr="00EF04CB">
        <w:rPr>
          <w:color w:val="808030"/>
          <w:lang w:eastAsia="zh-CN"/>
        </w:rPr>
        <w:t>)</w:t>
      </w:r>
      <w:r w:rsidRPr="00EF04CB">
        <w:rPr>
          <w:color w:val="000000"/>
          <w:lang w:eastAsia="zh-CN"/>
        </w:rPr>
        <w:t xml:space="preserve"> </w:t>
      </w:r>
      <w:r w:rsidRPr="00EF04CB">
        <w:rPr>
          <w:color w:val="800080"/>
          <w:lang w:eastAsia="zh-CN"/>
        </w:rPr>
        <w:t>{</w:t>
      </w:r>
    </w:p>
    <w:p w14:paraId="252A6FED"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hauteur </w:t>
      </w:r>
      <w:r w:rsidRPr="00EF04CB">
        <w:rPr>
          <w:color w:val="808030"/>
          <w:lang w:eastAsia="zh-CN"/>
        </w:rPr>
        <w:t>=</w:t>
      </w:r>
      <w:r w:rsidRPr="00EF04CB">
        <w:rPr>
          <w:color w:val="000000"/>
          <w:lang w:eastAsia="zh-CN"/>
        </w:rPr>
        <w:t xml:space="preserve"> hauteur</w:t>
      </w:r>
      <w:r w:rsidRPr="00EF04CB">
        <w:rPr>
          <w:color w:val="800080"/>
          <w:lang w:eastAsia="zh-CN"/>
        </w:rPr>
        <w:t>;</w:t>
      </w:r>
    </w:p>
    <w:p w14:paraId="78E6A61F" w14:textId="7EC4C910" w:rsidR="00EF04CB" w:rsidRDefault="00EF04CB" w:rsidP="00C62F99">
      <w:pPr>
        <w:pStyle w:val="Code"/>
        <w:keepNext w:val="0"/>
        <w:keepLines w:val="0"/>
        <w:rPr>
          <w:color w:val="800080"/>
          <w:lang w:eastAsia="zh-CN"/>
        </w:rPr>
      </w:pPr>
      <w:r w:rsidRPr="00EF04CB">
        <w:rPr>
          <w:color w:val="000000"/>
          <w:lang w:eastAsia="zh-CN"/>
        </w:rPr>
        <w:t xml:space="preserve">  </w:t>
      </w:r>
      <w:r w:rsidRPr="00EF04CB">
        <w:rPr>
          <w:color w:val="800080"/>
          <w:lang w:eastAsia="zh-CN"/>
        </w:rPr>
        <w:t>}</w:t>
      </w:r>
    </w:p>
    <w:p w14:paraId="2DD815B9" w14:textId="77777777" w:rsidR="00FA6A12" w:rsidRPr="00EF04CB" w:rsidRDefault="00FA6A12" w:rsidP="00C62F99">
      <w:pPr>
        <w:pStyle w:val="Code"/>
        <w:keepNext w:val="0"/>
        <w:keepLines w:val="0"/>
        <w:rPr>
          <w:color w:val="000000"/>
          <w:lang w:eastAsia="zh-CN"/>
        </w:rPr>
      </w:pPr>
    </w:p>
    <w:p w14:paraId="437FE394"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setVisible</w:t>
      </w:r>
      <w:r w:rsidRPr="00EF04CB">
        <w:rPr>
          <w:color w:val="808030"/>
          <w:lang w:eastAsia="zh-CN"/>
        </w:rPr>
        <w:t>(</w:t>
      </w:r>
      <w:r w:rsidRPr="00EF04CB">
        <w:rPr>
          <w:color w:val="BB7977"/>
          <w:lang w:eastAsia="zh-CN"/>
        </w:rPr>
        <w:t>boolean</w:t>
      </w:r>
      <w:r w:rsidRPr="00EF04CB">
        <w:rPr>
          <w:color w:val="000000"/>
          <w:lang w:eastAsia="zh-CN"/>
        </w:rPr>
        <w:t xml:space="preserve"> visible</w:t>
      </w:r>
      <w:r w:rsidRPr="00EF04CB">
        <w:rPr>
          <w:color w:val="808030"/>
          <w:lang w:eastAsia="zh-CN"/>
        </w:rPr>
        <w:t>)</w:t>
      </w:r>
      <w:r w:rsidRPr="00EF04CB">
        <w:rPr>
          <w:color w:val="000000"/>
          <w:lang w:eastAsia="zh-CN"/>
        </w:rPr>
        <w:t xml:space="preserve"> </w:t>
      </w:r>
      <w:r w:rsidRPr="00EF04CB">
        <w:rPr>
          <w:color w:val="800080"/>
          <w:lang w:eastAsia="zh-CN"/>
        </w:rPr>
        <w:t>{</w:t>
      </w:r>
    </w:p>
    <w:p w14:paraId="1C4A8966"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visible </w:t>
      </w:r>
      <w:r w:rsidRPr="00EF04CB">
        <w:rPr>
          <w:color w:val="808030"/>
          <w:lang w:eastAsia="zh-CN"/>
        </w:rPr>
        <w:t>=</w:t>
      </w:r>
      <w:r w:rsidRPr="00EF04CB">
        <w:rPr>
          <w:color w:val="000000"/>
          <w:lang w:eastAsia="zh-CN"/>
        </w:rPr>
        <w:t xml:space="preserve"> visible</w:t>
      </w:r>
      <w:r w:rsidRPr="00EF04CB">
        <w:rPr>
          <w:color w:val="800080"/>
          <w:lang w:eastAsia="zh-CN"/>
        </w:rPr>
        <w:t>;</w:t>
      </w:r>
    </w:p>
    <w:p w14:paraId="100AF3D5" w14:textId="348C206D" w:rsidR="00EF04CB" w:rsidRDefault="00EF04CB" w:rsidP="00C62F99">
      <w:pPr>
        <w:pStyle w:val="Code"/>
        <w:keepNext w:val="0"/>
        <w:keepLines w:val="0"/>
        <w:rPr>
          <w:color w:val="800080"/>
          <w:lang w:eastAsia="zh-CN"/>
        </w:rPr>
      </w:pPr>
      <w:r w:rsidRPr="00EF04CB">
        <w:rPr>
          <w:color w:val="000000"/>
          <w:lang w:eastAsia="zh-CN"/>
        </w:rPr>
        <w:t xml:space="preserve">  </w:t>
      </w:r>
      <w:r w:rsidRPr="00EF04CB">
        <w:rPr>
          <w:color w:val="800080"/>
          <w:lang w:eastAsia="zh-CN"/>
        </w:rPr>
        <w:t>}</w:t>
      </w:r>
    </w:p>
    <w:p w14:paraId="5B7A0C88" w14:textId="77777777" w:rsidR="00FA6A12" w:rsidRPr="00EF04CB" w:rsidRDefault="00FA6A12" w:rsidP="00C62F99">
      <w:pPr>
        <w:pStyle w:val="Code"/>
        <w:keepNext w:val="0"/>
        <w:keepLines w:val="0"/>
        <w:rPr>
          <w:color w:val="000000"/>
          <w:lang w:eastAsia="zh-CN"/>
        </w:rPr>
      </w:pPr>
    </w:p>
    <w:p w14:paraId="0F38E9E7"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setVitesseX</w:t>
      </w:r>
      <w:r w:rsidRPr="00EF04CB">
        <w:rPr>
          <w:color w:val="808030"/>
          <w:lang w:eastAsia="zh-CN"/>
        </w:rPr>
        <w:t>(</w:t>
      </w:r>
      <w:r w:rsidRPr="00EF04CB">
        <w:rPr>
          <w:color w:val="BB7977"/>
          <w:lang w:eastAsia="zh-CN"/>
        </w:rPr>
        <w:t>int</w:t>
      </w:r>
      <w:r w:rsidRPr="00EF04CB">
        <w:rPr>
          <w:color w:val="000000"/>
          <w:lang w:eastAsia="zh-CN"/>
        </w:rPr>
        <w:t xml:space="preserve"> vitesseX</w:t>
      </w:r>
      <w:r w:rsidRPr="00EF04CB">
        <w:rPr>
          <w:color w:val="808030"/>
          <w:lang w:eastAsia="zh-CN"/>
        </w:rPr>
        <w:t>)</w:t>
      </w:r>
      <w:r w:rsidRPr="00EF04CB">
        <w:rPr>
          <w:color w:val="000000"/>
          <w:lang w:eastAsia="zh-CN"/>
        </w:rPr>
        <w:t xml:space="preserve"> </w:t>
      </w:r>
      <w:r w:rsidRPr="00EF04CB">
        <w:rPr>
          <w:color w:val="800080"/>
          <w:lang w:eastAsia="zh-CN"/>
        </w:rPr>
        <w:t>{</w:t>
      </w:r>
    </w:p>
    <w:p w14:paraId="15720D40"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vitesseX </w:t>
      </w:r>
      <w:r w:rsidRPr="00EF04CB">
        <w:rPr>
          <w:color w:val="808030"/>
          <w:lang w:eastAsia="zh-CN"/>
        </w:rPr>
        <w:t>=</w:t>
      </w:r>
      <w:r w:rsidRPr="00EF04CB">
        <w:rPr>
          <w:color w:val="000000"/>
          <w:lang w:eastAsia="zh-CN"/>
        </w:rPr>
        <w:t xml:space="preserve"> vitesseX</w:t>
      </w:r>
      <w:r w:rsidRPr="00EF04CB">
        <w:rPr>
          <w:color w:val="800080"/>
          <w:lang w:eastAsia="zh-CN"/>
        </w:rPr>
        <w:t>;</w:t>
      </w:r>
    </w:p>
    <w:p w14:paraId="7F76BBD3" w14:textId="3E82A1F6"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color w:val="800080"/>
          <w:lang w:eastAsia="zh-CN"/>
        </w:rPr>
        <w:t>}</w:t>
      </w:r>
    </w:p>
    <w:p w14:paraId="0910816C" w14:textId="77777777" w:rsidR="00EF04CB" w:rsidRPr="00EF04CB" w:rsidRDefault="00EF04CB" w:rsidP="00C62F99">
      <w:pPr>
        <w:pStyle w:val="Code"/>
        <w:keepNext w:val="0"/>
        <w:keepLines w:val="0"/>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setVitesseY</w:t>
      </w:r>
      <w:r w:rsidRPr="00EF04CB">
        <w:rPr>
          <w:color w:val="808030"/>
          <w:lang w:eastAsia="zh-CN"/>
        </w:rPr>
        <w:t>(</w:t>
      </w:r>
      <w:r w:rsidRPr="00EF04CB">
        <w:rPr>
          <w:color w:val="BB7977"/>
          <w:lang w:eastAsia="zh-CN"/>
        </w:rPr>
        <w:t>int</w:t>
      </w:r>
      <w:r w:rsidRPr="00EF04CB">
        <w:rPr>
          <w:color w:val="000000"/>
          <w:lang w:eastAsia="zh-CN"/>
        </w:rPr>
        <w:t xml:space="preserve"> vitesseY</w:t>
      </w:r>
      <w:r w:rsidRPr="00EF04CB">
        <w:rPr>
          <w:color w:val="808030"/>
          <w:lang w:eastAsia="zh-CN"/>
        </w:rPr>
        <w:t>)</w:t>
      </w:r>
      <w:r w:rsidRPr="00EF04CB">
        <w:rPr>
          <w:color w:val="000000"/>
          <w:lang w:eastAsia="zh-CN"/>
        </w:rPr>
        <w:t xml:space="preserve"> </w:t>
      </w:r>
      <w:r w:rsidRPr="00EF04CB">
        <w:rPr>
          <w:color w:val="800080"/>
          <w:lang w:eastAsia="zh-CN"/>
        </w:rPr>
        <w:t>{</w:t>
      </w:r>
    </w:p>
    <w:p w14:paraId="5941B1C6" w14:textId="77777777" w:rsidR="00EF04CB" w:rsidRPr="009A50DE" w:rsidRDefault="00EF04CB" w:rsidP="00C62F99">
      <w:pPr>
        <w:pStyle w:val="Code"/>
        <w:keepNext w:val="0"/>
        <w:keepLines w:val="0"/>
        <w:rPr>
          <w:color w:val="000000"/>
          <w:lang w:eastAsia="zh-CN"/>
        </w:rPr>
      </w:pPr>
      <w:r w:rsidRPr="00EF04CB">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6C9E811B" w14:textId="7D01861B" w:rsidR="00EF04CB" w:rsidRDefault="00EF04CB" w:rsidP="00C62F99">
      <w:pPr>
        <w:pStyle w:val="Code"/>
        <w:keepNext w:val="0"/>
        <w:keepLines w:val="0"/>
        <w:rPr>
          <w:color w:val="800080"/>
          <w:lang w:val="en-CA" w:eastAsia="zh-CN"/>
        </w:rPr>
      </w:pPr>
      <w:r w:rsidRPr="009A50DE">
        <w:rPr>
          <w:color w:val="000000"/>
          <w:lang w:eastAsia="zh-CN"/>
        </w:rPr>
        <w:t xml:space="preserve">  </w:t>
      </w:r>
      <w:r w:rsidRPr="00EF04CB">
        <w:rPr>
          <w:color w:val="800080"/>
          <w:lang w:val="en-CA" w:eastAsia="zh-CN"/>
        </w:rPr>
        <w:t>}</w:t>
      </w:r>
    </w:p>
    <w:p w14:paraId="13655652" w14:textId="77777777" w:rsidR="00FA6A12" w:rsidRPr="00EF04CB" w:rsidRDefault="00FA6A12" w:rsidP="00C62F99">
      <w:pPr>
        <w:pStyle w:val="Code"/>
        <w:keepNext w:val="0"/>
        <w:keepLines w:val="0"/>
        <w:rPr>
          <w:color w:val="000000"/>
          <w:lang w:val="en-CA" w:eastAsia="zh-CN"/>
        </w:rPr>
      </w:pPr>
    </w:p>
    <w:p w14:paraId="17CBE471"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getX</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040791CE"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x</w:t>
      </w:r>
      <w:r w:rsidRPr="00EF04CB">
        <w:rPr>
          <w:color w:val="800080"/>
          <w:lang w:val="en-CA" w:eastAsia="zh-CN"/>
        </w:rPr>
        <w:t>;</w:t>
      </w:r>
    </w:p>
    <w:p w14:paraId="6009D812" w14:textId="20C9E922"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color w:val="800080"/>
          <w:lang w:val="en-CA" w:eastAsia="zh-CN"/>
        </w:rPr>
        <w:t>}</w:t>
      </w:r>
    </w:p>
    <w:p w14:paraId="74B30E0A"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getY</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142E9E3B"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y</w:t>
      </w:r>
      <w:r w:rsidRPr="00EF04CB">
        <w:rPr>
          <w:color w:val="800080"/>
          <w:lang w:val="en-CA" w:eastAsia="zh-CN"/>
        </w:rPr>
        <w:t>;</w:t>
      </w:r>
    </w:p>
    <w:p w14:paraId="4A826386" w14:textId="7A6571C1" w:rsidR="00EF04CB" w:rsidRDefault="00EF04CB" w:rsidP="00C62F99">
      <w:pPr>
        <w:pStyle w:val="Code"/>
        <w:keepNext w:val="0"/>
        <w:keepLines w:val="0"/>
        <w:rPr>
          <w:color w:val="800080"/>
          <w:lang w:val="en-CA" w:eastAsia="zh-CN"/>
        </w:rPr>
      </w:pPr>
      <w:r w:rsidRPr="00EF04CB">
        <w:rPr>
          <w:color w:val="000000"/>
          <w:lang w:val="en-CA" w:eastAsia="zh-CN"/>
        </w:rPr>
        <w:t xml:space="preserve">  </w:t>
      </w:r>
      <w:r w:rsidRPr="00EF04CB">
        <w:rPr>
          <w:color w:val="800080"/>
          <w:lang w:val="en-CA" w:eastAsia="zh-CN"/>
        </w:rPr>
        <w:t>}</w:t>
      </w:r>
    </w:p>
    <w:p w14:paraId="64FC8861" w14:textId="77777777" w:rsidR="00FA6A12" w:rsidRPr="00EF04CB" w:rsidRDefault="00FA6A12" w:rsidP="00C62F99">
      <w:pPr>
        <w:pStyle w:val="Code"/>
        <w:keepNext w:val="0"/>
        <w:keepLines w:val="0"/>
        <w:rPr>
          <w:color w:val="000000"/>
          <w:lang w:val="en-CA" w:eastAsia="zh-CN"/>
        </w:rPr>
      </w:pPr>
    </w:p>
    <w:p w14:paraId="0730D962"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getLargeur</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781045F0"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largeur</w:t>
      </w:r>
      <w:r w:rsidRPr="00EF04CB">
        <w:rPr>
          <w:color w:val="800080"/>
          <w:lang w:val="en-CA" w:eastAsia="zh-CN"/>
        </w:rPr>
        <w:t>;</w:t>
      </w:r>
    </w:p>
    <w:p w14:paraId="7FC5DE6C" w14:textId="789EAD26" w:rsidR="00EF04CB" w:rsidRDefault="00EF04CB" w:rsidP="00C62F99">
      <w:pPr>
        <w:pStyle w:val="Code"/>
        <w:keepNext w:val="0"/>
        <w:keepLines w:val="0"/>
        <w:rPr>
          <w:color w:val="800080"/>
          <w:lang w:eastAsia="zh-CN"/>
        </w:rPr>
      </w:pPr>
      <w:r w:rsidRPr="00EF04CB">
        <w:rPr>
          <w:color w:val="000000"/>
          <w:lang w:val="en-CA" w:eastAsia="zh-CN"/>
        </w:rPr>
        <w:t xml:space="preserve">  </w:t>
      </w:r>
      <w:r w:rsidRPr="009A50DE">
        <w:rPr>
          <w:color w:val="800080"/>
          <w:lang w:eastAsia="zh-CN"/>
        </w:rPr>
        <w:t>}</w:t>
      </w:r>
    </w:p>
    <w:p w14:paraId="1AEACFA3" w14:textId="77777777" w:rsidR="00FA6A12" w:rsidRPr="009A50DE" w:rsidRDefault="00FA6A12" w:rsidP="00C62F99">
      <w:pPr>
        <w:pStyle w:val="Code"/>
        <w:keepNext w:val="0"/>
        <w:keepLines w:val="0"/>
        <w:rPr>
          <w:color w:val="000000"/>
          <w:lang w:eastAsia="zh-CN"/>
        </w:rPr>
      </w:pPr>
    </w:p>
    <w:p w14:paraId="64F2C95F" w14:textId="77777777" w:rsidR="00EF04CB" w:rsidRPr="009A50DE" w:rsidRDefault="00EF04CB"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int</w:t>
      </w:r>
      <w:r w:rsidRPr="009A50DE">
        <w:rPr>
          <w:color w:val="000000"/>
          <w:lang w:eastAsia="zh-CN"/>
        </w:rPr>
        <w:t xml:space="preserve"> getHauteur</w:t>
      </w:r>
      <w:r w:rsidRPr="009A50DE">
        <w:rPr>
          <w:color w:val="808030"/>
          <w:lang w:eastAsia="zh-CN"/>
        </w:rPr>
        <w:t>()</w:t>
      </w:r>
      <w:r w:rsidRPr="009A50DE">
        <w:rPr>
          <w:color w:val="000000"/>
          <w:lang w:eastAsia="zh-CN"/>
        </w:rPr>
        <w:t xml:space="preserve"> </w:t>
      </w:r>
      <w:r w:rsidRPr="009A50DE">
        <w:rPr>
          <w:color w:val="800080"/>
          <w:lang w:eastAsia="zh-CN"/>
        </w:rPr>
        <w:t>{</w:t>
      </w:r>
    </w:p>
    <w:p w14:paraId="51243054" w14:textId="77777777" w:rsidR="00EF04CB" w:rsidRPr="009A50DE" w:rsidRDefault="00EF04CB"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return</w:t>
      </w:r>
      <w:r w:rsidRPr="009A50DE">
        <w:rPr>
          <w:color w:val="000000"/>
          <w:lang w:eastAsia="zh-CN"/>
        </w:rPr>
        <w:t xml:space="preserve"> hauteur</w:t>
      </w:r>
      <w:r w:rsidRPr="009A50DE">
        <w:rPr>
          <w:color w:val="800080"/>
          <w:lang w:eastAsia="zh-CN"/>
        </w:rPr>
        <w:t>;</w:t>
      </w:r>
    </w:p>
    <w:p w14:paraId="7A8949EC" w14:textId="47F0B6B9" w:rsidR="00EF04CB" w:rsidRDefault="00EF04CB" w:rsidP="00C62F99">
      <w:pPr>
        <w:pStyle w:val="Code"/>
        <w:keepNext w:val="0"/>
        <w:keepLines w:val="0"/>
        <w:rPr>
          <w:color w:val="800080"/>
          <w:lang w:val="en-CA" w:eastAsia="zh-CN"/>
        </w:rPr>
      </w:pPr>
      <w:r w:rsidRPr="009A50DE">
        <w:rPr>
          <w:color w:val="000000"/>
          <w:lang w:eastAsia="zh-CN"/>
        </w:rPr>
        <w:t xml:space="preserve">  </w:t>
      </w:r>
      <w:r w:rsidRPr="00EF04CB">
        <w:rPr>
          <w:color w:val="800080"/>
          <w:lang w:val="en-CA" w:eastAsia="zh-CN"/>
        </w:rPr>
        <w:t>}</w:t>
      </w:r>
    </w:p>
    <w:p w14:paraId="0DD6CEFD" w14:textId="77777777" w:rsidR="00FA6A12" w:rsidRPr="00EF04CB" w:rsidRDefault="00FA6A12" w:rsidP="00C62F99">
      <w:pPr>
        <w:pStyle w:val="Code"/>
        <w:keepNext w:val="0"/>
        <w:keepLines w:val="0"/>
        <w:rPr>
          <w:color w:val="000000"/>
          <w:lang w:val="en-CA" w:eastAsia="zh-CN"/>
        </w:rPr>
      </w:pPr>
    </w:p>
    <w:p w14:paraId="7FE5CD34"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boolean</w:t>
      </w:r>
      <w:r w:rsidRPr="00EF04CB">
        <w:rPr>
          <w:color w:val="000000"/>
          <w:lang w:val="en-CA" w:eastAsia="zh-CN"/>
        </w:rPr>
        <w:t xml:space="preserve"> getVisible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2DFE4871"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visible</w:t>
      </w:r>
      <w:r w:rsidRPr="00EF04CB">
        <w:rPr>
          <w:color w:val="800080"/>
          <w:lang w:val="en-CA" w:eastAsia="zh-CN"/>
        </w:rPr>
        <w:t>;</w:t>
      </w:r>
    </w:p>
    <w:p w14:paraId="6C9C993F" w14:textId="68BA237F"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color w:val="800080"/>
          <w:lang w:val="en-CA" w:eastAsia="zh-CN"/>
        </w:rPr>
        <w:t>}</w:t>
      </w:r>
    </w:p>
    <w:p w14:paraId="4EAFE5B8"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getVitesseX</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4D0CA9F8"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vitesseX</w:t>
      </w:r>
      <w:r w:rsidRPr="00EF04CB">
        <w:rPr>
          <w:color w:val="800080"/>
          <w:lang w:val="en-CA" w:eastAsia="zh-CN"/>
        </w:rPr>
        <w:t>;</w:t>
      </w:r>
    </w:p>
    <w:p w14:paraId="5AD36458" w14:textId="24FBBE24"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color w:val="800080"/>
          <w:lang w:val="en-CA" w:eastAsia="zh-CN"/>
        </w:rPr>
        <w:t>}</w:t>
      </w:r>
    </w:p>
    <w:p w14:paraId="7ABD6958" w14:textId="77777777" w:rsidR="00EF04CB" w:rsidRPr="00EF04CB" w:rsidRDefault="00EF04CB" w:rsidP="00C62F99">
      <w:pPr>
        <w:pStyle w:val="Code"/>
        <w:keepNext w:val="0"/>
        <w:keepLines w:val="0"/>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getVitesseY</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4F7F4BF4" w14:textId="77777777" w:rsidR="00EF04CB" w:rsidRPr="009A50DE" w:rsidRDefault="00EF04CB" w:rsidP="00C62F99">
      <w:pPr>
        <w:pStyle w:val="Code"/>
        <w:keepNext w:val="0"/>
        <w:keepLines w:val="0"/>
        <w:rPr>
          <w:color w:val="000000"/>
          <w:lang w:val="en-CA" w:eastAsia="zh-CN"/>
        </w:rPr>
      </w:pPr>
      <w:r w:rsidRPr="00EF04CB">
        <w:rPr>
          <w:color w:val="000000"/>
          <w:lang w:val="en-CA" w:eastAsia="zh-CN"/>
        </w:rPr>
        <w:t xml:space="preserve">    </w:t>
      </w:r>
      <w:r w:rsidRPr="009A50DE">
        <w:rPr>
          <w:b/>
          <w:bCs/>
          <w:color w:val="800000"/>
          <w:lang w:val="en-CA" w:eastAsia="zh-CN"/>
        </w:rPr>
        <w:t>return</w:t>
      </w:r>
      <w:r w:rsidRPr="009A50DE">
        <w:rPr>
          <w:color w:val="000000"/>
          <w:lang w:val="en-CA" w:eastAsia="zh-CN"/>
        </w:rPr>
        <w:t xml:space="preserve"> vitesseY</w:t>
      </w:r>
      <w:r w:rsidRPr="009A50DE">
        <w:rPr>
          <w:color w:val="800080"/>
          <w:lang w:val="en-CA" w:eastAsia="zh-CN"/>
        </w:rPr>
        <w:t>;</w:t>
      </w:r>
    </w:p>
    <w:p w14:paraId="2EAF07DF" w14:textId="6E03DB2A" w:rsidR="00EF04CB" w:rsidRPr="00EF04CB" w:rsidRDefault="00EF04CB" w:rsidP="00C62F99">
      <w:pPr>
        <w:pStyle w:val="Code"/>
        <w:keepNext w:val="0"/>
        <w:keepLines w:val="0"/>
        <w:rPr>
          <w:color w:val="000000"/>
          <w:lang w:val="fr-FR" w:eastAsia="zh-CN"/>
        </w:rPr>
      </w:pPr>
      <w:r w:rsidRPr="009A50DE">
        <w:rPr>
          <w:color w:val="000000"/>
          <w:lang w:val="en-CA" w:eastAsia="zh-CN"/>
        </w:rPr>
        <w:t xml:space="preserve">  </w:t>
      </w:r>
      <w:r w:rsidRPr="00EF04CB">
        <w:rPr>
          <w:color w:val="800080"/>
          <w:lang w:val="fr-FR" w:eastAsia="zh-CN"/>
        </w:rPr>
        <w:t>}</w:t>
      </w:r>
    </w:p>
    <w:p w14:paraId="0BCDBC86"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696969"/>
          <w:lang w:val="fr-FR" w:eastAsia="zh-CN"/>
        </w:rPr>
        <w:t>// Modifier les Coordonnées pour la prochaine scène</w:t>
      </w:r>
    </w:p>
    <w:p w14:paraId="6EC6113B"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prochaineScene</w:t>
      </w:r>
      <w:r w:rsidRPr="00EF04CB">
        <w:rPr>
          <w:color w:val="808030"/>
          <w:lang w:val="fr-FR" w:eastAsia="zh-CN"/>
        </w:rPr>
        <w:t>(</w:t>
      </w:r>
      <w:r w:rsidRPr="00EF04CB">
        <w:rPr>
          <w:color w:val="BB7977"/>
          <w:lang w:val="fr-FR" w:eastAsia="zh-CN"/>
        </w:rPr>
        <w:t>int</w:t>
      </w:r>
      <w:r w:rsidRPr="00EF04CB">
        <w:rPr>
          <w:color w:val="000000"/>
          <w:lang w:val="fr-FR" w:eastAsia="zh-CN"/>
        </w:rPr>
        <w:t xml:space="preserve"> largeurMonde</w:t>
      </w:r>
      <w:r w:rsidRPr="00EF04CB">
        <w:rPr>
          <w:color w:val="808030"/>
          <w:lang w:val="fr-FR" w:eastAsia="zh-CN"/>
        </w:rPr>
        <w:t>,</w:t>
      </w:r>
      <w:r w:rsidRPr="00EF04CB">
        <w:rPr>
          <w:color w:val="000000"/>
          <w:lang w:val="fr-FR" w:eastAsia="zh-CN"/>
        </w:rPr>
        <w:t xml:space="preserve"> </w:t>
      </w:r>
      <w:r w:rsidRPr="00EF04CB">
        <w:rPr>
          <w:color w:val="BB7977"/>
          <w:lang w:val="fr-FR" w:eastAsia="zh-CN"/>
        </w:rPr>
        <w:t>int</w:t>
      </w:r>
      <w:r w:rsidRPr="00EF04CB">
        <w:rPr>
          <w:color w:val="000000"/>
          <w:lang w:val="fr-FR" w:eastAsia="zh-CN"/>
        </w:rPr>
        <w:t xml:space="preserve"> hauteurMonde</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3F8FF93F"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if</w:t>
      </w:r>
      <w:r w:rsidRPr="00EF04CB">
        <w:rPr>
          <w:color w:val="000000"/>
          <w:lang w:val="fr-FR" w:eastAsia="zh-CN"/>
        </w:rPr>
        <w:t xml:space="preserve"> </w:t>
      </w:r>
      <w:r w:rsidRPr="00EF04CB">
        <w:rPr>
          <w:color w:val="808030"/>
          <w:lang w:val="fr-FR" w:eastAsia="zh-CN"/>
        </w:rPr>
        <w:t>(</w:t>
      </w:r>
      <w:r w:rsidRPr="00EF04CB">
        <w:rPr>
          <w:color w:val="000000"/>
          <w:lang w:val="fr-FR" w:eastAsia="zh-CN"/>
        </w:rPr>
        <w:t xml:space="preserve">x </w:t>
      </w:r>
      <w:r w:rsidRPr="00EF04CB">
        <w:rPr>
          <w:color w:val="808030"/>
          <w:lang w:val="fr-FR" w:eastAsia="zh-CN"/>
        </w:rPr>
        <w:t>+</w:t>
      </w:r>
      <w:r w:rsidRPr="00EF04CB">
        <w:rPr>
          <w:color w:val="000000"/>
          <w:lang w:val="fr-FR" w:eastAsia="zh-CN"/>
        </w:rPr>
        <w:t xml:space="preserve"> largeur </w:t>
      </w:r>
      <w:r w:rsidRPr="00EF04CB">
        <w:rPr>
          <w:color w:val="808030"/>
          <w:lang w:val="fr-FR" w:eastAsia="zh-CN"/>
        </w:rPr>
        <w:t>&gt;=</w:t>
      </w:r>
      <w:r w:rsidRPr="00EF04CB">
        <w:rPr>
          <w:color w:val="000000"/>
          <w:lang w:val="fr-FR" w:eastAsia="zh-CN"/>
        </w:rPr>
        <w:t xml:space="preserve"> largeurMonde </w:t>
      </w:r>
      <w:r w:rsidRPr="00EF04CB">
        <w:rPr>
          <w:color w:val="808030"/>
          <w:lang w:val="fr-FR" w:eastAsia="zh-CN"/>
        </w:rPr>
        <w:t>|</w:t>
      </w:r>
      <w:r w:rsidRPr="00EF04CB">
        <w:rPr>
          <w:color w:val="000000"/>
          <w:lang w:val="fr-FR" w:eastAsia="zh-CN"/>
        </w:rPr>
        <w:t xml:space="preserve"> x </w:t>
      </w:r>
      <w:r w:rsidRPr="00EF04CB">
        <w:rPr>
          <w:color w:val="808030"/>
          <w:lang w:val="fr-FR" w:eastAsia="zh-CN"/>
        </w:rPr>
        <w:t>&lt;</w:t>
      </w:r>
      <w:r w:rsidRPr="00EF04CB">
        <w:rPr>
          <w:color w:val="000000"/>
          <w:lang w:val="fr-FR" w:eastAsia="zh-CN"/>
        </w:rPr>
        <w:t xml:space="preserve"> </w:t>
      </w:r>
      <w:r w:rsidRPr="00EF04CB">
        <w:rPr>
          <w:color w:val="008C00"/>
          <w:lang w:val="fr-FR" w:eastAsia="zh-CN"/>
        </w:rPr>
        <w:t>0</w:t>
      </w:r>
      <w:r w:rsidRPr="00EF04CB">
        <w:rPr>
          <w:color w:val="808030"/>
          <w:lang w:val="fr-FR" w:eastAsia="zh-CN"/>
        </w:rPr>
        <w:t>)</w:t>
      </w:r>
      <w:r w:rsidRPr="00EF04CB">
        <w:rPr>
          <w:color w:val="000000"/>
          <w:lang w:val="fr-FR" w:eastAsia="zh-CN"/>
        </w:rPr>
        <w:t xml:space="preserve"> </w:t>
      </w:r>
      <w:r w:rsidRPr="00EF04CB">
        <w:rPr>
          <w:color w:val="696969"/>
          <w:lang w:val="fr-FR" w:eastAsia="zh-CN"/>
        </w:rPr>
        <w:t>// Si atteint le bord selon x</w:t>
      </w:r>
    </w:p>
    <w:p w14:paraId="1159C69F"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vitesseX </w:t>
      </w:r>
      <w:r w:rsidRPr="00EF04CB">
        <w:rPr>
          <w:color w:val="808030"/>
          <w:lang w:val="fr-FR" w:eastAsia="zh-CN"/>
        </w:rPr>
        <w:t>=</w:t>
      </w:r>
      <w:r w:rsidRPr="00EF04CB">
        <w:rPr>
          <w:color w:val="000000"/>
          <w:lang w:val="fr-FR" w:eastAsia="zh-CN"/>
        </w:rPr>
        <w:t xml:space="preserve"> </w:t>
      </w:r>
      <w:r w:rsidRPr="00EF04CB">
        <w:rPr>
          <w:color w:val="808030"/>
          <w:lang w:val="fr-FR" w:eastAsia="zh-CN"/>
        </w:rPr>
        <w:t>-</w:t>
      </w:r>
      <w:r w:rsidRPr="00EF04CB">
        <w:rPr>
          <w:color w:val="000000"/>
          <w:lang w:val="fr-FR" w:eastAsia="zh-CN"/>
        </w:rPr>
        <w:t>vitesseX</w:t>
      </w:r>
      <w:r w:rsidRPr="00EF04CB">
        <w:rPr>
          <w:color w:val="800080"/>
          <w:lang w:val="fr-FR" w:eastAsia="zh-CN"/>
        </w:rPr>
        <w:t>;</w:t>
      </w:r>
      <w:r w:rsidRPr="00EF04CB">
        <w:rPr>
          <w:color w:val="000000"/>
          <w:lang w:val="fr-FR" w:eastAsia="zh-CN"/>
        </w:rPr>
        <w:t xml:space="preserve"> </w:t>
      </w:r>
      <w:r w:rsidRPr="00EF04CB">
        <w:rPr>
          <w:color w:val="696969"/>
          <w:lang w:val="fr-FR" w:eastAsia="zh-CN"/>
        </w:rPr>
        <w:t>// Inverser la direction selon x</w:t>
      </w:r>
    </w:p>
    <w:p w14:paraId="3C258858"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x </w:t>
      </w:r>
      <w:r w:rsidRPr="00EF04CB">
        <w:rPr>
          <w:color w:val="808030"/>
          <w:lang w:val="fr-FR" w:eastAsia="zh-CN"/>
        </w:rPr>
        <w:t>=</w:t>
      </w:r>
      <w:r w:rsidRPr="00EF04CB">
        <w:rPr>
          <w:color w:val="000000"/>
          <w:lang w:val="fr-FR" w:eastAsia="zh-CN"/>
        </w:rPr>
        <w:t xml:space="preserve"> x </w:t>
      </w:r>
      <w:r w:rsidRPr="00EF04CB">
        <w:rPr>
          <w:color w:val="808030"/>
          <w:lang w:val="fr-FR" w:eastAsia="zh-CN"/>
        </w:rPr>
        <w:t>+</w:t>
      </w:r>
      <w:r w:rsidRPr="00EF04CB">
        <w:rPr>
          <w:color w:val="000000"/>
          <w:lang w:val="fr-FR" w:eastAsia="zh-CN"/>
        </w:rPr>
        <w:t xml:space="preserve"> vitesseX</w:t>
      </w:r>
      <w:r w:rsidRPr="00EF04CB">
        <w:rPr>
          <w:color w:val="800080"/>
          <w:lang w:val="fr-FR" w:eastAsia="zh-CN"/>
        </w:rPr>
        <w:t>;</w:t>
      </w:r>
      <w:r w:rsidRPr="00EF04CB">
        <w:rPr>
          <w:color w:val="000000"/>
          <w:lang w:val="fr-FR" w:eastAsia="zh-CN"/>
        </w:rPr>
        <w:t xml:space="preserve"> </w:t>
      </w:r>
      <w:r w:rsidRPr="00EF04CB">
        <w:rPr>
          <w:color w:val="696969"/>
          <w:lang w:val="fr-FR" w:eastAsia="zh-CN"/>
        </w:rPr>
        <w:t>// déplacement selon x</w:t>
      </w:r>
    </w:p>
    <w:p w14:paraId="06EC75DC"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if</w:t>
      </w:r>
      <w:r w:rsidRPr="00EF04CB">
        <w:rPr>
          <w:color w:val="000000"/>
          <w:lang w:val="fr-FR" w:eastAsia="zh-CN"/>
        </w:rPr>
        <w:t xml:space="preserve"> </w:t>
      </w:r>
      <w:r w:rsidRPr="00EF04CB">
        <w:rPr>
          <w:color w:val="808030"/>
          <w:lang w:val="fr-FR" w:eastAsia="zh-CN"/>
        </w:rPr>
        <w:t>(</w:t>
      </w:r>
      <w:r w:rsidRPr="00EF04CB">
        <w:rPr>
          <w:color w:val="000000"/>
          <w:lang w:val="fr-FR" w:eastAsia="zh-CN"/>
        </w:rPr>
        <w:t xml:space="preserve">y </w:t>
      </w:r>
      <w:r w:rsidRPr="00EF04CB">
        <w:rPr>
          <w:color w:val="808030"/>
          <w:lang w:val="fr-FR" w:eastAsia="zh-CN"/>
        </w:rPr>
        <w:t>+</w:t>
      </w:r>
      <w:r w:rsidRPr="00EF04CB">
        <w:rPr>
          <w:color w:val="000000"/>
          <w:lang w:val="fr-FR" w:eastAsia="zh-CN"/>
        </w:rPr>
        <w:t xml:space="preserve"> hauteur </w:t>
      </w:r>
      <w:r w:rsidRPr="00EF04CB">
        <w:rPr>
          <w:color w:val="808030"/>
          <w:lang w:val="fr-FR" w:eastAsia="zh-CN"/>
        </w:rPr>
        <w:t>&gt;=</w:t>
      </w:r>
      <w:r w:rsidRPr="00EF04CB">
        <w:rPr>
          <w:color w:val="000000"/>
          <w:lang w:val="fr-FR" w:eastAsia="zh-CN"/>
        </w:rPr>
        <w:t xml:space="preserve"> hauteurMonde </w:t>
      </w:r>
      <w:r w:rsidRPr="00EF04CB">
        <w:rPr>
          <w:color w:val="808030"/>
          <w:lang w:val="fr-FR" w:eastAsia="zh-CN"/>
        </w:rPr>
        <w:t>|</w:t>
      </w:r>
      <w:r w:rsidRPr="00EF04CB">
        <w:rPr>
          <w:color w:val="000000"/>
          <w:lang w:val="fr-FR" w:eastAsia="zh-CN"/>
        </w:rPr>
        <w:t xml:space="preserve"> y </w:t>
      </w:r>
      <w:r w:rsidRPr="00EF04CB">
        <w:rPr>
          <w:color w:val="808030"/>
          <w:lang w:val="fr-FR" w:eastAsia="zh-CN"/>
        </w:rPr>
        <w:t>&lt;</w:t>
      </w:r>
      <w:r w:rsidRPr="00EF04CB">
        <w:rPr>
          <w:color w:val="000000"/>
          <w:lang w:val="fr-FR" w:eastAsia="zh-CN"/>
        </w:rPr>
        <w:t xml:space="preserve"> </w:t>
      </w:r>
      <w:r w:rsidRPr="00EF04CB">
        <w:rPr>
          <w:color w:val="008C00"/>
          <w:lang w:val="fr-FR" w:eastAsia="zh-CN"/>
        </w:rPr>
        <w:t>0</w:t>
      </w:r>
      <w:r w:rsidRPr="00EF04CB">
        <w:rPr>
          <w:color w:val="808030"/>
          <w:lang w:val="fr-FR" w:eastAsia="zh-CN"/>
        </w:rPr>
        <w:t>)</w:t>
      </w:r>
      <w:r w:rsidRPr="00EF04CB">
        <w:rPr>
          <w:color w:val="000000"/>
          <w:lang w:val="fr-FR" w:eastAsia="zh-CN"/>
        </w:rPr>
        <w:t xml:space="preserve"> </w:t>
      </w:r>
      <w:r w:rsidRPr="00EF04CB">
        <w:rPr>
          <w:color w:val="696969"/>
          <w:lang w:val="fr-FR" w:eastAsia="zh-CN"/>
        </w:rPr>
        <w:t>// Si atteint le bord selon y</w:t>
      </w:r>
    </w:p>
    <w:p w14:paraId="38721CE3"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vitesseY </w:t>
      </w:r>
      <w:r w:rsidRPr="00EF04CB">
        <w:rPr>
          <w:color w:val="808030"/>
          <w:lang w:val="fr-FR" w:eastAsia="zh-CN"/>
        </w:rPr>
        <w:t>=</w:t>
      </w:r>
      <w:r w:rsidRPr="00EF04CB">
        <w:rPr>
          <w:color w:val="000000"/>
          <w:lang w:val="fr-FR" w:eastAsia="zh-CN"/>
        </w:rPr>
        <w:t xml:space="preserve"> </w:t>
      </w:r>
      <w:r w:rsidRPr="00EF04CB">
        <w:rPr>
          <w:color w:val="808030"/>
          <w:lang w:val="fr-FR" w:eastAsia="zh-CN"/>
        </w:rPr>
        <w:t>-</w:t>
      </w:r>
      <w:r w:rsidRPr="00EF04CB">
        <w:rPr>
          <w:color w:val="000000"/>
          <w:lang w:val="fr-FR" w:eastAsia="zh-CN"/>
        </w:rPr>
        <w:t>vitesseY</w:t>
      </w:r>
      <w:r w:rsidRPr="00EF04CB">
        <w:rPr>
          <w:color w:val="800080"/>
          <w:lang w:val="fr-FR" w:eastAsia="zh-CN"/>
        </w:rPr>
        <w:t>;</w:t>
      </w:r>
      <w:r w:rsidRPr="00EF04CB">
        <w:rPr>
          <w:color w:val="000000"/>
          <w:lang w:val="fr-FR" w:eastAsia="zh-CN"/>
        </w:rPr>
        <w:t xml:space="preserve"> </w:t>
      </w:r>
      <w:r w:rsidRPr="00EF04CB">
        <w:rPr>
          <w:color w:val="696969"/>
          <w:lang w:val="fr-FR" w:eastAsia="zh-CN"/>
        </w:rPr>
        <w:t>// Inverser la direction selon y</w:t>
      </w:r>
    </w:p>
    <w:p w14:paraId="0CCB1180"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y </w:t>
      </w:r>
      <w:r w:rsidRPr="00EF04CB">
        <w:rPr>
          <w:color w:val="808030"/>
          <w:lang w:val="fr-FR" w:eastAsia="zh-CN"/>
        </w:rPr>
        <w:t>=</w:t>
      </w:r>
      <w:r w:rsidRPr="00EF04CB">
        <w:rPr>
          <w:color w:val="000000"/>
          <w:lang w:val="fr-FR" w:eastAsia="zh-CN"/>
        </w:rPr>
        <w:t xml:space="preserve"> y </w:t>
      </w:r>
      <w:r w:rsidRPr="00EF04CB">
        <w:rPr>
          <w:color w:val="808030"/>
          <w:lang w:val="fr-FR" w:eastAsia="zh-CN"/>
        </w:rPr>
        <w:t>+</w:t>
      </w:r>
      <w:r w:rsidRPr="00EF04CB">
        <w:rPr>
          <w:color w:val="000000"/>
          <w:lang w:val="fr-FR" w:eastAsia="zh-CN"/>
        </w:rPr>
        <w:t xml:space="preserve"> vitesseY</w:t>
      </w:r>
      <w:r w:rsidRPr="00EF04CB">
        <w:rPr>
          <w:color w:val="800080"/>
          <w:lang w:val="fr-FR" w:eastAsia="zh-CN"/>
        </w:rPr>
        <w:t>;</w:t>
      </w:r>
      <w:r w:rsidRPr="00EF04CB">
        <w:rPr>
          <w:color w:val="000000"/>
          <w:lang w:val="fr-FR" w:eastAsia="zh-CN"/>
        </w:rPr>
        <w:t xml:space="preserve"> </w:t>
      </w:r>
      <w:r w:rsidRPr="00EF04CB">
        <w:rPr>
          <w:color w:val="696969"/>
          <w:lang w:val="fr-FR" w:eastAsia="zh-CN"/>
        </w:rPr>
        <w:t>// déplacement selon y</w:t>
      </w:r>
    </w:p>
    <w:p w14:paraId="656B1797" w14:textId="7B12306C" w:rsidR="00EF04CB" w:rsidRDefault="00EF04CB" w:rsidP="00C62F99">
      <w:pPr>
        <w:pStyle w:val="Code"/>
        <w:keepNext w:val="0"/>
        <w:keepLines w:val="0"/>
        <w:rPr>
          <w:color w:val="800080"/>
          <w:lang w:val="fr-FR" w:eastAsia="zh-CN"/>
        </w:rPr>
      </w:pPr>
      <w:r w:rsidRPr="00EF04CB">
        <w:rPr>
          <w:color w:val="000000"/>
          <w:lang w:val="fr-FR" w:eastAsia="zh-CN"/>
        </w:rPr>
        <w:t xml:space="preserve">  </w:t>
      </w:r>
      <w:r w:rsidRPr="00EF04CB">
        <w:rPr>
          <w:color w:val="800080"/>
          <w:lang w:val="fr-FR" w:eastAsia="zh-CN"/>
        </w:rPr>
        <w:t>}</w:t>
      </w:r>
    </w:p>
    <w:p w14:paraId="03D8A5F6" w14:textId="77777777" w:rsidR="00EF04CB" w:rsidRPr="00EF04CB" w:rsidRDefault="00EF04CB" w:rsidP="00C62F99">
      <w:pPr>
        <w:pStyle w:val="Code"/>
        <w:keepNext w:val="0"/>
        <w:keepLines w:val="0"/>
        <w:rPr>
          <w:color w:val="000000"/>
          <w:lang w:val="fr-FR" w:eastAsia="zh-CN"/>
        </w:rPr>
      </w:pPr>
    </w:p>
    <w:p w14:paraId="5874EF9E"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696969"/>
          <w:lang w:val="fr-FR" w:eastAsia="zh-CN"/>
        </w:rPr>
        <w:t>// Détermine si la coordonnée unX,unY touche au rectangle englobant de l'entité</w:t>
      </w:r>
    </w:p>
    <w:p w14:paraId="19197298" w14:textId="77777777" w:rsidR="00EF04CB" w:rsidRPr="00C50856" w:rsidRDefault="00EF04CB" w:rsidP="00C62F99">
      <w:pPr>
        <w:pStyle w:val="Code"/>
        <w:keepNext w:val="0"/>
        <w:keepLines w:val="0"/>
        <w:rPr>
          <w:color w:val="000000"/>
          <w:lang w:val="fr-FR" w:eastAsia="zh-CN"/>
        </w:rPr>
      </w:pPr>
      <w:r w:rsidRPr="00EF04CB">
        <w:rPr>
          <w:color w:val="000000"/>
          <w:lang w:val="fr-FR" w:eastAsia="zh-CN"/>
        </w:rPr>
        <w:t xml:space="preserve">  </w:t>
      </w:r>
      <w:r w:rsidRPr="00C50856">
        <w:rPr>
          <w:b/>
          <w:bCs/>
          <w:color w:val="800000"/>
          <w:lang w:val="fr-FR" w:eastAsia="zh-CN"/>
        </w:rPr>
        <w:t>public</w:t>
      </w:r>
      <w:r w:rsidRPr="00C50856">
        <w:rPr>
          <w:color w:val="000000"/>
          <w:lang w:val="fr-FR" w:eastAsia="zh-CN"/>
        </w:rPr>
        <w:t xml:space="preserve"> </w:t>
      </w:r>
      <w:r w:rsidRPr="00C50856">
        <w:rPr>
          <w:color w:val="BB7977"/>
          <w:lang w:val="fr-FR" w:eastAsia="zh-CN"/>
        </w:rPr>
        <w:t>boolean</w:t>
      </w:r>
      <w:r w:rsidRPr="00C50856">
        <w:rPr>
          <w:color w:val="000000"/>
          <w:lang w:val="fr-FR" w:eastAsia="zh-CN"/>
        </w:rPr>
        <w:t xml:space="preserve"> touche</w:t>
      </w:r>
      <w:r w:rsidRPr="00C50856">
        <w:rPr>
          <w:color w:val="808030"/>
          <w:lang w:val="fr-FR" w:eastAsia="zh-CN"/>
        </w:rPr>
        <w:t>(</w:t>
      </w:r>
      <w:r w:rsidRPr="00C50856">
        <w:rPr>
          <w:color w:val="BB7977"/>
          <w:lang w:val="fr-FR" w:eastAsia="zh-CN"/>
        </w:rPr>
        <w:t>int</w:t>
      </w:r>
      <w:r w:rsidRPr="00C50856">
        <w:rPr>
          <w:color w:val="000000"/>
          <w:lang w:val="fr-FR" w:eastAsia="zh-CN"/>
        </w:rPr>
        <w:t xml:space="preserve"> unX</w:t>
      </w:r>
      <w:r w:rsidRPr="00C50856">
        <w:rPr>
          <w:color w:val="808030"/>
          <w:lang w:val="fr-FR" w:eastAsia="zh-CN"/>
        </w:rPr>
        <w:t>,</w:t>
      </w:r>
      <w:r w:rsidRPr="00C50856">
        <w:rPr>
          <w:color w:val="000000"/>
          <w:lang w:val="fr-FR" w:eastAsia="zh-CN"/>
        </w:rPr>
        <w:t xml:space="preserve"> </w:t>
      </w:r>
      <w:r w:rsidRPr="00C50856">
        <w:rPr>
          <w:color w:val="BB7977"/>
          <w:lang w:val="fr-FR" w:eastAsia="zh-CN"/>
        </w:rPr>
        <w:t>int</w:t>
      </w:r>
      <w:r w:rsidRPr="00C50856">
        <w:rPr>
          <w:color w:val="000000"/>
          <w:lang w:val="fr-FR" w:eastAsia="zh-CN"/>
        </w:rPr>
        <w:t xml:space="preserve"> unY</w:t>
      </w:r>
      <w:r w:rsidRPr="00C50856">
        <w:rPr>
          <w:color w:val="808030"/>
          <w:lang w:val="fr-FR" w:eastAsia="zh-CN"/>
        </w:rPr>
        <w:t>)</w:t>
      </w:r>
      <w:r w:rsidRPr="00C50856">
        <w:rPr>
          <w:color w:val="000000"/>
          <w:lang w:val="fr-FR" w:eastAsia="zh-CN"/>
        </w:rPr>
        <w:t xml:space="preserve"> </w:t>
      </w:r>
      <w:r w:rsidRPr="00C50856">
        <w:rPr>
          <w:color w:val="800080"/>
          <w:lang w:val="fr-FR" w:eastAsia="zh-CN"/>
        </w:rPr>
        <w:t>{</w:t>
      </w:r>
    </w:p>
    <w:p w14:paraId="004DDDCE" w14:textId="77777777" w:rsidR="00EF04CB" w:rsidRPr="00EF04CB" w:rsidRDefault="00EF04CB" w:rsidP="00C62F99">
      <w:pPr>
        <w:pStyle w:val="Code"/>
        <w:keepNext w:val="0"/>
        <w:keepLines w:val="0"/>
        <w:rPr>
          <w:color w:val="000000"/>
          <w:lang w:eastAsia="zh-CN"/>
        </w:rPr>
      </w:pPr>
      <w:r w:rsidRPr="00C50856">
        <w:rPr>
          <w:color w:val="000000"/>
          <w:lang w:val="fr-FR" w:eastAsia="zh-CN"/>
        </w:rPr>
        <w:t xml:space="preserve">    </w:t>
      </w:r>
      <w:r w:rsidRPr="00EF04CB">
        <w:rPr>
          <w:b/>
          <w:bCs/>
          <w:color w:val="800000"/>
          <w:lang w:eastAsia="zh-CN"/>
        </w:rPr>
        <w:t>return</w:t>
      </w:r>
      <w:r w:rsidRPr="00EF04CB">
        <w:rPr>
          <w:color w:val="000000"/>
          <w:lang w:eastAsia="zh-CN"/>
        </w:rPr>
        <w:t xml:space="preserve"> </w:t>
      </w:r>
      <w:r w:rsidRPr="00EF04CB">
        <w:rPr>
          <w:color w:val="808030"/>
          <w:lang w:eastAsia="zh-CN"/>
        </w:rPr>
        <w:t>((</w:t>
      </w:r>
      <w:r w:rsidRPr="00EF04CB">
        <w:rPr>
          <w:color w:val="000000"/>
          <w:lang w:eastAsia="zh-CN"/>
        </w:rPr>
        <w:t xml:space="preserve">unX </w:t>
      </w:r>
      <w:r w:rsidRPr="00EF04CB">
        <w:rPr>
          <w:color w:val="808030"/>
          <w:lang w:eastAsia="zh-CN"/>
        </w:rPr>
        <w:t>&gt;=</w:t>
      </w:r>
      <w:r w:rsidRPr="00EF04CB">
        <w:rPr>
          <w:color w:val="000000"/>
          <w:lang w:eastAsia="zh-CN"/>
        </w:rPr>
        <w:t xml:space="preserve"> x</w:t>
      </w:r>
      <w:r w:rsidRPr="00EF04CB">
        <w:rPr>
          <w:color w:val="808030"/>
          <w:lang w:eastAsia="zh-CN"/>
        </w:rPr>
        <w:t>)</w:t>
      </w:r>
      <w:r w:rsidRPr="00EF04CB">
        <w:rPr>
          <w:color w:val="000000"/>
          <w:lang w:eastAsia="zh-CN"/>
        </w:rPr>
        <w:t xml:space="preserve"> </w:t>
      </w:r>
      <w:r w:rsidRPr="00EF04CB">
        <w:rPr>
          <w:color w:val="808030"/>
          <w:lang w:eastAsia="zh-CN"/>
        </w:rPr>
        <w:t>&amp;&amp;</w:t>
      </w:r>
      <w:r w:rsidRPr="00EF04CB">
        <w:rPr>
          <w:color w:val="000000"/>
          <w:lang w:eastAsia="zh-CN"/>
        </w:rPr>
        <w:t xml:space="preserve"> </w:t>
      </w:r>
      <w:r w:rsidRPr="00EF04CB">
        <w:rPr>
          <w:color w:val="808030"/>
          <w:lang w:eastAsia="zh-CN"/>
        </w:rPr>
        <w:t>(</w:t>
      </w:r>
      <w:r w:rsidRPr="00EF04CB">
        <w:rPr>
          <w:color w:val="000000"/>
          <w:lang w:eastAsia="zh-CN"/>
        </w:rPr>
        <w:t xml:space="preserve">unX </w:t>
      </w:r>
      <w:r w:rsidRPr="00EF04CB">
        <w:rPr>
          <w:color w:val="808030"/>
          <w:lang w:eastAsia="zh-CN"/>
        </w:rPr>
        <w:t>&lt;=</w:t>
      </w:r>
      <w:r w:rsidRPr="00EF04CB">
        <w:rPr>
          <w:color w:val="000000"/>
          <w:lang w:eastAsia="zh-CN"/>
        </w:rPr>
        <w:t xml:space="preserve"> x </w:t>
      </w:r>
      <w:r w:rsidRPr="00EF04CB">
        <w:rPr>
          <w:color w:val="808030"/>
          <w:lang w:eastAsia="zh-CN"/>
        </w:rPr>
        <w:t>+</w:t>
      </w:r>
      <w:r w:rsidRPr="00EF04CB">
        <w:rPr>
          <w:color w:val="000000"/>
          <w:lang w:eastAsia="zh-CN"/>
        </w:rPr>
        <w:t xml:space="preserve"> largeur</w:t>
      </w:r>
      <w:r w:rsidRPr="00EF04CB">
        <w:rPr>
          <w:color w:val="808030"/>
          <w:lang w:eastAsia="zh-CN"/>
        </w:rPr>
        <w:t>)</w:t>
      </w:r>
      <w:r w:rsidRPr="00EF04CB">
        <w:rPr>
          <w:color w:val="000000"/>
          <w:lang w:eastAsia="zh-CN"/>
        </w:rPr>
        <w:t xml:space="preserve"> </w:t>
      </w:r>
      <w:r w:rsidRPr="00EF04CB">
        <w:rPr>
          <w:color w:val="808030"/>
          <w:lang w:eastAsia="zh-CN"/>
        </w:rPr>
        <w:t>&amp;&amp;</w:t>
      </w:r>
      <w:r w:rsidRPr="00EF04CB">
        <w:rPr>
          <w:color w:val="000000"/>
          <w:lang w:eastAsia="zh-CN"/>
        </w:rPr>
        <w:t xml:space="preserve"> </w:t>
      </w:r>
      <w:r w:rsidRPr="00EF04CB">
        <w:rPr>
          <w:color w:val="808030"/>
          <w:lang w:eastAsia="zh-CN"/>
        </w:rPr>
        <w:t>(</w:t>
      </w:r>
      <w:r w:rsidRPr="00EF04CB">
        <w:rPr>
          <w:color w:val="000000"/>
          <w:lang w:eastAsia="zh-CN"/>
        </w:rPr>
        <w:t xml:space="preserve">unY </w:t>
      </w:r>
      <w:r w:rsidRPr="00EF04CB">
        <w:rPr>
          <w:color w:val="808030"/>
          <w:lang w:eastAsia="zh-CN"/>
        </w:rPr>
        <w:t>&gt;=</w:t>
      </w:r>
      <w:r w:rsidRPr="00EF04CB">
        <w:rPr>
          <w:color w:val="000000"/>
          <w:lang w:eastAsia="zh-CN"/>
        </w:rPr>
        <w:t xml:space="preserve"> y</w:t>
      </w:r>
      <w:r w:rsidRPr="00EF04CB">
        <w:rPr>
          <w:color w:val="808030"/>
          <w:lang w:eastAsia="zh-CN"/>
        </w:rPr>
        <w:t>)</w:t>
      </w:r>
      <w:r w:rsidRPr="00EF04CB">
        <w:rPr>
          <w:color w:val="000000"/>
          <w:lang w:eastAsia="zh-CN"/>
        </w:rPr>
        <w:t xml:space="preserve"> </w:t>
      </w:r>
      <w:r w:rsidRPr="00EF04CB">
        <w:rPr>
          <w:color w:val="808030"/>
          <w:lang w:eastAsia="zh-CN"/>
        </w:rPr>
        <w:t>&amp;&amp;</w:t>
      </w:r>
      <w:r w:rsidRPr="00EF04CB">
        <w:rPr>
          <w:color w:val="000000"/>
          <w:lang w:eastAsia="zh-CN"/>
        </w:rPr>
        <w:t xml:space="preserve"> </w:t>
      </w:r>
      <w:r w:rsidRPr="00EF04CB">
        <w:rPr>
          <w:color w:val="808030"/>
          <w:lang w:eastAsia="zh-CN"/>
        </w:rPr>
        <w:t>(</w:t>
      </w:r>
      <w:r w:rsidRPr="00EF04CB">
        <w:rPr>
          <w:color w:val="000000"/>
          <w:lang w:eastAsia="zh-CN"/>
        </w:rPr>
        <w:t xml:space="preserve">unY </w:t>
      </w:r>
      <w:r w:rsidRPr="00EF04CB">
        <w:rPr>
          <w:color w:val="808030"/>
          <w:lang w:eastAsia="zh-CN"/>
        </w:rPr>
        <w:t>&lt;=</w:t>
      </w:r>
      <w:r w:rsidRPr="00EF04CB">
        <w:rPr>
          <w:color w:val="000000"/>
          <w:lang w:eastAsia="zh-CN"/>
        </w:rPr>
        <w:t xml:space="preserve"> y </w:t>
      </w:r>
      <w:r w:rsidRPr="00EF04CB">
        <w:rPr>
          <w:color w:val="808030"/>
          <w:lang w:eastAsia="zh-CN"/>
        </w:rPr>
        <w:t>+</w:t>
      </w:r>
      <w:r w:rsidRPr="00EF04CB">
        <w:rPr>
          <w:color w:val="000000"/>
          <w:lang w:eastAsia="zh-CN"/>
        </w:rPr>
        <w:t xml:space="preserve"> hauteur</w:t>
      </w:r>
      <w:r w:rsidRPr="00EF04CB">
        <w:rPr>
          <w:color w:val="808030"/>
          <w:lang w:eastAsia="zh-CN"/>
        </w:rPr>
        <w:t>))</w:t>
      </w:r>
      <w:r w:rsidRPr="00EF04CB">
        <w:rPr>
          <w:color w:val="800080"/>
          <w:lang w:eastAsia="zh-CN"/>
        </w:rPr>
        <w:t>;</w:t>
      </w:r>
    </w:p>
    <w:p w14:paraId="4642DE3C" w14:textId="56678C18" w:rsidR="00EF04CB" w:rsidRDefault="00EF04CB" w:rsidP="00C62F99">
      <w:pPr>
        <w:pStyle w:val="Code"/>
        <w:keepNext w:val="0"/>
        <w:keepLines w:val="0"/>
        <w:rPr>
          <w:color w:val="800080"/>
          <w:lang w:val="fr-FR" w:eastAsia="zh-CN"/>
        </w:rPr>
      </w:pPr>
      <w:r w:rsidRPr="00EF04CB">
        <w:rPr>
          <w:color w:val="000000"/>
          <w:lang w:eastAsia="zh-CN"/>
        </w:rPr>
        <w:t xml:space="preserve">  </w:t>
      </w:r>
      <w:r w:rsidRPr="00EF04CB">
        <w:rPr>
          <w:color w:val="800080"/>
          <w:lang w:val="fr-FR" w:eastAsia="zh-CN"/>
        </w:rPr>
        <w:t>}</w:t>
      </w:r>
    </w:p>
    <w:p w14:paraId="5D7665DC" w14:textId="77777777" w:rsidR="00EF04CB" w:rsidRPr="00EF04CB" w:rsidRDefault="00EF04CB" w:rsidP="00C62F99">
      <w:pPr>
        <w:pStyle w:val="Code"/>
        <w:keepNext w:val="0"/>
        <w:keepLines w:val="0"/>
        <w:rPr>
          <w:color w:val="000000"/>
          <w:lang w:val="fr-FR" w:eastAsia="zh-CN"/>
        </w:rPr>
      </w:pPr>
    </w:p>
    <w:p w14:paraId="0E5478B2"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696969"/>
          <w:lang w:val="fr-FR" w:eastAsia="zh-CN"/>
        </w:rPr>
        <w:t>// Méthode abstraite de dessin de l'entité</w:t>
      </w:r>
    </w:p>
    <w:p w14:paraId="59A6FECF"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b/>
          <w:bCs/>
          <w:color w:val="800000"/>
          <w:lang w:val="fr-FR" w:eastAsia="zh-CN"/>
        </w:rPr>
        <w:t>abstract</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paint</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800080"/>
          <w:lang w:val="fr-FR" w:eastAsia="zh-CN"/>
        </w:rPr>
        <w:t>;</w:t>
      </w:r>
    </w:p>
    <w:p w14:paraId="768A233D"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696969"/>
          <w:lang w:val="fr-FR" w:eastAsia="zh-CN"/>
        </w:rPr>
        <w:t>// Dessine seulement si visible</w:t>
      </w:r>
    </w:p>
    <w:p w14:paraId="2C76C569"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paintSiVisible</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6380167F"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b/>
          <w:bCs/>
          <w:color w:val="800000"/>
          <w:lang w:val="fr-FR" w:eastAsia="zh-CN"/>
        </w:rPr>
        <w:t>if</w:t>
      </w:r>
      <w:r w:rsidRPr="00EF04CB">
        <w:rPr>
          <w:color w:val="000000"/>
          <w:lang w:val="fr-FR" w:eastAsia="zh-CN"/>
        </w:rPr>
        <w:t xml:space="preserve"> </w:t>
      </w:r>
      <w:r w:rsidRPr="00EF04CB">
        <w:rPr>
          <w:color w:val="808030"/>
          <w:lang w:val="fr-FR" w:eastAsia="zh-CN"/>
        </w:rPr>
        <w:t>(</w:t>
      </w:r>
      <w:r w:rsidRPr="00EF04CB">
        <w:rPr>
          <w:color w:val="000000"/>
          <w:lang w:val="fr-FR" w:eastAsia="zh-CN"/>
        </w:rPr>
        <w:t>visible</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43EBFFAC"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paint</w:t>
      </w:r>
      <w:r w:rsidRPr="00EF04CB">
        <w:rPr>
          <w:color w:val="808030"/>
          <w:lang w:val="fr-FR" w:eastAsia="zh-CN"/>
        </w:rPr>
        <w:t>(</w:t>
      </w:r>
      <w:r w:rsidRPr="00EF04CB">
        <w:rPr>
          <w:color w:val="000000"/>
          <w:lang w:val="fr-FR" w:eastAsia="zh-CN"/>
        </w:rPr>
        <w:t>g</w:t>
      </w:r>
      <w:r w:rsidRPr="00EF04CB">
        <w:rPr>
          <w:color w:val="808030"/>
          <w:lang w:val="fr-FR" w:eastAsia="zh-CN"/>
        </w:rPr>
        <w:t>)</w:t>
      </w:r>
      <w:r w:rsidRPr="00EF04CB">
        <w:rPr>
          <w:color w:val="800080"/>
          <w:lang w:val="fr-FR" w:eastAsia="zh-CN"/>
        </w:rPr>
        <w:t>;</w:t>
      </w:r>
    </w:p>
    <w:p w14:paraId="4FBC34C9"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lastRenderedPageBreak/>
        <w:t xml:space="preserve">    </w:t>
      </w:r>
      <w:r w:rsidRPr="00EF04CB">
        <w:rPr>
          <w:color w:val="800080"/>
          <w:lang w:val="fr-FR" w:eastAsia="zh-CN"/>
        </w:rPr>
        <w:t>}</w:t>
      </w:r>
    </w:p>
    <w:p w14:paraId="0241F1EB" w14:textId="77777777" w:rsidR="00EF04CB" w:rsidRPr="00EF04CB" w:rsidRDefault="00EF04CB" w:rsidP="00C62F99">
      <w:pPr>
        <w:pStyle w:val="Code"/>
        <w:keepNext w:val="0"/>
        <w:keepLines w:val="0"/>
        <w:rPr>
          <w:color w:val="000000"/>
          <w:lang w:val="fr-FR" w:eastAsia="zh-CN"/>
        </w:rPr>
      </w:pPr>
      <w:r w:rsidRPr="00EF04CB">
        <w:rPr>
          <w:color w:val="000000"/>
          <w:lang w:val="fr-FR" w:eastAsia="zh-CN"/>
        </w:rPr>
        <w:t xml:space="preserve">  </w:t>
      </w:r>
      <w:r w:rsidRPr="00EF04CB">
        <w:rPr>
          <w:color w:val="800080"/>
          <w:lang w:val="fr-FR" w:eastAsia="zh-CN"/>
        </w:rPr>
        <w:t>}</w:t>
      </w:r>
    </w:p>
    <w:p w14:paraId="36EA7141" w14:textId="77777777" w:rsidR="00EF04CB" w:rsidRPr="00EF04CB" w:rsidRDefault="00EF04CB" w:rsidP="00FA6A12">
      <w:pPr>
        <w:pStyle w:val="Code"/>
        <w:keepNext w:val="0"/>
        <w:keepLines w:val="0"/>
        <w:rPr>
          <w:color w:val="000000"/>
          <w:lang w:val="fr-FR" w:eastAsia="zh-CN"/>
        </w:rPr>
      </w:pPr>
    </w:p>
    <w:p w14:paraId="5B079CE3" w14:textId="77777777" w:rsidR="00EF04CB" w:rsidRPr="00EF04CB" w:rsidRDefault="00EF04CB" w:rsidP="00B70207">
      <w:pPr>
        <w:pStyle w:val="Code"/>
        <w:rPr>
          <w:color w:val="000000"/>
          <w:lang w:val="fr-FR" w:eastAsia="zh-CN"/>
        </w:rPr>
      </w:pPr>
      <w:r w:rsidRPr="00EF04CB">
        <w:rPr>
          <w:color w:val="000000"/>
          <w:lang w:val="fr-FR" w:eastAsia="zh-CN"/>
        </w:rPr>
        <w:t xml:space="preserve">  </w:t>
      </w:r>
      <w:r w:rsidRPr="00EF04CB">
        <w:rPr>
          <w:color w:val="696969"/>
          <w:lang w:val="fr-FR" w:eastAsia="zh-CN"/>
        </w:rPr>
        <w:t>// Effacer l'entité</w:t>
      </w:r>
    </w:p>
    <w:p w14:paraId="4E1A8BE0" w14:textId="77777777" w:rsidR="00EF04CB" w:rsidRPr="00EF04CB" w:rsidRDefault="00EF04CB" w:rsidP="00B70207">
      <w:pPr>
        <w:pStyle w:val="Code"/>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effacer</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6B75014A" w14:textId="77777777" w:rsidR="00EF04CB" w:rsidRPr="00EF04CB" w:rsidRDefault="00EF04CB" w:rsidP="00B70207">
      <w:pPr>
        <w:pStyle w:val="Code"/>
        <w:rPr>
          <w:color w:val="000000"/>
          <w:lang w:val="fr-FR" w:eastAsia="zh-CN"/>
        </w:rPr>
      </w:pPr>
      <w:r w:rsidRPr="00EF04CB">
        <w:rPr>
          <w:color w:val="000000"/>
          <w:lang w:val="fr-FR" w:eastAsia="zh-CN"/>
        </w:rPr>
        <w:t xml:space="preserve">    g</w:t>
      </w:r>
      <w:r w:rsidRPr="00EF04CB">
        <w:rPr>
          <w:color w:val="808030"/>
          <w:lang w:val="fr-FR" w:eastAsia="zh-CN"/>
        </w:rPr>
        <w:t>.</w:t>
      </w:r>
      <w:r w:rsidRPr="00EF04CB">
        <w:rPr>
          <w:color w:val="000000"/>
          <w:lang w:val="fr-FR" w:eastAsia="zh-CN"/>
        </w:rPr>
        <w:t>clearRect</w:t>
      </w:r>
      <w:r w:rsidRPr="00EF04CB">
        <w:rPr>
          <w:color w:val="808030"/>
          <w:lang w:val="fr-FR" w:eastAsia="zh-CN"/>
        </w:rPr>
        <w:t>(</w:t>
      </w:r>
      <w:r w:rsidRPr="00EF04CB">
        <w:rPr>
          <w:color w:val="000000"/>
          <w:lang w:val="fr-FR" w:eastAsia="zh-CN"/>
        </w:rPr>
        <w:t>x</w:t>
      </w:r>
      <w:r w:rsidRPr="00EF04CB">
        <w:rPr>
          <w:color w:val="808030"/>
          <w:lang w:val="fr-FR" w:eastAsia="zh-CN"/>
        </w:rPr>
        <w:t>,</w:t>
      </w:r>
      <w:r w:rsidRPr="00EF04CB">
        <w:rPr>
          <w:color w:val="000000"/>
          <w:lang w:val="fr-FR" w:eastAsia="zh-CN"/>
        </w:rPr>
        <w:t xml:space="preserve"> y</w:t>
      </w:r>
      <w:r w:rsidRPr="00EF04CB">
        <w:rPr>
          <w:color w:val="808030"/>
          <w:lang w:val="fr-FR" w:eastAsia="zh-CN"/>
        </w:rPr>
        <w:t>,</w:t>
      </w:r>
      <w:r w:rsidRPr="00EF04CB">
        <w:rPr>
          <w:color w:val="000000"/>
          <w:lang w:val="fr-FR" w:eastAsia="zh-CN"/>
        </w:rPr>
        <w:t xml:space="preserve"> largeur</w:t>
      </w:r>
      <w:r w:rsidRPr="00EF04CB">
        <w:rPr>
          <w:color w:val="808030"/>
          <w:lang w:val="fr-FR" w:eastAsia="zh-CN"/>
        </w:rPr>
        <w:t>,</w:t>
      </w:r>
      <w:r w:rsidRPr="00EF04CB">
        <w:rPr>
          <w:color w:val="000000"/>
          <w:lang w:val="fr-FR" w:eastAsia="zh-CN"/>
        </w:rPr>
        <w:t xml:space="preserve"> hauteur</w:t>
      </w:r>
      <w:r w:rsidRPr="00EF04CB">
        <w:rPr>
          <w:color w:val="808030"/>
          <w:lang w:val="fr-FR" w:eastAsia="zh-CN"/>
        </w:rPr>
        <w:t>)</w:t>
      </w:r>
      <w:r w:rsidRPr="00EF04CB">
        <w:rPr>
          <w:color w:val="800080"/>
          <w:lang w:val="fr-FR" w:eastAsia="zh-CN"/>
        </w:rPr>
        <w:t>;</w:t>
      </w:r>
    </w:p>
    <w:p w14:paraId="02BF69D3" w14:textId="77777777" w:rsidR="00EF04CB" w:rsidRPr="00EF04CB" w:rsidRDefault="00EF04CB" w:rsidP="00B70207">
      <w:pPr>
        <w:pStyle w:val="Code"/>
        <w:rPr>
          <w:color w:val="000000"/>
          <w:lang w:val="en-CA" w:eastAsia="zh-CN"/>
        </w:rPr>
      </w:pPr>
      <w:r w:rsidRPr="00EF04CB">
        <w:rPr>
          <w:color w:val="000000"/>
          <w:lang w:val="fr-FR" w:eastAsia="zh-CN"/>
        </w:rPr>
        <w:t xml:space="preserve">  </w:t>
      </w:r>
      <w:r w:rsidRPr="00EF04CB">
        <w:rPr>
          <w:color w:val="800080"/>
          <w:lang w:val="en-CA" w:eastAsia="zh-CN"/>
        </w:rPr>
        <w:t>}</w:t>
      </w:r>
    </w:p>
    <w:p w14:paraId="044B7389" w14:textId="77777777" w:rsidR="00EF04CB" w:rsidRDefault="00EF04CB" w:rsidP="00B70207">
      <w:pPr>
        <w:pStyle w:val="Code"/>
        <w:rPr>
          <w:color w:val="800080"/>
          <w:lang w:val="en-CA" w:eastAsia="zh-CN"/>
        </w:rPr>
      </w:pPr>
      <w:r w:rsidRPr="00EF04CB">
        <w:rPr>
          <w:color w:val="800080"/>
          <w:lang w:val="en-CA" w:eastAsia="zh-CN"/>
        </w:rPr>
        <w:t>}</w:t>
      </w:r>
    </w:p>
    <w:p w14:paraId="3B036149" w14:textId="77777777" w:rsidR="00FA6A12" w:rsidRPr="00EF04CB" w:rsidRDefault="00FA6A12" w:rsidP="00FA6A12">
      <w:pPr>
        <w:pStyle w:val="Corpsdetexte"/>
        <w:rPr>
          <w:lang w:val="en-CA" w:eastAsia="zh-CN"/>
        </w:rPr>
      </w:pPr>
    </w:p>
    <w:p w14:paraId="2B354248" w14:textId="77777777" w:rsidR="00E34CFC" w:rsidRDefault="00320B71" w:rsidP="00E34CFC">
      <w:pPr>
        <w:pStyle w:val="Corpsdetexte"/>
        <w:jc w:val="center"/>
      </w:pPr>
      <w:r>
        <w:rPr>
          <w:noProof/>
        </w:rPr>
        <w:object w:dxaOrig="8596" w:dyaOrig="11624" w14:anchorId="3325D12B">
          <v:shape id="_x0000_i1028" type="#_x0000_t75" alt="" style="width:282pt;height:381pt;mso-width-percent:0;mso-height-percent:0;mso-width-percent:0;mso-height-percent:0" o:ole="">
            <v:imagedata r:id="rId402" o:title=""/>
          </v:shape>
          <o:OLEObject Type="Embed" ProgID="MSPhotoEd.3" ShapeID="_x0000_i1028" DrawAspect="Content" ObjectID="_1766443852" r:id="rId403"/>
        </w:object>
      </w:r>
    </w:p>
    <w:p w14:paraId="353C8472" w14:textId="019E8A1F" w:rsidR="00E34CFC" w:rsidRDefault="00E34CFC" w:rsidP="00E34CFC">
      <w:pPr>
        <w:pStyle w:val="Lgende"/>
        <w:jc w:val="center"/>
      </w:pPr>
      <w:r>
        <w:t xml:space="preserve">Figure </w:t>
      </w:r>
      <w:r>
        <w:fldChar w:fldCharType="begin"/>
      </w:r>
      <w:r>
        <w:instrText xml:space="preserve"> SEQ Figure \* ARABIC </w:instrText>
      </w:r>
      <w:r>
        <w:fldChar w:fldCharType="separate"/>
      </w:r>
      <w:r w:rsidR="00AB64FB">
        <w:rPr>
          <w:noProof/>
        </w:rPr>
        <w:t>30</w:t>
      </w:r>
      <w:r>
        <w:fldChar w:fldCharType="end"/>
      </w:r>
      <w:r>
        <w:t>. Hiérarchie des entités animées.</w:t>
      </w:r>
    </w:p>
    <w:p w14:paraId="75CAAD11" w14:textId="77777777" w:rsidR="003E5B17" w:rsidRPr="003E5B17" w:rsidRDefault="003E5B17" w:rsidP="003E5B17">
      <w:pPr>
        <w:pStyle w:val="Corpsdetexte"/>
      </w:pPr>
    </w:p>
    <w:p w14:paraId="6DB1DD68" w14:textId="77777777" w:rsidR="00E34CFC" w:rsidRPr="00E700C0" w:rsidRDefault="00E34CFC" w:rsidP="00E34CFC">
      <w:pPr>
        <w:pStyle w:val="Corpsdetexte"/>
        <w:numPr>
          <w:ilvl w:val="0"/>
          <w:numId w:val="18"/>
        </w:numPr>
        <w:rPr>
          <w:b/>
          <w:bCs/>
        </w:rPr>
      </w:pPr>
      <w:r w:rsidRPr="00E700C0">
        <w:rPr>
          <w:b/>
          <w:bCs/>
        </w:rPr>
        <w:lastRenderedPageBreak/>
        <w:t xml:space="preserve">Traitement du son avec </w:t>
      </w:r>
      <w:r w:rsidRPr="00E700C0">
        <w:rPr>
          <w:b/>
          <w:bCs/>
          <w:i/>
          <w:iCs/>
        </w:rPr>
        <w:t>AudioClip</w:t>
      </w:r>
    </w:p>
    <w:p w14:paraId="5B87D05F" w14:textId="77777777" w:rsidR="00E34CFC" w:rsidRDefault="00E34CFC" w:rsidP="00B70207">
      <w:pPr>
        <w:pStyle w:val="Corpsdetexte"/>
      </w:pPr>
      <w:r>
        <w:t xml:space="preserve">La classe </w:t>
      </w:r>
      <w:r w:rsidRPr="00A35B02">
        <w:rPr>
          <w:i/>
          <w:iCs/>
        </w:rPr>
        <w:t>EntiteAnimeAvecCri</w:t>
      </w:r>
      <w:r>
        <w:t xml:space="preserve">, sous-classe de </w:t>
      </w:r>
      <w:r w:rsidRPr="00A35B02">
        <w:rPr>
          <w:i/>
          <w:iCs/>
        </w:rPr>
        <w:t>EntiteAnime</w:t>
      </w:r>
      <w:r>
        <w:t>, vise à associer un son à l’entité qui servira dans le contexte du jeu. Lorsqu’une entité est touchée par la souris elle pousse un cri de désarroi.</w:t>
      </w:r>
    </w:p>
    <w:p w14:paraId="0451B471" w14:textId="1566B9FD" w:rsidR="00E34CFC" w:rsidRPr="002C23EA" w:rsidRDefault="00000000" w:rsidP="00B36EED">
      <w:pPr>
        <w:pStyle w:val="Corpsdetexte"/>
        <w:keepNext/>
        <w:keepLines/>
      </w:pPr>
      <w:hyperlink r:id="rId404"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05"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EntiteAnimeAvecCri.java</w:t>
      </w:r>
    </w:p>
    <w:p w14:paraId="3C37AF29" w14:textId="77777777" w:rsidR="00C44445" w:rsidRPr="00C44445" w:rsidRDefault="00C44445" w:rsidP="00B36EED">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3F4783F2" w14:textId="77777777" w:rsidR="00C44445" w:rsidRPr="00C44445" w:rsidRDefault="00C44445" w:rsidP="00B36EED">
      <w:pPr>
        <w:pStyle w:val="Code"/>
        <w:rPr>
          <w:color w:val="000000"/>
          <w:lang w:eastAsia="zh-CN"/>
        </w:rPr>
      </w:pPr>
    </w:p>
    <w:p w14:paraId="359DC2C4" w14:textId="77777777" w:rsidR="00C44445" w:rsidRPr="00C44445" w:rsidRDefault="00C44445" w:rsidP="00B36EED">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applet</w:t>
      </w:r>
      <w:r w:rsidRPr="00C44445">
        <w:rPr>
          <w:color w:val="808030"/>
          <w:lang w:eastAsia="zh-CN"/>
        </w:rPr>
        <w:t>.</w:t>
      </w:r>
      <w:r w:rsidRPr="00C44445">
        <w:rPr>
          <w:b/>
          <w:bCs/>
          <w:color w:val="800000"/>
          <w:lang w:eastAsia="zh-CN"/>
        </w:rPr>
        <w:t>*</w:t>
      </w:r>
      <w:r w:rsidRPr="00C44445">
        <w:rPr>
          <w:color w:val="800080"/>
          <w:lang w:eastAsia="zh-CN"/>
        </w:rPr>
        <w:t>;</w:t>
      </w:r>
    </w:p>
    <w:p w14:paraId="0045A99B" w14:textId="77777777" w:rsidR="00C44445" w:rsidRPr="00C44445" w:rsidRDefault="00C44445" w:rsidP="00B70207">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lang w:eastAsia="zh-CN"/>
        </w:rPr>
        <w:t>URL</w:t>
      </w:r>
      <w:r w:rsidRPr="00C44445">
        <w:rPr>
          <w:color w:val="800080"/>
          <w:lang w:eastAsia="zh-CN"/>
        </w:rPr>
        <w:t>;</w:t>
      </w:r>
    </w:p>
    <w:p w14:paraId="0B884EF7" w14:textId="77777777" w:rsidR="00C44445" w:rsidRPr="00C44445" w:rsidRDefault="00C44445" w:rsidP="00C44445">
      <w:pPr>
        <w:pStyle w:val="Code"/>
        <w:rPr>
          <w:color w:val="000000"/>
          <w:lang w:eastAsia="zh-CN"/>
        </w:rPr>
      </w:pPr>
    </w:p>
    <w:p w14:paraId="074A214B" w14:textId="77777777" w:rsidR="00C44445" w:rsidRPr="00C44445" w:rsidRDefault="00C44445" w:rsidP="00C62F99">
      <w:pPr>
        <w:pStyle w:val="Code"/>
        <w:keepNext w:val="0"/>
        <w:keepLines w:val="0"/>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abstract</w:t>
      </w:r>
      <w:r w:rsidRPr="00C44445">
        <w:rPr>
          <w:color w:val="000000"/>
          <w:lang w:eastAsia="zh-CN"/>
        </w:rPr>
        <w:t xml:space="preserve"> </w:t>
      </w:r>
      <w:r w:rsidRPr="00C44445">
        <w:rPr>
          <w:b/>
          <w:bCs/>
          <w:color w:val="800000"/>
          <w:lang w:eastAsia="zh-CN"/>
        </w:rPr>
        <w:t>class</w:t>
      </w:r>
      <w:r w:rsidRPr="00C44445">
        <w:rPr>
          <w:color w:val="000000"/>
          <w:lang w:eastAsia="zh-CN"/>
        </w:rPr>
        <w:t xml:space="preserve"> EntiteAnimeAvecCri </w:t>
      </w:r>
      <w:r w:rsidRPr="00C44445">
        <w:rPr>
          <w:b/>
          <w:bCs/>
          <w:color w:val="800000"/>
          <w:lang w:eastAsia="zh-CN"/>
        </w:rPr>
        <w:t>extends</w:t>
      </w:r>
      <w:r w:rsidRPr="00C44445">
        <w:rPr>
          <w:color w:val="000000"/>
          <w:lang w:eastAsia="zh-CN"/>
        </w:rPr>
        <w:t xml:space="preserve"> EntiteAnime </w:t>
      </w:r>
      <w:r w:rsidRPr="00C44445">
        <w:rPr>
          <w:color w:val="800080"/>
          <w:lang w:eastAsia="zh-CN"/>
        </w:rPr>
        <w:t>{</w:t>
      </w:r>
    </w:p>
    <w:p w14:paraId="41EBE7A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AudioClip unCri</w:t>
      </w:r>
      <w:r w:rsidRPr="00C44445">
        <w:rPr>
          <w:color w:val="800080"/>
          <w:lang w:eastAsia="zh-CN"/>
        </w:rPr>
        <w:t>;</w:t>
      </w:r>
      <w:r w:rsidRPr="00C44445">
        <w:rPr>
          <w:color w:val="000000"/>
          <w:lang w:eastAsia="zh-CN"/>
        </w:rPr>
        <w:t xml:space="preserve"> </w:t>
      </w:r>
      <w:r w:rsidRPr="00C44445">
        <w:rPr>
          <w:color w:val="696969"/>
          <w:lang w:eastAsia="zh-CN"/>
        </w:rPr>
        <w:t>// Cri de l'Entité</w:t>
      </w:r>
    </w:p>
    <w:p w14:paraId="12227260" w14:textId="77777777" w:rsidR="00C44445" w:rsidRPr="00C44445" w:rsidRDefault="00C44445" w:rsidP="00C62F99">
      <w:pPr>
        <w:pStyle w:val="Code"/>
        <w:keepNext w:val="0"/>
        <w:keepLines w:val="0"/>
        <w:rPr>
          <w:color w:val="000000"/>
          <w:lang w:eastAsia="zh-CN"/>
        </w:rPr>
      </w:pPr>
    </w:p>
    <w:p w14:paraId="4E8A79C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EntiteAnimeAvecCri</w:t>
      </w:r>
      <w:r w:rsidRPr="00C44445">
        <w:rPr>
          <w:color w:val="808030"/>
          <w:lang w:eastAsia="zh-CN"/>
        </w:rPr>
        <w:t>(</w:t>
      </w:r>
    </w:p>
    <w:p w14:paraId="316DD9C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5E475F2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731A7B8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5A0145B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7DDBE0A1"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7745834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40CB739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581E7ED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nomFichierAudio</w:t>
      </w:r>
      <w:r w:rsidRPr="00C44445">
        <w:rPr>
          <w:color w:val="808030"/>
          <w:lang w:eastAsia="zh-CN"/>
        </w:rPr>
        <w:t>)</w:t>
      </w:r>
      <w:r w:rsidRPr="00C44445">
        <w:rPr>
          <w:color w:val="000000"/>
          <w:lang w:eastAsia="zh-CN"/>
        </w:rPr>
        <w:t xml:space="preserve"> </w:t>
      </w:r>
      <w:r w:rsidRPr="00C44445">
        <w:rPr>
          <w:color w:val="800080"/>
          <w:lang w:eastAsia="zh-CN"/>
        </w:rPr>
        <w:t>{</w:t>
      </w:r>
    </w:p>
    <w:p w14:paraId="24F4B1C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800080"/>
          <w:lang w:eastAsia="zh-CN"/>
        </w:rPr>
        <w:t>;</w:t>
      </w:r>
    </w:p>
    <w:p w14:paraId="5A561269" w14:textId="77777777" w:rsidR="00C44445" w:rsidRPr="00C44445" w:rsidRDefault="00C44445" w:rsidP="00C62F99">
      <w:pPr>
        <w:pStyle w:val="Code"/>
        <w:keepNext w:val="0"/>
        <w:keepLines w:val="0"/>
        <w:rPr>
          <w:color w:val="000000"/>
          <w:lang w:val="fr-FR" w:eastAsia="zh-CN"/>
        </w:rPr>
      </w:pPr>
      <w:r w:rsidRPr="00C44445">
        <w:rPr>
          <w:color w:val="000000"/>
          <w:lang w:eastAsia="zh-CN"/>
        </w:rPr>
        <w:t xml:space="preserve">    </w:t>
      </w:r>
      <w:r w:rsidRPr="00C44445">
        <w:rPr>
          <w:color w:val="696969"/>
          <w:lang w:val="fr-FR" w:eastAsia="zh-CN"/>
        </w:rPr>
        <w:t>// Charge le son dans le fichier nomFichierAudio</w:t>
      </w:r>
    </w:p>
    <w:p w14:paraId="330D3989"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Le fichier est dans le dossier de EntiteAnimeAvecCri.class</w:t>
      </w:r>
    </w:p>
    <w:p w14:paraId="1D650C1F"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Cherche l'URL du fichier</w:t>
      </w:r>
    </w:p>
    <w:p w14:paraId="488EC273"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b/>
          <w:bCs/>
          <w:color w:val="BB7977"/>
          <w:lang w:val="fr-FR" w:eastAsia="zh-CN"/>
        </w:rPr>
        <w:t>URL</w:t>
      </w:r>
      <w:r w:rsidRPr="00C44445">
        <w:rPr>
          <w:color w:val="000000"/>
          <w:lang w:val="fr-FR" w:eastAsia="zh-CN"/>
        </w:rPr>
        <w:t xml:space="preserve"> url </w:t>
      </w:r>
      <w:r w:rsidRPr="00C44445">
        <w:rPr>
          <w:color w:val="808030"/>
          <w:lang w:val="fr-FR" w:eastAsia="zh-CN"/>
        </w:rPr>
        <w:t>=</w:t>
      </w:r>
      <w:r w:rsidRPr="00C44445">
        <w:rPr>
          <w:color w:val="000000"/>
          <w:lang w:val="fr-FR" w:eastAsia="zh-CN"/>
        </w:rPr>
        <w:t xml:space="preserve"> EntiteAnimeAvecCri</w:t>
      </w:r>
      <w:r w:rsidRPr="00C44445">
        <w:rPr>
          <w:color w:val="808030"/>
          <w:lang w:val="fr-FR" w:eastAsia="zh-CN"/>
        </w:rPr>
        <w:t>.</w:t>
      </w:r>
      <w:r w:rsidRPr="00C44445">
        <w:rPr>
          <w:color w:val="000000"/>
          <w:lang w:val="fr-FR" w:eastAsia="zh-CN"/>
        </w:rPr>
        <w:t>class</w:t>
      </w:r>
      <w:r w:rsidRPr="00C44445">
        <w:rPr>
          <w:color w:val="808030"/>
          <w:lang w:val="fr-FR" w:eastAsia="zh-CN"/>
        </w:rPr>
        <w:t>.</w:t>
      </w:r>
      <w:r w:rsidRPr="00C44445">
        <w:rPr>
          <w:color w:val="000000"/>
          <w:lang w:val="fr-FR" w:eastAsia="zh-CN"/>
        </w:rPr>
        <w:t>getResource</w:t>
      </w:r>
      <w:r w:rsidRPr="00C44445">
        <w:rPr>
          <w:color w:val="808030"/>
          <w:lang w:val="fr-FR" w:eastAsia="zh-CN"/>
        </w:rPr>
        <w:t>(</w:t>
      </w:r>
      <w:r w:rsidRPr="00C44445">
        <w:rPr>
          <w:color w:val="000000"/>
          <w:lang w:val="fr-FR" w:eastAsia="zh-CN"/>
        </w:rPr>
        <w:t>nomFichierAudio</w:t>
      </w:r>
      <w:r w:rsidRPr="00C44445">
        <w:rPr>
          <w:color w:val="808030"/>
          <w:lang w:val="fr-FR" w:eastAsia="zh-CN"/>
        </w:rPr>
        <w:t>)</w:t>
      </w:r>
      <w:r w:rsidRPr="00C44445">
        <w:rPr>
          <w:color w:val="800080"/>
          <w:lang w:val="fr-FR" w:eastAsia="zh-CN"/>
        </w:rPr>
        <w:t>;</w:t>
      </w:r>
    </w:p>
    <w:p w14:paraId="27C690AB"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Charge le clip audio à partir de l'URL</w:t>
      </w:r>
    </w:p>
    <w:p w14:paraId="07A8B043"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unCri </w:t>
      </w:r>
      <w:r w:rsidRPr="00C44445">
        <w:rPr>
          <w:color w:val="808030"/>
          <w:lang w:val="fr-FR" w:eastAsia="zh-CN"/>
        </w:rPr>
        <w:t>=</w:t>
      </w:r>
      <w:r w:rsidRPr="00C44445">
        <w:rPr>
          <w:color w:val="000000"/>
          <w:lang w:val="fr-FR" w:eastAsia="zh-CN"/>
        </w:rPr>
        <w:t xml:space="preserve"> Applet</w:t>
      </w:r>
      <w:r w:rsidRPr="00C44445">
        <w:rPr>
          <w:color w:val="808030"/>
          <w:lang w:val="fr-FR" w:eastAsia="zh-CN"/>
        </w:rPr>
        <w:t>.</w:t>
      </w:r>
      <w:r w:rsidRPr="00C44445">
        <w:rPr>
          <w:color w:val="000000"/>
          <w:lang w:val="fr-FR" w:eastAsia="zh-CN"/>
        </w:rPr>
        <w:t>newAudioClip</w:t>
      </w:r>
      <w:r w:rsidRPr="00C44445">
        <w:rPr>
          <w:color w:val="808030"/>
          <w:lang w:val="fr-FR" w:eastAsia="zh-CN"/>
        </w:rPr>
        <w:t>(</w:t>
      </w:r>
      <w:r w:rsidRPr="00C44445">
        <w:rPr>
          <w:color w:val="000000"/>
          <w:lang w:val="fr-FR" w:eastAsia="zh-CN"/>
        </w:rPr>
        <w:t>url</w:t>
      </w:r>
      <w:r w:rsidRPr="00C44445">
        <w:rPr>
          <w:color w:val="808030"/>
          <w:lang w:val="fr-FR" w:eastAsia="zh-CN"/>
        </w:rPr>
        <w:t>)</w:t>
      </w:r>
      <w:r w:rsidRPr="00C44445">
        <w:rPr>
          <w:color w:val="800080"/>
          <w:lang w:val="fr-FR" w:eastAsia="zh-CN"/>
        </w:rPr>
        <w:t>;</w:t>
      </w:r>
    </w:p>
    <w:p w14:paraId="6D7EC065"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32A7DC87" w14:textId="77777777" w:rsidR="00C44445" w:rsidRPr="00C44445" w:rsidRDefault="00C44445" w:rsidP="00C44445">
      <w:pPr>
        <w:pStyle w:val="Code"/>
        <w:rPr>
          <w:color w:val="000000"/>
          <w:lang w:val="fr-FR" w:eastAsia="zh-CN"/>
        </w:rPr>
      </w:pPr>
    </w:p>
    <w:p w14:paraId="6CC3E801"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b/>
          <w:bCs/>
          <w:color w:val="800000"/>
          <w:lang w:val="fr-FR" w:eastAsia="zh-CN"/>
        </w:rPr>
        <w:t>public</w:t>
      </w:r>
      <w:r w:rsidRPr="00C44445">
        <w:rPr>
          <w:color w:val="000000"/>
          <w:lang w:val="fr-FR" w:eastAsia="zh-CN"/>
        </w:rPr>
        <w:t xml:space="preserve"> </w:t>
      </w:r>
      <w:r w:rsidRPr="00C44445">
        <w:rPr>
          <w:color w:val="BB7977"/>
          <w:lang w:val="fr-FR" w:eastAsia="zh-CN"/>
        </w:rPr>
        <w:t>void</w:t>
      </w:r>
      <w:r w:rsidRPr="00C44445">
        <w:rPr>
          <w:color w:val="000000"/>
          <w:lang w:val="fr-FR" w:eastAsia="zh-CN"/>
        </w:rPr>
        <w:t xml:space="preserve"> crier</w:t>
      </w:r>
      <w:r w:rsidRPr="00C44445">
        <w:rPr>
          <w:color w:val="808030"/>
          <w:lang w:val="fr-FR" w:eastAsia="zh-CN"/>
        </w:rPr>
        <w:t>()</w:t>
      </w:r>
      <w:r w:rsidRPr="00C44445">
        <w:rPr>
          <w:color w:val="000000"/>
          <w:lang w:val="fr-FR" w:eastAsia="zh-CN"/>
        </w:rPr>
        <w:t xml:space="preserve"> </w:t>
      </w:r>
      <w:r w:rsidRPr="00C44445">
        <w:rPr>
          <w:color w:val="800080"/>
          <w:lang w:val="fr-FR" w:eastAsia="zh-CN"/>
        </w:rPr>
        <w:t>{</w:t>
      </w:r>
    </w:p>
    <w:p w14:paraId="32A85AB6" w14:textId="77777777" w:rsidR="00C44445" w:rsidRPr="00C44445" w:rsidRDefault="00C44445" w:rsidP="00C44445">
      <w:pPr>
        <w:pStyle w:val="Code"/>
        <w:rPr>
          <w:color w:val="000000"/>
          <w:lang w:val="fr-FR" w:eastAsia="zh-CN"/>
        </w:rPr>
      </w:pPr>
      <w:r w:rsidRPr="00C44445">
        <w:rPr>
          <w:color w:val="000000"/>
          <w:lang w:val="fr-FR" w:eastAsia="zh-CN"/>
        </w:rPr>
        <w:t xml:space="preserve">    unCri</w:t>
      </w:r>
      <w:r w:rsidRPr="00C44445">
        <w:rPr>
          <w:color w:val="808030"/>
          <w:lang w:val="fr-FR" w:eastAsia="zh-CN"/>
        </w:rPr>
        <w:t>.</w:t>
      </w:r>
      <w:r w:rsidRPr="00C44445">
        <w:rPr>
          <w:color w:val="000000"/>
          <w:lang w:val="fr-FR" w:eastAsia="zh-CN"/>
        </w:rPr>
        <w:t>play</w:t>
      </w:r>
      <w:r w:rsidRPr="00C44445">
        <w:rPr>
          <w:color w:val="808030"/>
          <w:lang w:val="fr-FR" w:eastAsia="zh-CN"/>
        </w:rPr>
        <w:t>()</w:t>
      </w:r>
      <w:r w:rsidRPr="00C44445">
        <w:rPr>
          <w:color w:val="800080"/>
          <w:lang w:val="fr-FR" w:eastAsia="zh-CN"/>
        </w:rPr>
        <w:t>;</w:t>
      </w:r>
    </w:p>
    <w:p w14:paraId="7FACC4C4"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22058C70" w14:textId="77777777" w:rsidR="00C44445" w:rsidRPr="00C44445" w:rsidRDefault="00C44445" w:rsidP="00C44445">
      <w:pPr>
        <w:pStyle w:val="Code"/>
        <w:rPr>
          <w:color w:val="000000"/>
          <w:lang w:val="fr-FR" w:eastAsia="zh-CN"/>
        </w:rPr>
      </w:pPr>
      <w:r w:rsidRPr="00C44445">
        <w:rPr>
          <w:color w:val="800080"/>
          <w:lang w:val="fr-FR" w:eastAsia="zh-CN"/>
        </w:rPr>
        <w:t>}</w:t>
      </w:r>
    </w:p>
    <w:p w14:paraId="6E2D6790" w14:textId="2A9BB68D" w:rsidR="00E34CFC" w:rsidRDefault="00E34CFC" w:rsidP="00E34CFC">
      <w:pPr>
        <w:pStyle w:val="Corpsdetexte"/>
      </w:pPr>
      <w:r>
        <w:t xml:space="preserve">La variable d’objet </w:t>
      </w:r>
      <w:r w:rsidRPr="00C96ACC">
        <w:rPr>
          <w:i/>
          <w:iCs/>
        </w:rPr>
        <w:t>unCri</w:t>
      </w:r>
      <w:r>
        <w:t xml:space="preserve"> de la classe java.applet.</w:t>
      </w:r>
      <w:hyperlink r:id="rId406" w:tooltip="interface in java.applet" w:history="1">
        <w:r>
          <w:rPr>
            <w:rFonts w:ascii="DejaVu Sans" w:hAnsi="DejaVu Sans"/>
            <w:b/>
            <w:bCs/>
            <w:color w:val="4A6782"/>
            <w:sz w:val="20"/>
            <w:szCs w:val="20"/>
          </w:rPr>
          <w:t>AudioClip</w:t>
        </w:r>
      </w:hyperlink>
      <w:r>
        <w:rPr>
          <w:rFonts w:ascii="DejaVu Sans" w:hAnsi="DejaVu Sans"/>
          <w:color w:val="353833"/>
          <w:sz w:val="20"/>
          <w:szCs w:val="20"/>
        </w:rPr>
        <w:t xml:space="preserve"> </w:t>
      </w:r>
      <w:r>
        <w:t>contient un clip audio :</w:t>
      </w:r>
    </w:p>
    <w:p w14:paraId="5EEAFE77" w14:textId="77777777" w:rsidR="00E34CFC" w:rsidRPr="00652014" w:rsidRDefault="00E34CFC" w:rsidP="00E34CFC">
      <w:pPr>
        <w:rPr>
          <w:rFonts w:ascii="Courier New" w:hAnsi="Courier New" w:cs="Courier New"/>
        </w:rPr>
      </w:pPr>
      <w:r w:rsidRPr="00652014">
        <w:rPr>
          <w:rFonts w:ascii="Courier New" w:hAnsi="Courier New" w:cs="Courier New"/>
        </w:rPr>
        <w:t xml:space="preserve">  </w:t>
      </w:r>
      <w:r w:rsidRPr="00652014">
        <w:rPr>
          <w:rFonts w:ascii="Courier New" w:hAnsi="Courier New" w:cs="Courier New"/>
          <w:highlight w:val="yellow"/>
        </w:rPr>
        <w:t>protected AudioClip unCri</w:t>
      </w:r>
      <w:r w:rsidRPr="00652014">
        <w:rPr>
          <w:rFonts w:ascii="Courier New" w:hAnsi="Courier New" w:cs="Courier New"/>
        </w:rPr>
        <w:t>; //Cri de l'entité</w:t>
      </w:r>
    </w:p>
    <w:p w14:paraId="7830FE82" w14:textId="77777777" w:rsidR="00E34CFC" w:rsidRDefault="00E34CFC" w:rsidP="00E34CFC">
      <w:pPr>
        <w:pStyle w:val="Corpsdetexte"/>
      </w:pPr>
      <w:r>
        <w:t xml:space="preserve">Le clip est lu d’un fichier dont le nom, </w:t>
      </w:r>
      <w:r w:rsidRPr="00E16D9C">
        <w:rPr>
          <w:i/>
          <w:iCs/>
        </w:rPr>
        <w:t>nomFichierAudio</w:t>
      </w:r>
      <w:r>
        <w:t xml:space="preserve">, est passé en paramètre au constructeur. L’appel suivant construit une adresse sous forme d’URL qui fait référence au fichier qui contient le clip audio. Sans entrer dans les détails de la notion d’URL, mentionnons que dans notre contexte, l’URL représente le chemin du fichier. On suppose que le fichier se trouve dans le même dossier que le fichier </w:t>
      </w:r>
      <w:r w:rsidRPr="009B3FF1">
        <w:rPr>
          <w:i/>
          <w:iCs/>
        </w:rPr>
        <w:t>EntiteAnimeAvecCri.class</w:t>
      </w:r>
      <w:r>
        <w:t xml:space="preserve">. </w:t>
      </w:r>
    </w:p>
    <w:p w14:paraId="0AA0B4EB" w14:textId="14074B62" w:rsidR="00E34CFC" w:rsidRPr="000556F2" w:rsidRDefault="00E34CFC" w:rsidP="00E34CFC">
      <w:pPr>
        <w:rPr>
          <w:rFonts w:ascii="Courier New" w:hAnsi="Courier New" w:cs="Courier New"/>
        </w:rPr>
      </w:pPr>
      <w:r w:rsidRPr="000556F2">
        <w:rPr>
          <w:rFonts w:ascii="Courier New" w:hAnsi="Courier New" w:cs="Courier New"/>
        </w:rPr>
        <w:t xml:space="preserve">        URL = EntiteAnimeAvecCri.class.getResource(nomFichierAudio);</w:t>
      </w:r>
    </w:p>
    <w:p w14:paraId="5249603B" w14:textId="77777777" w:rsidR="00E34CFC" w:rsidRDefault="00E34CFC" w:rsidP="00E34CFC">
      <w:pPr>
        <w:pStyle w:val="Corpsdetexte"/>
      </w:pPr>
      <w:r>
        <w:lastRenderedPageBreak/>
        <w:t xml:space="preserve">L’appel suivant construit l’objet </w:t>
      </w:r>
      <w:r w:rsidRPr="00B01CF5">
        <w:rPr>
          <w:i/>
          <w:iCs/>
        </w:rPr>
        <w:t>AudioClip</w:t>
      </w:r>
      <w:r>
        <w:t xml:space="preserve"> à partir du fichier audio.</w:t>
      </w:r>
    </w:p>
    <w:p w14:paraId="63FD8E80" w14:textId="77777777" w:rsidR="00E34CFC" w:rsidRPr="006A4060" w:rsidRDefault="00E34CFC" w:rsidP="00E34CFC">
      <w:pPr>
        <w:rPr>
          <w:rFonts w:ascii="Courier New" w:hAnsi="Courier New" w:cs="Courier New"/>
        </w:rPr>
      </w:pPr>
      <w:r w:rsidRPr="006A4060">
        <w:rPr>
          <w:rFonts w:ascii="Courier New" w:hAnsi="Courier New" w:cs="Courier New"/>
        </w:rPr>
        <w:t xml:space="preserve">        unCri = </w:t>
      </w:r>
      <w:r w:rsidRPr="006A4060">
        <w:rPr>
          <w:rFonts w:ascii="Courier New" w:hAnsi="Courier New" w:cs="Courier New"/>
          <w:highlight w:val="yellow"/>
        </w:rPr>
        <w:t>Applet.newAudioClip(url)</w:t>
      </w:r>
      <w:r w:rsidRPr="006A4060">
        <w:rPr>
          <w:rFonts w:ascii="Courier New" w:hAnsi="Courier New" w:cs="Courier New"/>
        </w:rPr>
        <w:t>;</w:t>
      </w:r>
    </w:p>
    <w:p w14:paraId="1150A0E4" w14:textId="77777777" w:rsidR="00E34CFC" w:rsidRDefault="00E34CFC" w:rsidP="00E34CFC">
      <w:pPr>
        <w:pStyle w:val="Corpsdetexte"/>
      </w:pPr>
      <w:r>
        <w:t xml:space="preserve">La méthode </w:t>
      </w:r>
      <w:r w:rsidRPr="00B01CF5">
        <w:rPr>
          <w:i/>
          <w:iCs/>
        </w:rPr>
        <w:t>crier</w:t>
      </w:r>
      <w:r>
        <w:t xml:space="preserve">() appelle tout simplement la méthode </w:t>
      </w:r>
      <w:r w:rsidRPr="00B01CF5">
        <w:rPr>
          <w:i/>
          <w:iCs/>
        </w:rPr>
        <w:t>play</w:t>
      </w:r>
      <w:r>
        <w:t xml:space="preserve">() de l’objet </w:t>
      </w:r>
      <w:r w:rsidRPr="00B01CF5">
        <w:rPr>
          <w:i/>
          <w:iCs/>
        </w:rPr>
        <w:t>unCri</w:t>
      </w:r>
      <w:r>
        <w:t xml:space="preserve"> pour jouer le clip audio.</w:t>
      </w:r>
    </w:p>
    <w:p w14:paraId="5D38FCE1" w14:textId="77777777" w:rsidR="00E34CFC" w:rsidRPr="00B01CF5" w:rsidRDefault="00E34CFC" w:rsidP="00E34CFC">
      <w:pPr>
        <w:rPr>
          <w:lang w:val="en-CA"/>
        </w:rPr>
      </w:pPr>
      <w:r w:rsidRPr="00B01CF5">
        <w:t xml:space="preserve">  </w:t>
      </w:r>
      <w:r w:rsidRPr="00B01CF5">
        <w:rPr>
          <w:lang w:val="en-CA"/>
        </w:rPr>
        <w:t>public void crier (){unCri.play();}</w:t>
      </w:r>
    </w:p>
    <w:p w14:paraId="6E4A2A76" w14:textId="77777777" w:rsidR="00E34CFC" w:rsidRDefault="00E34CFC" w:rsidP="00E34CFC">
      <w:pPr>
        <w:pStyle w:val="Corpsdetexte"/>
        <w:rPr>
          <w:lang w:val="en-CA"/>
        </w:rPr>
      </w:pPr>
    </w:p>
    <w:p w14:paraId="2E4BF232" w14:textId="77777777" w:rsidR="00E34CFC" w:rsidRDefault="00E34CFC" w:rsidP="00E34CFC">
      <w:pPr>
        <w:pStyle w:val="Corpsdetexte"/>
      </w:pPr>
      <w:r>
        <w:t xml:space="preserve">La méthode </w:t>
      </w:r>
      <w:r w:rsidRPr="00BB61F2">
        <w:rPr>
          <w:i/>
        </w:rPr>
        <w:t>paint</w:t>
      </w:r>
      <w:r>
        <w:t xml:space="preserve">() de la classe </w:t>
      </w:r>
      <w:r w:rsidRPr="0057694B">
        <w:rPr>
          <w:i/>
          <w:iCs/>
        </w:rPr>
        <w:t>BotAnimeAvecCri</w:t>
      </w:r>
      <w:r>
        <w:t xml:space="preserve"> sous-classe de </w:t>
      </w:r>
      <w:r w:rsidRPr="0057694B">
        <w:rPr>
          <w:i/>
          <w:iCs/>
        </w:rPr>
        <w:t>EntiteAnimeAvecCri</w:t>
      </w:r>
      <w:r>
        <w:t xml:space="preserve"> précise la manière de dessiner un Bot.</w:t>
      </w:r>
    </w:p>
    <w:p w14:paraId="32972F6C" w14:textId="3E408036" w:rsidR="00E34CFC" w:rsidRPr="00B45738" w:rsidRDefault="00000000" w:rsidP="00C62F99">
      <w:pPr>
        <w:pStyle w:val="Corpsdetexte"/>
        <w:keepNext/>
        <w:keepLines/>
      </w:pPr>
      <w:hyperlink r:id="rId407"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08"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BotAnimeAvecCri.java</w:t>
      </w:r>
    </w:p>
    <w:p w14:paraId="69E16C39" w14:textId="77777777" w:rsidR="00C44445" w:rsidRPr="00C44445" w:rsidRDefault="00C44445" w:rsidP="00C62F99">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0801BDD9" w14:textId="77777777" w:rsidR="00C44445" w:rsidRPr="00C44445" w:rsidRDefault="00C44445" w:rsidP="00C62F99">
      <w:pPr>
        <w:pStyle w:val="Code"/>
        <w:rPr>
          <w:color w:val="000000"/>
          <w:lang w:eastAsia="zh-CN"/>
        </w:rPr>
      </w:pPr>
    </w:p>
    <w:p w14:paraId="45DCD9F7" w14:textId="77777777" w:rsidR="00C44445" w:rsidRPr="00C44445" w:rsidRDefault="00C44445" w:rsidP="00C62F99">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44A2B20C" w14:textId="77777777" w:rsidR="00C44445" w:rsidRPr="00C44445" w:rsidRDefault="00C44445" w:rsidP="00C62F99">
      <w:pPr>
        <w:pStyle w:val="Code"/>
        <w:rPr>
          <w:color w:val="000000"/>
          <w:lang w:eastAsia="zh-CN"/>
        </w:rPr>
      </w:pPr>
    </w:p>
    <w:p w14:paraId="30953D9E" w14:textId="77777777" w:rsidR="00C44445" w:rsidRPr="00C44445" w:rsidRDefault="00C44445" w:rsidP="00C62F99">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BotAnimeAvecCri </w:t>
      </w:r>
      <w:r w:rsidRPr="00C44445">
        <w:rPr>
          <w:b/>
          <w:bCs/>
          <w:color w:val="800000"/>
          <w:lang w:eastAsia="zh-CN"/>
        </w:rPr>
        <w:t>extends</w:t>
      </w:r>
      <w:r w:rsidRPr="00C44445">
        <w:rPr>
          <w:color w:val="000000"/>
          <w:lang w:eastAsia="zh-CN"/>
        </w:rPr>
        <w:t xml:space="preserve"> EntiteAnimeAvecCri </w:t>
      </w:r>
      <w:r w:rsidRPr="00C44445">
        <w:rPr>
          <w:color w:val="800080"/>
          <w:lang w:eastAsia="zh-CN"/>
        </w:rPr>
        <w:t>{</w:t>
      </w:r>
    </w:p>
    <w:p w14:paraId="6869A645" w14:textId="77777777" w:rsidR="00C44445" w:rsidRPr="00C44445" w:rsidRDefault="00C44445" w:rsidP="00C62F99">
      <w:pPr>
        <w:pStyle w:val="Code"/>
        <w:rPr>
          <w:color w:val="000000"/>
          <w:lang w:eastAsia="zh-CN"/>
        </w:rPr>
      </w:pPr>
    </w:p>
    <w:p w14:paraId="381C9708" w14:textId="77777777" w:rsidR="00C44445" w:rsidRPr="00C44445" w:rsidRDefault="00C44445" w:rsidP="00C62F99">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BotAnimeAvecCri</w:t>
      </w:r>
      <w:r w:rsidRPr="00C44445">
        <w:rPr>
          <w:color w:val="808030"/>
          <w:lang w:eastAsia="zh-CN"/>
        </w:rPr>
        <w:t>(</w:t>
      </w:r>
    </w:p>
    <w:p w14:paraId="3BDAF25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598EA9D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5115D76C"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4DF626EC"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773FF9A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6C599EA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4527AFC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1E8E3F2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fichierAudio</w:t>
      </w:r>
      <w:r w:rsidRPr="00C44445">
        <w:rPr>
          <w:color w:val="808030"/>
          <w:lang w:eastAsia="zh-CN"/>
        </w:rPr>
        <w:t>)</w:t>
      </w:r>
      <w:r w:rsidRPr="00C44445">
        <w:rPr>
          <w:color w:val="000000"/>
          <w:lang w:eastAsia="zh-CN"/>
        </w:rPr>
        <w:t xml:space="preserve"> </w:t>
      </w:r>
      <w:r w:rsidRPr="00C44445">
        <w:rPr>
          <w:color w:val="800080"/>
          <w:lang w:eastAsia="zh-CN"/>
        </w:rPr>
        <w:t>{</w:t>
      </w:r>
    </w:p>
    <w:p w14:paraId="521A86C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fichierAudio</w:t>
      </w:r>
      <w:r w:rsidRPr="00C44445">
        <w:rPr>
          <w:color w:val="808030"/>
          <w:lang w:eastAsia="zh-CN"/>
        </w:rPr>
        <w:t>)</w:t>
      </w:r>
      <w:r w:rsidRPr="00C44445">
        <w:rPr>
          <w:color w:val="800080"/>
          <w:lang w:eastAsia="zh-CN"/>
        </w:rPr>
        <w:t>;</w:t>
      </w:r>
    </w:p>
    <w:p w14:paraId="5EB23E10" w14:textId="77777777" w:rsidR="00C44445" w:rsidRPr="00C44445" w:rsidRDefault="00C44445" w:rsidP="00C62F99">
      <w:pPr>
        <w:pStyle w:val="Code"/>
        <w:keepNext w:val="0"/>
        <w:keepLines w:val="0"/>
        <w:rPr>
          <w:color w:val="000000"/>
          <w:lang w:val="en-CA" w:eastAsia="zh-CN"/>
        </w:rPr>
      </w:pPr>
      <w:r w:rsidRPr="00C44445">
        <w:rPr>
          <w:color w:val="000000"/>
          <w:lang w:eastAsia="zh-CN"/>
        </w:rPr>
        <w:t xml:space="preserve">  </w:t>
      </w:r>
      <w:r w:rsidRPr="00C44445">
        <w:rPr>
          <w:color w:val="800080"/>
          <w:lang w:val="en-CA" w:eastAsia="zh-CN"/>
        </w:rPr>
        <w:t>}</w:t>
      </w:r>
    </w:p>
    <w:p w14:paraId="7703D29C" w14:textId="77777777" w:rsidR="00C44445" w:rsidRPr="00C44445" w:rsidRDefault="00C44445" w:rsidP="00C62F99">
      <w:pPr>
        <w:pStyle w:val="Code"/>
        <w:keepNext w:val="0"/>
        <w:keepLines w:val="0"/>
        <w:rPr>
          <w:color w:val="000000"/>
          <w:lang w:val="en-CA" w:eastAsia="zh-CN"/>
        </w:rPr>
      </w:pPr>
    </w:p>
    <w:p w14:paraId="68B3B2F7"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paint</w:t>
      </w:r>
      <w:r w:rsidRPr="00C44445">
        <w:rPr>
          <w:color w:val="808030"/>
          <w:lang w:val="en-CA" w:eastAsia="zh-CN"/>
        </w:rPr>
        <w:t>(</w:t>
      </w:r>
      <w:r w:rsidRPr="00C44445">
        <w:rPr>
          <w:color w:val="000000"/>
          <w:lang w:val="en-CA" w:eastAsia="zh-CN"/>
        </w:rPr>
        <w:t>Graphics g</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0E59727"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g</w:t>
      </w:r>
      <w:r w:rsidRPr="00C44445">
        <w:rPr>
          <w:color w:val="808030"/>
          <w:lang w:val="en-CA" w:eastAsia="zh-CN"/>
        </w:rPr>
        <w:t>.</w:t>
      </w:r>
      <w:r w:rsidRPr="00C44445">
        <w:rPr>
          <w:color w:val="000000"/>
          <w:lang w:val="en-CA" w:eastAsia="zh-CN"/>
        </w:rPr>
        <w:t>setColor</w:t>
      </w:r>
      <w:r w:rsidRPr="00C44445">
        <w:rPr>
          <w:color w:val="808030"/>
          <w:lang w:val="en-CA" w:eastAsia="zh-CN"/>
        </w:rPr>
        <w:t>(</w:t>
      </w:r>
      <w:r w:rsidRPr="00C44445">
        <w:rPr>
          <w:color w:val="000000"/>
          <w:lang w:val="en-CA" w:eastAsia="zh-CN"/>
        </w:rPr>
        <w:t>Color</w:t>
      </w:r>
      <w:r w:rsidRPr="00C44445">
        <w:rPr>
          <w:color w:val="808030"/>
          <w:lang w:val="en-CA" w:eastAsia="zh-CN"/>
        </w:rPr>
        <w:t>.</w:t>
      </w:r>
      <w:r w:rsidRPr="00C44445">
        <w:rPr>
          <w:color w:val="000000"/>
          <w:lang w:val="en-CA" w:eastAsia="zh-CN"/>
        </w:rPr>
        <w:t>green</w:t>
      </w:r>
      <w:r w:rsidRPr="00C44445">
        <w:rPr>
          <w:color w:val="808030"/>
          <w:lang w:val="en-CA" w:eastAsia="zh-CN"/>
        </w:rPr>
        <w:t>)</w:t>
      </w:r>
      <w:r w:rsidRPr="00C44445">
        <w:rPr>
          <w:color w:val="800080"/>
          <w:lang w:val="en-CA" w:eastAsia="zh-CN"/>
        </w:rPr>
        <w:t>;</w:t>
      </w:r>
    </w:p>
    <w:p w14:paraId="12E4A2D0" w14:textId="77777777" w:rsidR="00C44445" w:rsidRPr="00C44445" w:rsidRDefault="00C44445" w:rsidP="00C62F99">
      <w:pPr>
        <w:pStyle w:val="Code"/>
        <w:keepNext w:val="0"/>
        <w:keepLines w:val="0"/>
        <w:rPr>
          <w:color w:val="000000"/>
          <w:lang w:eastAsia="zh-CN"/>
        </w:rPr>
      </w:pPr>
      <w:r w:rsidRPr="00C44445">
        <w:rPr>
          <w:color w:val="000000"/>
          <w:lang w:val="en-CA" w:eastAsia="zh-CN"/>
        </w:rPr>
        <w:t xml:space="preserve">    </w:t>
      </w:r>
      <w:r w:rsidRPr="00C44445">
        <w:rPr>
          <w:color w:val="000000"/>
          <w:lang w:eastAsia="zh-CN"/>
        </w:rPr>
        <w:t>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La tête</w:t>
      </w:r>
    </w:p>
    <w:p w14:paraId="6846D1C3" w14:textId="77777777" w:rsidR="00C44445" w:rsidRPr="00C44445" w:rsidRDefault="00C44445" w:rsidP="00C62F99">
      <w:pPr>
        <w:pStyle w:val="Code"/>
        <w:keepNext w:val="0"/>
        <w:keepLines w:val="0"/>
        <w:rPr>
          <w:color w:val="000000"/>
          <w:lang w:eastAsia="zh-CN"/>
        </w:rPr>
      </w:pPr>
    </w:p>
    <w:p w14:paraId="7FEA1BA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black</w:t>
      </w:r>
      <w:r w:rsidRPr="00C44445">
        <w:rPr>
          <w:color w:val="808030"/>
          <w:lang w:eastAsia="zh-CN"/>
        </w:rPr>
        <w:t>)</w:t>
      </w:r>
      <w:r w:rsidRPr="00C44445">
        <w:rPr>
          <w:color w:val="800080"/>
          <w:lang w:eastAsia="zh-CN"/>
        </w:rPr>
        <w:t>;</w:t>
      </w:r>
    </w:p>
    <w:p w14:paraId="5332B7A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fillRect</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10</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20</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L'oeil gauche</w:t>
      </w:r>
    </w:p>
    <w:p w14:paraId="5BBC0BC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fillRect</w:t>
      </w:r>
      <w:r w:rsidRPr="00C44445">
        <w:rPr>
          <w:color w:val="808030"/>
          <w:lang w:eastAsia="zh-CN"/>
        </w:rPr>
        <w:t>(</w:t>
      </w:r>
    </w:p>
    <w:p w14:paraId="581CE58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000000"/>
          <w:lang w:eastAsia="zh-CN"/>
        </w:rPr>
        <w:t xml:space="preserve">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10</w:t>
      </w:r>
      <w:r w:rsidRPr="00C44445">
        <w:rPr>
          <w:color w:val="808030"/>
          <w:lang w:eastAsia="zh-CN"/>
        </w:rPr>
        <w:t>,</w:t>
      </w:r>
    </w:p>
    <w:p w14:paraId="679D444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p>
    <w:p w14:paraId="17513D6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10</w:t>
      </w:r>
      <w:r w:rsidRPr="00C44445">
        <w:rPr>
          <w:color w:val="808030"/>
          <w:lang w:eastAsia="zh-CN"/>
        </w:rPr>
        <w:t>,</w:t>
      </w:r>
    </w:p>
    <w:p w14:paraId="22AD313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20</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L'oeil droit</w:t>
      </w:r>
    </w:p>
    <w:p w14:paraId="69460FE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p>
    <w:p w14:paraId="3FDCF39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p>
    <w:p w14:paraId="1A7A16E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p>
    <w:p w14:paraId="58CCE84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p>
    <w:p w14:paraId="47F85951" w14:textId="77777777" w:rsidR="00C44445" w:rsidRPr="00C44445" w:rsidRDefault="00C44445" w:rsidP="00C44445">
      <w:pPr>
        <w:pStyle w:val="Code"/>
        <w:rPr>
          <w:color w:val="000000"/>
          <w:lang w:eastAsia="zh-CN"/>
        </w:rPr>
      </w:pPr>
      <w:r w:rsidRPr="00C44445">
        <w:rPr>
          <w:color w:val="000000"/>
          <w:lang w:eastAsia="zh-CN"/>
        </w:rPr>
        <w:lastRenderedPageBreak/>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La bouche</w:t>
      </w:r>
    </w:p>
    <w:p w14:paraId="1D874AA0" w14:textId="77777777" w:rsidR="00C44445" w:rsidRPr="00C44445" w:rsidRDefault="00C44445" w:rsidP="00C44445">
      <w:pPr>
        <w:pStyle w:val="Code"/>
        <w:rPr>
          <w:color w:val="000000"/>
          <w:lang w:eastAsia="zh-CN"/>
        </w:rPr>
      </w:pPr>
    </w:p>
    <w:p w14:paraId="6A469990"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red</w:t>
      </w:r>
      <w:r w:rsidRPr="00C44445">
        <w:rPr>
          <w:color w:val="808030"/>
          <w:lang w:eastAsia="zh-CN"/>
        </w:rPr>
        <w:t>)</w:t>
      </w:r>
      <w:r w:rsidRPr="00C44445">
        <w:rPr>
          <w:color w:val="800080"/>
          <w:lang w:eastAsia="zh-CN"/>
        </w:rPr>
        <w:t>;</w:t>
      </w:r>
    </w:p>
    <w:p w14:paraId="317E276B"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fillRect</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Le corps</w:t>
      </w:r>
    </w:p>
    <w:p w14:paraId="4FBB023F" w14:textId="77777777" w:rsidR="00C44445" w:rsidRPr="00C44445" w:rsidRDefault="00C44445" w:rsidP="00C44445">
      <w:pPr>
        <w:pStyle w:val="Code"/>
        <w:rPr>
          <w:color w:val="000000"/>
          <w:lang w:val="en-CA" w:eastAsia="zh-CN"/>
        </w:rPr>
      </w:pPr>
      <w:r w:rsidRPr="00C44445">
        <w:rPr>
          <w:color w:val="000000"/>
          <w:lang w:eastAsia="zh-CN"/>
        </w:rPr>
        <w:t xml:space="preserve">  </w:t>
      </w:r>
      <w:r w:rsidRPr="00C44445">
        <w:rPr>
          <w:color w:val="800080"/>
          <w:lang w:val="en-CA" w:eastAsia="zh-CN"/>
        </w:rPr>
        <w:t>}</w:t>
      </w:r>
    </w:p>
    <w:p w14:paraId="54520493" w14:textId="77777777" w:rsidR="00C44445" w:rsidRPr="00C44445" w:rsidRDefault="00C44445" w:rsidP="00C44445">
      <w:pPr>
        <w:pStyle w:val="Code"/>
        <w:rPr>
          <w:color w:val="000000"/>
          <w:lang w:val="en-CA" w:eastAsia="zh-CN"/>
        </w:rPr>
      </w:pPr>
      <w:r w:rsidRPr="00C44445">
        <w:rPr>
          <w:color w:val="800080"/>
          <w:lang w:val="en-CA" w:eastAsia="zh-CN"/>
        </w:rPr>
        <w:t>}</w:t>
      </w:r>
    </w:p>
    <w:p w14:paraId="4AA615D0" w14:textId="77777777" w:rsidR="00E34CFC" w:rsidRDefault="00E34CFC" w:rsidP="00E34CFC">
      <w:pPr>
        <w:pStyle w:val="Corpsdetexte"/>
      </w:pPr>
    </w:p>
    <w:p w14:paraId="609F9B03" w14:textId="77777777" w:rsidR="00E34CFC" w:rsidRPr="006568FF" w:rsidRDefault="00E34CFC" w:rsidP="00E34CFC">
      <w:pPr>
        <w:pStyle w:val="Corpsdetexte"/>
        <w:numPr>
          <w:ilvl w:val="0"/>
          <w:numId w:val="18"/>
        </w:numPr>
        <w:rPr>
          <w:b/>
        </w:rPr>
      </w:pPr>
      <w:r w:rsidRPr="006568FF">
        <w:rPr>
          <w:b/>
        </w:rPr>
        <w:t>Animation vectorielle de gestes (par opérations de dessin)</w:t>
      </w:r>
    </w:p>
    <w:p w14:paraId="660AA2BF" w14:textId="77777777" w:rsidR="00E34CFC" w:rsidRDefault="00E34CFC" w:rsidP="00E34CFC">
      <w:pPr>
        <w:pStyle w:val="Corpsdetexte"/>
      </w:pPr>
      <w:r>
        <w:t xml:space="preserve">Pour rendre l’animation plus intéressante, une entité peut non seulement se déplacer mais aussi effectuer des gestes. Pour simplifier, supposons que l’entité effectue toujours la même série de gestes en répétant la même séquence d’images. Généralement, on distingue deux techniques de production des images simulant les gestes : </w:t>
      </w:r>
    </w:p>
    <w:p w14:paraId="41125F5D" w14:textId="77777777" w:rsidR="00E34CFC" w:rsidRDefault="00E34CFC" w:rsidP="00E34CFC">
      <w:pPr>
        <w:pStyle w:val="Corpsdetexte"/>
        <w:numPr>
          <w:ilvl w:val="0"/>
          <w:numId w:val="19"/>
        </w:numPr>
      </w:pPr>
      <w:r w:rsidRPr="001255D5">
        <w:rPr>
          <w:i/>
        </w:rPr>
        <w:t>Animation vectorielle</w:t>
      </w:r>
      <w:r>
        <w:t>. Chaque image est produite en invoquant des opérations de dessins, par exemple, avec Java 2D.</w:t>
      </w:r>
    </w:p>
    <w:p w14:paraId="78E154CA" w14:textId="77777777" w:rsidR="00E34CFC" w:rsidRDefault="00E34CFC" w:rsidP="00E34CFC">
      <w:pPr>
        <w:pStyle w:val="Corpsdetexte"/>
        <w:numPr>
          <w:ilvl w:val="0"/>
          <w:numId w:val="19"/>
        </w:numPr>
      </w:pPr>
      <w:r w:rsidRPr="001255D5">
        <w:rPr>
          <w:i/>
        </w:rPr>
        <w:t>Animation bitmap</w:t>
      </w:r>
      <w:r>
        <w:t>. Chaque image est préalablement créée. Cette approche évite le calcul répété des images à dessiner mais nécessite le stockage des images. Dans le cas d’images très complexes, il peut être très difficile de produire le résultat recherché avec des opérations de dessin.</w:t>
      </w:r>
    </w:p>
    <w:p w14:paraId="777EB9B3" w14:textId="77777777" w:rsidR="00E34CFC" w:rsidRDefault="00E34CFC" w:rsidP="00E34CFC">
      <w:pPr>
        <w:pStyle w:val="Corpsdetexte"/>
      </w:pPr>
      <w:r>
        <w:t xml:space="preserve">Pour produire la séquence d’animation des gestes, il faut un moyen de déterminer la forme graphique appropriée pour la prochaine scène. La classe </w:t>
      </w:r>
      <w:r w:rsidRPr="00BD0CF6">
        <w:rPr>
          <w:i/>
          <w:iCs/>
        </w:rPr>
        <w:t>EntiteAnimeAvecCriEtGestes</w:t>
      </w:r>
      <w:r>
        <w:t xml:space="preserve"> sous-classe de </w:t>
      </w:r>
      <w:r w:rsidRPr="00BD0CF6">
        <w:rPr>
          <w:i/>
          <w:iCs/>
        </w:rPr>
        <w:t>EntiteAnimeAvecCri</w:t>
      </w:r>
      <w:r>
        <w:t xml:space="preserve"> ajoute deux variables d’objets à cet effet.  La variable d’objet </w:t>
      </w:r>
      <w:r w:rsidRPr="003E2EB1">
        <w:rPr>
          <w:i/>
          <w:iCs/>
        </w:rPr>
        <w:t>nombreEtats</w:t>
      </w:r>
      <w:r>
        <w:t xml:space="preserve"> représente le nombre de formes graphiques de l’entité et </w:t>
      </w:r>
      <w:r w:rsidRPr="003E2EB1">
        <w:rPr>
          <w:i/>
          <w:iCs/>
        </w:rPr>
        <w:t>etatCourant</w:t>
      </w:r>
      <w:r>
        <w:t xml:space="preserve"> détermine la prochaine forme graphique de l’entité. La méthode </w:t>
      </w:r>
      <w:r w:rsidRPr="00617A47">
        <w:rPr>
          <w:i/>
          <w:iCs/>
        </w:rPr>
        <w:t>prochaineScene</w:t>
      </w:r>
      <w:r>
        <w:t xml:space="preserve">() fait passer à la forme suivante en ajoutant 1 à </w:t>
      </w:r>
      <w:r w:rsidRPr="003E2EB1">
        <w:rPr>
          <w:i/>
          <w:iCs/>
        </w:rPr>
        <w:t>etatCourant</w:t>
      </w:r>
      <w:r>
        <w:rPr>
          <w:iCs/>
        </w:rPr>
        <w:t xml:space="preserve"> (modulo le </w:t>
      </w:r>
      <w:r w:rsidRPr="00A70FEA">
        <w:rPr>
          <w:i/>
          <w:iCs/>
        </w:rPr>
        <w:t>nombreEtats</w:t>
      </w:r>
      <w:r>
        <w:rPr>
          <w:iCs/>
        </w:rPr>
        <w:t xml:space="preserve"> afin de produire un effet de répétition du mouvement)</w:t>
      </w:r>
      <w:r>
        <w:t>. L’opération modulo (reste après division entière) est représentée par le symbole %.</w:t>
      </w:r>
    </w:p>
    <w:p w14:paraId="53A6ECA8" w14:textId="29E57CF4" w:rsidR="00E34CFC" w:rsidRPr="00B45738" w:rsidRDefault="00000000" w:rsidP="00B36EED">
      <w:pPr>
        <w:pStyle w:val="Corpsdetexte"/>
        <w:keepNext/>
        <w:keepLines/>
      </w:pPr>
      <w:hyperlink r:id="rId409"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10"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EntiteAnimeAvecCriEtGestes.java</w:t>
      </w:r>
    </w:p>
    <w:p w14:paraId="7AC80712" w14:textId="77777777" w:rsidR="00C44445" w:rsidRPr="00C44445" w:rsidRDefault="00C44445" w:rsidP="00B36EED">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66C43A4B" w14:textId="77777777" w:rsidR="00C44445" w:rsidRPr="00C44445" w:rsidRDefault="00C44445" w:rsidP="00C44445">
      <w:pPr>
        <w:pStyle w:val="Code"/>
        <w:rPr>
          <w:color w:val="000000"/>
          <w:lang w:eastAsia="zh-CN"/>
        </w:rPr>
      </w:pPr>
    </w:p>
    <w:p w14:paraId="10FD39B9"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abstract</w:t>
      </w:r>
      <w:r w:rsidRPr="00C44445">
        <w:rPr>
          <w:color w:val="000000"/>
          <w:lang w:eastAsia="zh-CN"/>
        </w:rPr>
        <w:t xml:space="preserve"> </w:t>
      </w:r>
      <w:r w:rsidRPr="00C44445">
        <w:rPr>
          <w:b/>
          <w:bCs/>
          <w:color w:val="800000"/>
          <w:lang w:eastAsia="zh-CN"/>
        </w:rPr>
        <w:t>class</w:t>
      </w:r>
      <w:r w:rsidRPr="00C44445">
        <w:rPr>
          <w:color w:val="000000"/>
          <w:lang w:eastAsia="zh-CN"/>
        </w:rPr>
        <w:t xml:space="preserve"> EntiteAnimeAvecCriEtGestes </w:t>
      </w:r>
      <w:r w:rsidRPr="00C44445">
        <w:rPr>
          <w:b/>
          <w:bCs/>
          <w:color w:val="800000"/>
          <w:lang w:eastAsia="zh-CN"/>
        </w:rPr>
        <w:t>extends</w:t>
      </w:r>
      <w:r w:rsidRPr="00C44445">
        <w:rPr>
          <w:color w:val="000000"/>
          <w:lang w:eastAsia="zh-CN"/>
        </w:rPr>
        <w:t xml:space="preserve"> EntiteAnimeAvecCri </w:t>
      </w:r>
      <w:r w:rsidRPr="00C44445">
        <w:rPr>
          <w:color w:val="800080"/>
          <w:lang w:eastAsia="zh-CN"/>
        </w:rPr>
        <w:t>{</w:t>
      </w:r>
    </w:p>
    <w:p w14:paraId="5D9C25F4"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w:t>
      </w:r>
      <w:r w:rsidRPr="00C44445">
        <w:rPr>
          <w:color w:val="BB7977"/>
          <w:lang w:eastAsia="zh-CN"/>
        </w:rPr>
        <w:t>int</w:t>
      </w:r>
      <w:r w:rsidRPr="00C44445">
        <w:rPr>
          <w:color w:val="000000"/>
          <w:lang w:eastAsia="zh-CN"/>
        </w:rPr>
        <w:t xml:space="preserve"> etatCourant </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0080"/>
          <w:lang w:eastAsia="zh-CN"/>
        </w:rPr>
        <w:t>;</w:t>
      </w:r>
    </w:p>
    <w:p w14:paraId="4A68E0E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w:t>
      </w:r>
      <w:r w:rsidRPr="00C44445">
        <w:rPr>
          <w:color w:val="BB7977"/>
          <w:lang w:eastAsia="zh-CN"/>
        </w:rPr>
        <w:t>int</w:t>
      </w:r>
      <w:r w:rsidRPr="00C44445">
        <w:rPr>
          <w:color w:val="000000"/>
          <w:lang w:eastAsia="zh-CN"/>
        </w:rPr>
        <w:t xml:space="preserve"> nombreEtats </w:t>
      </w:r>
      <w:r w:rsidRPr="00C44445">
        <w:rPr>
          <w:color w:val="808030"/>
          <w:lang w:eastAsia="zh-CN"/>
        </w:rPr>
        <w:t>=</w:t>
      </w:r>
      <w:r w:rsidRPr="00C44445">
        <w:rPr>
          <w:color w:val="000000"/>
          <w:lang w:eastAsia="zh-CN"/>
        </w:rPr>
        <w:t xml:space="preserve"> </w:t>
      </w:r>
      <w:r w:rsidRPr="00C44445">
        <w:rPr>
          <w:color w:val="008C00"/>
          <w:lang w:eastAsia="zh-CN"/>
        </w:rPr>
        <w:t>1</w:t>
      </w:r>
      <w:r w:rsidRPr="00C44445">
        <w:rPr>
          <w:color w:val="800080"/>
          <w:lang w:eastAsia="zh-CN"/>
        </w:rPr>
        <w:t>;</w:t>
      </w:r>
    </w:p>
    <w:p w14:paraId="3487C60C" w14:textId="77777777" w:rsidR="00C44445" w:rsidRPr="00C44445" w:rsidRDefault="00C44445" w:rsidP="00C62F99">
      <w:pPr>
        <w:pStyle w:val="Code"/>
        <w:keepNext w:val="0"/>
        <w:keepLines w:val="0"/>
        <w:rPr>
          <w:color w:val="000000"/>
          <w:lang w:eastAsia="zh-CN"/>
        </w:rPr>
      </w:pPr>
    </w:p>
    <w:p w14:paraId="57C5779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EntiteAnimeAvecCriEtGestes</w:t>
      </w:r>
      <w:r w:rsidRPr="00C44445">
        <w:rPr>
          <w:color w:val="808030"/>
          <w:lang w:eastAsia="zh-CN"/>
        </w:rPr>
        <w:t>(</w:t>
      </w:r>
    </w:p>
    <w:p w14:paraId="4D892B9A" w14:textId="77777777" w:rsidR="00C44445" w:rsidRPr="00C44445" w:rsidRDefault="00C44445" w:rsidP="00C62F99">
      <w:pPr>
        <w:pStyle w:val="Code"/>
        <w:keepNext w:val="0"/>
        <w:keepLines w:val="0"/>
        <w:rPr>
          <w:color w:val="000000"/>
          <w:lang w:eastAsia="zh-CN"/>
        </w:rPr>
      </w:pPr>
      <w:r w:rsidRPr="00C44445">
        <w:rPr>
          <w:color w:val="000000"/>
          <w:lang w:eastAsia="zh-CN"/>
        </w:rPr>
        <w:lastRenderedPageBreak/>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225A8DB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06FA4B2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4B217261"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5D2DC5F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4010363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48FD09F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2E7419B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nomFichierAudio</w:t>
      </w:r>
      <w:r w:rsidRPr="00C44445">
        <w:rPr>
          <w:color w:val="808030"/>
          <w:lang w:eastAsia="zh-CN"/>
        </w:rPr>
        <w:t>,</w:t>
      </w:r>
    </w:p>
    <w:p w14:paraId="370BDBF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nombreEtats</w:t>
      </w:r>
      <w:r w:rsidRPr="00C44445">
        <w:rPr>
          <w:color w:val="808030"/>
          <w:lang w:eastAsia="zh-CN"/>
        </w:rPr>
        <w:t>)</w:t>
      </w:r>
      <w:r w:rsidRPr="00C44445">
        <w:rPr>
          <w:color w:val="000000"/>
          <w:lang w:eastAsia="zh-CN"/>
        </w:rPr>
        <w:t xml:space="preserve"> </w:t>
      </w:r>
      <w:r w:rsidRPr="00C44445">
        <w:rPr>
          <w:color w:val="800080"/>
          <w:lang w:eastAsia="zh-CN"/>
        </w:rPr>
        <w:t>{</w:t>
      </w:r>
    </w:p>
    <w:p w14:paraId="5D02AC6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nomFichierAudio</w:t>
      </w:r>
      <w:r w:rsidRPr="00C44445">
        <w:rPr>
          <w:color w:val="808030"/>
          <w:lang w:eastAsia="zh-CN"/>
        </w:rPr>
        <w:t>)</w:t>
      </w:r>
      <w:r w:rsidRPr="00C44445">
        <w:rPr>
          <w:color w:val="800080"/>
          <w:lang w:eastAsia="zh-CN"/>
        </w:rPr>
        <w:t>;</w:t>
      </w:r>
    </w:p>
    <w:p w14:paraId="4A9D008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this</w:t>
      </w:r>
      <w:r w:rsidRPr="00C44445">
        <w:rPr>
          <w:color w:val="808030"/>
          <w:lang w:eastAsia="zh-CN"/>
        </w:rPr>
        <w:t>.</w:t>
      </w:r>
      <w:r w:rsidRPr="00C44445">
        <w:rPr>
          <w:color w:val="000000"/>
          <w:lang w:eastAsia="zh-CN"/>
        </w:rPr>
        <w:t xml:space="preserve">nombreEtats </w:t>
      </w:r>
      <w:r w:rsidRPr="00C44445">
        <w:rPr>
          <w:color w:val="808030"/>
          <w:lang w:eastAsia="zh-CN"/>
        </w:rPr>
        <w:t>=</w:t>
      </w:r>
      <w:r w:rsidRPr="00C44445">
        <w:rPr>
          <w:color w:val="000000"/>
          <w:lang w:eastAsia="zh-CN"/>
        </w:rPr>
        <w:t xml:space="preserve"> nombreEtats</w:t>
      </w:r>
      <w:r w:rsidRPr="00C44445">
        <w:rPr>
          <w:color w:val="800080"/>
          <w:lang w:eastAsia="zh-CN"/>
        </w:rPr>
        <w:t>;</w:t>
      </w:r>
    </w:p>
    <w:p w14:paraId="042A005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5A5C5735" w14:textId="77777777" w:rsidR="00C44445" w:rsidRPr="00C44445" w:rsidRDefault="00C44445" w:rsidP="00B36EED">
      <w:pPr>
        <w:pStyle w:val="Code"/>
        <w:keepNext w:val="0"/>
        <w:keepLines w:val="0"/>
        <w:rPr>
          <w:color w:val="000000"/>
          <w:lang w:eastAsia="zh-CN"/>
        </w:rPr>
      </w:pPr>
    </w:p>
    <w:p w14:paraId="238A764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prochaineScene</w:t>
      </w:r>
      <w:r w:rsidRPr="00C44445">
        <w:rPr>
          <w:color w:val="808030"/>
          <w:lang w:eastAsia="zh-CN"/>
        </w:rPr>
        <w:t>(</w:t>
      </w:r>
      <w:r w:rsidRPr="00C44445">
        <w:rPr>
          <w:color w:val="BB7977"/>
          <w:lang w:eastAsia="zh-CN"/>
        </w:rPr>
        <w:t>int</w:t>
      </w:r>
      <w:r w:rsidRPr="00C44445">
        <w:rPr>
          <w:color w:val="000000"/>
          <w:lang w:eastAsia="zh-CN"/>
        </w:rPr>
        <w:t xml:space="preserve"> largeurFenetre</w:t>
      </w:r>
      <w:r w:rsidRPr="00C44445">
        <w:rPr>
          <w:color w:val="808030"/>
          <w:lang w:eastAsia="zh-CN"/>
        </w:rPr>
        <w:t>,</w:t>
      </w:r>
      <w:r w:rsidRPr="00C44445">
        <w:rPr>
          <w:color w:val="000000"/>
          <w:lang w:eastAsia="zh-CN"/>
        </w:rPr>
        <w:t xml:space="preserve"> </w:t>
      </w:r>
      <w:r w:rsidRPr="00C44445">
        <w:rPr>
          <w:color w:val="BB7977"/>
          <w:lang w:eastAsia="zh-CN"/>
        </w:rPr>
        <w:t>int</w:t>
      </w:r>
      <w:r w:rsidRPr="00C44445">
        <w:rPr>
          <w:color w:val="000000"/>
          <w:lang w:eastAsia="zh-CN"/>
        </w:rPr>
        <w:t xml:space="preserve"> hauteurFenetre</w:t>
      </w:r>
      <w:r w:rsidRPr="00C44445">
        <w:rPr>
          <w:color w:val="808030"/>
          <w:lang w:eastAsia="zh-CN"/>
        </w:rPr>
        <w:t>)</w:t>
      </w:r>
      <w:r w:rsidRPr="00C44445">
        <w:rPr>
          <w:color w:val="000000"/>
          <w:lang w:eastAsia="zh-CN"/>
        </w:rPr>
        <w:t xml:space="preserve"> </w:t>
      </w:r>
      <w:r w:rsidRPr="00C44445">
        <w:rPr>
          <w:color w:val="800080"/>
          <w:lang w:eastAsia="zh-CN"/>
        </w:rPr>
        <w:t>{</w:t>
      </w:r>
    </w:p>
    <w:p w14:paraId="11E85C7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prochaineScene</w:t>
      </w:r>
      <w:r w:rsidRPr="00C44445">
        <w:rPr>
          <w:color w:val="808030"/>
          <w:lang w:eastAsia="zh-CN"/>
        </w:rPr>
        <w:t>(</w:t>
      </w:r>
      <w:r w:rsidRPr="00C44445">
        <w:rPr>
          <w:color w:val="000000"/>
          <w:lang w:eastAsia="zh-CN"/>
        </w:rPr>
        <w:t>largeurFenetre</w:t>
      </w:r>
      <w:r w:rsidRPr="00C44445">
        <w:rPr>
          <w:color w:val="808030"/>
          <w:lang w:eastAsia="zh-CN"/>
        </w:rPr>
        <w:t>,</w:t>
      </w:r>
      <w:r w:rsidRPr="00C44445">
        <w:rPr>
          <w:color w:val="000000"/>
          <w:lang w:eastAsia="zh-CN"/>
        </w:rPr>
        <w:t xml:space="preserve"> hauteurFenetre</w:t>
      </w:r>
      <w:r w:rsidRPr="00C44445">
        <w:rPr>
          <w:color w:val="808030"/>
          <w:lang w:eastAsia="zh-CN"/>
        </w:rPr>
        <w:t>)</w:t>
      </w:r>
      <w:r w:rsidRPr="00C44445">
        <w:rPr>
          <w:color w:val="800080"/>
          <w:lang w:eastAsia="zh-CN"/>
        </w:rPr>
        <w:t>;</w:t>
      </w:r>
    </w:p>
    <w:p w14:paraId="1A2FC61A" w14:textId="77777777" w:rsidR="00C44445" w:rsidRPr="00C44445" w:rsidRDefault="00C44445" w:rsidP="00C44445">
      <w:pPr>
        <w:pStyle w:val="Code"/>
        <w:rPr>
          <w:color w:val="000000"/>
          <w:lang w:eastAsia="zh-CN"/>
        </w:rPr>
      </w:pPr>
      <w:r w:rsidRPr="00C44445">
        <w:rPr>
          <w:color w:val="000000"/>
          <w:lang w:eastAsia="zh-CN"/>
        </w:rPr>
        <w:t xml:space="preserve">    etatCourant </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etatCourant </w:t>
      </w:r>
      <w:r w:rsidRPr="00C44445">
        <w:rPr>
          <w:color w:val="808030"/>
          <w:lang w:eastAsia="zh-CN"/>
        </w:rPr>
        <w:t>+</w:t>
      </w:r>
      <w:r w:rsidRPr="00C44445">
        <w:rPr>
          <w:color w:val="000000"/>
          <w:lang w:eastAsia="zh-CN"/>
        </w:rPr>
        <w:t xml:space="preserve"> </w:t>
      </w:r>
      <w:r w:rsidRPr="00C44445">
        <w:rPr>
          <w:color w:val="008C00"/>
          <w:lang w:eastAsia="zh-CN"/>
        </w:rPr>
        <w:t>1</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nombreEtats</w:t>
      </w:r>
      <w:r w:rsidRPr="00C44445">
        <w:rPr>
          <w:color w:val="800080"/>
          <w:lang w:eastAsia="zh-CN"/>
        </w:rPr>
        <w:t>;</w:t>
      </w:r>
    </w:p>
    <w:p w14:paraId="35CFA5DE" w14:textId="77777777" w:rsidR="00C44445" w:rsidRPr="00C50856" w:rsidRDefault="00C44445" w:rsidP="00C44445">
      <w:pPr>
        <w:pStyle w:val="Code"/>
        <w:rPr>
          <w:color w:val="000000"/>
          <w:lang w:val="fr-FR" w:eastAsia="zh-CN"/>
        </w:rPr>
      </w:pPr>
      <w:r w:rsidRPr="00C44445">
        <w:rPr>
          <w:color w:val="000000"/>
          <w:lang w:eastAsia="zh-CN"/>
        </w:rPr>
        <w:t xml:space="preserve">  </w:t>
      </w:r>
      <w:r w:rsidRPr="00C50856">
        <w:rPr>
          <w:color w:val="800080"/>
          <w:lang w:val="fr-FR" w:eastAsia="zh-CN"/>
        </w:rPr>
        <w:t>}</w:t>
      </w:r>
    </w:p>
    <w:p w14:paraId="7A1B07FE" w14:textId="7141AB5E" w:rsidR="00C44445" w:rsidRDefault="00C44445" w:rsidP="00C44445">
      <w:pPr>
        <w:pStyle w:val="Code"/>
        <w:rPr>
          <w:color w:val="800080"/>
          <w:lang w:val="fr-FR" w:eastAsia="zh-CN"/>
        </w:rPr>
      </w:pPr>
      <w:r w:rsidRPr="00C50856">
        <w:rPr>
          <w:color w:val="800080"/>
          <w:lang w:val="fr-FR" w:eastAsia="zh-CN"/>
        </w:rPr>
        <w:t>}</w:t>
      </w:r>
    </w:p>
    <w:p w14:paraId="7F582A42" w14:textId="77777777" w:rsidR="003E5B17" w:rsidRPr="00C50856" w:rsidRDefault="003E5B17" w:rsidP="00C44445">
      <w:pPr>
        <w:pStyle w:val="Code"/>
        <w:rPr>
          <w:color w:val="000000"/>
          <w:lang w:val="fr-FR" w:eastAsia="zh-CN"/>
        </w:rPr>
      </w:pPr>
    </w:p>
    <w:p w14:paraId="39F3E3A2" w14:textId="77777777" w:rsidR="00E34CFC" w:rsidRDefault="00E34CFC" w:rsidP="00E34CFC">
      <w:pPr>
        <w:pStyle w:val="Corpsdetexte"/>
      </w:pPr>
    </w:p>
    <w:p w14:paraId="5C708050" w14:textId="77777777" w:rsidR="00E34CFC" w:rsidRDefault="00E34CFC" w:rsidP="00E34CFC">
      <w:pPr>
        <w:pStyle w:val="Corpsdetexte"/>
      </w:pPr>
      <w:r w:rsidRPr="00461CD3">
        <w:t xml:space="preserve">La méthode </w:t>
      </w:r>
      <w:r w:rsidRPr="00461CD3">
        <w:rPr>
          <w:i/>
          <w:iCs/>
        </w:rPr>
        <w:t>paint</w:t>
      </w:r>
      <w:r w:rsidRPr="00461CD3">
        <w:t xml:space="preserve">() de la sous-classe </w:t>
      </w:r>
      <w:r w:rsidRPr="00461CD3">
        <w:rPr>
          <w:i/>
          <w:iCs/>
        </w:rPr>
        <w:t xml:space="preserve">ItiAnimeAvecCriVolant </w:t>
      </w:r>
      <w:r w:rsidRPr="00461CD3">
        <w:t xml:space="preserve">tient compte de la variable </w:t>
      </w:r>
      <w:r w:rsidRPr="00461CD3">
        <w:rPr>
          <w:i/>
          <w:iCs/>
        </w:rPr>
        <w:t>etatCourant</w:t>
      </w:r>
      <w:r w:rsidRPr="00461CD3">
        <w:t xml:space="preserve"> dans le dessin </w:t>
      </w:r>
      <w:r>
        <w:t xml:space="preserve">du </w:t>
      </w:r>
      <w:r w:rsidRPr="00151CC3">
        <w:rPr>
          <w:i/>
        </w:rPr>
        <w:t>Iti</w:t>
      </w:r>
      <w:r>
        <w:t xml:space="preserve"> </w:t>
      </w:r>
      <w:r w:rsidRPr="00461CD3">
        <w:t xml:space="preserve">en faisant bouger </w:t>
      </w:r>
      <w:r>
        <w:t>ses bras</w:t>
      </w:r>
      <w:r w:rsidRPr="00461CD3">
        <w:t xml:space="preserve"> pour donner l’impression d’un battement d’ailes.</w:t>
      </w:r>
      <w:r>
        <w:t xml:space="preserve"> La position des bras dépend de la valeur de </w:t>
      </w:r>
      <w:r w:rsidRPr="00461CD3">
        <w:rPr>
          <w:i/>
        </w:rPr>
        <w:t>etatCourant</w:t>
      </w:r>
      <w:r>
        <w:t>.</w:t>
      </w:r>
    </w:p>
    <w:p w14:paraId="62F75B52" w14:textId="55851215" w:rsidR="00E34CFC" w:rsidRPr="00B45738" w:rsidRDefault="00000000" w:rsidP="00C44445">
      <w:pPr>
        <w:pStyle w:val="Corpsdetexte"/>
        <w:keepNext/>
        <w:keepLines/>
      </w:pPr>
      <w:hyperlink r:id="rId411"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12"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ItiAnimeAvecCriVolant.java</w:t>
      </w:r>
    </w:p>
    <w:p w14:paraId="2084C724"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20D873E4" w14:textId="77777777" w:rsidR="00C44445" w:rsidRPr="00C44445" w:rsidRDefault="00C44445" w:rsidP="00C44445">
      <w:pPr>
        <w:pStyle w:val="Code"/>
        <w:rPr>
          <w:color w:val="000000"/>
          <w:lang w:eastAsia="zh-CN"/>
        </w:rPr>
      </w:pPr>
    </w:p>
    <w:p w14:paraId="2AE2B411"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5622B988" w14:textId="77777777" w:rsidR="00C44445" w:rsidRPr="00C44445" w:rsidRDefault="00C44445" w:rsidP="00C44445">
      <w:pPr>
        <w:pStyle w:val="Code"/>
        <w:rPr>
          <w:color w:val="000000"/>
          <w:lang w:eastAsia="zh-CN"/>
        </w:rPr>
      </w:pPr>
    </w:p>
    <w:p w14:paraId="0D346995"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ItiAnimeAvecCriVolant </w:t>
      </w:r>
      <w:r w:rsidRPr="00C44445">
        <w:rPr>
          <w:b/>
          <w:bCs/>
          <w:color w:val="800000"/>
          <w:lang w:eastAsia="zh-CN"/>
        </w:rPr>
        <w:t>extends</w:t>
      </w:r>
      <w:r w:rsidRPr="00C44445">
        <w:rPr>
          <w:color w:val="000000"/>
          <w:lang w:eastAsia="zh-CN"/>
        </w:rPr>
        <w:t xml:space="preserve"> EntiteAnimeAvecCriEtGestes </w:t>
      </w:r>
      <w:r w:rsidRPr="00C44445">
        <w:rPr>
          <w:color w:val="800080"/>
          <w:lang w:eastAsia="zh-CN"/>
        </w:rPr>
        <w:t>{</w:t>
      </w:r>
    </w:p>
    <w:p w14:paraId="2EC31E12"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ItiAnimeAvecCriVolant</w:t>
      </w:r>
      <w:r w:rsidRPr="00C44445">
        <w:rPr>
          <w:color w:val="808030"/>
          <w:lang w:eastAsia="zh-CN"/>
        </w:rPr>
        <w:t>(</w:t>
      </w:r>
    </w:p>
    <w:p w14:paraId="0E656113"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6249C2C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42C26B4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379AE0A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4BA960A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3BEDB56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2955A00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54E9752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fichierAudio</w:t>
      </w:r>
      <w:r w:rsidRPr="00C44445">
        <w:rPr>
          <w:color w:val="808030"/>
          <w:lang w:eastAsia="zh-CN"/>
        </w:rPr>
        <w:t>)</w:t>
      </w:r>
      <w:r w:rsidRPr="00C44445">
        <w:rPr>
          <w:color w:val="000000"/>
          <w:lang w:eastAsia="zh-CN"/>
        </w:rPr>
        <w:t xml:space="preserve"> </w:t>
      </w:r>
      <w:r w:rsidRPr="00C44445">
        <w:rPr>
          <w:color w:val="800080"/>
          <w:lang w:eastAsia="zh-CN"/>
        </w:rPr>
        <w:t>{</w:t>
      </w:r>
    </w:p>
    <w:p w14:paraId="1B3F302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fichierAudio</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800080"/>
          <w:lang w:eastAsia="zh-CN"/>
        </w:rPr>
        <w:t>;</w:t>
      </w:r>
    </w:p>
    <w:p w14:paraId="6226443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7113F733" w14:textId="77777777" w:rsidR="00C44445" w:rsidRPr="00C44445" w:rsidRDefault="00C44445" w:rsidP="00C62F99">
      <w:pPr>
        <w:pStyle w:val="Code"/>
        <w:keepNext w:val="0"/>
        <w:keepLines w:val="0"/>
        <w:rPr>
          <w:color w:val="000000"/>
          <w:lang w:eastAsia="zh-CN"/>
        </w:rPr>
      </w:pPr>
    </w:p>
    <w:p w14:paraId="25FF5E1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paint</w:t>
      </w:r>
      <w:r w:rsidRPr="00C44445">
        <w:rPr>
          <w:color w:val="808030"/>
          <w:lang w:eastAsia="zh-CN"/>
        </w:rPr>
        <w:t>(</w:t>
      </w:r>
      <w:r w:rsidRPr="00C44445">
        <w:rPr>
          <w:color w:val="000000"/>
          <w:lang w:eastAsia="zh-CN"/>
        </w:rPr>
        <w:t>Graphics g</w:t>
      </w:r>
      <w:r w:rsidRPr="00C44445">
        <w:rPr>
          <w:color w:val="808030"/>
          <w:lang w:eastAsia="zh-CN"/>
        </w:rPr>
        <w:t>)</w:t>
      </w:r>
      <w:r w:rsidRPr="00C44445">
        <w:rPr>
          <w:color w:val="000000"/>
          <w:lang w:eastAsia="zh-CN"/>
        </w:rPr>
        <w:t xml:space="preserve"> </w:t>
      </w:r>
      <w:r w:rsidRPr="00C44445">
        <w:rPr>
          <w:color w:val="800080"/>
          <w:lang w:eastAsia="zh-CN"/>
        </w:rPr>
        <w:t>{</w:t>
      </w:r>
    </w:p>
    <w:p w14:paraId="50C91D8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milieux </w:t>
      </w:r>
      <w:r w:rsidRPr="00C44445">
        <w:rPr>
          <w:color w:val="808030"/>
          <w:lang w:eastAsia="zh-CN"/>
        </w:rPr>
        <w:t>=</w:t>
      </w: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0080"/>
          <w:lang w:eastAsia="zh-CN"/>
        </w:rPr>
        <w:t>;</w:t>
      </w:r>
    </w:p>
    <w:p w14:paraId="4E7E8BF9" w14:textId="77777777" w:rsidR="00C44445" w:rsidRDefault="00C44445" w:rsidP="00C62F99">
      <w:pPr>
        <w:pStyle w:val="Code"/>
        <w:keepNext w:val="0"/>
        <w:keepLines w:val="0"/>
        <w:rPr>
          <w:color w:val="80008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milieuy </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0080"/>
          <w:lang w:eastAsia="zh-CN"/>
        </w:rPr>
        <w:t>;</w:t>
      </w:r>
    </w:p>
    <w:p w14:paraId="4282355C" w14:textId="77777777" w:rsidR="00B36EED" w:rsidRPr="00C44445" w:rsidRDefault="00B36EED" w:rsidP="00C62F99">
      <w:pPr>
        <w:pStyle w:val="Code"/>
        <w:keepNext w:val="0"/>
        <w:keepLines w:val="0"/>
        <w:rPr>
          <w:color w:val="000000"/>
          <w:lang w:eastAsia="zh-CN"/>
        </w:rPr>
      </w:pPr>
    </w:p>
    <w:p w14:paraId="67CCB7A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La tête</w:t>
      </w:r>
    </w:p>
    <w:p w14:paraId="33AF817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pink</w:t>
      </w:r>
      <w:r w:rsidRPr="00C44445">
        <w:rPr>
          <w:color w:val="808030"/>
          <w:lang w:eastAsia="zh-CN"/>
        </w:rPr>
        <w:t>)</w:t>
      </w:r>
      <w:r w:rsidRPr="00C44445">
        <w:rPr>
          <w:color w:val="800080"/>
          <w:lang w:eastAsia="zh-CN"/>
        </w:rPr>
        <w:t>;</w:t>
      </w:r>
    </w:p>
    <w:p w14:paraId="6F06008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5450110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 sourire</w:t>
      </w:r>
    </w:p>
    <w:p w14:paraId="1EA9A09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black</w:t>
      </w:r>
      <w:r w:rsidRPr="00C44445">
        <w:rPr>
          <w:color w:val="808030"/>
          <w:lang w:eastAsia="zh-CN"/>
        </w:rPr>
        <w:t>)</w:t>
      </w:r>
      <w:r w:rsidRPr="00C44445">
        <w:rPr>
          <w:color w:val="800080"/>
          <w:lang w:eastAsia="zh-CN"/>
        </w:rPr>
        <w:t>;</w:t>
      </w:r>
    </w:p>
    <w:p w14:paraId="6C82AE6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drawArc</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8C00"/>
          <w:lang w:eastAsia="zh-CN"/>
        </w:rPr>
        <w:t>125</w:t>
      </w:r>
      <w:r w:rsidRPr="00C44445">
        <w:rPr>
          <w:color w:val="808030"/>
          <w:lang w:eastAsia="zh-CN"/>
        </w:rPr>
        <w:t>,</w:t>
      </w:r>
      <w:r w:rsidRPr="00C44445">
        <w:rPr>
          <w:color w:val="000000"/>
          <w:lang w:eastAsia="zh-CN"/>
        </w:rPr>
        <w:t xml:space="preserve"> </w:t>
      </w:r>
      <w:r w:rsidRPr="00C44445">
        <w:rPr>
          <w:color w:val="008C00"/>
          <w:lang w:eastAsia="zh-CN"/>
        </w:rPr>
        <w:t>70</w:t>
      </w:r>
      <w:r w:rsidRPr="00C44445">
        <w:rPr>
          <w:color w:val="808030"/>
          <w:lang w:eastAsia="zh-CN"/>
        </w:rPr>
        <w:t>)</w:t>
      </w:r>
      <w:r w:rsidRPr="00C44445">
        <w:rPr>
          <w:color w:val="800080"/>
          <w:lang w:eastAsia="zh-CN"/>
        </w:rPr>
        <w:t>;</w:t>
      </w:r>
    </w:p>
    <w:p w14:paraId="6C696E5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Les yeux</w:t>
      </w:r>
    </w:p>
    <w:p w14:paraId="23BA35F4" w14:textId="77777777" w:rsidR="00C44445" w:rsidRPr="00C44445" w:rsidRDefault="00C44445" w:rsidP="00C62F99">
      <w:pPr>
        <w:pStyle w:val="Code"/>
        <w:keepNext w:val="0"/>
        <w:keepLines w:val="0"/>
        <w:rPr>
          <w:color w:val="000000"/>
          <w:lang w:eastAsia="zh-CN"/>
        </w:rPr>
      </w:pPr>
      <w:r w:rsidRPr="00C44445">
        <w:rPr>
          <w:color w:val="000000"/>
          <w:lang w:eastAsia="zh-CN"/>
        </w:rPr>
        <w:lastRenderedPageBreak/>
        <w:t xml:space="preserve">    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 xml:space="preserve">milieux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24</w:t>
      </w:r>
      <w:r w:rsidRPr="00C44445">
        <w:rPr>
          <w:color w:val="808030"/>
          <w:lang w:eastAsia="zh-CN"/>
        </w:rPr>
        <w:t>)</w:t>
      </w:r>
      <w:r w:rsidRPr="00C44445">
        <w:rPr>
          <w:color w:val="800080"/>
          <w:lang w:eastAsia="zh-CN"/>
        </w:rPr>
        <w:t>;</w:t>
      </w:r>
    </w:p>
    <w:p w14:paraId="39B4965A" w14:textId="77777777" w:rsidR="00C44445" w:rsidRDefault="00C44445" w:rsidP="00C62F99">
      <w:pPr>
        <w:pStyle w:val="Code"/>
        <w:keepNext w:val="0"/>
        <w:keepLines w:val="0"/>
        <w:rPr>
          <w:color w:val="800080"/>
          <w:lang w:eastAsia="zh-CN"/>
        </w:rPr>
      </w:pPr>
      <w:r w:rsidRPr="00C44445">
        <w:rPr>
          <w:color w:val="000000"/>
          <w:lang w:eastAsia="zh-CN"/>
        </w:rPr>
        <w:t xml:space="preserve">    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 xml:space="preserve">milieux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000000"/>
          <w:lang w:eastAsia="zh-CN"/>
        </w:rPr>
        <w:t xml:space="preserve">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24</w:t>
      </w:r>
      <w:r w:rsidRPr="00C44445">
        <w:rPr>
          <w:color w:val="808030"/>
          <w:lang w:eastAsia="zh-CN"/>
        </w:rPr>
        <w:t>)</w:t>
      </w:r>
      <w:r w:rsidRPr="00C44445">
        <w:rPr>
          <w:color w:val="800080"/>
          <w:lang w:eastAsia="zh-CN"/>
        </w:rPr>
        <w:t>;</w:t>
      </w:r>
    </w:p>
    <w:p w14:paraId="7901C6C0" w14:textId="77777777" w:rsidR="00B36EED" w:rsidRPr="00C44445" w:rsidRDefault="00B36EED" w:rsidP="00C62F99">
      <w:pPr>
        <w:pStyle w:val="Code"/>
        <w:keepNext w:val="0"/>
        <w:keepLines w:val="0"/>
        <w:rPr>
          <w:color w:val="000000"/>
          <w:lang w:eastAsia="zh-CN"/>
        </w:rPr>
      </w:pPr>
    </w:p>
    <w:p w14:paraId="5FF8C3D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 corps</w:t>
      </w:r>
    </w:p>
    <w:p w14:paraId="657D5A4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14FD53D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Les bras</w:t>
      </w:r>
    </w:p>
    <w:p w14:paraId="55858D0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etatCourant</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milieuy</w:t>
      </w:r>
      <w:r w:rsidRPr="00C44445">
        <w:rPr>
          <w:color w:val="808030"/>
          <w:lang w:eastAsia="zh-CN"/>
        </w:rPr>
        <w:t>)</w:t>
      </w:r>
      <w:r w:rsidRPr="00C44445">
        <w:rPr>
          <w:color w:val="800080"/>
          <w:lang w:eastAsia="zh-CN"/>
        </w:rPr>
        <w:t>;</w:t>
      </w:r>
    </w:p>
    <w:p w14:paraId="7F81564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etatCourant</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milieuy</w:t>
      </w:r>
      <w:r w:rsidRPr="00C44445">
        <w:rPr>
          <w:color w:val="808030"/>
          <w:lang w:eastAsia="zh-CN"/>
        </w:rPr>
        <w:t>)</w:t>
      </w:r>
      <w:r w:rsidRPr="00C44445">
        <w:rPr>
          <w:color w:val="800080"/>
          <w:lang w:eastAsia="zh-CN"/>
        </w:rPr>
        <w:t>;</w:t>
      </w:r>
    </w:p>
    <w:p w14:paraId="1FD70BB4"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Les jambes</w:t>
      </w:r>
    </w:p>
    <w:p w14:paraId="17E8B742"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55CB21A9"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6CD7438F" w14:textId="77777777" w:rsidR="00C44445" w:rsidRPr="00C44445" w:rsidRDefault="00C44445" w:rsidP="00C44445">
      <w:pPr>
        <w:pStyle w:val="Code"/>
        <w:rPr>
          <w:color w:val="000000"/>
          <w:lang w:val="en-CA" w:eastAsia="zh-CN"/>
        </w:rPr>
      </w:pPr>
      <w:r w:rsidRPr="00C44445">
        <w:rPr>
          <w:color w:val="000000"/>
          <w:lang w:eastAsia="zh-CN"/>
        </w:rPr>
        <w:t xml:space="preserve">  </w:t>
      </w:r>
      <w:r w:rsidRPr="00C44445">
        <w:rPr>
          <w:color w:val="800080"/>
          <w:lang w:val="en-CA" w:eastAsia="zh-CN"/>
        </w:rPr>
        <w:t>}</w:t>
      </w:r>
    </w:p>
    <w:p w14:paraId="1947A5C2" w14:textId="745A2294" w:rsidR="00C44445" w:rsidRDefault="00C44445" w:rsidP="00C44445">
      <w:pPr>
        <w:pStyle w:val="Code"/>
        <w:rPr>
          <w:color w:val="800080"/>
          <w:lang w:val="en-CA" w:eastAsia="zh-CN"/>
        </w:rPr>
      </w:pPr>
      <w:r w:rsidRPr="00C44445">
        <w:rPr>
          <w:color w:val="800080"/>
          <w:lang w:val="en-CA" w:eastAsia="zh-CN"/>
        </w:rPr>
        <w:t>}</w:t>
      </w:r>
    </w:p>
    <w:p w14:paraId="40ED8AAA" w14:textId="77777777" w:rsidR="003E5B17" w:rsidRPr="00C44445" w:rsidRDefault="003E5B17" w:rsidP="00C44445">
      <w:pPr>
        <w:pStyle w:val="Code"/>
        <w:rPr>
          <w:color w:val="000000"/>
          <w:lang w:val="en-CA" w:eastAsia="zh-CN"/>
        </w:rPr>
      </w:pPr>
    </w:p>
    <w:p w14:paraId="262EFE94" w14:textId="77777777" w:rsidR="00E34CFC" w:rsidRDefault="00E34CFC" w:rsidP="00E34CFC">
      <w:pPr>
        <w:pStyle w:val="Corpsdetexte"/>
      </w:pPr>
    </w:p>
    <w:p w14:paraId="73E932DA" w14:textId="77777777" w:rsidR="00E34CFC" w:rsidRPr="00617A47" w:rsidRDefault="00E34CFC" w:rsidP="00E34CFC">
      <w:pPr>
        <w:pStyle w:val="Corpsdetexte"/>
        <w:numPr>
          <w:ilvl w:val="0"/>
          <w:numId w:val="18"/>
        </w:numPr>
        <w:rPr>
          <w:b/>
          <w:bCs/>
        </w:rPr>
      </w:pPr>
      <w:r w:rsidRPr="00617A47">
        <w:rPr>
          <w:b/>
          <w:bCs/>
        </w:rPr>
        <w:t xml:space="preserve">Animation </w:t>
      </w:r>
      <w:r>
        <w:rPr>
          <w:b/>
          <w:bCs/>
        </w:rPr>
        <w:t>bitmap de gestes</w:t>
      </w:r>
    </w:p>
    <w:p w14:paraId="5450D326" w14:textId="77777777" w:rsidR="00E34CFC" w:rsidRDefault="00E34CFC" w:rsidP="00E34CFC">
      <w:pPr>
        <w:pStyle w:val="Corpsdetexte"/>
      </w:pPr>
      <w:r>
        <w:t xml:space="preserve">La sous-classe </w:t>
      </w:r>
      <w:r w:rsidRPr="0088194E">
        <w:rPr>
          <w:i/>
          <w:iCs/>
        </w:rPr>
        <w:t>EntiteAnimeAvecCriEtSequenceImages</w:t>
      </w:r>
      <w:r>
        <w:t xml:space="preserve"> illustre une autre manière de produire l’animation :</w:t>
      </w:r>
    </w:p>
    <w:p w14:paraId="0C2808CC" w14:textId="668FF58F" w:rsidR="00EF7B00" w:rsidRDefault="00000000" w:rsidP="00C44445">
      <w:pPr>
        <w:pStyle w:val="Corpsdetexte"/>
        <w:keepNext/>
        <w:keepLines/>
        <w:rPr>
          <w:rFonts w:ascii="Segoe UI" w:hAnsi="Segoe UI" w:cs="Segoe UI"/>
          <w:color w:val="586069"/>
          <w:lang w:val="fr-CA"/>
        </w:rPr>
      </w:pPr>
      <w:hyperlink r:id="rId413"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14"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p>
    <w:p w14:paraId="3BC13FAF" w14:textId="2D6B65AA" w:rsidR="00E34CFC" w:rsidRPr="00E66BE9" w:rsidRDefault="00E34CFC" w:rsidP="00C44445">
      <w:pPr>
        <w:pStyle w:val="Corpsdetexte"/>
        <w:keepNext/>
        <w:keepLines/>
      </w:pPr>
      <w:r w:rsidRPr="00537DEA">
        <w:rPr>
          <w:rFonts w:ascii="Segoe UI" w:hAnsi="Segoe UI" w:cs="Segoe UI"/>
          <w:b/>
          <w:bCs/>
          <w:color w:val="586069"/>
          <w:lang w:val="fr-CA"/>
        </w:rPr>
        <w:t>EntiteAnimeAvecCriEtSequenceImages.java</w:t>
      </w:r>
    </w:p>
    <w:p w14:paraId="3672644E"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5D7ED448" w14:textId="77777777" w:rsidR="00C44445" w:rsidRPr="00C44445" w:rsidRDefault="00C44445" w:rsidP="00C44445">
      <w:pPr>
        <w:pStyle w:val="Code"/>
        <w:rPr>
          <w:color w:val="000000"/>
          <w:lang w:eastAsia="zh-CN"/>
        </w:rPr>
      </w:pPr>
    </w:p>
    <w:p w14:paraId="65A2C717"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30BC9DA4"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lang w:eastAsia="zh-CN"/>
        </w:rPr>
        <w:t>URL</w:t>
      </w:r>
      <w:r w:rsidRPr="00C44445">
        <w:rPr>
          <w:color w:val="800080"/>
          <w:lang w:eastAsia="zh-CN"/>
        </w:rPr>
        <w:t>;</w:t>
      </w:r>
    </w:p>
    <w:p w14:paraId="4EF85FB7"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javax</w:t>
      </w:r>
      <w:r w:rsidRPr="00C44445">
        <w:rPr>
          <w:color w:val="808030"/>
          <w:lang w:eastAsia="zh-CN"/>
        </w:rPr>
        <w:t>.</w:t>
      </w:r>
      <w:r w:rsidRPr="00C44445">
        <w:rPr>
          <w:lang w:eastAsia="zh-CN"/>
        </w:rPr>
        <w:t>swing</w:t>
      </w:r>
      <w:r w:rsidRPr="00C44445">
        <w:rPr>
          <w:color w:val="808030"/>
          <w:lang w:eastAsia="zh-CN"/>
        </w:rPr>
        <w:t>.</w:t>
      </w:r>
      <w:r w:rsidRPr="00C44445">
        <w:rPr>
          <w:b/>
          <w:bCs/>
          <w:color w:val="800000"/>
          <w:lang w:eastAsia="zh-CN"/>
        </w:rPr>
        <w:t>*</w:t>
      </w:r>
      <w:r w:rsidRPr="00C44445">
        <w:rPr>
          <w:color w:val="800080"/>
          <w:lang w:eastAsia="zh-CN"/>
        </w:rPr>
        <w:t>;</w:t>
      </w:r>
    </w:p>
    <w:p w14:paraId="297CBFBB" w14:textId="77777777" w:rsidR="00C44445" w:rsidRPr="00C44445" w:rsidRDefault="00C44445" w:rsidP="00C44445">
      <w:pPr>
        <w:pStyle w:val="Code"/>
        <w:rPr>
          <w:color w:val="000000"/>
          <w:lang w:eastAsia="zh-CN"/>
        </w:rPr>
      </w:pPr>
    </w:p>
    <w:p w14:paraId="31D43104" w14:textId="77777777" w:rsidR="00C44445" w:rsidRPr="00C44445" w:rsidRDefault="00C44445" w:rsidP="00C62F99">
      <w:pPr>
        <w:pStyle w:val="Code"/>
        <w:keepNext w:val="0"/>
        <w:keepLines w:val="0"/>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EntiteAnimeAvecCriEtSequenceImages </w:t>
      </w:r>
      <w:r w:rsidRPr="00C44445">
        <w:rPr>
          <w:b/>
          <w:bCs/>
          <w:color w:val="800000"/>
          <w:lang w:eastAsia="zh-CN"/>
        </w:rPr>
        <w:t>extends</w:t>
      </w:r>
      <w:r w:rsidRPr="00C44445">
        <w:rPr>
          <w:color w:val="000000"/>
          <w:lang w:eastAsia="zh-CN"/>
        </w:rPr>
        <w:t xml:space="preserve"> EntiteAnimeAvecCriEtGestes </w:t>
      </w:r>
      <w:r w:rsidRPr="00C44445">
        <w:rPr>
          <w:color w:val="800080"/>
          <w:lang w:eastAsia="zh-CN"/>
        </w:rPr>
        <w:t>{</w:t>
      </w:r>
    </w:p>
    <w:p w14:paraId="34693641" w14:textId="77777777" w:rsidR="00C44445" w:rsidRPr="00C44445" w:rsidRDefault="00C44445" w:rsidP="00C62F99">
      <w:pPr>
        <w:pStyle w:val="Code"/>
        <w:keepNext w:val="0"/>
        <w:keepLines w:val="0"/>
        <w:rPr>
          <w:color w:val="000000"/>
          <w:lang w:eastAsia="zh-CN"/>
        </w:rPr>
      </w:pPr>
    </w:p>
    <w:p w14:paraId="4353203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Image imagesAnimation</w:t>
      </w:r>
      <w:r w:rsidRPr="00C44445">
        <w:rPr>
          <w:color w:val="808030"/>
          <w:lang w:eastAsia="zh-CN"/>
        </w:rPr>
        <w:t>[]</w:t>
      </w:r>
      <w:r w:rsidRPr="00C44445">
        <w:rPr>
          <w:color w:val="800080"/>
          <w:lang w:eastAsia="zh-CN"/>
        </w:rPr>
        <w:t>;</w:t>
      </w:r>
    </w:p>
    <w:p w14:paraId="6708F96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Component contenant</w:t>
      </w:r>
      <w:r w:rsidRPr="00C44445">
        <w:rPr>
          <w:color w:val="800080"/>
          <w:lang w:eastAsia="zh-CN"/>
        </w:rPr>
        <w:t>;</w:t>
      </w:r>
    </w:p>
    <w:p w14:paraId="5E5519E5" w14:textId="77777777" w:rsidR="00C44445" w:rsidRPr="00C44445" w:rsidRDefault="00C44445" w:rsidP="00C62F99">
      <w:pPr>
        <w:pStyle w:val="Code"/>
        <w:keepNext w:val="0"/>
        <w:keepLines w:val="0"/>
        <w:rPr>
          <w:color w:val="000000"/>
          <w:lang w:eastAsia="zh-CN"/>
        </w:rPr>
      </w:pPr>
    </w:p>
    <w:p w14:paraId="01CF3D7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EntiteAnimeAvecCriEtSequenceImages</w:t>
      </w:r>
      <w:r w:rsidRPr="00C44445">
        <w:rPr>
          <w:color w:val="808030"/>
          <w:lang w:eastAsia="zh-CN"/>
        </w:rPr>
        <w:t>(</w:t>
      </w:r>
    </w:p>
    <w:p w14:paraId="067688F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0C71AAE1"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7FB52BD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64604EF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5DC368DF"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2C9B23D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56BB512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6B25927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fichierAudio</w:t>
      </w:r>
      <w:r w:rsidRPr="00C44445">
        <w:rPr>
          <w:color w:val="808030"/>
          <w:lang w:eastAsia="zh-CN"/>
        </w:rPr>
        <w:t>,</w:t>
      </w:r>
    </w:p>
    <w:p w14:paraId="1B70FA1C"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nombreEtats</w:t>
      </w:r>
      <w:r w:rsidRPr="00C44445">
        <w:rPr>
          <w:color w:val="808030"/>
          <w:lang w:eastAsia="zh-CN"/>
        </w:rPr>
        <w:t>,</w:t>
      </w:r>
    </w:p>
    <w:p w14:paraId="5837C90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nomDossier</w:t>
      </w:r>
      <w:r w:rsidRPr="00C44445">
        <w:rPr>
          <w:color w:val="808030"/>
          <w:lang w:eastAsia="zh-CN"/>
        </w:rPr>
        <w:t>)</w:t>
      </w:r>
      <w:r w:rsidRPr="00C44445">
        <w:rPr>
          <w:color w:val="000000"/>
          <w:lang w:eastAsia="zh-CN"/>
        </w:rPr>
        <w:t xml:space="preserve"> </w:t>
      </w:r>
      <w:r w:rsidRPr="00C44445">
        <w:rPr>
          <w:color w:val="800080"/>
          <w:lang w:eastAsia="zh-CN"/>
        </w:rPr>
        <w:t>{</w:t>
      </w:r>
    </w:p>
    <w:p w14:paraId="6F280EF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fichierAudio</w:t>
      </w:r>
      <w:r w:rsidRPr="00C44445">
        <w:rPr>
          <w:color w:val="808030"/>
          <w:lang w:eastAsia="zh-CN"/>
        </w:rPr>
        <w:t>,</w:t>
      </w:r>
      <w:r w:rsidRPr="00C44445">
        <w:rPr>
          <w:color w:val="000000"/>
          <w:lang w:eastAsia="zh-CN"/>
        </w:rPr>
        <w:t xml:space="preserve"> nombreEtats</w:t>
      </w:r>
      <w:r w:rsidRPr="00C44445">
        <w:rPr>
          <w:color w:val="808030"/>
          <w:lang w:eastAsia="zh-CN"/>
        </w:rPr>
        <w:t>)</w:t>
      </w:r>
      <w:r w:rsidRPr="00C44445">
        <w:rPr>
          <w:color w:val="800080"/>
          <w:lang w:eastAsia="zh-CN"/>
        </w:rPr>
        <w:t>;</w:t>
      </w:r>
    </w:p>
    <w:p w14:paraId="6ED342D7" w14:textId="77777777" w:rsidR="00C44445" w:rsidRPr="00C44445" w:rsidRDefault="00C44445" w:rsidP="00C62F99">
      <w:pPr>
        <w:pStyle w:val="Code"/>
        <w:keepNext w:val="0"/>
        <w:keepLines w:val="0"/>
        <w:rPr>
          <w:color w:val="000000"/>
          <w:lang w:eastAsia="zh-CN"/>
        </w:rPr>
      </w:pPr>
    </w:p>
    <w:p w14:paraId="39B830F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Charge les images de l'animation</w:t>
      </w:r>
    </w:p>
    <w:p w14:paraId="6A3B14C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On suppose que les fichiers .gif se trouvent dans un dossier nomm</w:t>
      </w:r>
      <w:r w:rsidRPr="00C44445">
        <w:rPr>
          <w:color w:val="696969"/>
          <w:lang w:val="en-CA" w:eastAsia="zh-CN"/>
        </w:rPr>
        <w:t>�</w:t>
      </w:r>
      <w:r w:rsidRPr="00C44445">
        <w:rPr>
          <w:color w:val="696969"/>
          <w:lang w:eastAsia="zh-CN"/>
        </w:rPr>
        <w:t xml:space="preserve"> nomDossier</w:t>
      </w:r>
    </w:p>
    <w:p w14:paraId="7798CDB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dans le répertoire du code compilé et que les noms de fichiers gif sont</w:t>
      </w:r>
    </w:p>
    <w:p w14:paraId="3C19B562" w14:textId="77777777" w:rsidR="00C44445" w:rsidRPr="00C44445" w:rsidRDefault="00C44445" w:rsidP="00C62F99">
      <w:pPr>
        <w:pStyle w:val="Code"/>
        <w:keepNext w:val="0"/>
        <w:keepLines w:val="0"/>
        <w:rPr>
          <w:color w:val="000000"/>
          <w:lang w:eastAsia="zh-CN"/>
        </w:rPr>
      </w:pPr>
      <w:r w:rsidRPr="00C44445">
        <w:rPr>
          <w:color w:val="000000"/>
          <w:lang w:eastAsia="zh-CN"/>
        </w:rPr>
        <w:lastRenderedPageBreak/>
        <w:t xml:space="preserve">    </w:t>
      </w:r>
      <w:r w:rsidRPr="00C44445">
        <w:rPr>
          <w:color w:val="696969"/>
          <w:lang w:eastAsia="zh-CN"/>
        </w:rPr>
        <w:t>// de la forme nomDossiern.gif, n = 1 .. nombreEtats</w:t>
      </w:r>
    </w:p>
    <w:p w14:paraId="415055D4" w14:textId="77777777" w:rsidR="00C44445" w:rsidRPr="009A50DE" w:rsidRDefault="00C44445" w:rsidP="00C62F99">
      <w:pPr>
        <w:pStyle w:val="Code"/>
        <w:keepNext w:val="0"/>
        <w:keepLines w:val="0"/>
        <w:rPr>
          <w:color w:val="000000"/>
          <w:lang w:val="en-CA" w:eastAsia="zh-CN"/>
        </w:rPr>
      </w:pPr>
      <w:r w:rsidRPr="00C44445">
        <w:rPr>
          <w:color w:val="000000"/>
          <w:lang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 xml:space="preserve">imagesAnimation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Image</w:t>
      </w:r>
      <w:r w:rsidRPr="009A50DE">
        <w:rPr>
          <w:color w:val="808030"/>
          <w:lang w:val="en-CA" w:eastAsia="zh-CN"/>
        </w:rPr>
        <w:t>[</w:t>
      </w:r>
      <w:r w:rsidRPr="009A50DE">
        <w:rPr>
          <w:color w:val="000000"/>
          <w:lang w:val="en-CA" w:eastAsia="zh-CN"/>
        </w:rPr>
        <w:t>nombreEtats</w:t>
      </w:r>
      <w:r w:rsidRPr="009A50DE">
        <w:rPr>
          <w:color w:val="808030"/>
          <w:lang w:val="en-CA" w:eastAsia="zh-CN"/>
        </w:rPr>
        <w:t>]</w:t>
      </w:r>
      <w:r w:rsidRPr="009A50DE">
        <w:rPr>
          <w:color w:val="800080"/>
          <w:lang w:val="en-CA" w:eastAsia="zh-CN"/>
        </w:rPr>
        <w:t>;</w:t>
      </w:r>
    </w:p>
    <w:p w14:paraId="41F98F11" w14:textId="77777777" w:rsidR="00C44445" w:rsidRPr="00C44445" w:rsidRDefault="00C44445" w:rsidP="00C62F99">
      <w:pPr>
        <w:pStyle w:val="Code"/>
        <w:keepNext w:val="0"/>
        <w:keepLines w:val="0"/>
        <w:rPr>
          <w:color w:val="000000"/>
          <w:lang w:val="nb-NO" w:eastAsia="zh-CN"/>
        </w:rPr>
      </w:pPr>
      <w:r w:rsidRPr="009A50DE">
        <w:rPr>
          <w:color w:val="000000"/>
          <w:lang w:val="en-CA" w:eastAsia="zh-CN"/>
        </w:rPr>
        <w:t xml:space="preserve">    </w:t>
      </w:r>
      <w:r w:rsidRPr="00C44445">
        <w:rPr>
          <w:b/>
          <w:bCs/>
          <w:color w:val="800000"/>
          <w:lang w:val="nb-NO" w:eastAsia="zh-CN"/>
        </w:rPr>
        <w:t>for</w:t>
      </w:r>
      <w:r w:rsidRPr="00C44445">
        <w:rPr>
          <w:color w:val="000000"/>
          <w:lang w:val="nb-NO" w:eastAsia="zh-CN"/>
        </w:rPr>
        <w:t xml:space="preserve"> </w:t>
      </w:r>
      <w:r w:rsidRPr="00C44445">
        <w:rPr>
          <w:color w:val="808030"/>
          <w:lang w:val="nb-NO" w:eastAsia="zh-CN"/>
        </w:rPr>
        <w:t>(</w:t>
      </w:r>
      <w:r w:rsidRPr="00C44445">
        <w:rPr>
          <w:color w:val="BB7977"/>
          <w:lang w:val="nb-NO" w:eastAsia="zh-CN"/>
        </w:rPr>
        <w:t>int</w:t>
      </w:r>
      <w:r w:rsidRPr="00C44445">
        <w:rPr>
          <w:color w:val="000000"/>
          <w:lang w:val="nb-NO" w:eastAsia="zh-CN"/>
        </w:rPr>
        <w:t xml:space="preserve"> i </w:t>
      </w:r>
      <w:r w:rsidRPr="00C44445">
        <w:rPr>
          <w:color w:val="808030"/>
          <w:lang w:val="nb-NO" w:eastAsia="zh-CN"/>
        </w:rPr>
        <w:t>=</w:t>
      </w:r>
      <w:r w:rsidRPr="00C44445">
        <w:rPr>
          <w:color w:val="000000"/>
          <w:lang w:val="nb-NO" w:eastAsia="zh-CN"/>
        </w:rPr>
        <w:t xml:space="preserve"> </w:t>
      </w:r>
      <w:r w:rsidRPr="00C44445">
        <w:rPr>
          <w:color w:val="008C00"/>
          <w:lang w:val="nb-NO" w:eastAsia="zh-CN"/>
        </w:rPr>
        <w:t>0</w:t>
      </w:r>
      <w:r w:rsidRPr="00C44445">
        <w:rPr>
          <w:color w:val="800080"/>
          <w:lang w:val="nb-NO" w:eastAsia="zh-CN"/>
        </w:rPr>
        <w:t>;</w:t>
      </w:r>
      <w:r w:rsidRPr="00C44445">
        <w:rPr>
          <w:color w:val="000000"/>
          <w:lang w:val="nb-NO" w:eastAsia="zh-CN"/>
        </w:rPr>
        <w:t xml:space="preserve"> i </w:t>
      </w:r>
      <w:r w:rsidRPr="00C44445">
        <w:rPr>
          <w:color w:val="808030"/>
          <w:lang w:val="nb-NO" w:eastAsia="zh-CN"/>
        </w:rPr>
        <w:t>&lt;</w:t>
      </w:r>
      <w:r w:rsidRPr="00C44445">
        <w:rPr>
          <w:color w:val="000000"/>
          <w:lang w:val="nb-NO" w:eastAsia="zh-CN"/>
        </w:rPr>
        <w:t xml:space="preserve"> nombreEtats</w:t>
      </w:r>
      <w:r w:rsidRPr="00C44445">
        <w:rPr>
          <w:color w:val="800080"/>
          <w:lang w:val="nb-NO" w:eastAsia="zh-CN"/>
        </w:rPr>
        <w:t>;</w:t>
      </w:r>
      <w:r w:rsidRPr="00C44445">
        <w:rPr>
          <w:color w:val="000000"/>
          <w:lang w:val="nb-NO" w:eastAsia="zh-CN"/>
        </w:rPr>
        <w:t xml:space="preserve"> i</w:t>
      </w:r>
      <w:r w:rsidRPr="00C44445">
        <w:rPr>
          <w:color w:val="808030"/>
          <w:lang w:val="nb-NO" w:eastAsia="zh-CN"/>
        </w:rPr>
        <w:t>++)</w:t>
      </w:r>
      <w:r w:rsidRPr="00C44445">
        <w:rPr>
          <w:color w:val="000000"/>
          <w:lang w:val="nb-NO" w:eastAsia="zh-CN"/>
        </w:rPr>
        <w:t xml:space="preserve"> </w:t>
      </w:r>
      <w:r w:rsidRPr="00C44445">
        <w:rPr>
          <w:color w:val="800080"/>
          <w:lang w:val="nb-NO" w:eastAsia="zh-CN"/>
        </w:rPr>
        <w:t>{</w:t>
      </w:r>
    </w:p>
    <w:p w14:paraId="1DF24BFB" w14:textId="77777777" w:rsidR="00C44445" w:rsidRPr="00C44445" w:rsidRDefault="00C44445" w:rsidP="00C62F99">
      <w:pPr>
        <w:pStyle w:val="Code"/>
        <w:keepNext w:val="0"/>
        <w:keepLines w:val="0"/>
        <w:rPr>
          <w:color w:val="000000"/>
          <w:lang w:val="nb-NO" w:eastAsia="zh-CN"/>
        </w:rPr>
      </w:pPr>
      <w:r w:rsidRPr="00C44445">
        <w:rPr>
          <w:color w:val="000000"/>
          <w:lang w:val="nb-NO" w:eastAsia="zh-CN"/>
        </w:rPr>
        <w:t xml:space="preserve">      </w:t>
      </w:r>
      <w:r w:rsidRPr="00C44445">
        <w:rPr>
          <w:b/>
          <w:bCs/>
          <w:color w:val="BB7977"/>
          <w:lang w:val="nb-NO" w:eastAsia="zh-CN"/>
        </w:rPr>
        <w:t>URL</w:t>
      </w:r>
      <w:r w:rsidRPr="00C44445">
        <w:rPr>
          <w:color w:val="000000"/>
          <w:lang w:val="nb-NO" w:eastAsia="zh-CN"/>
        </w:rPr>
        <w:t xml:space="preserve"> url </w:t>
      </w:r>
      <w:r w:rsidRPr="00C44445">
        <w:rPr>
          <w:color w:val="808030"/>
          <w:lang w:val="nb-NO" w:eastAsia="zh-CN"/>
        </w:rPr>
        <w:t>=</w:t>
      </w:r>
      <w:r w:rsidRPr="00C44445">
        <w:rPr>
          <w:color w:val="000000"/>
          <w:lang w:val="nb-NO" w:eastAsia="zh-CN"/>
        </w:rPr>
        <w:t xml:space="preserve"> getClass</w:t>
      </w:r>
      <w:r w:rsidRPr="00C44445">
        <w:rPr>
          <w:color w:val="808030"/>
          <w:lang w:val="nb-NO" w:eastAsia="zh-CN"/>
        </w:rPr>
        <w:t>().</w:t>
      </w:r>
      <w:r w:rsidRPr="00C44445">
        <w:rPr>
          <w:color w:val="000000"/>
          <w:lang w:val="nb-NO" w:eastAsia="zh-CN"/>
        </w:rPr>
        <w:t>getResource</w:t>
      </w:r>
      <w:r w:rsidRPr="00C44445">
        <w:rPr>
          <w:color w:val="808030"/>
          <w:lang w:val="nb-NO" w:eastAsia="zh-CN"/>
        </w:rPr>
        <w:t>(</w:t>
      </w:r>
      <w:r w:rsidRPr="00C44445">
        <w:rPr>
          <w:color w:val="000000"/>
          <w:lang w:val="nb-NO" w:eastAsia="zh-CN"/>
        </w:rPr>
        <w:t xml:space="preserve">nomDossier </w:t>
      </w:r>
      <w:r w:rsidRPr="00C44445">
        <w:rPr>
          <w:color w:val="808030"/>
          <w:lang w:val="nb-NO" w:eastAsia="zh-CN"/>
        </w:rPr>
        <w:t>+</w:t>
      </w:r>
      <w:r w:rsidRPr="00C44445">
        <w:rPr>
          <w:color w:val="000000"/>
          <w:lang w:val="nb-NO" w:eastAsia="zh-CN"/>
        </w:rPr>
        <w:t xml:space="preserve"> </w:t>
      </w:r>
      <w:r w:rsidRPr="00C44445">
        <w:rPr>
          <w:color w:val="0000E6"/>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 nomDossier </w:t>
      </w:r>
      <w:r w:rsidRPr="00C44445">
        <w:rPr>
          <w:color w:val="808030"/>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i </w:t>
      </w:r>
      <w:r w:rsidRPr="00C44445">
        <w:rPr>
          <w:color w:val="808030"/>
          <w:lang w:val="nb-NO" w:eastAsia="zh-CN"/>
        </w:rPr>
        <w:t>+</w:t>
      </w:r>
      <w:r w:rsidRPr="00C44445">
        <w:rPr>
          <w:color w:val="000000"/>
          <w:lang w:val="nb-NO" w:eastAsia="zh-CN"/>
        </w:rPr>
        <w:t xml:space="preserve"> </w:t>
      </w:r>
      <w:r w:rsidRPr="00C44445">
        <w:rPr>
          <w:color w:val="008C00"/>
          <w:lang w:val="nb-NO" w:eastAsia="zh-CN"/>
        </w:rPr>
        <w:t>1</w:t>
      </w:r>
      <w:r w:rsidRPr="00C44445">
        <w:rPr>
          <w:color w:val="808030"/>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 </w:t>
      </w:r>
      <w:r w:rsidRPr="00C44445">
        <w:rPr>
          <w:color w:val="0000E6"/>
          <w:lang w:val="nb-NO" w:eastAsia="zh-CN"/>
        </w:rPr>
        <w:t>".gif"</w:t>
      </w:r>
      <w:r w:rsidRPr="00C44445">
        <w:rPr>
          <w:color w:val="808030"/>
          <w:lang w:val="nb-NO" w:eastAsia="zh-CN"/>
        </w:rPr>
        <w:t>)</w:t>
      </w:r>
      <w:r w:rsidRPr="00C44445">
        <w:rPr>
          <w:color w:val="800080"/>
          <w:lang w:val="nb-NO" w:eastAsia="zh-CN"/>
        </w:rPr>
        <w:t>;</w:t>
      </w:r>
    </w:p>
    <w:p w14:paraId="735996A0" w14:textId="77777777" w:rsidR="00C44445" w:rsidRPr="00C44445" w:rsidRDefault="00C44445" w:rsidP="00C62F99">
      <w:pPr>
        <w:pStyle w:val="Code"/>
        <w:keepNext w:val="0"/>
        <w:keepLines w:val="0"/>
        <w:rPr>
          <w:color w:val="000000"/>
          <w:lang w:val="nb-NO" w:eastAsia="zh-CN"/>
        </w:rPr>
      </w:pPr>
      <w:r w:rsidRPr="00C44445">
        <w:rPr>
          <w:color w:val="000000"/>
          <w:lang w:val="nb-NO" w:eastAsia="zh-CN"/>
        </w:rPr>
        <w:t xml:space="preserve">      </w:t>
      </w:r>
      <w:r w:rsidRPr="00C44445">
        <w:rPr>
          <w:b/>
          <w:bCs/>
          <w:color w:val="800000"/>
          <w:lang w:val="nb-NO" w:eastAsia="zh-CN"/>
        </w:rPr>
        <w:t>this</w:t>
      </w:r>
      <w:r w:rsidRPr="00C44445">
        <w:rPr>
          <w:color w:val="808030"/>
          <w:lang w:val="nb-NO" w:eastAsia="zh-CN"/>
        </w:rPr>
        <w:t>.</w:t>
      </w:r>
      <w:r w:rsidRPr="00C44445">
        <w:rPr>
          <w:color w:val="000000"/>
          <w:lang w:val="nb-NO" w:eastAsia="zh-CN"/>
        </w:rPr>
        <w:t>imagesAnimation</w:t>
      </w:r>
      <w:r w:rsidRPr="00C44445">
        <w:rPr>
          <w:color w:val="808030"/>
          <w:lang w:val="nb-NO" w:eastAsia="zh-CN"/>
        </w:rPr>
        <w:t>[</w:t>
      </w:r>
      <w:r w:rsidRPr="00C44445">
        <w:rPr>
          <w:color w:val="000000"/>
          <w:lang w:val="nb-NO" w:eastAsia="zh-CN"/>
        </w:rPr>
        <w:t>i</w:t>
      </w:r>
      <w:r w:rsidRPr="00C44445">
        <w:rPr>
          <w:color w:val="808030"/>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 </w:t>
      </w:r>
      <w:r w:rsidRPr="00C44445">
        <w:rPr>
          <w:b/>
          <w:bCs/>
          <w:color w:val="800000"/>
          <w:lang w:val="nb-NO" w:eastAsia="zh-CN"/>
        </w:rPr>
        <w:t>new</w:t>
      </w:r>
      <w:r w:rsidRPr="00C44445">
        <w:rPr>
          <w:color w:val="000000"/>
          <w:lang w:val="nb-NO" w:eastAsia="zh-CN"/>
        </w:rPr>
        <w:t xml:space="preserve"> ImageIcon</w:t>
      </w:r>
      <w:r w:rsidRPr="00C44445">
        <w:rPr>
          <w:color w:val="808030"/>
          <w:lang w:val="nb-NO" w:eastAsia="zh-CN"/>
        </w:rPr>
        <w:t>(</w:t>
      </w:r>
      <w:r w:rsidRPr="00C44445">
        <w:rPr>
          <w:color w:val="000000"/>
          <w:lang w:val="nb-NO" w:eastAsia="zh-CN"/>
        </w:rPr>
        <w:t>url</w:t>
      </w:r>
      <w:r w:rsidRPr="00C44445">
        <w:rPr>
          <w:color w:val="808030"/>
          <w:lang w:val="nb-NO" w:eastAsia="zh-CN"/>
        </w:rPr>
        <w:t>).</w:t>
      </w:r>
      <w:r w:rsidRPr="00C44445">
        <w:rPr>
          <w:color w:val="000000"/>
          <w:lang w:val="nb-NO" w:eastAsia="zh-CN"/>
        </w:rPr>
        <w:t>getImage</w:t>
      </w:r>
      <w:r w:rsidRPr="00C44445">
        <w:rPr>
          <w:color w:val="808030"/>
          <w:lang w:val="nb-NO" w:eastAsia="zh-CN"/>
        </w:rPr>
        <w:t>()</w:t>
      </w:r>
      <w:r w:rsidRPr="00C44445">
        <w:rPr>
          <w:color w:val="800080"/>
          <w:lang w:val="nb-NO" w:eastAsia="zh-CN"/>
        </w:rPr>
        <w:t>;</w:t>
      </w:r>
    </w:p>
    <w:p w14:paraId="4EF46C0A" w14:textId="77777777" w:rsidR="00C44445" w:rsidRPr="00C44445" w:rsidRDefault="00C44445" w:rsidP="00C62F99">
      <w:pPr>
        <w:pStyle w:val="Code"/>
        <w:keepNext w:val="0"/>
        <w:keepLines w:val="0"/>
        <w:rPr>
          <w:color w:val="000000"/>
          <w:lang w:eastAsia="zh-CN"/>
        </w:rPr>
      </w:pPr>
      <w:r w:rsidRPr="00C44445">
        <w:rPr>
          <w:color w:val="000000"/>
          <w:lang w:val="nb-NO" w:eastAsia="zh-CN"/>
        </w:rPr>
        <w:t xml:space="preserve">    </w:t>
      </w:r>
      <w:r w:rsidRPr="00C44445">
        <w:rPr>
          <w:color w:val="800080"/>
          <w:lang w:eastAsia="zh-CN"/>
        </w:rPr>
        <w:t>}</w:t>
      </w:r>
    </w:p>
    <w:p w14:paraId="11E1957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163014A2" w14:textId="77777777" w:rsidR="00C44445" w:rsidRPr="00C44445" w:rsidRDefault="00C44445" w:rsidP="00C62F99">
      <w:pPr>
        <w:pStyle w:val="Code"/>
        <w:keepNext w:val="0"/>
        <w:keepLines w:val="0"/>
        <w:rPr>
          <w:color w:val="000000"/>
          <w:lang w:eastAsia="zh-CN"/>
        </w:rPr>
      </w:pPr>
    </w:p>
    <w:p w14:paraId="4D943DE1"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paint</w:t>
      </w:r>
      <w:r w:rsidRPr="00C44445">
        <w:rPr>
          <w:color w:val="808030"/>
          <w:lang w:eastAsia="zh-CN"/>
        </w:rPr>
        <w:t>(</w:t>
      </w:r>
      <w:r w:rsidRPr="00C44445">
        <w:rPr>
          <w:color w:val="000000"/>
          <w:lang w:eastAsia="zh-CN"/>
        </w:rPr>
        <w:t>Graphics g</w:t>
      </w:r>
      <w:r w:rsidRPr="00C44445">
        <w:rPr>
          <w:color w:val="808030"/>
          <w:lang w:eastAsia="zh-CN"/>
        </w:rPr>
        <w:t>)</w:t>
      </w:r>
      <w:r w:rsidRPr="00C44445">
        <w:rPr>
          <w:color w:val="000000"/>
          <w:lang w:eastAsia="zh-CN"/>
        </w:rPr>
        <w:t xml:space="preserve"> </w:t>
      </w:r>
      <w:r w:rsidRPr="00C44445">
        <w:rPr>
          <w:color w:val="800080"/>
          <w:lang w:eastAsia="zh-CN"/>
        </w:rPr>
        <w:t>{</w:t>
      </w:r>
    </w:p>
    <w:p w14:paraId="4B16AEF7"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drawImage</w:t>
      </w:r>
      <w:r w:rsidRPr="00C44445">
        <w:rPr>
          <w:color w:val="808030"/>
          <w:lang w:eastAsia="zh-CN"/>
        </w:rPr>
        <w:t>(</w:t>
      </w:r>
      <w:r w:rsidRPr="00C44445">
        <w:rPr>
          <w:color w:val="000000"/>
          <w:lang w:eastAsia="zh-CN"/>
        </w:rPr>
        <w:t>imagesAnimation</w:t>
      </w:r>
      <w:r w:rsidRPr="00C44445">
        <w:rPr>
          <w:color w:val="808030"/>
          <w:lang w:eastAsia="zh-CN"/>
        </w:rPr>
        <w:t>[</w:t>
      </w:r>
      <w:r w:rsidRPr="00C44445">
        <w:rPr>
          <w:color w:val="000000"/>
          <w:lang w:eastAsia="zh-CN"/>
        </w:rPr>
        <w:t>etatCourant</w:t>
      </w:r>
      <w:r w:rsidRPr="00C44445">
        <w:rPr>
          <w:color w:val="808030"/>
          <w:lang w:eastAsia="zh-CN"/>
        </w:rPr>
        <w:t>],</w:t>
      </w:r>
      <w:r w:rsidRPr="00C44445">
        <w:rPr>
          <w:color w:val="000000"/>
          <w:lang w:eastAsia="zh-CN"/>
        </w:rPr>
        <w:t xml:space="preserve"> 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w:t>
      </w:r>
      <w:r w:rsidRPr="00C44445">
        <w:rPr>
          <w:b/>
          <w:bCs/>
          <w:color w:val="800000"/>
          <w:lang w:eastAsia="zh-CN"/>
        </w:rPr>
        <w:t>null</w:t>
      </w:r>
      <w:r w:rsidRPr="00C44445">
        <w:rPr>
          <w:color w:val="808030"/>
          <w:lang w:eastAsia="zh-CN"/>
        </w:rPr>
        <w:t>)</w:t>
      </w:r>
      <w:r w:rsidRPr="00C44445">
        <w:rPr>
          <w:color w:val="800080"/>
          <w:lang w:eastAsia="zh-CN"/>
        </w:rPr>
        <w:t>;</w:t>
      </w:r>
    </w:p>
    <w:p w14:paraId="4043057C" w14:textId="77777777" w:rsidR="00C44445" w:rsidRPr="00C50856" w:rsidRDefault="00C44445" w:rsidP="00C44445">
      <w:pPr>
        <w:pStyle w:val="Code"/>
        <w:rPr>
          <w:color w:val="000000"/>
          <w:lang w:val="fr-FR" w:eastAsia="zh-CN"/>
        </w:rPr>
      </w:pPr>
      <w:r w:rsidRPr="00C44445">
        <w:rPr>
          <w:color w:val="000000"/>
          <w:lang w:eastAsia="zh-CN"/>
        </w:rPr>
        <w:t xml:space="preserve">  </w:t>
      </w:r>
      <w:r w:rsidRPr="00C50856">
        <w:rPr>
          <w:color w:val="800080"/>
          <w:lang w:val="fr-FR" w:eastAsia="zh-CN"/>
        </w:rPr>
        <w:t>}</w:t>
      </w:r>
    </w:p>
    <w:p w14:paraId="0C3CE973" w14:textId="73ED822F" w:rsidR="00E34CFC" w:rsidRDefault="00C44445" w:rsidP="00C44445">
      <w:pPr>
        <w:pStyle w:val="Code"/>
        <w:rPr>
          <w:color w:val="800080"/>
          <w:lang w:val="fr-FR" w:eastAsia="zh-CN"/>
        </w:rPr>
      </w:pPr>
      <w:r w:rsidRPr="00C50856">
        <w:rPr>
          <w:color w:val="800080"/>
          <w:lang w:val="fr-FR" w:eastAsia="zh-CN"/>
        </w:rPr>
        <w:t>}</w:t>
      </w:r>
    </w:p>
    <w:p w14:paraId="79A82A86" w14:textId="77777777" w:rsidR="003E5B17" w:rsidRPr="00C50856" w:rsidRDefault="003E5B17" w:rsidP="00C44445">
      <w:pPr>
        <w:pStyle w:val="Code"/>
        <w:rPr>
          <w:color w:val="000000"/>
          <w:lang w:val="fr-FR" w:eastAsia="zh-CN"/>
        </w:rPr>
      </w:pPr>
    </w:p>
    <w:p w14:paraId="664AF3EA" w14:textId="77777777" w:rsidR="00B37E71" w:rsidRDefault="00B37E71" w:rsidP="00E34CFC">
      <w:pPr>
        <w:pStyle w:val="Corpsdetexte"/>
      </w:pPr>
    </w:p>
    <w:p w14:paraId="17D4A8F0" w14:textId="14CF0DA3" w:rsidR="00E34CFC" w:rsidRDefault="00E34CFC" w:rsidP="00E34CFC">
      <w:pPr>
        <w:pStyle w:val="Corpsdetexte"/>
      </w:pPr>
      <w:r>
        <w:t xml:space="preserve">Plutôt que d’employer les méthodes de dessin de </w:t>
      </w:r>
      <w:r w:rsidRPr="00126E52">
        <w:rPr>
          <w:i/>
          <w:iCs/>
        </w:rPr>
        <w:t>Graphics</w:t>
      </w:r>
      <w:r>
        <w:t>, une séquence d’images pré-enregistrées est utilisée. Java inclut des classes pour la manipulation des images selon différentes normes telles GIF (</w:t>
      </w:r>
      <w:r w:rsidRPr="00100FD4">
        <w:rPr>
          <w:i/>
          <w:iCs/>
        </w:rPr>
        <w:t>Graphic</w:t>
      </w:r>
      <w:r>
        <w:rPr>
          <w:i/>
          <w:iCs/>
        </w:rPr>
        <w:t>s</w:t>
      </w:r>
      <w:r w:rsidRPr="00100FD4">
        <w:rPr>
          <w:i/>
          <w:iCs/>
        </w:rPr>
        <w:t xml:space="preserve"> Interchange Format</w:t>
      </w:r>
      <w:r>
        <w:t>),  JPEG (</w:t>
      </w:r>
      <w:r w:rsidRPr="00BF0F47">
        <w:rPr>
          <w:i/>
          <w:iCs/>
        </w:rPr>
        <w:t>Joint Photographic Experts Group</w:t>
      </w:r>
      <w:r>
        <w:t>) et PNG (</w:t>
      </w:r>
      <w:r w:rsidRPr="00BF0F47">
        <w:rPr>
          <w:i/>
          <w:iCs/>
        </w:rPr>
        <w:t>Portable Network Graphics</w:t>
      </w:r>
      <w:r>
        <w:t>). Notre classe suppose que les images sont des fichiers de type GIF.</w:t>
      </w:r>
    </w:p>
    <w:p w14:paraId="5461AF97" w14:textId="77777777" w:rsidR="00E34CFC" w:rsidRDefault="00E34CFC" w:rsidP="00E34CFC">
      <w:pPr>
        <w:pStyle w:val="Corpsdetexte"/>
      </w:pPr>
      <w:r w:rsidRPr="00D7493A">
        <w:rPr>
          <w:b/>
          <w:bCs/>
        </w:rPr>
        <w:t>Exemple</w:t>
      </w:r>
      <w:r>
        <w:t xml:space="preserve">. La figure suivante montre le contenu de 9 fichiers GIF qui représentent une séquence d’images utilisées pour produire une animation d’un </w:t>
      </w:r>
      <w:r w:rsidRPr="00335E63">
        <w:rPr>
          <w:i/>
          <w:iCs/>
        </w:rPr>
        <w:t>coq</w:t>
      </w:r>
      <w:r>
        <w:t xml:space="preserve"> qui bat des ailes pour voler approximativement.</w:t>
      </w:r>
      <w:r w:rsidRPr="00831CCE">
        <w:t xml:space="preserve"> </w:t>
      </w:r>
      <w:r>
        <w:t>Le nom du fichier est montré sous l’image. L’extension .</w:t>
      </w:r>
      <w:r w:rsidRPr="00266548">
        <w:rPr>
          <w:i/>
        </w:rPr>
        <w:t>gif</w:t>
      </w:r>
      <w:r>
        <w:t xml:space="preserve"> est une convention pour les fichiers d’images encodés selon la norme GIF.</w:t>
      </w:r>
    </w:p>
    <w:p w14:paraId="429A1ABB" w14:textId="77777777" w:rsidR="00E34CFC" w:rsidRDefault="00320B71" w:rsidP="00E34CFC">
      <w:pPr>
        <w:pStyle w:val="Corpsdetexte"/>
      </w:pPr>
      <w:r>
        <w:rPr>
          <w:noProof/>
        </w:rPr>
        <w:object w:dxaOrig="19244" w:dyaOrig="4276" w14:anchorId="6BB8F719">
          <v:shape id="_x0000_i1027" type="#_x0000_t75" alt="" style="width:331pt;height:74pt;mso-width-percent:0;mso-height-percent:0;mso-width-percent:0;mso-height-percent:0" o:ole="">
            <v:imagedata r:id="rId415" o:title=""/>
          </v:shape>
          <o:OLEObject Type="Embed" ProgID="Visio.Drawing.11" ShapeID="_x0000_i1027" DrawAspect="Content" ObjectID="_1766443853" r:id="rId416"/>
        </w:object>
      </w:r>
    </w:p>
    <w:p w14:paraId="2D0060D6" w14:textId="2E7F0FF4" w:rsidR="00E34CFC" w:rsidRDefault="00E34CFC" w:rsidP="00E34CFC">
      <w:pPr>
        <w:pStyle w:val="Lgende"/>
        <w:jc w:val="center"/>
      </w:pPr>
      <w:r>
        <w:t xml:space="preserve">Figure </w:t>
      </w:r>
      <w:r>
        <w:fldChar w:fldCharType="begin"/>
      </w:r>
      <w:r>
        <w:instrText xml:space="preserve"> SEQ Figure \* ARABIC </w:instrText>
      </w:r>
      <w:r>
        <w:fldChar w:fldCharType="separate"/>
      </w:r>
      <w:r w:rsidR="00AB64FB">
        <w:rPr>
          <w:noProof/>
        </w:rPr>
        <w:t>31</w:t>
      </w:r>
      <w:r>
        <w:fldChar w:fldCharType="end"/>
      </w:r>
      <w:r>
        <w:t>. Série d’images pour l’animation du coq qui bât des ailes pour voler approximativement.</w:t>
      </w:r>
    </w:p>
    <w:p w14:paraId="028FB09C" w14:textId="77777777" w:rsidR="00E34CFC" w:rsidRPr="00B54D90" w:rsidRDefault="00E34CFC" w:rsidP="00E34CFC">
      <w:pPr>
        <w:pStyle w:val="Corpsdetexte"/>
        <w:numPr>
          <w:ilvl w:val="0"/>
          <w:numId w:val="18"/>
        </w:numPr>
        <w:rPr>
          <w:b/>
          <w:bCs/>
        </w:rPr>
      </w:pPr>
      <w:r w:rsidRPr="00B54D90">
        <w:rPr>
          <w:b/>
          <w:bCs/>
        </w:rPr>
        <w:t>Notion de tableau</w:t>
      </w:r>
    </w:p>
    <w:p w14:paraId="5D77135B" w14:textId="77777777" w:rsidR="00E34CFC" w:rsidRDefault="00E34CFC" w:rsidP="00E34CFC">
      <w:pPr>
        <w:pStyle w:val="Corpsdetexte"/>
      </w:pPr>
      <w:r>
        <w:t xml:space="preserve">Dans notre programme, une image est représentée par un objet de la classe </w:t>
      </w:r>
      <w:r w:rsidRPr="00490876">
        <w:rPr>
          <w:i/>
          <w:iCs/>
        </w:rPr>
        <w:t>Image</w:t>
      </w:r>
      <w:r>
        <w:t xml:space="preserve">. Il faut un objet pour chacune des images (9 pour le coq). Lorsqu’il est nécessaire de manipuler une série d’objets du même type, il est possible de déclarer une variable pour chacun des objets mais ceci devient rapidement </w:t>
      </w:r>
      <w:r>
        <w:lastRenderedPageBreak/>
        <w:t xml:space="preserve">lourd lorsque le nombre croît.  Une solution consiste à employer une structure de donnée telle qu’un </w:t>
      </w:r>
      <w:r w:rsidRPr="0066116A">
        <w:rPr>
          <w:i/>
          <w:iCs/>
        </w:rPr>
        <w:t>tableau</w:t>
      </w:r>
      <w:r>
        <w:t xml:space="preserve">. </w:t>
      </w:r>
    </w:p>
    <w:p w14:paraId="3C2E7D3A" w14:textId="77777777" w:rsidR="00E34CFC" w:rsidRDefault="00E34CFC" w:rsidP="00E34CFC">
      <w:pPr>
        <w:pStyle w:val="Corpsdetexte"/>
      </w:pPr>
      <w:r>
        <w:t xml:space="preserve">La ligne suivante déclare un tableau nommé </w:t>
      </w:r>
      <w:r w:rsidRPr="00900E24">
        <w:rPr>
          <w:i/>
          <w:iCs/>
        </w:rPr>
        <w:t>imagesAnimation</w:t>
      </w:r>
      <w:r>
        <w:t xml:space="preserve"> illustré à la figure précédente. Les crochets [ ] qui suivent le nom de la variable indique que c’est un tableau. </w:t>
      </w:r>
    </w:p>
    <w:p w14:paraId="30796ECA" w14:textId="76E62C02" w:rsidR="00E5463B" w:rsidRPr="00EF7B00" w:rsidRDefault="00E34CFC" w:rsidP="00EF7B00">
      <w:pPr>
        <w:rPr>
          <w:rFonts w:ascii="Courier New" w:hAnsi="Courier New" w:cs="Courier New"/>
        </w:rPr>
      </w:pPr>
      <w:r w:rsidRPr="00E5463B">
        <w:rPr>
          <w:rFonts w:ascii="Courier New" w:hAnsi="Courier New" w:cs="Courier New"/>
        </w:rPr>
        <w:t xml:space="preserve">    protected Image imagesAnimation[];</w:t>
      </w:r>
    </w:p>
    <w:p w14:paraId="790611CC" w14:textId="743BAD6F" w:rsidR="00E34CFC" w:rsidRDefault="00E34CFC" w:rsidP="00E34CFC">
      <w:pPr>
        <w:pStyle w:val="Corpsdetexte"/>
      </w:pPr>
      <w:r>
        <w:t xml:space="preserve">Le nom de classe </w:t>
      </w:r>
      <w:r w:rsidRPr="00620D1F">
        <w:rPr>
          <w:i/>
        </w:rPr>
        <w:t>Image</w:t>
      </w:r>
      <w:r>
        <w:t xml:space="preserve"> qui précède le nom du tableau signifie que chacune des cases du tableau représente en quelque sorte une variable de type </w:t>
      </w:r>
      <w:r w:rsidRPr="00FC78FB">
        <w:rPr>
          <w:i/>
          <w:iCs/>
        </w:rPr>
        <w:t>Image</w:t>
      </w:r>
      <w:r>
        <w:t xml:space="preserve"> et donc fait référence à un objet de la classe </w:t>
      </w:r>
      <w:r w:rsidRPr="003225CE">
        <w:rPr>
          <w:i/>
          <w:iCs/>
        </w:rPr>
        <w:t>Image</w:t>
      </w:r>
      <w:r>
        <w:t xml:space="preserve">. </w:t>
      </w:r>
    </w:p>
    <w:p w14:paraId="78E5C00F" w14:textId="77777777" w:rsidR="00E34CFC" w:rsidRDefault="00E34CFC" w:rsidP="00E34CFC">
      <w:pPr>
        <w:pStyle w:val="Corpsdetexte"/>
      </w:pPr>
      <w:r>
        <w:t xml:space="preserve">En Java, un tableau est considéré comme un objet. Comme pour un objet, le </w:t>
      </w:r>
      <w:r w:rsidRPr="006179DD">
        <w:rPr>
          <w:i/>
          <w:iCs/>
        </w:rPr>
        <w:t>new</w:t>
      </w:r>
      <w:r>
        <w:t xml:space="preserve"> crée l’objet tableau. Le nombre d’éléments du tableau est spécifié entre crochets (ici </w:t>
      </w:r>
      <w:r w:rsidRPr="00FB68A5">
        <w:rPr>
          <w:i/>
          <w:iCs/>
        </w:rPr>
        <w:t>nombreEtats</w:t>
      </w:r>
      <w:r>
        <w:t>):</w:t>
      </w:r>
    </w:p>
    <w:p w14:paraId="2105F085" w14:textId="77777777" w:rsidR="00E34CFC" w:rsidRPr="007150B5" w:rsidRDefault="00E34CFC" w:rsidP="00E34CFC">
      <w:pPr>
        <w:rPr>
          <w:rFonts w:ascii="Courier New" w:hAnsi="Courier New" w:cs="Courier New"/>
        </w:rPr>
      </w:pPr>
      <w:r w:rsidRPr="007150B5">
        <w:rPr>
          <w:rFonts w:ascii="Courier New" w:hAnsi="Courier New" w:cs="Courier New"/>
        </w:rPr>
        <w:t xml:space="preserve">        this.imagesAnimation = new Image[nombreEtats];</w:t>
      </w:r>
    </w:p>
    <w:p w14:paraId="7BE8D589" w14:textId="77777777" w:rsidR="00E34CFC" w:rsidRDefault="00E34CFC" w:rsidP="00E34CFC">
      <w:pPr>
        <w:pStyle w:val="Corpsdetexte"/>
      </w:pPr>
    </w:p>
    <w:p w14:paraId="2E54E3F4" w14:textId="77777777" w:rsidR="00E34CFC" w:rsidRDefault="00E34CFC" w:rsidP="00E34CFC">
      <w:pPr>
        <w:pStyle w:val="Corpsdetexte"/>
      </w:pPr>
      <w:r>
        <w:t xml:space="preserve">La boucle suivante crée les objets </w:t>
      </w:r>
      <w:r w:rsidRPr="00733006">
        <w:rPr>
          <w:i/>
          <w:iCs/>
        </w:rPr>
        <w:t>Image</w:t>
      </w:r>
      <w:r>
        <w:t xml:space="preserve"> à partir des fichiers GIF et les affectent aux cases du tableau.</w:t>
      </w:r>
    </w:p>
    <w:p w14:paraId="09B9D2CC" w14:textId="7FACDD4E" w:rsidR="00E34CFC" w:rsidRPr="002E0279" w:rsidRDefault="00E34CFC" w:rsidP="00E34CFC">
      <w:pPr>
        <w:rPr>
          <w:rFonts w:ascii="Courier New" w:hAnsi="Courier New" w:cs="Courier New"/>
          <w:lang w:val="nb-NO"/>
        </w:rPr>
      </w:pPr>
      <w:r w:rsidRPr="00CC030B">
        <w:rPr>
          <w:rFonts w:ascii="Courier New" w:hAnsi="Courier New" w:cs="Courier New"/>
        </w:rPr>
        <w:t xml:space="preserve">        </w:t>
      </w:r>
      <w:r w:rsidRPr="002E0279">
        <w:rPr>
          <w:rFonts w:ascii="Courier New" w:hAnsi="Courier New" w:cs="Courier New"/>
          <w:lang w:val="nb-NO"/>
        </w:rPr>
        <w:t>for (int i = 0; i &lt; nombreEtats; i++){</w:t>
      </w:r>
    </w:p>
    <w:p w14:paraId="25B3000F" w14:textId="77777777" w:rsidR="007150B5" w:rsidRPr="002E0279" w:rsidRDefault="007150B5" w:rsidP="00E34CFC">
      <w:pPr>
        <w:rPr>
          <w:lang w:val="nb-NO"/>
        </w:rPr>
      </w:pPr>
    </w:p>
    <w:p w14:paraId="38D896B4" w14:textId="77777777" w:rsidR="00E34CFC" w:rsidRDefault="00E34CFC" w:rsidP="00E34CFC">
      <w:pPr>
        <w:pStyle w:val="Corpsdetexte"/>
      </w:pPr>
      <w:r>
        <w:t xml:space="preserve">L’URL est créé comme précédemment pour le fichier audio avec </w:t>
      </w:r>
      <w:r w:rsidRPr="00520A72">
        <w:rPr>
          <w:i/>
          <w:iCs/>
        </w:rPr>
        <w:t>getResource</w:t>
      </w:r>
      <w:r>
        <w:t>() :</w:t>
      </w:r>
    </w:p>
    <w:p w14:paraId="681A52E0" w14:textId="06C9175F" w:rsidR="00E34CFC" w:rsidRPr="00500390" w:rsidRDefault="00E34CFC" w:rsidP="00E34CFC">
      <w:pPr>
        <w:rPr>
          <w:rFonts w:ascii="Courier New" w:hAnsi="Courier New" w:cs="Courier New"/>
        </w:rPr>
      </w:pPr>
      <w:r w:rsidRPr="00500390">
        <w:rPr>
          <w:rFonts w:ascii="Courier New" w:hAnsi="Courier New" w:cs="Courier New"/>
        </w:rPr>
        <w:t xml:space="preserve">            URL = getClass().getResource(nomDossier+"/"+nomDossier+(i+1)+".gif");</w:t>
      </w:r>
    </w:p>
    <w:p w14:paraId="6453B181" w14:textId="77777777" w:rsidR="00CC030B" w:rsidRDefault="00CC030B" w:rsidP="00E34CFC">
      <w:pPr>
        <w:pStyle w:val="Corpsdetexte"/>
      </w:pPr>
    </w:p>
    <w:p w14:paraId="54EA5342" w14:textId="6ACD62C9" w:rsidR="00E34CFC" w:rsidRDefault="00E34CFC" w:rsidP="00E34CFC">
      <w:pPr>
        <w:pStyle w:val="Corpsdetexte"/>
      </w:pPr>
      <w:r>
        <w:t xml:space="preserve">Le paramètre </w:t>
      </w:r>
    </w:p>
    <w:p w14:paraId="3C88FCCB" w14:textId="6071BCE0" w:rsidR="00E34CFC" w:rsidRPr="009E3FAD" w:rsidRDefault="00E34CFC" w:rsidP="009E3FAD">
      <w:pPr>
        <w:ind w:firstLine="720"/>
        <w:rPr>
          <w:rFonts w:ascii="Courier New" w:hAnsi="Courier New" w:cs="Courier New"/>
        </w:rPr>
      </w:pPr>
      <w:r w:rsidRPr="009E3FAD">
        <w:rPr>
          <w:rFonts w:ascii="Courier New" w:hAnsi="Courier New" w:cs="Courier New"/>
        </w:rPr>
        <w:t xml:space="preserve">nomDossier+"/"+nomDossier+(i+1)+".gif" </w:t>
      </w:r>
    </w:p>
    <w:p w14:paraId="0667D843" w14:textId="77777777" w:rsidR="00500390" w:rsidRDefault="00500390" w:rsidP="00E34CFC"/>
    <w:p w14:paraId="6E56CE36" w14:textId="77777777" w:rsidR="00E34CFC" w:rsidRDefault="00E34CFC" w:rsidP="00E34CFC">
      <w:pPr>
        <w:pStyle w:val="Corpsdetexte"/>
      </w:pPr>
      <w:r>
        <w:t xml:space="preserve">est le chemin du fichier relativement au dossier de la classe </w:t>
      </w:r>
      <w:r w:rsidRPr="0088194E">
        <w:rPr>
          <w:i/>
          <w:iCs/>
        </w:rPr>
        <w:t>EntiteAnimeAvecCriEtSequenceImages</w:t>
      </w:r>
      <w:r>
        <w:rPr>
          <w:i/>
          <w:iCs/>
        </w:rPr>
        <w:t>.class</w:t>
      </w:r>
      <w:r>
        <w:t>. Pour notre exemple de coq, les fichiers sont nommés coq</w:t>
      </w:r>
      <w:r w:rsidRPr="007A0FD1">
        <w:rPr>
          <w:i/>
          <w:iCs/>
        </w:rPr>
        <w:t>n</w:t>
      </w:r>
      <w:r>
        <w:t xml:space="preserve">.gif où </w:t>
      </w:r>
      <w:r w:rsidRPr="001D04E7">
        <w:rPr>
          <w:i/>
          <w:iCs/>
        </w:rPr>
        <w:t>n</w:t>
      </w:r>
      <w:r>
        <w:t xml:space="preserve"> est un entier de 1 à </w:t>
      </w:r>
      <w:r w:rsidRPr="001D04E7">
        <w:t>9</w:t>
      </w:r>
      <w:r>
        <w:t xml:space="preserve">. L’entier désigne l’ordre de l’image dans la séquence d’animation. De plus, les images sont dans un dossier nommé </w:t>
      </w:r>
      <w:r w:rsidRPr="001D04E7">
        <w:rPr>
          <w:i/>
          <w:iCs/>
        </w:rPr>
        <w:t>coq</w:t>
      </w:r>
      <w:r>
        <w:t xml:space="preserve"> dans le répertoire du fichier compilé </w:t>
      </w:r>
      <w:r w:rsidRPr="001D04E7">
        <w:rPr>
          <w:i/>
          <w:iCs/>
        </w:rPr>
        <w:t>EntiteAnimeAvecCriEtSequenceImages.class</w:t>
      </w:r>
      <w:r>
        <w:t>.</w:t>
      </w:r>
    </w:p>
    <w:p w14:paraId="1331DEFD" w14:textId="77777777" w:rsidR="00E34CFC" w:rsidRDefault="00E34CFC" w:rsidP="00E34CFC">
      <w:pPr>
        <w:pStyle w:val="Corpsdetexte"/>
      </w:pPr>
      <w:r>
        <w:lastRenderedPageBreak/>
        <w:t xml:space="preserve">La ligne suivante crée l’objet de la classe </w:t>
      </w:r>
      <w:r w:rsidRPr="00A81D85">
        <w:rPr>
          <w:i/>
          <w:iCs/>
        </w:rPr>
        <w:t>Image</w:t>
      </w:r>
      <w:r>
        <w:t xml:space="preserve"> à partir de l’URL du fichier et l’affecte à la case </w:t>
      </w:r>
      <w:r w:rsidRPr="00CA4BC0">
        <w:rPr>
          <w:i/>
          <w:iCs/>
        </w:rPr>
        <w:t>i</w:t>
      </w:r>
      <w:r>
        <w:t xml:space="preserve"> du tableau </w:t>
      </w:r>
      <w:r w:rsidRPr="00CA4BC0">
        <w:rPr>
          <w:i/>
          <w:iCs/>
        </w:rPr>
        <w:t>imagesAnimation</w:t>
      </w:r>
      <w:r>
        <w:t> :</w:t>
      </w:r>
    </w:p>
    <w:p w14:paraId="7B443CA4" w14:textId="0C5F025C" w:rsidR="00E34CFC" w:rsidRPr="00DB6CF5" w:rsidRDefault="00E34CFC" w:rsidP="00E34CFC">
      <w:pPr>
        <w:rPr>
          <w:rFonts w:ascii="Courier New" w:hAnsi="Courier New" w:cs="Courier New"/>
          <w:lang w:val="en-CA"/>
        </w:rPr>
      </w:pPr>
      <w:r w:rsidRPr="00DB6CF5">
        <w:rPr>
          <w:rFonts w:ascii="Courier New" w:hAnsi="Courier New" w:cs="Courier New"/>
        </w:rPr>
        <w:t xml:space="preserve">            </w:t>
      </w:r>
      <w:r w:rsidRPr="00DB6CF5">
        <w:rPr>
          <w:rFonts w:ascii="Courier New" w:hAnsi="Courier New" w:cs="Courier New"/>
          <w:highlight w:val="yellow"/>
          <w:lang w:val="en-CA"/>
        </w:rPr>
        <w:t>this.imagesAnimation[i] = new ImageIcon(url).getImage()</w:t>
      </w:r>
      <w:r w:rsidRPr="00DB6CF5">
        <w:rPr>
          <w:rFonts w:ascii="Courier New" w:hAnsi="Courier New" w:cs="Courier New"/>
          <w:lang w:val="en-CA"/>
        </w:rPr>
        <w:t>;</w:t>
      </w:r>
    </w:p>
    <w:p w14:paraId="33EA32DA" w14:textId="77777777" w:rsidR="009E3FAD" w:rsidRPr="000D15ED" w:rsidRDefault="009E3FAD" w:rsidP="00E34CFC">
      <w:pPr>
        <w:rPr>
          <w:lang w:val="en-CA"/>
        </w:rPr>
      </w:pPr>
    </w:p>
    <w:p w14:paraId="03D74A48" w14:textId="77777777" w:rsidR="00E34CFC" w:rsidRPr="002F6912" w:rsidRDefault="00E34CFC" w:rsidP="00E34CFC">
      <w:pPr>
        <w:pStyle w:val="Corpsdetexte"/>
      </w:pPr>
      <w:r w:rsidRPr="003E3932">
        <w:t xml:space="preserve">La notation </w:t>
      </w:r>
      <w:r>
        <w:t xml:space="preserve">avec crochets </w:t>
      </w:r>
      <w:r w:rsidRPr="003E3932">
        <w:rPr>
          <w:i/>
          <w:iCs/>
        </w:rPr>
        <w:t>imagesAnimation</w:t>
      </w:r>
      <w:r w:rsidRPr="003E3932">
        <w:t>[</w:t>
      </w:r>
      <w:r w:rsidRPr="003E3932">
        <w:rPr>
          <w:i/>
          <w:iCs/>
        </w:rPr>
        <w:t>i</w:t>
      </w:r>
      <w:r w:rsidRPr="003E3932">
        <w:t xml:space="preserve">] </w:t>
      </w:r>
      <w:r>
        <w:t xml:space="preserve">désigne la case d’indice </w:t>
      </w:r>
      <w:r w:rsidRPr="009C00CB">
        <w:rPr>
          <w:i/>
          <w:iCs/>
        </w:rPr>
        <w:t>i</w:t>
      </w:r>
      <w:r>
        <w:t xml:space="preserve"> du tableau. Il est à noter que, en Java , les cases d’un tableau sont numérotées de 0 à </w:t>
      </w:r>
      <w:r w:rsidRPr="00600446">
        <w:rPr>
          <w:i/>
          <w:iCs/>
        </w:rPr>
        <w:t>n</w:t>
      </w:r>
      <w:r>
        <w:t xml:space="preserve">-1 où </w:t>
      </w:r>
      <w:r w:rsidRPr="00600446">
        <w:rPr>
          <w:i/>
          <w:iCs/>
        </w:rPr>
        <w:t>n</w:t>
      </w:r>
      <w:r>
        <w:t xml:space="preserve"> est le nombre de cases. Le numéro de case est appelé un </w:t>
      </w:r>
      <w:r w:rsidRPr="00051358">
        <w:rPr>
          <w:i/>
          <w:iCs/>
        </w:rPr>
        <w:t>indice</w:t>
      </w:r>
      <w:r>
        <w:t xml:space="preserve">. Par exemple, pour le coq, le tableau a 9 cases dont les indices vont de 0 à 8 comme illustré à la figure précédente. Dans la figure, il faut comprendre qu’une case fait référence à un objet de la classe </w:t>
      </w:r>
      <w:r w:rsidRPr="0094521B">
        <w:rPr>
          <w:i/>
          <w:iCs/>
        </w:rPr>
        <w:t>Image</w:t>
      </w:r>
      <w:r>
        <w:rPr>
          <w:iCs/>
        </w:rPr>
        <w:t xml:space="preserve"> </w:t>
      </w:r>
      <w:r w:rsidRPr="0094521B">
        <w:t>qui</w:t>
      </w:r>
      <w:r>
        <w:t xml:space="preserve"> contient l’image produite à partir du fichier. Par exemple, </w:t>
      </w:r>
      <w:r w:rsidRPr="00AF2CE4">
        <w:rPr>
          <w:i/>
          <w:iCs/>
        </w:rPr>
        <w:t>imagesAnimation</w:t>
      </w:r>
      <w:r>
        <w:t xml:space="preserve">[3] fait référence à un objet de la classe </w:t>
      </w:r>
      <w:r w:rsidRPr="00AF2CE4">
        <w:rPr>
          <w:i/>
          <w:iCs/>
        </w:rPr>
        <w:t>Image</w:t>
      </w:r>
      <w:r>
        <w:t xml:space="preserve"> qui contient l’image du fichier </w:t>
      </w:r>
      <w:r w:rsidRPr="00AF2CE4">
        <w:rPr>
          <w:i/>
          <w:iCs/>
        </w:rPr>
        <w:t>coq4.gif</w:t>
      </w:r>
      <w:r>
        <w:t>.</w:t>
      </w:r>
    </w:p>
    <w:p w14:paraId="75495271" w14:textId="77777777" w:rsidR="00E34CFC" w:rsidRDefault="00E34CFC" w:rsidP="00E34CFC">
      <w:pPr>
        <w:pStyle w:val="Corpsdetexte"/>
        <w:rPr>
          <w:iCs/>
        </w:rPr>
      </w:pPr>
      <w:r>
        <w:rPr>
          <w:iCs/>
        </w:rPr>
        <w:t xml:space="preserve">Dans la classe </w:t>
      </w:r>
      <w:r w:rsidRPr="0088194E">
        <w:rPr>
          <w:i/>
          <w:iCs/>
        </w:rPr>
        <w:t>EntiteAnimeAvecCriEtSequenceImages</w:t>
      </w:r>
      <w:r>
        <w:rPr>
          <w:iCs/>
        </w:rPr>
        <w:t xml:space="preserve">, la méthode </w:t>
      </w:r>
      <w:r w:rsidRPr="00396D1C">
        <w:rPr>
          <w:i/>
          <w:iCs/>
        </w:rPr>
        <w:t>paint</w:t>
      </w:r>
      <w:r>
        <w:rPr>
          <w:iCs/>
        </w:rPr>
        <w:t xml:space="preserve">() affiche successivement les images du tableau en se servant de </w:t>
      </w:r>
      <w:r w:rsidRPr="00795367">
        <w:rPr>
          <w:i/>
          <w:iCs/>
        </w:rPr>
        <w:t>etatCourant</w:t>
      </w:r>
      <w:r>
        <w:rPr>
          <w:iCs/>
        </w:rPr>
        <w:t xml:space="preserve"> comme indice :</w:t>
      </w:r>
    </w:p>
    <w:p w14:paraId="18ECB24A" w14:textId="3E47B8A1" w:rsidR="00E34CFC" w:rsidRPr="001977D9" w:rsidRDefault="00E34CFC" w:rsidP="00E34CFC">
      <w:pPr>
        <w:rPr>
          <w:rFonts w:ascii="Courier New" w:hAnsi="Courier New" w:cs="Courier New"/>
        </w:rPr>
      </w:pPr>
      <w:r w:rsidRPr="001977D9">
        <w:rPr>
          <w:rFonts w:ascii="Courier New" w:hAnsi="Courier New" w:cs="Courier New"/>
        </w:rPr>
        <w:t xml:space="preserve">     </w:t>
      </w:r>
      <w:r w:rsidRPr="001977D9">
        <w:rPr>
          <w:rFonts w:ascii="Courier New" w:hAnsi="Courier New" w:cs="Courier New"/>
          <w:highlight w:val="yellow"/>
        </w:rPr>
        <w:t>g.drawImage(imagesAnimation[etatCourant],x,y,largeur,hauteur,null)</w:t>
      </w:r>
      <w:r w:rsidRPr="001977D9">
        <w:rPr>
          <w:rFonts w:ascii="Courier New" w:hAnsi="Courier New" w:cs="Courier New"/>
        </w:rPr>
        <w:t>;</w:t>
      </w:r>
    </w:p>
    <w:p w14:paraId="4B807076" w14:textId="77777777" w:rsidR="00E34CFC" w:rsidRDefault="00E34CFC" w:rsidP="00E34CFC">
      <w:pPr>
        <w:pStyle w:val="Corpsdetexte"/>
      </w:pPr>
    </w:p>
    <w:p w14:paraId="196745D2" w14:textId="77777777" w:rsidR="00E34CFC" w:rsidRPr="00867A88" w:rsidRDefault="00E34CFC" w:rsidP="00E34CFC">
      <w:pPr>
        <w:pStyle w:val="Corpsdetexte"/>
        <w:pBdr>
          <w:top w:val="single" w:sz="4" w:space="1" w:color="auto"/>
          <w:left w:val="single" w:sz="4" w:space="4" w:color="auto"/>
          <w:bottom w:val="single" w:sz="4" w:space="1" w:color="auto"/>
          <w:right w:val="single" w:sz="4" w:space="4" w:color="auto"/>
        </w:pBdr>
        <w:rPr>
          <w:b/>
          <w:i/>
        </w:rPr>
      </w:pPr>
      <w:r w:rsidRPr="00867A88">
        <w:rPr>
          <w:b/>
          <w:i/>
        </w:rPr>
        <w:t>Modes de transparence</w:t>
      </w:r>
    </w:p>
    <w:p w14:paraId="29EE52CC"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t>Lorsqu’une image est affichée, chacun des pixels peut être affiché selon trois modes de transparence :</w:t>
      </w:r>
    </w:p>
    <w:p w14:paraId="36EB16DB"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rsidRPr="00E714FE">
        <w:rPr>
          <w:i/>
        </w:rPr>
        <w:t>Opaque</w:t>
      </w:r>
      <w:r>
        <w:t>. Le pixel apparaît sans altération en remplaçant la couleur existante.</w:t>
      </w:r>
    </w:p>
    <w:p w14:paraId="73D8929E"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rsidRPr="00E714FE">
        <w:rPr>
          <w:i/>
        </w:rPr>
        <w:t>Transparent</w:t>
      </w:r>
      <w:r>
        <w:t>. Le pixel n’est pas affiché. On voit donc ce qui est déjà affiché. Dans notre exemple de coq, le gris foncé qui entoure le coq correspond à des pixels transparents.</w:t>
      </w:r>
    </w:p>
    <w:p w14:paraId="567DA70A"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rsidRPr="00E714FE">
        <w:rPr>
          <w:i/>
        </w:rPr>
        <w:t>Translucide</w:t>
      </w:r>
      <w:r>
        <w:t>. Le pixel est affiché en laissant transparaître partiellement ce qui est déjà affiché. Ceci est réalisé en combinant la couleur existante avec la couleur du pixel à afficher.</w:t>
      </w:r>
    </w:p>
    <w:p w14:paraId="2D7E1D59"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t xml:space="preserve">Le mode de transparence du pixel est spécifié dans l’encodage de l’image. Le format GIF permet à chacun des pixels d’être transparent ou opaque. Le format PNG permet les trois modes alors que le format JPEG ne permet </w:t>
      </w:r>
      <w:r>
        <w:lastRenderedPageBreak/>
        <w:t>que le mode opaque. Les éditeurs d’images permettent de préciser le mode de transparence de chacun des pixels.</w:t>
      </w:r>
    </w:p>
    <w:p w14:paraId="5A38BCB1"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p>
    <w:p w14:paraId="4DABB894" w14:textId="77777777" w:rsidR="00E34CFC" w:rsidRPr="00B3481C" w:rsidRDefault="00E34CFC" w:rsidP="00E34CFC">
      <w:pPr>
        <w:pStyle w:val="Corpsdetexte"/>
        <w:rPr>
          <w:b/>
        </w:rPr>
      </w:pPr>
      <w:r w:rsidRPr="00B3481C">
        <w:rPr>
          <w:b/>
        </w:rPr>
        <w:t>Caractéristiques des tableaux Java</w:t>
      </w:r>
    </w:p>
    <w:p w14:paraId="4FD4DD48" w14:textId="77777777" w:rsidR="00E34CFC" w:rsidRDefault="00E34CFC" w:rsidP="00E34CFC">
      <w:pPr>
        <w:pStyle w:val="Corpsdetexte"/>
      </w:pPr>
      <w:r>
        <w:t>Un tableau Java est considéré comme un objet et chacun des éléments du tableau doit être du même type. Le type des éléments primitif ou objet. Le nombre d’éléments d’un tableau ne peut changer après sa création. Les Collections Java, introduites plus loin, permettent de traiter des groupes de taille variable au besoin. A la création, les éléments d’un tableau sont initialisés avec une valeur de défaut. Il est aussi possible de préciser des valeurs initiales à la création du tableau en affectant au tableau une suite d’éléments entre accolades.</w:t>
      </w:r>
    </w:p>
    <w:p w14:paraId="3439F2FE" w14:textId="77777777" w:rsidR="00E34CFC" w:rsidRDefault="00E34CFC" w:rsidP="00E34CFC">
      <w:pPr>
        <w:pStyle w:val="Corpsdetexte"/>
      </w:pPr>
      <w:r w:rsidRPr="001D5A99">
        <w:rPr>
          <w:b/>
        </w:rPr>
        <w:t>Exemple</w:t>
      </w:r>
      <w:r>
        <w:t xml:space="preserve">. L’exemple suivant illustre l’utilisation d’un tableau. </w:t>
      </w:r>
    </w:p>
    <w:p w14:paraId="2E2BB9F7"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public class ExempleTableau {</w:t>
      </w:r>
    </w:p>
    <w:p w14:paraId="5E89FB57"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public static void main(String[] args) {</w:t>
      </w:r>
    </w:p>
    <w:p w14:paraId="6E7C24CD"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int tableauDe5Int[] = {12, 3, 154, -5, 17};</w:t>
      </w:r>
    </w:p>
    <w:p w14:paraId="2B9CB167"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for (int i = 0; i &lt; tableauDe5Int.length; i++)           </w:t>
      </w:r>
    </w:p>
    <w:p w14:paraId="354E89AC"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System.out.println(i+" "+ tableauDe5Int[i]);</w:t>
      </w:r>
    </w:p>
    <w:p w14:paraId="21044961"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for (int unInt : tableauDe5Int)            </w:t>
      </w:r>
    </w:p>
    <w:p w14:paraId="3C7FC310"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System.out.println(unInt);</w:t>
      </w:r>
    </w:p>
    <w:p w14:paraId="0C6B18D4" w14:textId="77777777" w:rsidR="00E34CFC" w:rsidRPr="00C50856" w:rsidRDefault="00E34CFC" w:rsidP="00E34CFC">
      <w:pPr>
        <w:rPr>
          <w:rFonts w:ascii="Courier New" w:hAnsi="Courier New" w:cs="Courier New"/>
        </w:rPr>
      </w:pPr>
      <w:r w:rsidRPr="008C1272">
        <w:rPr>
          <w:rFonts w:ascii="Courier New" w:hAnsi="Courier New" w:cs="Courier New"/>
          <w:lang w:val="en-CA"/>
        </w:rPr>
        <w:t xml:space="preserve">    </w:t>
      </w:r>
      <w:r w:rsidRPr="00C50856">
        <w:rPr>
          <w:rFonts w:ascii="Courier New" w:hAnsi="Courier New" w:cs="Courier New"/>
        </w:rPr>
        <w:t>}</w:t>
      </w:r>
    </w:p>
    <w:p w14:paraId="03A43298" w14:textId="77777777" w:rsidR="00E34CFC" w:rsidRDefault="00E34CFC" w:rsidP="00E34CFC">
      <w:pPr>
        <w:rPr>
          <w:rFonts w:ascii="Courier New" w:hAnsi="Courier New" w:cs="Courier New"/>
          <w:lang w:val="fr-CA"/>
        </w:rPr>
      </w:pPr>
      <w:r w:rsidRPr="008C1272">
        <w:rPr>
          <w:rFonts w:ascii="Courier New" w:hAnsi="Courier New" w:cs="Courier New"/>
          <w:lang w:val="fr-CA"/>
        </w:rPr>
        <w:t>}</w:t>
      </w:r>
    </w:p>
    <w:p w14:paraId="48791449" w14:textId="77777777" w:rsidR="00EF7B00" w:rsidRPr="008C1272" w:rsidRDefault="00EF7B00" w:rsidP="00E34CFC">
      <w:pPr>
        <w:rPr>
          <w:rFonts w:ascii="Courier New" w:hAnsi="Courier New" w:cs="Courier New"/>
          <w:lang w:val="fr-CA"/>
        </w:rPr>
      </w:pPr>
    </w:p>
    <w:p w14:paraId="1D413ABF" w14:textId="765D2CE0" w:rsidR="00E34CFC" w:rsidRPr="00A67E11" w:rsidRDefault="00E34CFC" w:rsidP="00E34CFC">
      <w:pPr>
        <w:pStyle w:val="Corpsdetexte"/>
        <w:rPr>
          <w:lang w:val="fr-CA"/>
        </w:rPr>
      </w:pPr>
      <w:r>
        <w:t xml:space="preserve">Le tableau </w:t>
      </w:r>
      <w:r w:rsidRPr="00F52BB7">
        <w:rPr>
          <w:i/>
        </w:rPr>
        <w:t>tablea</w:t>
      </w:r>
      <w:r>
        <w:rPr>
          <w:i/>
        </w:rPr>
        <w:t>u</w:t>
      </w:r>
      <w:r w:rsidRPr="00F52BB7">
        <w:rPr>
          <w:i/>
        </w:rPr>
        <w:t>De5Int</w:t>
      </w:r>
      <w:r>
        <w:t xml:space="preserve"> est initialisé avec les </w:t>
      </w:r>
      <w:r w:rsidR="00FB11AE">
        <w:t>cinq</w:t>
      </w:r>
      <w:r>
        <w:t xml:space="preserve"> entiers entre accolades :</w:t>
      </w:r>
    </w:p>
    <w:p w14:paraId="6A7763BC" w14:textId="5B0ED4B8" w:rsidR="00E34CFC" w:rsidRDefault="00E34CFC" w:rsidP="00E34CFC">
      <w:pPr>
        <w:rPr>
          <w:rFonts w:ascii="Courier New" w:hAnsi="Courier New" w:cs="Courier New"/>
          <w:lang w:val="fr-CA"/>
        </w:rPr>
      </w:pPr>
      <w:r w:rsidRPr="00C732D9">
        <w:rPr>
          <w:rFonts w:ascii="Courier New" w:hAnsi="Courier New" w:cs="Courier New"/>
          <w:lang w:val="fr-CA"/>
        </w:rPr>
        <w:t xml:space="preserve">        int tableauDe5Int[] = {12, 3, 154, -5, 17};</w:t>
      </w:r>
    </w:p>
    <w:p w14:paraId="63038D27" w14:textId="77777777" w:rsidR="00C732D9" w:rsidRPr="00C732D9" w:rsidRDefault="00C732D9" w:rsidP="00E34CFC">
      <w:pPr>
        <w:rPr>
          <w:rFonts w:ascii="Courier New" w:hAnsi="Courier New" w:cs="Courier New"/>
          <w:lang w:val="fr-CA"/>
        </w:rPr>
      </w:pPr>
    </w:p>
    <w:p w14:paraId="2ECCB309" w14:textId="6EF85260" w:rsidR="00E34CFC" w:rsidRDefault="00E34CFC" w:rsidP="00E34CFC">
      <w:pPr>
        <w:pStyle w:val="Corpsdetexte"/>
        <w:rPr>
          <w:lang w:val="fr-CA"/>
        </w:rPr>
      </w:pPr>
      <w:r w:rsidRPr="00A67E11">
        <w:rPr>
          <w:lang w:val="fr-CA"/>
        </w:rPr>
        <w:t xml:space="preserve">Le </w:t>
      </w:r>
      <w:r w:rsidR="00FB11AE">
        <w:rPr>
          <w:lang w:val="fr-CA"/>
        </w:rPr>
        <w:t>premier</w:t>
      </w:r>
      <w:r>
        <w:rPr>
          <w:lang w:val="fr-CA"/>
        </w:rPr>
        <w:t xml:space="preserve"> </w:t>
      </w:r>
      <w:r w:rsidRPr="005614BD">
        <w:rPr>
          <w:i/>
          <w:lang w:val="fr-CA"/>
        </w:rPr>
        <w:t>for</w:t>
      </w:r>
      <w:r w:rsidRPr="00A67E11">
        <w:rPr>
          <w:lang w:val="fr-CA"/>
        </w:rPr>
        <w:t xml:space="preserve"> permet d’itérer sur chacun des éléments du tableau à l’aide du compteur </w:t>
      </w:r>
      <w:r w:rsidRPr="005614BD">
        <w:rPr>
          <w:i/>
          <w:lang w:val="fr-CA"/>
        </w:rPr>
        <w:t>i</w:t>
      </w:r>
      <w:r w:rsidRPr="00A67E11">
        <w:rPr>
          <w:lang w:val="fr-CA"/>
        </w:rPr>
        <w:t xml:space="preserve"> </w:t>
      </w:r>
      <w:r>
        <w:rPr>
          <w:lang w:val="fr-CA"/>
        </w:rPr>
        <w:t xml:space="preserve">qui joue le rôle d’indice qui prend les valeurs de 0 à la taille du tableau contenue dans </w:t>
      </w:r>
      <w:r w:rsidRPr="00042451">
        <w:rPr>
          <w:i/>
          <w:lang w:val="fr-CA"/>
        </w:rPr>
        <w:t>tableauDe5Int</w:t>
      </w:r>
      <w:r w:rsidRPr="006B1CE1">
        <w:rPr>
          <w:lang w:val="fr-CA"/>
        </w:rPr>
        <w:t>.</w:t>
      </w:r>
      <w:r w:rsidRPr="00042451">
        <w:rPr>
          <w:i/>
          <w:lang w:val="fr-CA"/>
        </w:rPr>
        <w:t>length</w:t>
      </w:r>
      <w:r>
        <w:rPr>
          <w:lang w:val="fr-CA"/>
        </w:rPr>
        <w:t>.</w:t>
      </w:r>
      <w:r w:rsidRPr="00A67E11">
        <w:rPr>
          <w:lang w:val="fr-CA"/>
        </w:rPr>
        <w:t xml:space="preserve"> </w:t>
      </w:r>
      <w:r>
        <w:rPr>
          <w:lang w:val="fr-CA"/>
        </w:rPr>
        <w:t xml:space="preserve">Le corps du </w:t>
      </w:r>
      <w:r w:rsidRPr="000C2E4C">
        <w:rPr>
          <w:i/>
          <w:lang w:val="fr-CA"/>
        </w:rPr>
        <w:t>for</w:t>
      </w:r>
      <w:r w:rsidRPr="00A67E11">
        <w:rPr>
          <w:lang w:val="fr-CA"/>
        </w:rPr>
        <w:t xml:space="preserve"> imprime</w:t>
      </w:r>
      <w:r>
        <w:rPr>
          <w:lang w:val="fr-CA"/>
        </w:rPr>
        <w:t xml:space="preserve"> </w:t>
      </w:r>
      <w:r w:rsidRPr="00A67E11">
        <w:rPr>
          <w:lang w:val="fr-CA"/>
        </w:rPr>
        <w:t xml:space="preserve">l’indice </w:t>
      </w:r>
      <w:r w:rsidRPr="005614BD">
        <w:rPr>
          <w:i/>
          <w:lang w:val="fr-CA"/>
        </w:rPr>
        <w:t>i</w:t>
      </w:r>
      <w:r w:rsidRPr="00A67E11">
        <w:rPr>
          <w:lang w:val="fr-CA"/>
        </w:rPr>
        <w:t xml:space="preserve"> avec l’élément corr</w:t>
      </w:r>
      <w:r>
        <w:rPr>
          <w:lang w:val="fr-CA"/>
        </w:rPr>
        <w:t>e</w:t>
      </w:r>
      <w:r w:rsidRPr="00A67E11">
        <w:rPr>
          <w:lang w:val="fr-CA"/>
        </w:rPr>
        <w:t>spondant du tableau</w:t>
      </w:r>
      <w:r>
        <w:rPr>
          <w:lang w:val="fr-CA"/>
        </w:rPr>
        <w:t xml:space="preserve"> désigné par </w:t>
      </w:r>
      <w:r w:rsidRPr="000C2E4C">
        <w:rPr>
          <w:i/>
          <w:lang w:val="fr-CA"/>
        </w:rPr>
        <w:t>tableauDe5Int</w:t>
      </w:r>
      <w:r w:rsidRPr="000C2E4C">
        <w:rPr>
          <w:lang w:val="fr-CA"/>
        </w:rPr>
        <w:t>[</w:t>
      </w:r>
      <w:r w:rsidRPr="000C2E4C">
        <w:rPr>
          <w:i/>
          <w:lang w:val="fr-CA"/>
        </w:rPr>
        <w:t>i</w:t>
      </w:r>
      <w:r w:rsidRPr="000C2E4C">
        <w:rPr>
          <w:lang w:val="fr-CA"/>
        </w:rPr>
        <w:t>]</w:t>
      </w:r>
      <w:r w:rsidRPr="00A67E11">
        <w:rPr>
          <w:lang w:val="fr-CA"/>
        </w:rPr>
        <w:t>.</w:t>
      </w:r>
    </w:p>
    <w:p w14:paraId="7DFD28DF" w14:textId="77777777" w:rsidR="00E34CFC" w:rsidRPr="009A50DE" w:rsidRDefault="00E34CFC" w:rsidP="00E34CFC">
      <w:pPr>
        <w:rPr>
          <w:rFonts w:ascii="Courier New" w:hAnsi="Courier New" w:cs="Courier New"/>
          <w:lang w:val="en-CA"/>
        </w:rPr>
      </w:pPr>
      <w:r w:rsidRPr="0062072F">
        <w:rPr>
          <w:rFonts w:ascii="Courier New" w:hAnsi="Courier New" w:cs="Courier New"/>
          <w:lang w:val="fr-CA"/>
        </w:rPr>
        <w:t xml:space="preserve">        </w:t>
      </w:r>
      <w:r w:rsidRPr="009A50DE">
        <w:rPr>
          <w:rFonts w:ascii="Courier New" w:hAnsi="Courier New" w:cs="Courier New"/>
          <w:lang w:val="en-CA"/>
        </w:rPr>
        <w:t xml:space="preserve">for (int i = 0; i &lt; tableauDe5Int.length; i++)           </w:t>
      </w:r>
    </w:p>
    <w:p w14:paraId="7415FF16"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System.out.println(i+" "+ tableauDe5Int[i]);</w:t>
      </w:r>
    </w:p>
    <w:p w14:paraId="0AE7F232" w14:textId="77777777" w:rsidR="00E34CFC" w:rsidRPr="009A50DE" w:rsidRDefault="00E34CFC" w:rsidP="00E34CFC">
      <w:pPr>
        <w:pStyle w:val="Corpsdetexte"/>
        <w:rPr>
          <w:lang w:val="en-CA"/>
        </w:rPr>
      </w:pPr>
    </w:p>
    <w:p w14:paraId="7F431DBC" w14:textId="77777777" w:rsidR="00E34CFC" w:rsidRDefault="00E34CFC" w:rsidP="00E34CFC">
      <w:pPr>
        <w:pStyle w:val="Corpsdetexte"/>
        <w:rPr>
          <w:lang w:val="fr-CA"/>
        </w:rPr>
      </w:pPr>
      <w:r w:rsidRPr="00A67E11">
        <w:rPr>
          <w:lang w:val="fr-CA"/>
        </w:rPr>
        <w:t xml:space="preserve">Le deuxième </w:t>
      </w:r>
      <w:r w:rsidRPr="00A67E11">
        <w:rPr>
          <w:i/>
          <w:lang w:val="fr-CA"/>
        </w:rPr>
        <w:t>for</w:t>
      </w:r>
      <w:r w:rsidRPr="00A67E11">
        <w:rPr>
          <w:lang w:val="fr-CA"/>
        </w:rPr>
        <w:t xml:space="preserve"> </w:t>
      </w:r>
      <w:r>
        <w:rPr>
          <w:lang w:val="fr-CA"/>
        </w:rPr>
        <w:t>montre</w:t>
      </w:r>
      <w:r w:rsidRPr="00A67E11">
        <w:rPr>
          <w:lang w:val="fr-CA"/>
        </w:rPr>
        <w:t xml:space="preserve"> une forme spéciale du </w:t>
      </w:r>
      <w:r w:rsidRPr="00B405A0">
        <w:rPr>
          <w:i/>
          <w:lang w:val="fr-CA"/>
        </w:rPr>
        <w:t>for</w:t>
      </w:r>
      <w:r w:rsidRPr="00A67E11">
        <w:rPr>
          <w:lang w:val="fr-CA"/>
        </w:rPr>
        <w:t xml:space="preserve"> adaptée à l’i</w:t>
      </w:r>
      <w:r>
        <w:rPr>
          <w:lang w:val="fr-CA"/>
        </w:rPr>
        <w:t>t</w:t>
      </w:r>
      <w:r w:rsidRPr="00A67E11">
        <w:rPr>
          <w:lang w:val="fr-CA"/>
        </w:rPr>
        <w:t>ération des éléments du tableau</w:t>
      </w:r>
      <w:r>
        <w:rPr>
          <w:lang w:val="fr-CA"/>
        </w:rPr>
        <w:t xml:space="preserve"> sans avoir à spécifier un compteur explicite. </w:t>
      </w:r>
    </w:p>
    <w:p w14:paraId="4CD8B0A1" w14:textId="77777777" w:rsidR="00E34CFC" w:rsidRPr="009A50DE" w:rsidRDefault="00E34CFC" w:rsidP="00E34CFC">
      <w:pPr>
        <w:rPr>
          <w:rFonts w:ascii="Courier New" w:hAnsi="Courier New" w:cs="Courier New"/>
          <w:lang w:val="en-CA"/>
        </w:rPr>
      </w:pPr>
      <w:r w:rsidRPr="00987104">
        <w:rPr>
          <w:rFonts w:ascii="Courier New" w:hAnsi="Courier New" w:cs="Courier New"/>
          <w:lang w:val="fr-CA"/>
        </w:rPr>
        <w:t xml:space="preserve">        </w:t>
      </w:r>
      <w:r w:rsidRPr="009A50DE">
        <w:rPr>
          <w:rFonts w:ascii="Courier New" w:hAnsi="Courier New" w:cs="Courier New"/>
          <w:lang w:val="en-CA"/>
        </w:rPr>
        <w:t xml:space="preserve">for (int unInt : tableauDe5Int)            </w:t>
      </w:r>
    </w:p>
    <w:p w14:paraId="2FFCE9BB"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lastRenderedPageBreak/>
        <w:t xml:space="preserve">             System.out.println(unInt);</w:t>
      </w:r>
    </w:p>
    <w:p w14:paraId="149F6B3A" w14:textId="77777777" w:rsidR="00E34CFC" w:rsidRPr="009A50DE" w:rsidRDefault="00E34CFC" w:rsidP="00E34CFC">
      <w:pPr>
        <w:pStyle w:val="Corpsdetexte"/>
        <w:rPr>
          <w:lang w:val="en-CA"/>
        </w:rPr>
      </w:pPr>
    </w:p>
    <w:p w14:paraId="42E13DB4" w14:textId="24367736" w:rsidR="00E34CFC" w:rsidRDefault="00E34CFC" w:rsidP="00E34CFC">
      <w:pPr>
        <w:pStyle w:val="Corpsdetexte"/>
        <w:rPr>
          <w:lang w:val="fr-CA"/>
        </w:rPr>
      </w:pPr>
      <w:r>
        <w:rPr>
          <w:lang w:val="fr-CA"/>
        </w:rPr>
        <w:t xml:space="preserve">Le </w:t>
      </w:r>
      <w:r w:rsidRPr="001E11F0">
        <w:rPr>
          <w:i/>
          <w:lang w:val="fr-CA"/>
        </w:rPr>
        <w:t>for</w:t>
      </w:r>
      <w:r>
        <w:rPr>
          <w:lang w:val="fr-CA"/>
        </w:rPr>
        <w:t xml:space="preserve"> permet de spécifier une variable, ici </w:t>
      </w:r>
      <w:r w:rsidRPr="001E11F0">
        <w:rPr>
          <w:i/>
          <w:lang w:val="fr-CA"/>
        </w:rPr>
        <w:t>unInt</w:t>
      </w:r>
      <w:r>
        <w:rPr>
          <w:lang w:val="fr-CA"/>
        </w:rPr>
        <w:t xml:space="preserve">, qui représente un élément du tableau à l’intérieur du </w:t>
      </w:r>
      <w:r w:rsidRPr="001E11F0">
        <w:rPr>
          <w:i/>
          <w:lang w:val="fr-CA"/>
        </w:rPr>
        <w:t>for</w:t>
      </w:r>
      <w:r>
        <w:rPr>
          <w:lang w:val="fr-CA"/>
        </w:rPr>
        <w:t xml:space="preserve">. Le type de la variable est déclaré en entête devant le nom de la variable. La variable est suivie de « : » et du nom du tableau à parcourir. Le </w:t>
      </w:r>
      <w:r w:rsidRPr="00544F68">
        <w:rPr>
          <w:i/>
          <w:lang w:val="fr-CA"/>
        </w:rPr>
        <w:t>for</w:t>
      </w:r>
      <w:r>
        <w:rPr>
          <w:lang w:val="fr-CA"/>
        </w:rPr>
        <w:t xml:space="preserve"> parcoure ainsi les éléments du tableau du premier au dernier et affecte l’</w:t>
      </w:r>
      <w:r w:rsidR="009A60AF">
        <w:rPr>
          <w:lang w:val="fr-CA"/>
        </w:rPr>
        <w:t>élément</w:t>
      </w:r>
      <w:r>
        <w:rPr>
          <w:lang w:val="fr-CA"/>
        </w:rPr>
        <w:t xml:space="preserve"> courant de la boucle à la variable spécifiée, soit </w:t>
      </w:r>
      <w:r w:rsidRPr="00852A69">
        <w:rPr>
          <w:i/>
          <w:lang w:val="fr-CA"/>
        </w:rPr>
        <w:t>unInt</w:t>
      </w:r>
      <w:r>
        <w:rPr>
          <w:lang w:val="fr-CA"/>
        </w:rPr>
        <w:t>, dans l’exemple.</w:t>
      </w:r>
    </w:p>
    <w:p w14:paraId="5608ED9E" w14:textId="77777777" w:rsidR="00E34CFC" w:rsidRPr="00A67E11" w:rsidRDefault="00E34CFC" w:rsidP="00E34CFC">
      <w:pPr>
        <w:pStyle w:val="Corpsdetexte"/>
        <w:rPr>
          <w:lang w:val="fr-CA"/>
        </w:rPr>
      </w:pPr>
      <w:r w:rsidRPr="002D4BE7">
        <w:rPr>
          <w:b/>
          <w:lang w:val="fr-CA"/>
        </w:rPr>
        <w:t>Exercice</w:t>
      </w:r>
      <w:r>
        <w:rPr>
          <w:lang w:val="fr-CA"/>
        </w:rPr>
        <w:t>. Ajoutez à l’exemple précédent le calcul de la moyenne des éléments du tableau et la différence de chacun des éléments par rapport à la moyenne.</w:t>
      </w:r>
    </w:p>
    <w:p w14:paraId="2F90AE53" w14:textId="77777777" w:rsidR="00E34CFC" w:rsidRPr="0037551C" w:rsidRDefault="00E34CFC" w:rsidP="00E34CFC">
      <w:pPr>
        <w:pStyle w:val="Corpsdetexte"/>
        <w:rPr>
          <w:b/>
          <w:lang w:val="fr-CA"/>
        </w:rPr>
      </w:pPr>
      <w:r w:rsidRPr="0037551C">
        <w:rPr>
          <w:b/>
          <w:lang w:val="fr-CA"/>
        </w:rPr>
        <w:t>Tableaux multi-dimensionnels</w:t>
      </w:r>
    </w:p>
    <w:p w14:paraId="5C7C7D84" w14:textId="77777777" w:rsidR="00E34CFC" w:rsidRDefault="00E34CFC" w:rsidP="00E34CFC">
      <w:pPr>
        <w:pStyle w:val="Corpsdetexte"/>
        <w:rPr>
          <w:lang w:val="fr-CA"/>
        </w:rPr>
      </w:pPr>
      <w:r w:rsidRPr="00F439A7">
        <w:rPr>
          <w:lang w:val="fr-CA"/>
        </w:rPr>
        <w:t>En Java i</w:t>
      </w:r>
      <w:r>
        <w:rPr>
          <w:lang w:val="fr-CA"/>
        </w:rPr>
        <w:t xml:space="preserve">l est possible que chacun des éléments d’un tableau soit lui-même un tableau (par nécessairement de même dimension). </w:t>
      </w:r>
    </w:p>
    <w:p w14:paraId="2EE82937" w14:textId="77777777" w:rsidR="00E34CFC" w:rsidRDefault="00E34CFC" w:rsidP="006D7BD3">
      <w:pPr>
        <w:pStyle w:val="Corpsdetexte"/>
        <w:keepNext/>
        <w:keepLines/>
        <w:rPr>
          <w:lang w:val="fr-CA"/>
        </w:rPr>
      </w:pPr>
      <w:r w:rsidRPr="00724C9F">
        <w:rPr>
          <w:b/>
          <w:lang w:val="fr-CA"/>
        </w:rPr>
        <w:t>Exemple</w:t>
      </w:r>
      <w:r>
        <w:rPr>
          <w:lang w:val="fr-CA"/>
        </w:rPr>
        <w:t>. L’exemple suivant illustre l’utilisation d’un tableau à deux dimensions (matrice).</w:t>
      </w:r>
    </w:p>
    <w:p w14:paraId="04AB2FA7" w14:textId="77777777" w:rsidR="006D7BD3" w:rsidRPr="00B37E71" w:rsidRDefault="006D7BD3" w:rsidP="006D7BD3">
      <w:pPr>
        <w:pStyle w:val="Code"/>
        <w:rPr>
          <w:lang w:val="en-US" w:eastAsia="fr-CA"/>
        </w:rPr>
      </w:pPr>
      <w:r w:rsidRPr="00B37E71">
        <w:rPr>
          <w:b/>
          <w:bCs/>
          <w:color w:val="800000"/>
          <w:lang w:val="en-US" w:eastAsia="fr-CA"/>
        </w:rPr>
        <w:t>public</w:t>
      </w:r>
      <w:r w:rsidRPr="00B37E71">
        <w:rPr>
          <w:lang w:val="en-US" w:eastAsia="fr-CA"/>
        </w:rPr>
        <w:t xml:space="preserve"> </w:t>
      </w:r>
      <w:r w:rsidRPr="00B37E71">
        <w:rPr>
          <w:b/>
          <w:bCs/>
          <w:color w:val="800000"/>
          <w:lang w:val="en-US" w:eastAsia="fr-CA"/>
        </w:rPr>
        <w:t>class</w:t>
      </w:r>
      <w:r w:rsidRPr="00B37E71">
        <w:rPr>
          <w:lang w:val="en-US" w:eastAsia="fr-CA"/>
        </w:rPr>
        <w:t xml:space="preserve"> ExempleTableau </w:t>
      </w:r>
      <w:r w:rsidRPr="00B37E71">
        <w:rPr>
          <w:color w:val="800080"/>
          <w:lang w:val="en-US" w:eastAsia="fr-CA"/>
        </w:rPr>
        <w:t>{</w:t>
      </w:r>
    </w:p>
    <w:p w14:paraId="364FC5A7" w14:textId="77777777" w:rsidR="006D7BD3" w:rsidRPr="00B37E71" w:rsidRDefault="006D7BD3" w:rsidP="006D7BD3">
      <w:pPr>
        <w:pStyle w:val="Code"/>
        <w:rPr>
          <w:lang w:val="en-US" w:eastAsia="fr-CA"/>
        </w:rPr>
      </w:pPr>
      <w:r w:rsidRPr="00B37E71">
        <w:rPr>
          <w:lang w:val="en-US" w:eastAsia="fr-CA"/>
        </w:rPr>
        <w:t xml:space="preserve">    </w:t>
      </w:r>
      <w:r w:rsidRPr="00B37E71">
        <w:rPr>
          <w:b/>
          <w:bCs/>
          <w:color w:val="800000"/>
          <w:lang w:val="en-US" w:eastAsia="fr-CA"/>
        </w:rPr>
        <w:t>public</w:t>
      </w:r>
      <w:r w:rsidRPr="00B37E71">
        <w:rPr>
          <w:lang w:val="en-US" w:eastAsia="fr-CA"/>
        </w:rPr>
        <w:t xml:space="preserve"> </w:t>
      </w:r>
      <w:r w:rsidRPr="00B37E71">
        <w:rPr>
          <w:b/>
          <w:bCs/>
          <w:color w:val="800000"/>
          <w:lang w:val="en-US" w:eastAsia="fr-CA"/>
        </w:rPr>
        <w:t>static</w:t>
      </w:r>
      <w:r w:rsidRPr="00B37E71">
        <w:rPr>
          <w:lang w:val="en-US" w:eastAsia="fr-CA"/>
        </w:rPr>
        <w:t xml:space="preserve"> </w:t>
      </w:r>
      <w:r w:rsidRPr="00B37E71">
        <w:rPr>
          <w:color w:val="BB7977"/>
          <w:lang w:val="en-US" w:eastAsia="fr-CA"/>
        </w:rPr>
        <w:t>void</w:t>
      </w:r>
      <w:r w:rsidRPr="00B37E71">
        <w:rPr>
          <w:lang w:val="en-US" w:eastAsia="fr-CA"/>
        </w:rPr>
        <w:t xml:space="preserve"> main</w:t>
      </w:r>
      <w:r w:rsidRPr="00B37E71">
        <w:rPr>
          <w:color w:val="808030"/>
          <w:lang w:val="en-US" w:eastAsia="fr-CA"/>
        </w:rPr>
        <w:t>(</w:t>
      </w:r>
      <w:r w:rsidRPr="00B37E71">
        <w:rPr>
          <w:b/>
          <w:bCs/>
          <w:color w:val="BB7977"/>
          <w:lang w:val="en-US" w:eastAsia="fr-CA"/>
        </w:rPr>
        <w:t>String</w:t>
      </w:r>
      <w:r w:rsidRPr="00B37E71">
        <w:rPr>
          <w:color w:val="808030"/>
          <w:lang w:val="en-US" w:eastAsia="fr-CA"/>
        </w:rPr>
        <w:t>[]</w:t>
      </w:r>
      <w:r w:rsidRPr="00B37E71">
        <w:rPr>
          <w:lang w:val="en-US" w:eastAsia="fr-CA"/>
        </w:rPr>
        <w:t xml:space="preserve"> args</w:t>
      </w:r>
      <w:r w:rsidRPr="00B37E71">
        <w:rPr>
          <w:color w:val="808030"/>
          <w:lang w:val="en-US" w:eastAsia="fr-CA"/>
        </w:rPr>
        <w:t>)</w:t>
      </w:r>
      <w:r w:rsidRPr="00B37E71">
        <w:rPr>
          <w:lang w:val="en-US" w:eastAsia="fr-CA"/>
        </w:rPr>
        <w:t xml:space="preserve"> </w:t>
      </w:r>
      <w:r w:rsidRPr="00B37E71">
        <w:rPr>
          <w:color w:val="800080"/>
          <w:lang w:val="en-US" w:eastAsia="fr-CA"/>
        </w:rPr>
        <w:t>{</w:t>
      </w:r>
    </w:p>
    <w:p w14:paraId="2D5E630C" w14:textId="77777777" w:rsidR="006D7BD3" w:rsidRPr="00B37E71" w:rsidRDefault="006D7BD3" w:rsidP="006D7BD3">
      <w:pPr>
        <w:pStyle w:val="Code"/>
        <w:rPr>
          <w:lang w:val="en-US" w:eastAsia="fr-CA"/>
        </w:rPr>
      </w:pPr>
      <w:r w:rsidRPr="00B37E71">
        <w:rPr>
          <w:lang w:val="en-US" w:eastAsia="fr-CA"/>
        </w:rPr>
        <w:t xml:space="preserve">        </w:t>
      </w:r>
      <w:r w:rsidRPr="00B37E71">
        <w:rPr>
          <w:color w:val="BB7977"/>
          <w:lang w:val="en-US" w:eastAsia="fr-CA"/>
        </w:rPr>
        <w:t>int</w:t>
      </w:r>
      <w:r w:rsidRPr="00B37E71">
        <w:rPr>
          <w:lang w:val="en-US" w:eastAsia="fr-CA"/>
        </w:rPr>
        <w:t xml:space="preserve"> tableauDe5Int</w:t>
      </w:r>
      <w:r w:rsidRPr="00B37E71">
        <w:rPr>
          <w:color w:val="808030"/>
          <w:lang w:val="en-US" w:eastAsia="fr-CA"/>
        </w:rPr>
        <w:t>[]</w:t>
      </w:r>
      <w:r w:rsidRPr="00B37E71">
        <w:rPr>
          <w:lang w:val="en-US" w:eastAsia="fr-CA"/>
        </w:rPr>
        <w:t xml:space="preserve"> </w:t>
      </w:r>
      <w:r w:rsidRPr="00B37E71">
        <w:rPr>
          <w:color w:val="808030"/>
          <w:lang w:val="en-US" w:eastAsia="fr-CA"/>
        </w:rPr>
        <w:t>=</w:t>
      </w:r>
      <w:r w:rsidRPr="00B37E71">
        <w:rPr>
          <w:lang w:val="en-US" w:eastAsia="fr-CA"/>
        </w:rPr>
        <w:t xml:space="preserve"> </w:t>
      </w:r>
      <w:r w:rsidRPr="00B37E71">
        <w:rPr>
          <w:color w:val="800080"/>
          <w:lang w:val="en-US" w:eastAsia="fr-CA"/>
        </w:rPr>
        <w:t>{</w:t>
      </w:r>
      <w:r w:rsidRPr="00B37E71">
        <w:rPr>
          <w:color w:val="008C00"/>
          <w:lang w:val="en-US" w:eastAsia="fr-CA"/>
        </w:rPr>
        <w:t>12</w:t>
      </w:r>
      <w:r w:rsidRPr="00B37E71">
        <w:rPr>
          <w:color w:val="808030"/>
          <w:lang w:val="en-US" w:eastAsia="fr-CA"/>
        </w:rPr>
        <w:t>,</w:t>
      </w:r>
      <w:r w:rsidRPr="00B37E71">
        <w:rPr>
          <w:lang w:val="en-US" w:eastAsia="fr-CA"/>
        </w:rPr>
        <w:t xml:space="preserve"> </w:t>
      </w:r>
      <w:r w:rsidRPr="00B37E71">
        <w:rPr>
          <w:color w:val="008C00"/>
          <w:lang w:val="en-US" w:eastAsia="fr-CA"/>
        </w:rPr>
        <w:t>3</w:t>
      </w:r>
      <w:r w:rsidRPr="00B37E71">
        <w:rPr>
          <w:color w:val="808030"/>
          <w:lang w:val="en-US" w:eastAsia="fr-CA"/>
        </w:rPr>
        <w:t>,</w:t>
      </w:r>
      <w:r w:rsidRPr="00B37E71">
        <w:rPr>
          <w:lang w:val="en-US" w:eastAsia="fr-CA"/>
        </w:rPr>
        <w:t xml:space="preserve"> </w:t>
      </w:r>
      <w:r w:rsidRPr="00B37E71">
        <w:rPr>
          <w:color w:val="008C00"/>
          <w:lang w:val="en-US" w:eastAsia="fr-CA"/>
        </w:rPr>
        <w:t>154</w:t>
      </w:r>
      <w:r w:rsidRPr="00B37E71">
        <w:rPr>
          <w:color w:val="808030"/>
          <w:lang w:val="en-US" w:eastAsia="fr-CA"/>
        </w:rPr>
        <w:t>,</w:t>
      </w:r>
      <w:r w:rsidRPr="00B37E71">
        <w:rPr>
          <w:lang w:val="en-US" w:eastAsia="fr-CA"/>
        </w:rPr>
        <w:t xml:space="preserve"> </w:t>
      </w:r>
      <w:r w:rsidRPr="00B37E71">
        <w:rPr>
          <w:color w:val="808030"/>
          <w:lang w:val="en-US" w:eastAsia="fr-CA"/>
        </w:rPr>
        <w:t>-</w:t>
      </w:r>
      <w:r w:rsidRPr="00B37E71">
        <w:rPr>
          <w:color w:val="008C00"/>
          <w:lang w:val="en-US" w:eastAsia="fr-CA"/>
        </w:rPr>
        <w:t>5</w:t>
      </w:r>
      <w:r w:rsidRPr="00B37E71">
        <w:rPr>
          <w:color w:val="808030"/>
          <w:lang w:val="en-US" w:eastAsia="fr-CA"/>
        </w:rPr>
        <w:t>,</w:t>
      </w:r>
      <w:r w:rsidRPr="00B37E71">
        <w:rPr>
          <w:lang w:val="en-US" w:eastAsia="fr-CA"/>
        </w:rPr>
        <w:t xml:space="preserve"> </w:t>
      </w:r>
      <w:r w:rsidRPr="00B37E71">
        <w:rPr>
          <w:color w:val="008C00"/>
          <w:lang w:val="en-US" w:eastAsia="fr-CA"/>
        </w:rPr>
        <w:t>17</w:t>
      </w:r>
      <w:r w:rsidRPr="00B37E71">
        <w:rPr>
          <w:color w:val="800080"/>
          <w:lang w:val="en-US" w:eastAsia="fr-CA"/>
        </w:rPr>
        <w:t>};</w:t>
      </w:r>
    </w:p>
    <w:p w14:paraId="190A92DC" w14:textId="77777777" w:rsidR="006D7BD3" w:rsidRPr="00B37E71" w:rsidRDefault="006D7BD3" w:rsidP="006D7BD3">
      <w:pPr>
        <w:pStyle w:val="Code"/>
        <w:rPr>
          <w:lang w:val="en-US" w:eastAsia="fr-CA"/>
        </w:rPr>
      </w:pPr>
      <w:r w:rsidRPr="00B37E71">
        <w:rPr>
          <w:lang w:val="en-US" w:eastAsia="fr-CA"/>
        </w:rPr>
        <w:t xml:space="preserve">        </w:t>
      </w:r>
      <w:r w:rsidRPr="00B37E71">
        <w:rPr>
          <w:b/>
          <w:bCs/>
          <w:color w:val="800000"/>
          <w:lang w:val="en-US" w:eastAsia="fr-CA"/>
        </w:rPr>
        <w:t>for</w:t>
      </w:r>
      <w:r w:rsidRPr="00B37E71">
        <w:rPr>
          <w:lang w:val="en-US" w:eastAsia="fr-CA"/>
        </w:rPr>
        <w:t xml:space="preserve"> </w:t>
      </w:r>
      <w:r w:rsidRPr="00B37E71">
        <w:rPr>
          <w:color w:val="808030"/>
          <w:lang w:val="en-US" w:eastAsia="fr-CA"/>
        </w:rPr>
        <w:t>(</w:t>
      </w:r>
      <w:r w:rsidRPr="00B37E71">
        <w:rPr>
          <w:color w:val="BB7977"/>
          <w:lang w:val="en-US" w:eastAsia="fr-CA"/>
        </w:rPr>
        <w:t>int</w:t>
      </w:r>
      <w:r w:rsidRPr="00B37E71">
        <w:rPr>
          <w:lang w:val="en-US" w:eastAsia="fr-CA"/>
        </w:rPr>
        <w:t xml:space="preserve"> i </w:t>
      </w:r>
      <w:r w:rsidRPr="00B37E71">
        <w:rPr>
          <w:color w:val="808030"/>
          <w:lang w:val="en-US" w:eastAsia="fr-CA"/>
        </w:rPr>
        <w:t>=</w:t>
      </w:r>
      <w:r w:rsidRPr="00B37E71">
        <w:rPr>
          <w:lang w:val="en-US" w:eastAsia="fr-CA"/>
        </w:rPr>
        <w:t xml:space="preserve"> </w:t>
      </w:r>
      <w:r w:rsidRPr="00B37E71">
        <w:rPr>
          <w:color w:val="008C00"/>
          <w:lang w:val="en-US" w:eastAsia="fr-CA"/>
        </w:rPr>
        <w:t>0</w:t>
      </w:r>
      <w:r w:rsidRPr="00B37E71">
        <w:rPr>
          <w:color w:val="800080"/>
          <w:lang w:val="en-US" w:eastAsia="fr-CA"/>
        </w:rPr>
        <w:t>;</w:t>
      </w:r>
      <w:r w:rsidRPr="00B37E71">
        <w:rPr>
          <w:lang w:val="en-US" w:eastAsia="fr-CA"/>
        </w:rPr>
        <w:t xml:space="preserve"> i </w:t>
      </w:r>
      <w:r w:rsidRPr="00B37E71">
        <w:rPr>
          <w:color w:val="808030"/>
          <w:lang w:val="en-US" w:eastAsia="fr-CA"/>
        </w:rPr>
        <w:t>&lt;</w:t>
      </w:r>
      <w:r w:rsidRPr="00B37E71">
        <w:rPr>
          <w:lang w:val="en-US" w:eastAsia="fr-CA"/>
        </w:rPr>
        <w:t xml:space="preserve"> tableauDe5Int</w:t>
      </w:r>
      <w:r w:rsidRPr="00B37E71">
        <w:rPr>
          <w:color w:val="808030"/>
          <w:lang w:val="en-US" w:eastAsia="fr-CA"/>
        </w:rPr>
        <w:t>.</w:t>
      </w:r>
      <w:r w:rsidRPr="00B37E71">
        <w:rPr>
          <w:lang w:val="en-US" w:eastAsia="fr-CA"/>
        </w:rPr>
        <w:t>length</w:t>
      </w:r>
      <w:r w:rsidRPr="00B37E71">
        <w:rPr>
          <w:color w:val="800080"/>
          <w:lang w:val="en-US" w:eastAsia="fr-CA"/>
        </w:rPr>
        <w:t>;</w:t>
      </w:r>
      <w:r w:rsidRPr="00B37E71">
        <w:rPr>
          <w:lang w:val="en-US" w:eastAsia="fr-CA"/>
        </w:rPr>
        <w:t xml:space="preserve"> i</w:t>
      </w:r>
      <w:r w:rsidRPr="00B37E71">
        <w:rPr>
          <w:color w:val="808030"/>
          <w:lang w:val="en-US" w:eastAsia="fr-CA"/>
        </w:rPr>
        <w:t>++)</w:t>
      </w:r>
      <w:r w:rsidRPr="00B37E71">
        <w:rPr>
          <w:lang w:val="en-US" w:eastAsia="fr-CA"/>
        </w:rPr>
        <w:t xml:space="preserve">           </w:t>
      </w:r>
    </w:p>
    <w:p w14:paraId="45B0D10C" w14:textId="77777777" w:rsidR="006D7BD3" w:rsidRPr="00B37E71" w:rsidRDefault="006D7BD3" w:rsidP="006D7BD3">
      <w:pPr>
        <w:pStyle w:val="Code"/>
        <w:rPr>
          <w:lang w:val="en-US" w:eastAsia="fr-CA"/>
        </w:rPr>
      </w:pPr>
      <w:r w:rsidRPr="00B37E71">
        <w:rPr>
          <w:lang w:val="en-US" w:eastAsia="fr-CA"/>
        </w:rPr>
        <w:t xml:space="preserve">            </w:t>
      </w:r>
      <w:r w:rsidRPr="00B37E71">
        <w:rPr>
          <w:b/>
          <w:bCs/>
          <w:color w:val="BB7977"/>
          <w:lang w:val="en-US" w:eastAsia="fr-CA"/>
        </w:rPr>
        <w:t>System</w:t>
      </w:r>
      <w:r w:rsidRPr="00B37E71">
        <w:rPr>
          <w:color w:val="808030"/>
          <w:lang w:val="en-US" w:eastAsia="fr-CA"/>
        </w:rPr>
        <w:t>.</w:t>
      </w:r>
      <w:r w:rsidRPr="00B37E71">
        <w:rPr>
          <w:lang w:val="en-US" w:eastAsia="fr-CA"/>
        </w:rPr>
        <w:t>out</w:t>
      </w:r>
      <w:r w:rsidRPr="00B37E71">
        <w:rPr>
          <w:color w:val="808030"/>
          <w:lang w:val="en-US" w:eastAsia="fr-CA"/>
        </w:rPr>
        <w:t>.</w:t>
      </w:r>
      <w:r w:rsidRPr="00B37E71">
        <w:rPr>
          <w:lang w:val="en-US" w:eastAsia="fr-CA"/>
        </w:rPr>
        <w:t>println</w:t>
      </w:r>
      <w:r w:rsidRPr="00B37E71">
        <w:rPr>
          <w:color w:val="808030"/>
          <w:lang w:val="en-US" w:eastAsia="fr-CA"/>
        </w:rPr>
        <w:t>(</w:t>
      </w:r>
      <w:r w:rsidRPr="00B37E71">
        <w:rPr>
          <w:lang w:val="en-US" w:eastAsia="fr-CA"/>
        </w:rPr>
        <w:t>i</w:t>
      </w:r>
      <w:r w:rsidRPr="00B37E71">
        <w:rPr>
          <w:color w:val="808030"/>
          <w:lang w:val="en-US" w:eastAsia="fr-CA"/>
        </w:rPr>
        <w:t>+</w:t>
      </w:r>
      <w:r w:rsidRPr="00B37E71">
        <w:rPr>
          <w:color w:val="0000E6"/>
          <w:lang w:val="en-US" w:eastAsia="fr-CA"/>
        </w:rPr>
        <w:t>" "</w:t>
      </w:r>
      <w:r w:rsidRPr="00B37E71">
        <w:rPr>
          <w:color w:val="808030"/>
          <w:lang w:val="en-US" w:eastAsia="fr-CA"/>
        </w:rPr>
        <w:t>+</w:t>
      </w:r>
      <w:r w:rsidRPr="00B37E71">
        <w:rPr>
          <w:lang w:val="en-US" w:eastAsia="fr-CA"/>
        </w:rPr>
        <w:t xml:space="preserve"> tableauDe5Int</w:t>
      </w:r>
      <w:r w:rsidRPr="00B37E71">
        <w:rPr>
          <w:color w:val="808030"/>
          <w:lang w:val="en-US" w:eastAsia="fr-CA"/>
        </w:rPr>
        <w:t>[</w:t>
      </w:r>
      <w:r w:rsidRPr="00B37E71">
        <w:rPr>
          <w:lang w:val="en-US" w:eastAsia="fr-CA"/>
        </w:rPr>
        <w:t>i</w:t>
      </w:r>
      <w:r w:rsidRPr="00B37E71">
        <w:rPr>
          <w:color w:val="808030"/>
          <w:lang w:val="en-US" w:eastAsia="fr-CA"/>
        </w:rPr>
        <w:t>])</w:t>
      </w:r>
      <w:r w:rsidRPr="00B37E71">
        <w:rPr>
          <w:color w:val="800080"/>
          <w:lang w:val="en-US" w:eastAsia="fr-CA"/>
        </w:rPr>
        <w:t>;</w:t>
      </w:r>
    </w:p>
    <w:p w14:paraId="2B508C02" w14:textId="77777777" w:rsidR="006D7BD3" w:rsidRPr="00B37E71" w:rsidRDefault="006D7BD3" w:rsidP="006D7BD3">
      <w:pPr>
        <w:pStyle w:val="Code"/>
        <w:rPr>
          <w:lang w:val="en-US" w:eastAsia="fr-CA"/>
        </w:rPr>
      </w:pPr>
      <w:r w:rsidRPr="00B37E71">
        <w:rPr>
          <w:lang w:val="en-US" w:eastAsia="fr-CA"/>
        </w:rPr>
        <w:t xml:space="preserve">        </w:t>
      </w:r>
      <w:r w:rsidRPr="00B37E71">
        <w:rPr>
          <w:b/>
          <w:bCs/>
          <w:color w:val="800000"/>
          <w:lang w:val="en-US" w:eastAsia="fr-CA"/>
        </w:rPr>
        <w:t>for</w:t>
      </w:r>
      <w:r w:rsidRPr="00B37E71">
        <w:rPr>
          <w:lang w:val="en-US" w:eastAsia="fr-CA"/>
        </w:rPr>
        <w:t xml:space="preserve"> </w:t>
      </w:r>
      <w:r w:rsidRPr="00B37E71">
        <w:rPr>
          <w:color w:val="808030"/>
          <w:lang w:val="en-US" w:eastAsia="fr-CA"/>
        </w:rPr>
        <w:t>(</w:t>
      </w:r>
      <w:r w:rsidRPr="00B37E71">
        <w:rPr>
          <w:color w:val="BB7977"/>
          <w:lang w:val="en-US" w:eastAsia="fr-CA"/>
        </w:rPr>
        <w:t>int</w:t>
      </w:r>
      <w:r w:rsidRPr="00B37E71">
        <w:rPr>
          <w:lang w:val="en-US" w:eastAsia="fr-CA"/>
        </w:rPr>
        <w:t xml:space="preserve"> unInt </w:t>
      </w:r>
      <w:r w:rsidRPr="00B37E71">
        <w:rPr>
          <w:color w:val="808030"/>
          <w:lang w:val="en-US" w:eastAsia="fr-CA"/>
        </w:rPr>
        <w:t>:</w:t>
      </w:r>
      <w:r w:rsidRPr="00B37E71">
        <w:rPr>
          <w:lang w:val="en-US" w:eastAsia="fr-CA"/>
        </w:rPr>
        <w:t xml:space="preserve"> tableauDe5Int</w:t>
      </w:r>
      <w:r w:rsidRPr="00B37E71">
        <w:rPr>
          <w:color w:val="808030"/>
          <w:lang w:val="en-US" w:eastAsia="fr-CA"/>
        </w:rPr>
        <w:t>)</w:t>
      </w:r>
      <w:r w:rsidRPr="00B37E71">
        <w:rPr>
          <w:lang w:val="en-US" w:eastAsia="fr-CA"/>
        </w:rPr>
        <w:t xml:space="preserve">            </w:t>
      </w:r>
    </w:p>
    <w:p w14:paraId="4C17E99D" w14:textId="77777777" w:rsidR="006D7BD3" w:rsidRPr="00B37E71" w:rsidRDefault="006D7BD3" w:rsidP="006D7BD3">
      <w:pPr>
        <w:pStyle w:val="Code"/>
        <w:rPr>
          <w:lang w:val="en-US" w:eastAsia="fr-CA"/>
        </w:rPr>
      </w:pPr>
      <w:r w:rsidRPr="00B37E71">
        <w:rPr>
          <w:lang w:val="en-US" w:eastAsia="fr-CA"/>
        </w:rPr>
        <w:t xml:space="preserve">             </w:t>
      </w:r>
      <w:r w:rsidRPr="00B37E71">
        <w:rPr>
          <w:b/>
          <w:bCs/>
          <w:color w:val="BB7977"/>
          <w:lang w:val="en-US" w:eastAsia="fr-CA"/>
        </w:rPr>
        <w:t>System</w:t>
      </w:r>
      <w:r w:rsidRPr="00B37E71">
        <w:rPr>
          <w:color w:val="808030"/>
          <w:lang w:val="en-US" w:eastAsia="fr-CA"/>
        </w:rPr>
        <w:t>.</w:t>
      </w:r>
      <w:r w:rsidRPr="00B37E71">
        <w:rPr>
          <w:lang w:val="en-US" w:eastAsia="fr-CA"/>
        </w:rPr>
        <w:t>out</w:t>
      </w:r>
      <w:r w:rsidRPr="00B37E71">
        <w:rPr>
          <w:color w:val="808030"/>
          <w:lang w:val="en-US" w:eastAsia="fr-CA"/>
        </w:rPr>
        <w:t>.</w:t>
      </w:r>
      <w:r w:rsidRPr="00B37E71">
        <w:rPr>
          <w:lang w:val="en-US" w:eastAsia="fr-CA"/>
        </w:rPr>
        <w:t>println</w:t>
      </w:r>
      <w:r w:rsidRPr="00B37E71">
        <w:rPr>
          <w:color w:val="808030"/>
          <w:lang w:val="en-US" w:eastAsia="fr-CA"/>
        </w:rPr>
        <w:t>(</w:t>
      </w:r>
      <w:r w:rsidRPr="00B37E71">
        <w:rPr>
          <w:lang w:val="en-US" w:eastAsia="fr-CA"/>
        </w:rPr>
        <w:t>unInt</w:t>
      </w:r>
      <w:r w:rsidRPr="00B37E71">
        <w:rPr>
          <w:color w:val="808030"/>
          <w:lang w:val="en-US" w:eastAsia="fr-CA"/>
        </w:rPr>
        <w:t>)</w:t>
      </w:r>
      <w:r w:rsidRPr="00B37E71">
        <w:rPr>
          <w:color w:val="800080"/>
          <w:lang w:val="en-US" w:eastAsia="fr-CA"/>
        </w:rPr>
        <w:t>;</w:t>
      </w:r>
    </w:p>
    <w:p w14:paraId="4C6A116A" w14:textId="77777777" w:rsidR="006D7BD3" w:rsidRPr="006D7BD3" w:rsidRDefault="006D7BD3" w:rsidP="006D7BD3">
      <w:pPr>
        <w:pStyle w:val="Code"/>
        <w:rPr>
          <w:lang w:eastAsia="fr-CA"/>
        </w:rPr>
      </w:pPr>
      <w:r w:rsidRPr="00B37E71">
        <w:rPr>
          <w:lang w:val="en-US" w:eastAsia="fr-CA"/>
        </w:rPr>
        <w:t xml:space="preserve">    </w:t>
      </w:r>
      <w:r w:rsidRPr="006D7BD3">
        <w:rPr>
          <w:color w:val="800080"/>
          <w:lang w:eastAsia="fr-CA"/>
        </w:rPr>
        <w:t>}</w:t>
      </w:r>
    </w:p>
    <w:p w14:paraId="1C2AE022" w14:textId="77777777" w:rsidR="006D7BD3" w:rsidRPr="006D7BD3" w:rsidRDefault="006D7BD3" w:rsidP="006D7BD3">
      <w:pPr>
        <w:pStyle w:val="Code"/>
        <w:rPr>
          <w:lang w:eastAsia="fr-CA"/>
        </w:rPr>
      </w:pPr>
      <w:r w:rsidRPr="006D7BD3">
        <w:rPr>
          <w:color w:val="800080"/>
          <w:lang w:eastAsia="fr-CA"/>
        </w:rPr>
        <w:t>}</w:t>
      </w:r>
    </w:p>
    <w:p w14:paraId="07504938" w14:textId="77777777" w:rsidR="00E34CFC" w:rsidRDefault="00E34CFC" w:rsidP="00E34CFC">
      <w:pPr>
        <w:pStyle w:val="Corpsdetexte"/>
        <w:rPr>
          <w:lang w:val="fr-CA"/>
        </w:rPr>
      </w:pPr>
    </w:p>
    <w:p w14:paraId="2E15AF8E" w14:textId="77777777" w:rsidR="00E34CFC" w:rsidRDefault="00E34CFC" w:rsidP="00E34CFC">
      <w:pPr>
        <w:pStyle w:val="Corpsdetexte"/>
        <w:rPr>
          <w:lang w:val="fr-CA"/>
        </w:rPr>
      </w:pPr>
      <w:r>
        <w:rPr>
          <w:lang w:val="fr-CA"/>
        </w:rPr>
        <w:t xml:space="preserve">La déclaration du type multi-dimensionnel est faite par une séquence de [] pour désigner chacune des dimensions. Le code suivant déclare un tableau </w:t>
      </w:r>
      <w:r w:rsidRPr="00B63DF2">
        <w:rPr>
          <w:i/>
          <w:lang w:val="fr-CA"/>
        </w:rPr>
        <w:t>matrice2par3</w:t>
      </w:r>
      <w:r>
        <w:rPr>
          <w:lang w:val="fr-CA"/>
        </w:rPr>
        <w:t xml:space="preserve"> à deux dimensions, 2 lignes par 3 colonnes.</w:t>
      </w:r>
    </w:p>
    <w:p w14:paraId="10FC95A2" w14:textId="77777777" w:rsidR="00E34CFC" w:rsidRPr="00467374" w:rsidRDefault="00E34CFC" w:rsidP="00E34CFC">
      <w:pPr>
        <w:rPr>
          <w:rFonts w:ascii="Courier New" w:hAnsi="Courier New" w:cs="Courier New"/>
          <w:lang w:val="fr-CA"/>
        </w:rPr>
      </w:pPr>
      <w:r w:rsidRPr="00467374">
        <w:rPr>
          <w:rFonts w:ascii="Courier New" w:hAnsi="Courier New" w:cs="Courier New"/>
          <w:lang w:val="fr-CA"/>
        </w:rPr>
        <w:t xml:space="preserve">        int matrice2par3 [][] = {{11, 3, 2}, {-5, 7, 2 }};</w:t>
      </w:r>
    </w:p>
    <w:p w14:paraId="4505206C" w14:textId="77777777" w:rsidR="00E34CFC" w:rsidRDefault="00E34CFC" w:rsidP="00E34CFC">
      <w:pPr>
        <w:pStyle w:val="Corpsdetexte"/>
        <w:rPr>
          <w:lang w:val="fr-CA"/>
        </w:rPr>
      </w:pPr>
      <w:r>
        <w:rPr>
          <w:lang w:val="fr-CA"/>
        </w:rPr>
        <w:t xml:space="preserve">Les éléments sont énumérés ligne par ligne. </w:t>
      </w:r>
      <w:r w:rsidRPr="00F50F51">
        <w:rPr>
          <w:lang w:val="fr-CA"/>
        </w:rPr>
        <w:t>La notat</w:t>
      </w:r>
      <w:r>
        <w:rPr>
          <w:lang w:val="fr-CA"/>
        </w:rPr>
        <w:t xml:space="preserve">ion </w:t>
      </w:r>
      <w:r w:rsidRPr="00A5284D">
        <w:rPr>
          <w:i/>
          <w:lang w:val="fr-CA"/>
        </w:rPr>
        <w:t>matrice2par3</w:t>
      </w:r>
      <w:r>
        <w:rPr>
          <w:lang w:val="fr-CA"/>
        </w:rPr>
        <w:t>[2][3] représente l’élément de la deuxième ligne et de la troisième colonne.</w:t>
      </w:r>
    </w:p>
    <w:p w14:paraId="70B9AE64" w14:textId="77777777" w:rsidR="00E34CFC" w:rsidRPr="00A35E36" w:rsidRDefault="00E34CFC" w:rsidP="00E34CFC">
      <w:pPr>
        <w:pStyle w:val="Corpsdetexte"/>
        <w:rPr>
          <w:lang w:val="fr-CA"/>
        </w:rPr>
      </w:pPr>
      <w:r w:rsidRPr="00A35E36">
        <w:rPr>
          <w:lang w:val="fr-CA"/>
        </w:rPr>
        <w:t xml:space="preserve">Deux boucles imbriquées </w:t>
      </w:r>
      <w:r>
        <w:rPr>
          <w:lang w:val="fr-CA"/>
        </w:rPr>
        <w:t xml:space="preserve">avec compteur </w:t>
      </w:r>
      <w:r w:rsidRPr="00A35E36">
        <w:rPr>
          <w:lang w:val="fr-CA"/>
        </w:rPr>
        <w:t>parcourent l</w:t>
      </w:r>
      <w:r>
        <w:rPr>
          <w:lang w:val="fr-CA"/>
        </w:rPr>
        <w:t xml:space="preserve">es éléments ligne par ligne, une boucle pour chacune des deux dimensions. Le compteur </w:t>
      </w:r>
      <w:r w:rsidRPr="00A62267">
        <w:rPr>
          <w:i/>
          <w:lang w:val="fr-CA"/>
        </w:rPr>
        <w:t>i</w:t>
      </w:r>
      <w:r>
        <w:rPr>
          <w:lang w:val="fr-CA"/>
        </w:rPr>
        <w:t xml:space="preserve"> correspond à la ligne et </w:t>
      </w:r>
      <w:r w:rsidRPr="00A62267">
        <w:rPr>
          <w:i/>
          <w:lang w:val="fr-CA"/>
        </w:rPr>
        <w:t>j</w:t>
      </w:r>
      <w:r>
        <w:rPr>
          <w:lang w:val="fr-CA"/>
        </w:rPr>
        <w:t xml:space="preserve"> à la colonne.</w:t>
      </w:r>
    </w:p>
    <w:p w14:paraId="1E642665" w14:textId="77777777" w:rsidR="00E34CFC" w:rsidRPr="009A50DE" w:rsidRDefault="00E34CFC" w:rsidP="00E34CFC">
      <w:pPr>
        <w:rPr>
          <w:rFonts w:ascii="Courier New" w:hAnsi="Courier New" w:cs="Courier New"/>
          <w:lang w:val="en-CA"/>
        </w:rPr>
      </w:pPr>
      <w:r w:rsidRPr="004B3447">
        <w:rPr>
          <w:rFonts w:ascii="Courier New" w:hAnsi="Courier New" w:cs="Courier New"/>
          <w:lang w:val="fr-CA"/>
        </w:rPr>
        <w:lastRenderedPageBreak/>
        <w:t xml:space="preserve">        </w:t>
      </w:r>
      <w:r w:rsidRPr="009A50DE">
        <w:rPr>
          <w:rFonts w:ascii="Courier New" w:hAnsi="Courier New" w:cs="Courier New"/>
          <w:lang w:val="en-CA"/>
        </w:rPr>
        <w:t>for (int i = 0; i &lt; 2 ; i++){</w:t>
      </w:r>
    </w:p>
    <w:p w14:paraId="0321B21C"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for (int j = 0; j &lt; 3 ; j++)</w:t>
      </w:r>
    </w:p>
    <w:p w14:paraId="3EBA7F3D" w14:textId="77777777" w:rsidR="00E34CFC" w:rsidRPr="004B3447" w:rsidRDefault="00E34CFC" w:rsidP="00E34CFC">
      <w:pPr>
        <w:rPr>
          <w:rFonts w:ascii="Courier New" w:hAnsi="Courier New" w:cs="Courier New"/>
          <w:lang w:val="fr-CA"/>
        </w:rPr>
      </w:pPr>
      <w:r w:rsidRPr="009A50DE">
        <w:rPr>
          <w:rFonts w:ascii="Courier New" w:hAnsi="Courier New" w:cs="Courier New"/>
          <w:lang w:val="en-CA"/>
        </w:rPr>
        <w:t xml:space="preserve">                </w:t>
      </w:r>
      <w:r w:rsidRPr="004B3447">
        <w:rPr>
          <w:rFonts w:ascii="Courier New" w:hAnsi="Courier New" w:cs="Courier New"/>
          <w:lang w:val="fr-CA"/>
        </w:rPr>
        <w:t>System.out.print(matrice2par3 [i][j] + " ");</w:t>
      </w:r>
    </w:p>
    <w:p w14:paraId="13B0214E" w14:textId="77777777" w:rsidR="00E34CFC" w:rsidRPr="004B3447" w:rsidRDefault="00E34CFC" w:rsidP="00E34CFC">
      <w:pPr>
        <w:rPr>
          <w:rFonts w:ascii="Courier New" w:hAnsi="Courier New" w:cs="Courier New"/>
          <w:lang w:val="fr-CA"/>
        </w:rPr>
      </w:pPr>
      <w:r w:rsidRPr="004B3447">
        <w:rPr>
          <w:rFonts w:ascii="Courier New" w:hAnsi="Courier New" w:cs="Courier New"/>
          <w:lang w:val="fr-CA"/>
        </w:rPr>
        <w:t xml:space="preserve">            System.out.println();</w:t>
      </w:r>
    </w:p>
    <w:p w14:paraId="66FA6528" w14:textId="77777777" w:rsidR="00E34CFC" w:rsidRPr="004B3447" w:rsidRDefault="00E34CFC" w:rsidP="00E34CFC">
      <w:pPr>
        <w:rPr>
          <w:rFonts w:ascii="Courier New" w:hAnsi="Courier New" w:cs="Courier New"/>
          <w:lang w:val="fr-CA"/>
        </w:rPr>
      </w:pPr>
      <w:r w:rsidRPr="004B3447">
        <w:rPr>
          <w:rFonts w:ascii="Courier New" w:hAnsi="Courier New" w:cs="Courier New"/>
          <w:lang w:val="fr-CA"/>
        </w:rPr>
        <w:t xml:space="preserve">        }</w:t>
      </w:r>
    </w:p>
    <w:p w14:paraId="2F0795BC" w14:textId="77777777" w:rsidR="00E34CFC" w:rsidRPr="00496C78" w:rsidRDefault="00E34CFC" w:rsidP="00E34CFC">
      <w:pPr>
        <w:pStyle w:val="Corpsdetexte"/>
        <w:rPr>
          <w:lang w:val="fr-CA"/>
        </w:rPr>
      </w:pPr>
    </w:p>
    <w:p w14:paraId="51081DD8" w14:textId="77777777" w:rsidR="00E34CFC" w:rsidRPr="00750966" w:rsidRDefault="00E34CFC" w:rsidP="00E34CFC">
      <w:pPr>
        <w:pStyle w:val="Corpsdetexte"/>
        <w:rPr>
          <w:lang w:val="fr-CA"/>
        </w:rPr>
      </w:pPr>
      <w:r w:rsidRPr="00750966">
        <w:rPr>
          <w:lang w:val="fr-CA"/>
        </w:rPr>
        <w:t xml:space="preserve">La forme </w:t>
      </w:r>
      <w:r>
        <w:rPr>
          <w:lang w:val="fr-CA"/>
        </w:rPr>
        <w:t>é</w:t>
      </w:r>
      <w:r w:rsidRPr="00750966">
        <w:rPr>
          <w:lang w:val="fr-CA"/>
        </w:rPr>
        <w:t xml:space="preserve">tendue du </w:t>
      </w:r>
      <w:r w:rsidRPr="00D76B9E">
        <w:rPr>
          <w:i/>
          <w:lang w:val="fr-CA"/>
        </w:rPr>
        <w:t>for</w:t>
      </w:r>
      <w:r>
        <w:rPr>
          <w:lang w:val="fr-CA"/>
        </w:rPr>
        <w:t xml:space="preserve"> peut aussi être employée :</w:t>
      </w:r>
    </w:p>
    <w:p w14:paraId="3F6DCB6C" w14:textId="77777777" w:rsidR="00E34CFC" w:rsidRPr="00424786" w:rsidRDefault="00E34CFC" w:rsidP="00E34CFC">
      <w:pPr>
        <w:rPr>
          <w:rFonts w:ascii="Courier New" w:hAnsi="Courier New" w:cs="Courier New"/>
          <w:lang w:val="fr-CA"/>
        </w:rPr>
      </w:pPr>
      <w:r w:rsidRPr="00424786">
        <w:rPr>
          <w:rFonts w:ascii="Courier New" w:hAnsi="Courier New" w:cs="Courier New"/>
          <w:lang w:val="fr-CA"/>
        </w:rPr>
        <w:t xml:space="preserve">        for (int[] ligne : matrice2par3) {</w:t>
      </w:r>
    </w:p>
    <w:p w14:paraId="7221D3E9" w14:textId="77777777" w:rsidR="00E34CFC" w:rsidRPr="00424786" w:rsidRDefault="00E34CFC" w:rsidP="00E34CFC">
      <w:pPr>
        <w:rPr>
          <w:rFonts w:ascii="Courier New" w:hAnsi="Courier New" w:cs="Courier New"/>
          <w:lang w:val="fr-CA"/>
        </w:rPr>
      </w:pPr>
      <w:r w:rsidRPr="00424786">
        <w:rPr>
          <w:rFonts w:ascii="Courier New" w:hAnsi="Courier New" w:cs="Courier New"/>
          <w:lang w:val="fr-CA"/>
        </w:rPr>
        <w:t xml:space="preserve">            for (int unInt : ligne) </w:t>
      </w:r>
    </w:p>
    <w:p w14:paraId="16CB7E25" w14:textId="77777777" w:rsidR="00E34CFC" w:rsidRPr="009A50DE" w:rsidRDefault="00E34CFC" w:rsidP="00E34CFC">
      <w:pPr>
        <w:rPr>
          <w:rFonts w:ascii="Courier New" w:hAnsi="Courier New" w:cs="Courier New"/>
          <w:lang w:val="en-CA"/>
        </w:rPr>
      </w:pPr>
      <w:r w:rsidRPr="00424786">
        <w:rPr>
          <w:rFonts w:ascii="Courier New" w:hAnsi="Courier New" w:cs="Courier New"/>
          <w:lang w:val="fr-CA"/>
        </w:rPr>
        <w:t xml:space="preserve">                </w:t>
      </w:r>
      <w:r w:rsidRPr="009A50DE">
        <w:rPr>
          <w:rFonts w:ascii="Courier New" w:hAnsi="Courier New" w:cs="Courier New"/>
          <w:lang w:val="en-CA"/>
        </w:rPr>
        <w:t>System.out.print(unInt + " ");</w:t>
      </w:r>
    </w:p>
    <w:p w14:paraId="17B30585"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            </w:t>
      </w:r>
    </w:p>
    <w:p w14:paraId="49E77C02" w14:textId="77777777" w:rsidR="00E34CFC" w:rsidRPr="00424786" w:rsidRDefault="00E34CFC" w:rsidP="00E34CFC">
      <w:pPr>
        <w:rPr>
          <w:rFonts w:ascii="Courier New" w:hAnsi="Courier New" w:cs="Courier New"/>
          <w:lang w:val="fr-CA"/>
        </w:rPr>
      </w:pPr>
      <w:r w:rsidRPr="009A50DE">
        <w:rPr>
          <w:rFonts w:ascii="Courier New" w:hAnsi="Courier New" w:cs="Courier New"/>
          <w:lang w:val="en-CA"/>
        </w:rPr>
        <w:t xml:space="preserve">        </w:t>
      </w:r>
      <w:r w:rsidRPr="00424786">
        <w:rPr>
          <w:rFonts w:ascii="Courier New" w:hAnsi="Courier New" w:cs="Courier New"/>
          <w:lang w:val="fr-CA"/>
        </w:rPr>
        <w:t>}</w:t>
      </w:r>
    </w:p>
    <w:p w14:paraId="508D3783" w14:textId="77777777" w:rsidR="00E34CFC" w:rsidRDefault="00E34CFC" w:rsidP="00E34CFC">
      <w:pPr>
        <w:pStyle w:val="Corpsdetexte"/>
        <w:rPr>
          <w:lang w:val="fr-CA"/>
        </w:rPr>
      </w:pPr>
    </w:p>
    <w:p w14:paraId="54976DD0" w14:textId="77777777" w:rsidR="00E34CFC" w:rsidRPr="00F50F51" w:rsidRDefault="00E34CFC" w:rsidP="00E34CFC">
      <w:pPr>
        <w:pStyle w:val="Corpsdetexte"/>
        <w:rPr>
          <w:lang w:val="fr-CA"/>
        </w:rPr>
      </w:pPr>
      <w:r w:rsidRPr="000E4EB7">
        <w:rPr>
          <w:b/>
          <w:lang w:val="fr-CA"/>
        </w:rPr>
        <w:t>Exercice</w:t>
      </w:r>
      <w:r>
        <w:rPr>
          <w:lang w:val="fr-CA"/>
        </w:rPr>
        <w:t>. Afficher le produit de deux matrices.</w:t>
      </w:r>
    </w:p>
    <w:p w14:paraId="505C9A81" w14:textId="77777777" w:rsidR="00E34CFC" w:rsidRPr="003257CB" w:rsidRDefault="00E34CFC" w:rsidP="00E34CFC">
      <w:pPr>
        <w:pStyle w:val="Corpsdetexte"/>
        <w:numPr>
          <w:ilvl w:val="0"/>
          <w:numId w:val="20"/>
        </w:numPr>
        <w:rPr>
          <w:b/>
        </w:rPr>
      </w:pPr>
      <w:r w:rsidRPr="003257CB">
        <w:rPr>
          <w:b/>
        </w:rPr>
        <w:t xml:space="preserve">Classe </w:t>
      </w:r>
      <w:r w:rsidRPr="003257CB">
        <w:rPr>
          <w:b/>
          <w:i/>
        </w:rPr>
        <w:t>MondeDuJeu</w:t>
      </w:r>
    </w:p>
    <w:p w14:paraId="0BA02DD1" w14:textId="77777777" w:rsidR="00E34CFC" w:rsidRDefault="00E34CFC" w:rsidP="00E34CFC">
      <w:pPr>
        <w:pStyle w:val="Corpsdetexte"/>
      </w:pPr>
      <w:r>
        <w:t xml:space="preserve">La classe </w:t>
      </w:r>
      <w:r w:rsidRPr="00845E95">
        <w:rPr>
          <w:i/>
        </w:rPr>
        <w:t>MondeDuJeu</w:t>
      </w:r>
      <w:r>
        <w:t xml:space="preserve"> reproduit la même organisation que la classe </w:t>
      </w:r>
      <w:r w:rsidRPr="007B0B5A">
        <w:rPr>
          <w:i/>
        </w:rPr>
        <w:t>MondeAnime</w:t>
      </w:r>
      <w:r>
        <w:t xml:space="preserve"> développée précédemment. En plus des méthodes </w:t>
      </w:r>
      <w:r w:rsidRPr="006C4559">
        <w:rPr>
          <w:i/>
        </w:rPr>
        <w:t>prochaineScene</w:t>
      </w:r>
      <w:r>
        <w:t xml:space="preserve">() et </w:t>
      </w:r>
      <w:r w:rsidRPr="006C4559">
        <w:rPr>
          <w:i/>
        </w:rPr>
        <w:t>paint</w:t>
      </w:r>
      <w:r>
        <w:t xml:space="preserve">(), elle ajoute une nouvelle méthode </w:t>
      </w:r>
      <w:r w:rsidRPr="00C26CA7">
        <w:rPr>
          <w:i/>
        </w:rPr>
        <w:t>mousePressed</w:t>
      </w:r>
      <w:r>
        <w:t>() qui doit être appelée pour répondre au click de la souris. La classe utilise des entités animées créées à partir des classes précédentes.</w:t>
      </w:r>
    </w:p>
    <w:p w14:paraId="1B0A746F" w14:textId="61DAFE73" w:rsidR="00E34CFC" w:rsidRPr="00E66BE9" w:rsidRDefault="00000000" w:rsidP="00C44445">
      <w:pPr>
        <w:pStyle w:val="Corpsdetexte"/>
        <w:keepNext/>
        <w:keepLines/>
      </w:pPr>
      <w:hyperlink r:id="rId417"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18"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MondeDuJeu.java</w:t>
      </w:r>
    </w:p>
    <w:p w14:paraId="41E9159A"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25EE9827" w14:textId="77777777" w:rsidR="00C44445" w:rsidRPr="00C44445" w:rsidRDefault="00C44445" w:rsidP="00C44445">
      <w:pPr>
        <w:pStyle w:val="Code"/>
        <w:rPr>
          <w:color w:val="000000"/>
          <w:lang w:eastAsia="zh-CN"/>
        </w:rPr>
      </w:pPr>
      <w:r w:rsidRPr="00C44445">
        <w:rPr>
          <w:color w:val="696969"/>
          <w:lang w:eastAsia="zh-CN"/>
        </w:rPr>
        <w:t>/*</w:t>
      </w:r>
    </w:p>
    <w:p w14:paraId="4D4FD686" w14:textId="77777777" w:rsidR="00C44445" w:rsidRPr="00C44445" w:rsidRDefault="00C44445" w:rsidP="00C44445">
      <w:pPr>
        <w:pStyle w:val="Code"/>
        <w:rPr>
          <w:color w:val="000000"/>
          <w:lang w:eastAsia="zh-CN"/>
        </w:rPr>
      </w:pPr>
      <w:r w:rsidRPr="00C44445">
        <w:rPr>
          <w:color w:val="696969"/>
          <w:lang w:eastAsia="zh-CN"/>
        </w:rPr>
        <w:t> * MondeDuJeu.java</w:t>
      </w:r>
    </w:p>
    <w:p w14:paraId="0AE5C207" w14:textId="77777777" w:rsidR="00C44445" w:rsidRPr="00C44445" w:rsidRDefault="00C44445" w:rsidP="00C44445">
      <w:pPr>
        <w:pStyle w:val="Code"/>
        <w:rPr>
          <w:color w:val="000000"/>
          <w:lang w:eastAsia="zh-CN"/>
        </w:rPr>
      </w:pPr>
      <w:r w:rsidRPr="00C44445">
        <w:rPr>
          <w:color w:val="696969"/>
          <w:lang w:eastAsia="zh-CN"/>
        </w:rPr>
        <w:t> * Plusieurs bonhommes dans un Vector</w:t>
      </w:r>
    </w:p>
    <w:p w14:paraId="2B5136E0" w14:textId="77777777" w:rsidR="00C44445" w:rsidRPr="00C44445" w:rsidRDefault="00C44445" w:rsidP="00C44445">
      <w:pPr>
        <w:pStyle w:val="Code"/>
        <w:rPr>
          <w:color w:val="000000"/>
          <w:lang w:eastAsia="zh-CN"/>
        </w:rPr>
      </w:pPr>
      <w:r w:rsidRPr="00C44445">
        <w:rPr>
          <w:color w:val="696969"/>
          <w:lang w:eastAsia="zh-CN"/>
        </w:rPr>
        <w:t> * Le Iti vole (changement du dessin à chaque état)</w:t>
      </w:r>
    </w:p>
    <w:p w14:paraId="65B2E8EB" w14:textId="77777777" w:rsidR="00C44445" w:rsidRPr="00C44445" w:rsidRDefault="00C44445" w:rsidP="00C44445">
      <w:pPr>
        <w:pStyle w:val="Code"/>
        <w:rPr>
          <w:color w:val="000000"/>
          <w:lang w:eastAsia="zh-CN"/>
        </w:rPr>
      </w:pPr>
      <w:r w:rsidRPr="00C44445">
        <w:rPr>
          <w:color w:val="696969"/>
          <w:lang w:eastAsia="zh-CN"/>
        </w:rPr>
        <w:t> * Ajoute un coq (animation par séquence d'images)</w:t>
      </w:r>
    </w:p>
    <w:p w14:paraId="1B9E6C65" w14:textId="77777777" w:rsidR="00C44445" w:rsidRPr="00C44445" w:rsidRDefault="00C44445" w:rsidP="00C62F99">
      <w:pPr>
        <w:pStyle w:val="Code"/>
        <w:keepNext w:val="0"/>
        <w:keepLines w:val="0"/>
        <w:rPr>
          <w:color w:val="000000"/>
          <w:lang w:eastAsia="zh-CN"/>
        </w:rPr>
      </w:pPr>
      <w:r w:rsidRPr="00C44445">
        <w:rPr>
          <w:color w:val="696969"/>
          <w:lang w:eastAsia="zh-CN"/>
        </w:rPr>
        <w:t> */</w:t>
      </w:r>
    </w:p>
    <w:p w14:paraId="27B11D2F"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applet</w:t>
      </w:r>
      <w:r w:rsidRPr="00C44445">
        <w:rPr>
          <w:color w:val="808030"/>
          <w:lang w:eastAsia="zh-CN"/>
        </w:rPr>
        <w:t>.</w:t>
      </w:r>
      <w:r w:rsidRPr="00C44445">
        <w:rPr>
          <w:b/>
          <w:bCs/>
          <w:color w:val="800000"/>
          <w:lang w:eastAsia="zh-CN"/>
        </w:rPr>
        <w:t>*</w:t>
      </w:r>
      <w:r w:rsidRPr="00C44445">
        <w:rPr>
          <w:color w:val="800080"/>
          <w:lang w:eastAsia="zh-CN"/>
        </w:rPr>
        <w:t>;</w:t>
      </w:r>
    </w:p>
    <w:p w14:paraId="50B95A48"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71C95D8F"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lang w:eastAsia="zh-CN"/>
        </w:rPr>
        <w:t>event</w:t>
      </w:r>
      <w:r w:rsidRPr="00C44445">
        <w:rPr>
          <w:color w:val="808030"/>
          <w:lang w:eastAsia="zh-CN"/>
        </w:rPr>
        <w:t>.</w:t>
      </w:r>
      <w:r w:rsidRPr="00C44445">
        <w:rPr>
          <w:b/>
          <w:bCs/>
          <w:color w:val="800000"/>
          <w:lang w:eastAsia="zh-CN"/>
        </w:rPr>
        <w:t>*</w:t>
      </w:r>
      <w:r w:rsidRPr="00C44445">
        <w:rPr>
          <w:color w:val="800080"/>
          <w:lang w:eastAsia="zh-CN"/>
        </w:rPr>
        <w:t>;</w:t>
      </w:r>
    </w:p>
    <w:p w14:paraId="55173C3F"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b/>
          <w:bCs/>
          <w:color w:val="800000"/>
          <w:lang w:eastAsia="zh-CN"/>
        </w:rPr>
        <w:t>*</w:t>
      </w:r>
      <w:r w:rsidRPr="00C44445">
        <w:rPr>
          <w:color w:val="800080"/>
          <w:lang w:eastAsia="zh-CN"/>
        </w:rPr>
        <w:t>;</w:t>
      </w:r>
    </w:p>
    <w:p w14:paraId="776F1C1E" w14:textId="77777777" w:rsidR="00C44445" w:rsidRPr="009A50DE" w:rsidRDefault="00C44445" w:rsidP="00C62F99">
      <w:pPr>
        <w:pStyle w:val="Code"/>
        <w:keepNext w:val="0"/>
        <w:keepLines w:val="0"/>
        <w:rPr>
          <w:color w:val="000000"/>
          <w:lang w:val="en-CA" w:eastAsia="zh-CN"/>
        </w:rPr>
      </w:pPr>
      <w:r w:rsidRPr="009A50DE">
        <w:rPr>
          <w:b/>
          <w:bCs/>
          <w:color w:val="800000"/>
          <w:lang w:val="en-CA" w:eastAsia="zh-CN"/>
        </w:rPr>
        <w:t>import</w:t>
      </w:r>
      <w:r w:rsidRPr="009A50DE">
        <w:rPr>
          <w:lang w:val="en-CA" w:eastAsia="zh-CN"/>
        </w:rPr>
        <w:t xml:space="preserve"> java</w:t>
      </w:r>
      <w:r w:rsidRPr="009A50DE">
        <w:rPr>
          <w:color w:val="808030"/>
          <w:lang w:val="en-CA" w:eastAsia="zh-CN"/>
        </w:rPr>
        <w:t>.</w:t>
      </w:r>
      <w:r w:rsidRPr="009A50DE">
        <w:rPr>
          <w:lang w:val="en-CA" w:eastAsia="zh-CN"/>
        </w:rPr>
        <w:t>util</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C96A5ED" w14:textId="77777777" w:rsidR="00C44445" w:rsidRPr="009A50DE" w:rsidRDefault="00C44445" w:rsidP="00C62F99">
      <w:pPr>
        <w:pStyle w:val="Code"/>
        <w:keepNext w:val="0"/>
        <w:keepLines w:val="0"/>
        <w:rPr>
          <w:color w:val="000000"/>
          <w:lang w:val="en-CA" w:eastAsia="zh-CN"/>
        </w:rPr>
      </w:pPr>
      <w:r w:rsidRPr="009A50DE">
        <w:rPr>
          <w:b/>
          <w:bCs/>
          <w:color w:val="800000"/>
          <w:lang w:val="en-CA" w:eastAsia="zh-CN"/>
        </w:rPr>
        <w:t>import</w:t>
      </w:r>
      <w:r w:rsidRPr="009A50DE">
        <w:rPr>
          <w:lang w:val="en-CA" w:eastAsia="zh-CN"/>
        </w:rPr>
        <w:t xml:space="preserve"> javax</w:t>
      </w:r>
      <w:r w:rsidRPr="009A50DE">
        <w:rPr>
          <w:color w:val="808030"/>
          <w:lang w:val="en-CA" w:eastAsia="zh-CN"/>
        </w:rPr>
        <w:t>.</w:t>
      </w:r>
      <w:r w:rsidRPr="009A50DE">
        <w:rPr>
          <w:lang w:val="en-CA" w:eastAsia="zh-CN"/>
        </w:rPr>
        <w:t>swing</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3A687F31" w14:textId="77777777" w:rsidR="00C44445" w:rsidRPr="009A50DE" w:rsidRDefault="00C44445" w:rsidP="00C62F99">
      <w:pPr>
        <w:pStyle w:val="Code"/>
        <w:keepNext w:val="0"/>
        <w:keepLines w:val="0"/>
        <w:rPr>
          <w:color w:val="000000"/>
          <w:lang w:val="en-CA" w:eastAsia="zh-CN"/>
        </w:rPr>
      </w:pPr>
    </w:p>
    <w:p w14:paraId="55E44BA6" w14:textId="77777777" w:rsidR="00C44445" w:rsidRPr="00B242BE" w:rsidRDefault="00C44445" w:rsidP="00C62F99">
      <w:pPr>
        <w:pStyle w:val="Code"/>
        <w:keepNext w:val="0"/>
        <w:keepLines w:val="0"/>
        <w:rPr>
          <w:color w:val="000000"/>
          <w:lang w:val="en-US" w:eastAsia="zh-CN"/>
        </w:rPr>
      </w:pPr>
      <w:r w:rsidRPr="00B242BE">
        <w:rPr>
          <w:b/>
          <w:bCs/>
          <w:color w:val="800000"/>
          <w:lang w:val="en-US" w:eastAsia="zh-CN"/>
        </w:rPr>
        <w:t>public</w:t>
      </w:r>
      <w:r w:rsidRPr="00B242BE">
        <w:rPr>
          <w:color w:val="000000"/>
          <w:lang w:val="en-US" w:eastAsia="zh-CN"/>
        </w:rPr>
        <w:t xml:space="preserve"> </w:t>
      </w:r>
      <w:r w:rsidRPr="00B242BE">
        <w:rPr>
          <w:b/>
          <w:bCs/>
          <w:color w:val="800000"/>
          <w:lang w:val="en-US" w:eastAsia="zh-CN"/>
        </w:rPr>
        <w:t>class</w:t>
      </w:r>
      <w:r w:rsidRPr="00B242BE">
        <w:rPr>
          <w:color w:val="000000"/>
          <w:lang w:val="en-US" w:eastAsia="zh-CN"/>
        </w:rPr>
        <w:t xml:space="preserve"> MondeDuJeu </w:t>
      </w:r>
      <w:r w:rsidRPr="00B242BE">
        <w:rPr>
          <w:color w:val="800080"/>
          <w:lang w:val="en-US" w:eastAsia="zh-CN"/>
        </w:rPr>
        <w:t>{</w:t>
      </w:r>
    </w:p>
    <w:p w14:paraId="3236F8C5" w14:textId="77777777" w:rsidR="00C44445" w:rsidRPr="00B242BE" w:rsidRDefault="00C44445" w:rsidP="00C62F99">
      <w:pPr>
        <w:pStyle w:val="Code"/>
        <w:keepNext w:val="0"/>
        <w:keepLines w:val="0"/>
        <w:rPr>
          <w:color w:val="000000"/>
          <w:lang w:val="en-US" w:eastAsia="zh-CN"/>
        </w:rPr>
      </w:pPr>
    </w:p>
    <w:p w14:paraId="01F272C4" w14:textId="77777777" w:rsidR="00C44445" w:rsidRPr="00C44445" w:rsidRDefault="00C44445" w:rsidP="00C62F99">
      <w:pPr>
        <w:pStyle w:val="Code"/>
        <w:keepNext w:val="0"/>
        <w:keepLines w:val="0"/>
        <w:rPr>
          <w:color w:val="000000"/>
          <w:lang w:eastAsia="zh-CN"/>
        </w:rPr>
      </w:pPr>
      <w:r w:rsidRPr="00B242BE">
        <w:rPr>
          <w:color w:val="000000"/>
          <w:lang w:val="en-US" w:eastAsia="zh-CN"/>
        </w:rPr>
        <w:t xml:space="preserve">  </w:t>
      </w:r>
      <w:r w:rsidRPr="00C44445">
        <w:rPr>
          <w:color w:val="696969"/>
          <w:lang w:eastAsia="zh-CN"/>
        </w:rPr>
        <w:t>// Taille du monde</w:t>
      </w:r>
    </w:p>
    <w:p w14:paraId="4D296A79" w14:textId="77777777" w:rsidR="00C44445" w:rsidRPr="00B242BE" w:rsidRDefault="00C44445" w:rsidP="00C62F99">
      <w:pPr>
        <w:pStyle w:val="Code"/>
        <w:keepNext w:val="0"/>
        <w:keepLines w:val="0"/>
        <w:rPr>
          <w:color w:val="000000"/>
          <w:lang w:eastAsia="zh-CN"/>
        </w:rPr>
      </w:pPr>
      <w:r w:rsidRPr="00C44445">
        <w:rPr>
          <w:color w:val="000000"/>
          <w:lang w:eastAsia="zh-CN"/>
        </w:rPr>
        <w:t xml:space="preserve">  </w:t>
      </w:r>
      <w:r w:rsidRPr="00B242BE">
        <w:rPr>
          <w:b/>
          <w:bCs/>
          <w:color w:val="800000"/>
          <w:lang w:eastAsia="zh-CN"/>
        </w:rPr>
        <w:t>public</w:t>
      </w:r>
      <w:r w:rsidRPr="00B242BE">
        <w:rPr>
          <w:color w:val="000000"/>
          <w:lang w:eastAsia="zh-CN"/>
        </w:rPr>
        <w:t xml:space="preserve"> </w:t>
      </w:r>
      <w:r w:rsidRPr="00B242BE">
        <w:rPr>
          <w:b/>
          <w:bCs/>
          <w:color w:val="800000"/>
          <w:lang w:eastAsia="zh-CN"/>
        </w:rPr>
        <w:t>static</w:t>
      </w:r>
      <w:r w:rsidRPr="00B242BE">
        <w:rPr>
          <w:color w:val="000000"/>
          <w:lang w:eastAsia="zh-CN"/>
        </w:rPr>
        <w:t xml:space="preserve"> </w:t>
      </w:r>
      <w:r w:rsidRPr="00B242BE">
        <w:rPr>
          <w:b/>
          <w:bCs/>
          <w:color w:val="800000"/>
          <w:lang w:eastAsia="zh-CN"/>
        </w:rPr>
        <w:t>final</w:t>
      </w:r>
      <w:r w:rsidRPr="00B242BE">
        <w:rPr>
          <w:color w:val="000000"/>
          <w:lang w:eastAsia="zh-CN"/>
        </w:rPr>
        <w:t xml:space="preserve"> </w:t>
      </w:r>
      <w:r w:rsidRPr="00B242BE">
        <w:rPr>
          <w:color w:val="BB7977"/>
          <w:lang w:eastAsia="zh-CN"/>
        </w:rPr>
        <w:t>int</w:t>
      </w:r>
      <w:r w:rsidRPr="00B242BE">
        <w:rPr>
          <w:color w:val="000000"/>
          <w:lang w:eastAsia="zh-CN"/>
        </w:rPr>
        <w:t xml:space="preserve"> LARGEURMONDE </w:t>
      </w:r>
      <w:r w:rsidRPr="00B242BE">
        <w:rPr>
          <w:color w:val="808030"/>
          <w:lang w:eastAsia="zh-CN"/>
        </w:rPr>
        <w:t>=</w:t>
      </w:r>
      <w:r w:rsidRPr="00B242BE">
        <w:rPr>
          <w:color w:val="000000"/>
          <w:lang w:eastAsia="zh-CN"/>
        </w:rPr>
        <w:t xml:space="preserve"> </w:t>
      </w:r>
      <w:r w:rsidRPr="00B242BE">
        <w:rPr>
          <w:color w:val="008C00"/>
          <w:lang w:eastAsia="zh-CN"/>
        </w:rPr>
        <w:t>1000</w:t>
      </w:r>
      <w:r w:rsidRPr="00B242BE">
        <w:rPr>
          <w:color w:val="800080"/>
          <w:lang w:eastAsia="zh-CN"/>
        </w:rPr>
        <w:t>;</w:t>
      </w:r>
    </w:p>
    <w:p w14:paraId="48E67050" w14:textId="77777777" w:rsidR="00C44445" w:rsidRPr="009A50DE" w:rsidRDefault="00C44445" w:rsidP="00C62F99">
      <w:pPr>
        <w:pStyle w:val="Code"/>
        <w:keepNext w:val="0"/>
        <w:keepLines w:val="0"/>
        <w:rPr>
          <w:color w:val="000000"/>
          <w:lang w:eastAsia="zh-CN"/>
        </w:rPr>
      </w:pPr>
      <w:r w:rsidRPr="00B242B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4B6F7B10" w14:textId="77777777" w:rsidR="00C44445" w:rsidRPr="009A50DE" w:rsidRDefault="00C44445" w:rsidP="00C62F99">
      <w:pPr>
        <w:pStyle w:val="Code"/>
        <w:keepNext w:val="0"/>
        <w:keepLines w:val="0"/>
        <w:rPr>
          <w:color w:val="000000"/>
          <w:lang w:eastAsia="zh-CN"/>
        </w:rPr>
      </w:pPr>
    </w:p>
    <w:p w14:paraId="0ED0F207"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protected</w:t>
      </w:r>
      <w:r w:rsidRPr="009A50DE">
        <w:rPr>
          <w:color w:val="000000"/>
          <w:lang w:eastAsia="zh-CN"/>
        </w:rPr>
        <w:t xml:space="preserve"> </w:t>
      </w:r>
      <w:r w:rsidRPr="009A50DE">
        <w:rPr>
          <w:b/>
          <w:bCs/>
          <w:color w:val="BB7977"/>
          <w:lang w:eastAsia="zh-CN"/>
        </w:rPr>
        <w:t>Vector</w:t>
      </w:r>
      <w:r w:rsidRPr="009A50DE">
        <w:rPr>
          <w:color w:val="000000"/>
          <w:lang w:eastAsia="zh-CN"/>
        </w:rPr>
        <w:t xml:space="preserve"> vecteurEntites</w:t>
      </w:r>
      <w:r w:rsidRPr="009A50DE">
        <w:rPr>
          <w:color w:val="800080"/>
          <w:lang w:eastAsia="zh-CN"/>
        </w:rPr>
        <w:t>;</w:t>
      </w:r>
    </w:p>
    <w:p w14:paraId="00E1A886" w14:textId="77777777" w:rsidR="00C44445" w:rsidRPr="009A50DE" w:rsidRDefault="00C44445" w:rsidP="00C62F99">
      <w:pPr>
        <w:pStyle w:val="Code"/>
        <w:keepNext w:val="0"/>
        <w:keepLines w:val="0"/>
        <w:rPr>
          <w:color w:val="000000"/>
          <w:lang w:eastAsia="zh-CN"/>
        </w:rPr>
      </w:pPr>
    </w:p>
    <w:p w14:paraId="6C0AD613"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MondeDuJeu</w:t>
      </w:r>
      <w:r w:rsidRPr="009A50DE">
        <w:rPr>
          <w:color w:val="808030"/>
          <w:lang w:eastAsia="zh-CN"/>
        </w:rPr>
        <w:t>()</w:t>
      </w:r>
      <w:r w:rsidRPr="009A50DE">
        <w:rPr>
          <w:color w:val="000000"/>
          <w:lang w:eastAsia="zh-CN"/>
        </w:rPr>
        <w:t xml:space="preserve"> </w:t>
      </w:r>
      <w:r w:rsidRPr="009A50DE">
        <w:rPr>
          <w:color w:val="800080"/>
          <w:lang w:eastAsia="zh-CN"/>
        </w:rPr>
        <w:t>{</w:t>
      </w:r>
    </w:p>
    <w:p w14:paraId="76C375FC" w14:textId="77777777" w:rsidR="00C44445" w:rsidRPr="009A50DE" w:rsidRDefault="00C44445" w:rsidP="00C62F99">
      <w:pPr>
        <w:pStyle w:val="Code"/>
        <w:keepNext w:val="0"/>
        <w:keepLines w:val="0"/>
        <w:rPr>
          <w:color w:val="000000"/>
          <w:lang w:eastAsia="zh-CN"/>
        </w:rPr>
      </w:pPr>
      <w:r w:rsidRPr="009A50DE">
        <w:rPr>
          <w:color w:val="000000"/>
          <w:lang w:eastAsia="zh-CN"/>
        </w:rPr>
        <w:lastRenderedPageBreak/>
        <w:t xml:space="preserve">    vecteurEntites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w:t>
      </w:r>
      <w:r w:rsidRPr="009A50DE">
        <w:rPr>
          <w:b/>
          <w:bCs/>
          <w:color w:val="BB7977"/>
          <w:lang w:eastAsia="zh-CN"/>
        </w:rPr>
        <w:t>Vector</w:t>
      </w:r>
      <w:r w:rsidRPr="009A50DE">
        <w:rPr>
          <w:color w:val="808030"/>
          <w:lang w:eastAsia="zh-CN"/>
        </w:rPr>
        <w:t>()</w:t>
      </w:r>
      <w:r w:rsidRPr="009A50DE">
        <w:rPr>
          <w:color w:val="800080"/>
          <w:lang w:eastAsia="zh-CN"/>
        </w:rPr>
        <w:t>;</w:t>
      </w:r>
    </w:p>
    <w:p w14:paraId="43923D42" w14:textId="77777777" w:rsidR="00C44445" w:rsidRPr="00C44445" w:rsidRDefault="00C44445" w:rsidP="00C62F99">
      <w:pPr>
        <w:pStyle w:val="Code"/>
        <w:keepNext w:val="0"/>
        <w:keepLines w:val="0"/>
        <w:rPr>
          <w:color w:val="000000"/>
          <w:lang w:eastAsia="zh-CN"/>
        </w:rPr>
      </w:pPr>
      <w:r w:rsidRPr="009A50DE">
        <w:rPr>
          <w:color w:val="000000"/>
          <w:lang w:eastAsia="zh-CN"/>
        </w:rPr>
        <w:t xml:space="preserve">    </w:t>
      </w:r>
      <w:r w:rsidRPr="00C44445">
        <w:rPr>
          <w:color w:val="000000"/>
          <w:lang w:eastAsia="zh-CN"/>
        </w:rPr>
        <w:t>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BotAnimeAvecCri</w:t>
      </w:r>
      <w:r w:rsidRPr="00C44445">
        <w:rPr>
          <w:color w:val="808030"/>
          <w:lang w:eastAsia="zh-CN"/>
        </w:rPr>
        <w:t>(</w:t>
      </w:r>
      <w:r w:rsidRPr="00C44445">
        <w:rPr>
          <w:color w:val="008C00"/>
          <w:lang w:eastAsia="zh-CN"/>
        </w:rPr>
        <w:t>10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"Son2.wav"</w:t>
      </w:r>
      <w:r w:rsidRPr="00C44445">
        <w:rPr>
          <w:color w:val="808030"/>
          <w:lang w:eastAsia="zh-CN"/>
        </w:rPr>
        <w:t>))</w:t>
      </w:r>
      <w:r w:rsidRPr="00C44445">
        <w:rPr>
          <w:color w:val="800080"/>
          <w:lang w:eastAsia="zh-CN"/>
        </w:rPr>
        <w:t>;</w:t>
      </w:r>
    </w:p>
    <w:p w14:paraId="5C44D86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ItiAnimeAvecCriVolant</w:t>
      </w:r>
      <w:r w:rsidRPr="00C44445">
        <w:rPr>
          <w:color w:val="808030"/>
          <w:lang w:eastAsia="zh-CN"/>
        </w:rPr>
        <w:t>(</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"Son3.wav"</w:t>
      </w:r>
      <w:r w:rsidRPr="00C44445">
        <w:rPr>
          <w:color w:val="808030"/>
          <w:lang w:eastAsia="zh-CN"/>
        </w:rPr>
        <w:t>))</w:t>
      </w:r>
      <w:r w:rsidRPr="00C44445">
        <w:rPr>
          <w:color w:val="800080"/>
          <w:lang w:eastAsia="zh-CN"/>
        </w:rPr>
        <w:t>;</w:t>
      </w:r>
    </w:p>
    <w:p w14:paraId="582FCA6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KennyAnimeAvecCri</w:t>
      </w:r>
      <w:r w:rsidRPr="00C44445">
        <w:rPr>
          <w:color w:val="808030"/>
          <w:lang w:eastAsia="zh-CN"/>
        </w:rPr>
        <w:t>(</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"Son1.wav"</w:t>
      </w:r>
      <w:r w:rsidRPr="00C44445">
        <w:rPr>
          <w:color w:val="808030"/>
          <w:lang w:eastAsia="zh-CN"/>
        </w:rPr>
        <w:t>))</w:t>
      </w:r>
      <w:r w:rsidRPr="00C44445">
        <w:rPr>
          <w:color w:val="800080"/>
          <w:lang w:eastAsia="zh-CN"/>
        </w:rPr>
        <w:t>;</w:t>
      </w:r>
    </w:p>
    <w:p w14:paraId="3C75A8F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08DFDEC1"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0F714F7C"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"Son4.wav"</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color w:val="0000E6"/>
          <w:lang w:eastAsia="zh-CN"/>
        </w:rPr>
        <w:t>"coq"</w:t>
      </w:r>
      <w:r w:rsidRPr="00C44445">
        <w:rPr>
          <w:color w:val="808030"/>
          <w:lang w:eastAsia="zh-CN"/>
        </w:rPr>
        <w:t>))</w:t>
      </w:r>
      <w:r w:rsidRPr="00C44445">
        <w:rPr>
          <w:color w:val="800080"/>
          <w:lang w:eastAsia="zh-CN"/>
        </w:rPr>
        <w:t>;</w:t>
      </w:r>
    </w:p>
    <w:p w14:paraId="0902F27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511C4500"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448FEA51"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008C00"/>
          <w:lang w:eastAsia="zh-CN"/>
        </w:rPr>
        <w:t>175</w:t>
      </w:r>
      <w:r w:rsidRPr="00C44445">
        <w:rPr>
          <w:color w:val="808030"/>
          <w:lang w:eastAsia="zh-CN"/>
        </w:rPr>
        <w:t>,</w:t>
      </w:r>
      <w:r w:rsidRPr="00C44445">
        <w:rPr>
          <w:color w:val="000000"/>
          <w:lang w:eastAsia="zh-CN"/>
        </w:rPr>
        <w:t xml:space="preserve"> </w:t>
      </w:r>
      <w:r w:rsidRPr="00C44445">
        <w:rPr>
          <w:color w:val="008C00"/>
          <w:lang w:eastAsia="zh-CN"/>
        </w:rPr>
        <w:t>800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"invince.wav"</w:t>
      </w:r>
      <w:r w:rsidRPr="00C44445">
        <w:rPr>
          <w:color w:val="808030"/>
          <w:lang w:eastAsia="zh-CN"/>
        </w:rPr>
        <w:t>,</w:t>
      </w:r>
      <w:r w:rsidRPr="00C44445">
        <w:rPr>
          <w:color w:val="000000"/>
          <w:lang w:eastAsia="zh-CN"/>
        </w:rPr>
        <w:t xml:space="preserve"> </w:t>
      </w:r>
      <w:r w:rsidRPr="00C44445">
        <w:rPr>
          <w:color w:val="008C00"/>
          <w:lang w:eastAsia="zh-CN"/>
        </w:rPr>
        <w:t>6</w:t>
      </w:r>
      <w:r w:rsidRPr="00C44445">
        <w:rPr>
          <w:color w:val="808030"/>
          <w:lang w:eastAsia="zh-CN"/>
        </w:rPr>
        <w:t>,</w:t>
      </w:r>
      <w:r w:rsidRPr="00C44445">
        <w:rPr>
          <w:color w:val="000000"/>
          <w:lang w:eastAsia="zh-CN"/>
        </w:rPr>
        <w:t xml:space="preserve"> </w:t>
      </w:r>
      <w:r w:rsidRPr="00C44445">
        <w:rPr>
          <w:color w:val="0000E6"/>
          <w:lang w:eastAsia="zh-CN"/>
        </w:rPr>
        <w:t>"homer"</w:t>
      </w:r>
      <w:r w:rsidRPr="00C44445">
        <w:rPr>
          <w:color w:val="808030"/>
          <w:lang w:eastAsia="zh-CN"/>
        </w:rPr>
        <w:t>))</w:t>
      </w:r>
      <w:r w:rsidRPr="00C44445">
        <w:rPr>
          <w:color w:val="800080"/>
          <w:lang w:eastAsia="zh-CN"/>
        </w:rPr>
        <w:t>;</w:t>
      </w:r>
    </w:p>
    <w:p w14:paraId="601CECA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50B0C572" w14:textId="77777777" w:rsidR="00C44445" w:rsidRPr="00C44445" w:rsidRDefault="00C44445" w:rsidP="00C62F99">
      <w:pPr>
        <w:pStyle w:val="Code"/>
        <w:keepNext w:val="0"/>
        <w:keepLines w:val="0"/>
        <w:rPr>
          <w:color w:val="000000"/>
          <w:lang w:eastAsia="zh-CN"/>
        </w:rPr>
      </w:pPr>
    </w:p>
    <w:p w14:paraId="28939862"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prochaineScene</w:t>
      </w:r>
      <w:r w:rsidRPr="00C44445">
        <w:rPr>
          <w:color w:val="808030"/>
          <w:lang w:eastAsia="zh-CN"/>
        </w:rPr>
        <w:t>()</w:t>
      </w:r>
      <w:r w:rsidRPr="00C44445">
        <w:rPr>
          <w:color w:val="000000"/>
          <w:lang w:eastAsia="zh-CN"/>
        </w:rPr>
        <w:t xml:space="preserve"> </w:t>
      </w:r>
      <w:r w:rsidRPr="00C44445">
        <w:rPr>
          <w:color w:val="800080"/>
          <w:lang w:eastAsia="zh-CN"/>
        </w:rPr>
        <w:t>{</w:t>
      </w:r>
    </w:p>
    <w:p w14:paraId="4149A5A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for</w:t>
      </w:r>
      <w:r w:rsidRPr="00C44445">
        <w:rPr>
          <w:color w:val="000000"/>
          <w:lang w:eastAsia="zh-CN"/>
        </w:rPr>
        <w:t xml:space="preserve"> </w:t>
      </w:r>
      <w:r w:rsidRPr="00C44445">
        <w:rPr>
          <w:color w:val="808030"/>
          <w:lang w:eastAsia="zh-CN"/>
        </w:rPr>
        <w:t>(</w:t>
      </w:r>
      <w:r w:rsidRPr="00C44445">
        <w:rPr>
          <w:b/>
          <w:bCs/>
          <w:color w:val="BB7977"/>
          <w:lang w:eastAsia="zh-CN"/>
        </w:rPr>
        <w:t>Iterator</w:t>
      </w:r>
      <w:r w:rsidRPr="00C44445">
        <w:rPr>
          <w:color w:val="000000"/>
          <w:lang w:eastAsia="zh-CN"/>
        </w:rPr>
        <w:t xml:space="preserve"> unIterator </w:t>
      </w:r>
      <w:r w:rsidRPr="00C44445">
        <w:rPr>
          <w:color w:val="808030"/>
          <w:lang w:eastAsia="zh-CN"/>
        </w:rPr>
        <w:t>=</w:t>
      </w:r>
      <w:r w:rsidRPr="00C44445">
        <w:rPr>
          <w:color w:val="000000"/>
          <w:lang w:eastAsia="zh-CN"/>
        </w:rPr>
        <w:t xml:space="preserve"> vecteurEntites</w:t>
      </w:r>
      <w:r w:rsidRPr="00C44445">
        <w:rPr>
          <w:color w:val="808030"/>
          <w:lang w:eastAsia="zh-CN"/>
        </w:rPr>
        <w:t>.</w:t>
      </w:r>
      <w:r w:rsidRPr="00C44445">
        <w:rPr>
          <w:color w:val="000000"/>
          <w:lang w:eastAsia="zh-CN"/>
        </w:rPr>
        <w:t>iterator</w:t>
      </w:r>
      <w:r w:rsidRPr="00C44445">
        <w:rPr>
          <w:color w:val="808030"/>
          <w:lang w:eastAsia="zh-CN"/>
        </w:rPr>
        <w:t>()</w:t>
      </w:r>
      <w:r w:rsidRPr="00C44445">
        <w:rPr>
          <w:color w:val="800080"/>
          <w:lang w:eastAsia="zh-CN"/>
        </w:rPr>
        <w:t>;</w:t>
      </w:r>
      <w:r w:rsidRPr="00C44445">
        <w:rPr>
          <w:color w:val="000000"/>
          <w:lang w:eastAsia="zh-CN"/>
        </w:rPr>
        <w:t xml:space="preserve"> unIterator</w:t>
      </w:r>
      <w:r w:rsidRPr="00C44445">
        <w:rPr>
          <w:color w:val="808030"/>
          <w:lang w:eastAsia="zh-CN"/>
        </w:rPr>
        <w:t>.</w:t>
      </w:r>
      <w:r w:rsidRPr="00C44445">
        <w:rPr>
          <w:color w:val="000000"/>
          <w:lang w:eastAsia="zh-CN"/>
        </w:rPr>
        <w:t>hasNext</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800080"/>
          <w:lang w:eastAsia="zh-CN"/>
        </w:rPr>
        <w:t>{</w:t>
      </w:r>
    </w:p>
    <w:p w14:paraId="41646DB4" w14:textId="77777777" w:rsidR="00C44445" w:rsidRPr="00C44445" w:rsidRDefault="00C44445" w:rsidP="00C62F99">
      <w:pPr>
        <w:pStyle w:val="Code"/>
        <w:keepNext w:val="0"/>
        <w:keepLines w:val="0"/>
        <w:rPr>
          <w:color w:val="000000"/>
          <w:lang w:val="fr-FR" w:eastAsia="zh-CN"/>
        </w:rPr>
      </w:pPr>
      <w:r w:rsidRPr="00C44445">
        <w:rPr>
          <w:color w:val="000000"/>
          <w:lang w:eastAsia="zh-CN"/>
        </w:rPr>
        <w:t xml:space="preserve">      </w:t>
      </w:r>
      <w:r w:rsidRPr="00C44445">
        <w:rPr>
          <w:color w:val="808030"/>
          <w:lang w:val="fr-FR" w:eastAsia="zh-CN"/>
        </w:rPr>
        <w:t>((</w:t>
      </w:r>
      <w:r w:rsidRPr="00C44445">
        <w:rPr>
          <w:color w:val="000000"/>
          <w:lang w:val="fr-FR" w:eastAsia="zh-CN"/>
        </w:rPr>
        <w:t>EntiteAnime</w:t>
      </w:r>
      <w:r w:rsidRPr="00C44445">
        <w:rPr>
          <w:color w:val="808030"/>
          <w:lang w:val="fr-FR" w:eastAsia="zh-CN"/>
        </w:rPr>
        <w:t>)</w:t>
      </w:r>
      <w:r w:rsidRPr="00C44445">
        <w:rPr>
          <w:color w:val="000000"/>
          <w:lang w:val="fr-FR" w:eastAsia="zh-CN"/>
        </w:rPr>
        <w:t xml:space="preserve"> unIterator</w:t>
      </w:r>
      <w:r w:rsidRPr="00C44445">
        <w:rPr>
          <w:color w:val="808030"/>
          <w:lang w:val="fr-FR" w:eastAsia="zh-CN"/>
        </w:rPr>
        <w:t>.</w:t>
      </w:r>
      <w:r w:rsidRPr="00C44445">
        <w:rPr>
          <w:color w:val="000000"/>
          <w:lang w:val="fr-FR" w:eastAsia="zh-CN"/>
        </w:rPr>
        <w:t>next</w:t>
      </w:r>
      <w:r w:rsidRPr="00C44445">
        <w:rPr>
          <w:color w:val="808030"/>
          <w:lang w:val="fr-FR" w:eastAsia="zh-CN"/>
        </w:rPr>
        <w:t>()).</w:t>
      </w:r>
      <w:r w:rsidRPr="00C44445">
        <w:rPr>
          <w:color w:val="000000"/>
          <w:lang w:val="fr-FR" w:eastAsia="zh-CN"/>
        </w:rPr>
        <w:t>prochaineScene</w:t>
      </w:r>
      <w:r w:rsidRPr="00C44445">
        <w:rPr>
          <w:color w:val="808030"/>
          <w:lang w:val="fr-FR" w:eastAsia="zh-CN"/>
        </w:rPr>
        <w:t>(</w:t>
      </w:r>
      <w:r w:rsidRPr="00C44445">
        <w:rPr>
          <w:color w:val="000000"/>
          <w:lang w:val="fr-FR" w:eastAsia="zh-CN"/>
        </w:rPr>
        <w:t>LARGEURMONDE</w:t>
      </w:r>
      <w:r w:rsidRPr="00C44445">
        <w:rPr>
          <w:color w:val="808030"/>
          <w:lang w:val="fr-FR" w:eastAsia="zh-CN"/>
        </w:rPr>
        <w:t>,</w:t>
      </w:r>
      <w:r w:rsidRPr="00C44445">
        <w:rPr>
          <w:color w:val="000000"/>
          <w:lang w:val="fr-FR" w:eastAsia="zh-CN"/>
        </w:rPr>
        <w:t xml:space="preserve"> HAUTEURMONDE</w:t>
      </w:r>
      <w:r w:rsidRPr="00C44445">
        <w:rPr>
          <w:color w:val="808030"/>
          <w:lang w:val="fr-FR" w:eastAsia="zh-CN"/>
        </w:rPr>
        <w:t>)</w:t>
      </w:r>
      <w:r w:rsidRPr="00C44445">
        <w:rPr>
          <w:color w:val="800080"/>
          <w:lang w:val="fr-FR" w:eastAsia="zh-CN"/>
        </w:rPr>
        <w:t>;</w:t>
      </w:r>
    </w:p>
    <w:p w14:paraId="44D16629" w14:textId="77777777" w:rsidR="00C44445" w:rsidRPr="009A50DE" w:rsidRDefault="00C44445" w:rsidP="00C62F99">
      <w:pPr>
        <w:pStyle w:val="Code"/>
        <w:keepNext w:val="0"/>
        <w:keepLines w:val="0"/>
        <w:rPr>
          <w:color w:val="000000"/>
          <w:lang w:val="en-CA" w:eastAsia="zh-CN"/>
        </w:rPr>
      </w:pPr>
      <w:r w:rsidRPr="00C44445">
        <w:rPr>
          <w:color w:val="000000"/>
          <w:lang w:val="fr-FR" w:eastAsia="zh-CN"/>
        </w:rPr>
        <w:t xml:space="preserve">    </w:t>
      </w:r>
      <w:r w:rsidRPr="009A50DE">
        <w:rPr>
          <w:color w:val="800080"/>
          <w:lang w:val="en-CA" w:eastAsia="zh-CN"/>
        </w:rPr>
        <w:t>}</w:t>
      </w:r>
    </w:p>
    <w:p w14:paraId="30490F95"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7DE7950D" w14:textId="77777777" w:rsidR="00C44445" w:rsidRPr="009A50DE" w:rsidRDefault="00C44445" w:rsidP="00C62F99">
      <w:pPr>
        <w:pStyle w:val="Code"/>
        <w:keepNext w:val="0"/>
        <w:keepLines w:val="0"/>
        <w:rPr>
          <w:color w:val="000000"/>
          <w:lang w:val="en-CA" w:eastAsia="zh-CN"/>
        </w:rPr>
      </w:pPr>
    </w:p>
    <w:p w14:paraId="384E1054"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paint</w:t>
      </w:r>
      <w:r w:rsidRPr="009A50DE">
        <w:rPr>
          <w:color w:val="808030"/>
          <w:lang w:val="en-CA" w:eastAsia="zh-CN"/>
        </w:rPr>
        <w:t>(</w:t>
      </w:r>
      <w:r w:rsidRPr="009A50DE">
        <w:rPr>
          <w:color w:val="000000"/>
          <w:lang w:val="en-CA" w:eastAsia="zh-CN"/>
        </w:rPr>
        <w:t>Graphics g</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25D5430E"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for</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Iterator</w:t>
      </w:r>
      <w:r w:rsidRPr="009A50DE">
        <w:rPr>
          <w:color w:val="000000"/>
          <w:lang w:val="en-CA" w:eastAsia="zh-CN"/>
        </w:rPr>
        <w:t xml:space="preserve"> unIterator </w:t>
      </w:r>
      <w:r w:rsidRPr="009A50DE">
        <w:rPr>
          <w:color w:val="808030"/>
          <w:lang w:val="en-CA" w:eastAsia="zh-CN"/>
        </w:rPr>
        <w:t>=</w:t>
      </w:r>
      <w:r w:rsidRPr="009A50DE">
        <w:rPr>
          <w:color w:val="000000"/>
          <w:lang w:val="en-CA" w:eastAsia="zh-CN"/>
        </w:rPr>
        <w:t xml:space="preserve"> vecteurEntites</w:t>
      </w:r>
      <w:r w:rsidRPr="009A50DE">
        <w:rPr>
          <w:color w:val="808030"/>
          <w:lang w:val="en-CA" w:eastAsia="zh-CN"/>
        </w:rPr>
        <w:t>.</w:t>
      </w:r>
      <w:r w:rsidRPr="009A50DE">
        <w:rPr>
          <w:color w:val="000000"/>
          <w:lang w:val="en-CA" w:eastAsia="zh-CN"/>
        </w:rPr>
        <w:t>iterator</w:t>
      </w:r>
      <w:r w:rsidRPr="009A50DE">
        <w:rPr>
          <w:color w:val="808030"/>
          <w:lang w:val="en-CA" w:eastAsia="zh-CN"/>
        </w:rPr>
        <w:t>()</w:t>
      </w:r>
      <w:r w:rsidRPr="009A50DE">
        <w:rPr>
          <w:color w:val="800080"/>
          <w:lang w:val="en-CA" w:eastAsia="zh-CN"/>
        </w:rPr>
        <w:t>;</w:t>
      </w:r>
      <w:r w:rsidRPr="009A50DE">
        <w:rPr>
          <w:color w:val="000000"/>
          <w:lang w:val="en-CA" w:eastAsia="zh-CN"/>
        </w:rPr>
        <w:t xml:space="preserve"> unIterator</w:t>
      </w:r>
      <w:r w:rsidRPr="009A50DE">
        <w:rPr>
          <w:color w:val="808030"/>
          <w:lang w:val="en-CA" w:eastAsia="zh-CN"/>
        </w:rPr>
        <w:t>.</w:t>
      </w:r>
      <w:r w:rsidRPr="009A50DE">
        <w:rPr>
          <w:color w:val="000000"/>
          <w:lang w:val="en-CA" w:eastAsia="zh-CN"/>
        </w:rPr>
        <w:t>hasNext</w:t>
      </w:r>
      <w:r w:rsidRPr="009A50DE">
        <w:rPr>
          <w:color w:val="808030"/>
          <w:lang w:val="en-CA" w:eastAsia="zh-CN"/>
        </w:rPr>
        <w:t>()</w:t>
      </w:r>
      <w:r w:rsidRPr="009A50DE">
        <w:rPr>
          <w:color w:val="80008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17A3014" w14:textId="77777777" w:rsidR="00C44445" w:rsidRPr="00C44445" w:rsidRDefault="00C44445" w:rsidP="00C62F99">
      <w:pPr>
        <w:pStyle w:val="Code"/>
        <w:keepNext w:val="0"/>
        <w:keepLines w:val="0"/>
        <w:rPr>
          <w:color w:val="000000"/>
          <w:lang w:val="fr-FR" w:eastAsia="zh-CN"/>
        </w:rPr>
      </w:pPr>
      <w:r w:rsidRPr="009A50DE">
        <w:rPr>
          <w:color w:val="000000"/>
          <w:lang w:val="en-CA" w:eastAsia="zh-CN"/>
        </w:rPr>
        <w:t xml:space="preserve">      </w:t>
      </w:r>
      <w:r w:rsidRPr="00C44445">
        <w:rPr>
          <w:color w:val="808030"/>
          <w:lang w:val="fr-FR" w:eastAsia="zh-CN"/>
        </w:rPr>
        <w:t>((</w:t>
      </w:r>
      <w:r w:rsidRPr="00C44445">
        <w:rPr>
          <w:color w:val="000000"/>
          <w:lang w:val="fr-FR" w:eastAsia="zh-CN"/>
        </w:rPr>
        <w:t>EntiteAnime</w:t>
      </w:r>
      <w:r w:rsidRPr="00C44445">
        <w:rPr>
          <w:color w:val="808030"/>
          <w:lang w:val="fr-FR" w:eastAsia="zh-CN"/>
        </w:rPr>
        <w:t>)</w:t>
      </w:r>
      <w:r w:rsidRPr="00C44445">
        <w:rPr>
          <w:color w:val="000000"/>
          <w:lang w:val="fr-FR" w:eastAsia="zh-CN"/>
        </w:rPr>
        <w:t xml:space="preserve"> unIterator</w:t>
      </w:r>
      <w:r w:rsidRPr="00C44445">
        <w:rPr>
          <w:color w:val="808030"/>
          <w:lang w:val="fr-FR" w:eastAsia="zh-CN"/>
        </w:rPr>
        <w:t>.</w:t>
      </w:r>
      <w:r w:rsidRPr="00C44445">
        <w:rPr>
          <w:color w:val="000000"/>
          <w:lang w:val="fr-FR" w:eastAsia="zh-CN"/>
        </w:rPr>
        <w:t>next</w:t>
      </w:r>
      <w:r w:rsidRPr="00C44445">
        <w:rPr>
          <w:color w:val="808030"/>
          <w:lang w:val="fr-FR" w:eastAsia="zh-CN"/>
        </w:rPr>
        <w:t>()).</w:t>
      </w:r>
      <w:r w:rsidRPr="00C44445">
        <w:rPr>
          <w:color w:val="000000"/>
          <w:lang w:val="fr-FR" w:eastAsia="zh-CN"/>
        </w:rPr>
        <w:t>paintSiVisible</w:t>
      </w:r>
      <w:r w:rsidRPr="00C44445">
        <w:rPr>
          <w:color w:val="808030"/>
          <w:lang w:val="fr-FR" w:eastAsia="zh-CN"/>
        </w:rPr>
        <w:t>(</w:t>
      </w:r>
      <w:r w:rsidRPr="00C44445">
        <w:rPr>
          <w:color w:val="000000"/>
          <w:lang w:val="fr-FR" w:eastAsia="zh-CN"/>
        </w:rPr>
        <w:t>g</w:t>
      </w:r>
      <w:r w:rsidRPr="00C44445">
        <w:rPr>
          <w:color w:val="808030"/>
          <w:lang w:val="fr-FR" w:eastAsia="zh-CN"/>
        </w:rPr>
        <w:t>)</w:t>
      </w:r>
      <w:r w:rsidRPr="00C44445">
        <w:rPr>
          <w:color w:val="800080"/>
          <w:lang w:val="fr-FR" w:eastAsia="zh-CN"/>
        </w:rPr>
        <w:t>;</w:t>
      </w:r>
    </w:p>
    <w:p w14:paraId="47932763"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735ADCAD" w14:textId="77777777" w:rsidR="00C44445" w:rsidRDefault="00C44445" w:rsidP="00C62F99">
      <w:pPr>
        <w:pStyle w:val="Code"/>
        <w:keepNext w:val="0"/>
        <w:keepLines w:val="0"/>
        <w:rPr>
          <w:color w:val="800080"/>
          <w:lang w:val="fr-FR" w:eastAsia="zh-CN"/>
        </w:rPr>
      </w:pPr>
      <w:r w:rsidRPr="00C44445">
        <w:rPr>
          <w:color w:val="000000"/>
          <w:lang w:val="fr-FR" w:eastAsia="zh-CN"/>
        </w:rPr>
        <w:t xml:space="preserve">  </w:t>
      </w:r>
      <w:r w:rsidRPr="00C44445">
        <w:rPr>
          <w:color w:val="800080"/>
          <w:lang w:val="fr-FR" w:eastAsia="zh-CN"/>
        </w:rPr>
        <w:t>}</w:t>
      </w:r>
    </w:p>
    <w:p w14:paraId="76F81096" w14:textId="77777777" w:rsidR="00B70207" w:rsidRPr="00C44445" w:rsidRDefault="00B70207" w:rsidP="00C62F99">
      <w:pPr>
        <w:pStyle w:val="Code"/>
        <w:keepNext w:val="0"/>
        <w:keepLines w:val="0"/>
        <w:rPr>
          <w:color w:val="000000"/>
          <w:lang w:val="fr-FR" w:eastAsia="zh-CN"/>
        </w:rPr>
      </w:pPr>
    </w:p>
    <w:p w14:paraId="7FD0CABC"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Si une entité est cliquée, elle disparait en poussant un cri</w:t>
      </w:r>
    </w:p>
    <w:p w14:paraId="07FE9219" w14:textId="77777777" w:rsidR="00C44445" w:rsidRPr="00C44445" w:rsidRDefault="00C44445" w:rsidP="00C62F99">
      <w:pPr>
        <w:pStyle w:val="Code"/>
        <w:keepNext w:val="0"/>
        <w:keepLines w:val="0"/>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mousePressed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e</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4C37900A"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b/>
          <w:bCs/>
          <w:color w:val="800000"/>
          <w:lang w:val="en-CA" w:eastAsia="zh-CN"/>
        </w:rPr>
        <w:t>for</w:t>
      </w:r>
      <w:r w:rsidRPr="00C44445">
        <w:rPr>
          <w:color w:val="000000"/>
          <w:lang w:val="en-CA" w:eastAsia="zh-CN"/>
        </w:rPr>
        <w:t xml:space="preserve"> </w:t>
      </w:r>
      <w:r w:rsidRPr="00C44445">
        <w:rPr>
          <w:color w:val="808030"/>
          <w:lang w:val="en-CA" w:eastAsia="zh-CN"/>
        </w:rPr>
        <w:t>(</w:t>
      </w:r>
      <w:r w:rsidRPr="00C44445">
        <w:rPr>
          <w:b/>
          <w:bCs/>
          <w:color w:val="BB7977"/>
          <w:lang w:val="en-CA" w:eastAsia="zh-CN"/>
        </w:rPr>
        <w:t>Iterator</w:t>
      </w:r>
      <w:r w:rsidRPr="00C44445">
        <w:rPr>
          <w:color w:val="000000"/>
          <w:lang w:val="en-CA" w:eastAsia="zh-CN"/>
        </w:rPr>
        <w:t xml:space="preserve"> unIterator </w:t>
      </w:r>
      <w:r w:rsidRPr="00C44445">
        <w:rPr>
          <w:color w:val="808030"/>
          <w:lang w:val="en-CA" w:eastAsia="zh-CN"/>
        </w:rPr>
        <w:t>=</w:t>
      </w:r>
      <w:r w:rsidRPr="00C44445">
        <w:rPr>
          <w:color w:val="000000"/>
          <w:lang w:val="en-CA" w:eastAsia="zh-CN"/>
        </w:rPr>
        <w:t xml:space="preserve"> vecteurEntites</w:t>
      </w:r>
      <w:r w:rsidRPr="00C44445">
        <w:rPr>
          <w:color w:val="808030"/>
          <w:lang w:val="en-CA" w:eastAsia="zh-CN"/>
        </w:rPr>
        <w:t>.</w:t>
      </w:r>
      <w:r w:rsidRPr="00C44445">
        <w:rPr>
          <w:color w:val="000000"/>
          <w:lang w:val="en-CA" w:eastAsia="zh-CN"/>
        </w:rPr>
        <w:t>iterator</w:t>
      </w:r>
      <w:r w:rsidRPr="00C44445">
        <w:rPr>
          <w:color w:val="808030"/>
          <w:lang w:val="en-CA" w:eastAsia="zh-CN"/>
        </w:rPr>
        <w:t>()</w:t>
      </w:r>
      <w:r w:rsidRPr="00C44445">
        <w:rPr>
          <w:color w:val="800080"/>
          <w:lang w:val="en-CA" w:eastAsia="zh-CN"/>
        </w:rPr>
        <w:t>;</w:t>
      </w:r>
      <w:r w:rsidRPr="00C44445">
        <w:rPr>
          <w:color w:val="000000"/>
          <w:lang w:val="en-CA" w:eastAsia="zh-CN"/>
        </w:rPr>
        <w:t xml:space="preserve"> unIterator</w:t>
      </w:r>
      <w:r w:rsidRPr="00C44445">
        <w:rPr>
          <w:color w:val="808030"/>
          <w:lang w:val="en-CA" w:eastAsia="zh-CN"/>
        </w:rPr>
        <w:t>.</w:t>
      </w:r>
      <w:r w:rsidRPr="00C44445">
        <w:rPr>
          <w:color w:val="000000"/>
          <w:lang w:val="en-CA" w:eastAsia="zh-CN"/>
        </w:rPr>
        <w:t>hasNext</w:t>
      </w:r>
      <w:r w:rsidRPr="00C44445">
        <w:rPr>
          <w:color w:val="808030"/>
          <w:lang w:val="en-CA" w:eastAsia="zh-CN"/>
        </w:rPr>
        <w:t>()</w:t>
      </w:r>
      <w:r w:rsidRPr="00C44445">
        <w:rPr>
          <w:color w:val="800080"/>
          <w:lang w:val="en-CA" w:eastAsia="zh-CN"/>
        </w:rPr>
        <w:t>;</w:t>
      </w:r>
      <w:r w:rsidRPr="00C44445">
        <w:rPr>
          <w:color w:val="000000"/>
          <w:lang w:val="en-CA" w:eastAsia="zh-CN"/>
        </w:rPr>
        <w:t xml:space="preserve"> </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0A9DAA00" w14:textId="77777777" w:rsidR="00C44445" w:rsidRPr="009A50DE" w:rsidRDefault="00C44445" w:rsidP="00C62F99">
      <w:pPr>
        <w:pStyle w:val="Code"/>
        <w:keepNext w:val="0"/>
        <w:keepLines w:val="0"/>
        <w:rPr>
          <w:color w:val="000000"/>
          <w:lang w:eastAsia="zh-CN"/>
        </w:rPr>
      </w:pPr>
      <w:r w:rsidRPr="00C44445">
        <w:rPr>
          <w:color w:val="000000"/>
          <w:lang w:val="en-CA" w:eastAsia="zh-CN"/>
        </w:rPr>
        <w:t xml:space="preserve">      </w:t>
      </w:r>
      <w:r w:rsidRPr="009A50DE">
        <w:rPr>
          <w:color w:val="000000"/>
          <w:lang w:eastAsia="zh-CN"/>
        </w:rPr>
        <w:t xml:space="preserve">EntiteAnimeAvecCri uneEntiteAnimee </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0000"/>
          <w:lang w:eastAsia="zh-CN"/>
        </w:rPr>
        <w:t>EntiteAnimeAvecCri</w:t>
      </w:r>
      <w:r w:rsidRPr="009A50DE">
        <w:rPr>
          <w:color w:val="808030"/>
          <w:lang w:eastAsia="zh-CN"/>
        </w:rPr>
        <w:t>)</w:t>
      </w:r>
      <w:r w:rsidRPr="009A50DE">
        <w:rPr>
          <w:color w:val="000000"/>
          <w:lang w:eastAsia="zh-CN"/>
        </w:rPr>
        <w:t xml:space="preserve"> unIterator</w:t>
      </w:r>
      <w:r w:rsidRPr="009A50DE">
        <w:rPr>
          <w:color w:val="808030"/>
          <w:lang w:eastAsia="zh-CN"/>
        </w:rPr>
        <w:t>.</w:t>
      </w:r>
      <w:r w:rsidRPr="009A50DE">
        <w:rPr>
          <w:color w:val="000000"/>
          <w:lang w:eastAsia="zh-CN"/>
        </w:rPr>
        <w:t>next</w:t>
      </w:r>
      <w:r w:rsidRPr="009A50DE">
        <w:rPr>
          <w:color w:val="808030"/>
          <w:lang w:eastAsia="zh-CN"/>
        </w:rPr>
        <w:t>()</w:t>
      </w:r>
      <w:r w:rsidRPr="009A50DE">
        <w:rPr>
          <w:color w:val="800080"/>
          <w:lang w:eastAsia="zh-CN"/>
        </w:rPr>
        <w:t>;</w:t>
      </w:r>
    </w:p>
    <w:p w14:paraId="5D8F77B9"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if</w:t>
      </w:r>
      <w:r w:rsidRPr="009A50DE">
        <w:rPr>
          <w:color w:val="000000"/>
          <w:lang w:eastAsia="zh-CN"/>
        </w:rPr>
        <w:t xml:space="preserve"> </w:t>
      </w:r>
      <w:r w:rsidRPr="009A50DE">
        <w:rPr>
          <w:color w:val="808030"/>
          <w:lang w:eastAsia="zh-CN"/>
        </w:rPr>
        <w:t>(</w:t>
      </w:r>
      <w:r w:rsidRPr="009A50DE">
        <w:rPr>
          <w:color w:val="000000"/>
          <w:lang w:eastAsia="zh-CN"/>
        </w:rPr>
        <w:t>uneEntiteAnimee</w:t>
      </w:r>
      <w:r w:rsidRPr="009A50DE">
        <w:rPr>
          <w:color w:val="808030"/>
          <w:lang w:eastAsia="zh-CN"/>
        </w:rPr>
        <w:t>.</w:t>
      </w:r>
      <w:r w:rsidRPr="009A50DE">
        <w:rPr>
          <w:color w:val="000000"/>
          <w:lang w:eastAsia="zh-CN"/>
        </w:rPr>
        <w:t>touche</w:t>
      </w:r>
      <w:r w:rsidRPr="009A50DE">
        <w:rPr>
          <w:color w:val="808030"/>
          <w:lang w:eastAsia="zh-CN"/>
        </w:rPr>
        <w:t>(</w:t>
      </w:r>
      <w:r w:rsidRPr="009A50DE">
        <w:rPr>
          <w:color w:val="000000"/>
          <w:lang w:eastAsia="zh-CN"/>
        </w:rPr>
        <w:t>e</w:t>
      </w:r>
      <w:r w:rsidRPr="009A50DE">
        <w:rPr>
          <w:color w:val="808030"/>
          <w:lang w:eastAsia="zh-CN"/>
        </w:rPr>
        <w:t>.</w:t>
      </w:r>
      <w:r w:rsidRPr="009A50DE">
        <w:rPr>
          <w:color w:val="000000"/>
          <w:lang w:eastAsia="zh-CN"/>
        </w:rPr>
        <w:t>getX</w:t>
      </w:r>
      <w:r w:rsidRPr="009A50DE">
        <w:rPr>
          <w:color w:val="808030"/>
          <w:lang w:eastAsia="zh-CN"/>
        </w:rPr>
        <w:t>(),</w:t>
      </w:r>
      <w:r w:rsidRPr="009A50DE">
        <w:rPr>
          <w:color w:val="000000"/>
          <w:lang w:eastAsia="zh-CN"/>
        </w:rPr>
        <w:t xml:space="preserve"> e</w:t>
      </w:r>
      <w:r w:rsidRPr="009A50DE">
        <w:rPr>
          <w:color w:val="808030"/>
          <w:lang w:eastAsia="zh-CN"/>
        </w:rPr>
        <w:t>.</w:t>
      </w:r>
      <w:r w:rsidRPr="009A50DE">
        <w:rPr>
          <w:color w:val="000000"/>
          <w:lang w:eastAsia="zh-CN"/>
        </w:rPr>
        <w:t>getY</w:t>
      </w:r>
      <w:r w:rsidRPr="009A50DE">
        <w:rPr>
          <w:color w:val="808030"/>
          <w:lang w:eastAsia="zh-CN"/>
        </w:rPr>
        <w:t>()))</w:t>
      </w:r>
      <w:r w:rsidRPr="009A50DE">
        <w:rPr>
          <w:color w:val="000000"/>
          <w:lang w:eastAsia="zh-CN"/>
        </w:rPr>
        <w:t xml:space="preserve"> </w:t>
      </w:r>
      <w:r w:rsidRPr="009A50DE">
        <w:rPr>
          <w:color w:val="800080"/>
          <w:lang w:eastAsia="zh-CN"/>
        </w:rPr>
        <w:t>{</w:t>
      </w:r>
    </w:p>
    <w:p w14:paraId="63F0D71C"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uneEntiteAnimee</w:t>
      </w:r>
      <w:r w:rsidRPr="009A50DE">
        <w:rPr>
          <w:color w:val="808030"/>
          <w:lang w:eastAsia="zh-CN"/>
        </w:rPr>
        <w:t>.</w:t>
      </w:r>
      <w:r w:rsidRPr="009A50DE">
        <w:rPr>
          <w:color w:val="000000"/>
          <w:lang w:eastAsia="zh-CN"/>
        </w:rPr>
        <w:t>setVisible</w:t>
      </w:r>
      <w:r w:rsidRPr="009A50DE">
        <w:rPr>
          <w:color w:val="808030"/>
          <w:lang w:eastAsia="zh-CN"/>
        </w:rPr>
        <w:t>(</w:t>
      </w:r>
      <w:r w:rsidRPr="009A50DE">
        <w:rPr>
          <w:b/>
          <w:bCs/>
          <w:color w:val="800000"/>
          <w:lang w:eastAsia="zh-CN"/>
        </w:rPr>
        <w:t>false</w:t>
      </w:r>
      <w:r w:rsidRPr="009A50DE">
        <w:rPr>
          <w:color w:val="808030"/>
          <w:lang w:eastAsia="zh-CN"/>
        </w:rPr>
        <w:t>)</w:t>
      </w:r>
      <w:r w:rsidRPr="009A50DE">
        <w:rPr>
          <w:color w:val="800080"/>
          <w:lang w:eastAsia="zh-CN"/>
        </w:rPr>
        <w:t>;</w:t>
      </w:r>
    </w:p>
    <w:p w14:paraId="29794462" w14:textId="77777777" w:rsidR="00C44445" w:rsidRPr="00C44445" w:rsidRDefault="00C44445" w:rsidP="00C44445">
      <w:pPr>
        <w:pStyle w:val="Code"/>
        <w:rPr>
          <w:color w:val="000000"/>
          <w:lang w:val="en-CA" w:eastAsia="zh-CN"/>
        </w:rPr>
      </w:pPr>
      <w:r w:rsidRPr="009A50DE">
        <w:rPr>
          <w:color w:val="000000"/>
          <w:lang w:eastAsia="zh-CN"/>
        </w:rPr>
        <w:t xml:space="preserve">        </w:t>
      </w:r>
      <w:r w:rsidRPr="00C44445">
        <w:rPr>
          <w:color w:val="000000"/>
          <w:lang w:val="en-CA" w:eastAsia="zh-CN"/>
        </w:rPr>
        <w:t>uneEntiteAnimee</w:t>
      </w:r>
      <w:r w:rsidRPr="00C44445">
        <w:rPr>
          <w:color w:val="808030"/>
          <w:lang w:val="en-CA" w:eastAsia="zh-CN"/>
        </w:rPr>
        <w:t>.</w:t>
      </w:r>
      <w:r w:rsidRPr="00C44445">
        <w:rPr>
          <w:color w:val="000000"/>
          <w:lang w:val="en-CA" w:eastAsia="zh-CN"/>
        </w:rPr>
        <w:t>crier</w:t>
      </w:r>
      <w:r w:rsidRPr="00C44445">
        <w:rPr>
          <w:color w:val="808030"/>
          <w:lang w:val="en-CA" w:eastAsia="zh-CN"/>
        </w:rPr>
        <w:t>()</w:t>
      </w:r>
      <w:r w:rsidRPr="00C44445">
        <w:rPr>
          <w:color w:val="800080"/>
          <w:lang w:val="en-CA" w:eastAsia="zh-CN"/>
        </w:rPr>
        <w:t>;</w:t>
      </w:r>
    </w:p>
    <w:p w14:paraId="2C413D11"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5DD08A5E"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24592625"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0B1925CC" w14:textId="437454C9" w:rsidR="00C44445" w:rsidRDefault="00C44445" w:rsidP="00C44445">
      <w:pPr>
        <w:pStyle w:val="Code"/>
        <w:rPr>
          <w:color w:val="800080"/>
          <w:lang w:val="en-CA" w:eastAsia="zh-CN"/>
        </w:rPr>
      </w:pPr>
      <w:r w:rsidRPr="00C44445">
        <w:rPr>
          <w:color w:val="800080"/>
          <w:lang w:val="en-CA" w:eastAsia="zh-CN"/>
        </w:rPr>
        <w:t>}</w:t>
      </w:r>
    </w:p>
    <w:p w14:paraId="60E57178" w14:textId="77777777" w:rsidR="003E5B17" w:rsidRPr="00C44445" w:rsidRDefault="003E5B17" w:rsidP="00C44445">
      <w:pPr>
        <w:pStyle w:val="Code"/>
        <w:rPr>
          <w:color w:val="000000"/>
          <w:lang w:val="en-CA" w:eastAsia="zh-CN"/>
        </w:rPr>
      </w:pPr>
    </w:p>
    <w:p w14:paraId="08377854" w14:textId="77777777" w:rsidR="00E34CFC" w:rsidRDefault="00E34CFC" w:rsidP="00E34CFC">
      <w:pPr>
        <w:pStyle w:val="Corpsdetexte"/>
      </w:pPr>
    </w:p>
    <w:p w14:paraId="530FE690" w14:textId="77777777" w:rsidR="00E34CFC" w:rsidRPr="003D271B" w:rsidRDefault="00E34CFC" w:rsidP="00E34CFC">
      <w:pPr>
        <w:pStyle w:val="Corpsdetexte"/>
        <w:numPr>
          <w:ilvl w:val="0"/>
          <w:numId w:val="20"/>
        </w:numPr>
        <w:rPr>
          <w:b/>
        </w:rPr>
      </w:pPr>
      <w:r w:rsidRPr="003D271B">
        <w:rPr>
          <w:b/>
        </w:rPr>
        <w:t>Collections en Java</w:t>
      </w:r>
    </w:p>
    <w:p w14:paraId="240CF70F" w14:textId="709C0E96" w:rsidR="00E34CFC" w:rsidRDefault="00E34CFC" w:rsidP="00E34CFC">
      <w:pPr>
        <w:pStyle w:val="Corpsdetexte"/>
      </w:pPr>
      <w:r>
        <w:t xml:space="preserve">L’ensemble des entités du jeu est représenté par un objet </w:t>
      </w:r>
      <w:r w:rsidRPr="00173EE3">
        <w:rPr>
          <w:i/>
        </w:rPr>
        <w:t>vecteurEntités</w:t>
      </w:r>
      <w:r>
        <w:t xml:space="preserve"> de la classe java.util.</w:t>
      </w:r>
      <w:hyperlink r:id="rId419" w:tooltip="class in java.util" w:history="1">
        <w:r w:rsidRPr="000753F7">
          <w:rPr>
            <w:rStyle w:val="typenamelink1"/>
            <w:rFonts w:ascii="DejaVu Sans" w:hAnsi="DejaVu Sans"/>
            <w:color w:val="4A6782"/>
            <w:sz w:val="21"/>
            <w:szCs w:val="21"/>
            <w:lang w:val="fr-CA"/>
          </w:rPr>
          <w:t>Vector</w:t>
        </w:r>
      </w:hyperlink>
      <w:r w:rsidR="00B70207">
        <w:rPr>
          <w:rStyle w:val="typenamelink1"/>
          <w:rFonts w:ascii="DejaVu Sans" w:hAnsi="DejaVu Sans"/>
          <w:color w:val="4A6782"/>
          <w:sz w:val="21"/>
          <w:szCs w:val="21"/>
          <w:lang w:val="fr-CA"/>
        </w:rPr>
        <w:t> </w:t>
      </w:r>
      <w:r>
        <w:t>:</w:t>
      </w:r>
    </w:p>
    <w:p w14:paraId="539431EE" w14:textId="3F015772" w:rsidR="00E34CFC" w:rsidRPr="00B70207" w:rsidRDefault="00E34CFC" w:rsidP="00B70207">
      <w:pPr>
        <w:rPr>
          <w:rFonts w:ascii="Courier New" w:hAnsi="Courier New" w:cs="Courier New"/>
        </w:rPr>
      </w:pPr>
      <w:r w:rsidRPr="00E47324">
        <w:rPr>
          <w:rFonts w:ascii="Courier New" w:hAnsi="Courier New" w:cs="Courier New"/>
        </w:rPr>
        <w:t xml:space="preserve">        vecteurEntités = new Vector();</w:t>
      </w:r>
    </w:p>
    <w:p w14:paraId="774C5292" w14:textId="58806F13" w:rsidR="00E34CFC" w:rsidRDefault="00E34CFC" w:rsidP="00E34CFC">
      <w:pPr>
        <w:pStyle w:val="Corpsdetexte"/>
      </w:pPr>
      <w:r>
        <w:t xml:space="preserve">Un tel objet correspond au concept mathématique de vecteur et il est semblable à un tableau au sens où il permet de remplacer plusieurs variables par une seule. Comme pour un tableau, il est possible d’accéder à chacun des objets dans un </w:t>
      </w:r>
      <w:hyperlink r:id="rId420" w:tooltip="class in java.util" w:history="1">
        <w:r w:rsidRPr="000753F7">
          <w:rPr>
            <w:rStyle w:val="typenamelink1"/>
            <w:rFonts w:ascii="DejaVu Sans" w:hAnsi="DejaVu Sans"/>
            <w:color w:val="4A6782"/>
            <w:sz w:val="21"/>
            <w:szCs w:val="21"/>
            <w:lang w:val="fr-CA"/>
          </w:rPr>
          <w:t>Vector</w:t>
        </w:r>
      </w:hyperlink>
      <w:r>
        <w:t xml:space="preserve">. </w:t>
      </w:r>
      <w:r w:rsidR="00983705">
        <w:t>Cependant</w:t>
      </w:r>
      <w:r>
        <w:t xml:space="preserve">, un </w:t>
      </w:r>
      <w:hyperlink r:id="rId421" w:tooltip="class in java.util" w:history="1">
        <w:r w:rsidRPr="000753F7">
          <w:rPr>
            <w:rStyle w:val="typenamelink1"/>
            <w:rFonts w:ascii="DejaVu Sans" w:hAnsi="DejaVu Sans"/>
            <w:color w:val="4A6782"/>
            <w:sz w:val="21"/>
            <w:szCs w:val="21"/>
            <w:lang w:val="fr-CA"/>
          </w:rPr>
          <w:t>Vector</w:t>
        </w:r>
      </w:hyperlink>
      <w:r w:rsidRPr="00501589">
        <w:rPr>
          <w:rFonts w:ascii="DejaVu Sans" w:hAnsi="DejaVu Sans"/>
          <w:color w:val="353833"/>
          <w:sz w:val="21"/>
          <w:szCs w:val="21"/>
          <w:lang w:val="fr-CA"/>
        </w:rPr>
        <w:t xml:space="preserve"> </w:t>
      </w:r>
      <w:r>
        <w:t xml:space="preserve">se distingue d’un tableau par deux aspects. La manière d’accéder aux objets est différente et le nombre d’objets d’un </w:t>
      </w:r>
      <w:hyperlink r:id="rId422" w:tooltip="class in java.util" w:history="1">
        <w:r w:rsidRPr="000753F7">
          <w:rPr>
            <w:rStyle w:val="typenamelink1"/>
            <w:rFonts w:ascii="DejaVu Sans" w:hAnsi="DejaVu Sans"/>
            <w:color w:val="4A6782"/>
            <w:sz w:val="21"/>
            <w:szCs w:val="21"/>
            <w:lang w:val="fr-CA"/>
          </w:rPr>
          <w:t>Vector</w:t>
        </w:r>
      </w:hyperlink>
      <w:r w:rsidRPr="00501589">
        <w:rPr>
          <w:rFonts w:ascii="DejaVu Sans" w:hAnsi="DejaVu Sans"/>
          <w:color w:val="353833"/>
          <w:sz w:val="21"/>
          <w:szCs w:val="21"/>
          <w:lang w:val="fr-CA"/>
        </w:rPr>
        <w:t xml:space="preserve"> </w:t>
      </w:r>
      <w:r>
        <w:t xml:space="preserve">n’est pas fixe. À noter que pour notre exemple de jeu, </w:t>
      </w:r>
      <w:r>
        <w:lastRenderedPageBreak/>
        <w:t xml:space="preserve">on aurait aussi bien pu employer un tableau Java étant donné que le nombre d’entités du jeu est connu à l’avance. Un </w:t>
      </w:r>
      <w:hyperlink r:id="rId423"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est employé afin d’illustrer le mécanisme de base des collections en le contrastant avec le mécanisme de tableau vu précédemment.</w:t>
      </w:r>
    </w:p>
    <w:p w14:paraId="4608A672" w14:textId="70D60389" w:rsidR="00E34CFC" w:rsidRDefault="00E34CFC" w:rsidP="00E34CFC">
      <w:pPr>
        <w:pStyle w:val="Corpsdetexte"/>
      </w:pPr>
      <w:r>
        <w:t xml:space="preserve">La classe </w:t>
      </w:r>
      <w:hyperlink r:id="rId424"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fait partie d’un ensemble de classes Java qui implémentent l’interface java.util.</w:t>
      </w:r>
      <w:hyperlink r:id="rId425" w:tooltip="interface in java.util" w:history="1">
        <w:r w:rsidRPr="003F65C7">
          <w:rPr>
            <w:rStyle w:val="typenamelink1"/>
            <w:rFonts w:ascii="DejaVu Sans" w:hAnsi="DejaVu Sans"/>
            <w:color w:val="4A6782"/>
            <w:sz w:val="21"/>
            <w:szCs w:val="21"/>
            <w:lang w:val="fr-CA"/>
          </w:rPr>
          <w:t>Collection</w:t>
        </w:r>
      </w:hyperlink>
      <w:r>
        <w:t>. Ces classes permettent toutes de manipuler des collections d’objets mais elles se distinguent surtout par différentes possibilités pour accéder aux objets.</w:t>
      </w:r>
    </w:p>
    <w:p w14:paraId="54E6438C" w14:textId="3DFC7A85" w:rsidR="00E34CFC" w:rsidRDefault="00E34CFC" w:rsidP="00E34CFC">
      <w:pPr>
        <w:pStyle w:val="Corpsdetexte"/>
      </w:pPr>
      <w:r>
        <w:t xml:space="preserve">La méthode </w:t>
      </w:r>
      <w:hyperlink r:id="rId426" w:anchor="addElement-E-" w:history="1">
        <w:r w:rsidRPr="00C8137D">
          <w:rPr>
            <w:rFonts w:ascii="DejaVu Sans Mono" w:hAnsi="DejaVu Sans Mono" w:cs="Courier New"/>
            <w:b/>
            <w:bCs/>
            <w:color w:val="4A6782"/>
            <w:spacing w:val="0"/>
            <w:sz w:val="21"/>
            <w:szCs w:val="21"/>
          </w:rPr>
          <w:t>addElement</w:t>
        </w:r>
      </w:hyperlink>
      <w:r w:rsidRPr="00C8137D">
        <w:rPr>
          <w:rFonts w:ascii="DejaVu Sans Mono" w:hAnsi="DejaVu Sans Mono" w:cs="Courier New"/>
          <w:color w:val="353833"/>
          <w:spacing w:val="0"/>
          <w:sz w:val="21"/>
          <w:szCs w:val="21"/>
        </w:rPr>
        <w:t>(</w:t>
      </w:r>
      <w:hyperlink r:id="rId427" w:tooltip="type parameter in Vector" w:history="1">
        <w:r w:rsidRPr="00C8137D">
          <w:rPr>
            <w:rFonts w:ascii="DejaVu Sans Mono" w:hAnsi="DejaVu Sans Mono" w:cs="Courier New"/>
            <w:b/>
            <w:bCs/>
            <w:color w:val="4A6782"/>
            <w:spacing w:val="0"/>
            <w:sz w:val="21"/>
            <w:szCs w:val="21"/>
          </w:rPr>
          <w:t>E</w:t>
        </w:r>
      </w:hyperlink>
      <w:r w:rsidRPr="00C8137D">
        <w:rPr>
          <w:rFonts w:ascii="DejaVu Sans Mono" w:hAnsi="DejaVu Sans Mono" w:cs="Courier New"/>
          <w:color w:val="353833"/>
          <w:spacing w:val="0"/>
          <w:sz w:val="21"/>
          <w:szCs w:val="21"/>
        </w:rPr>
        <w:t> obj)</w:t>
      </w:r>
      <w:r>
        <w:t xml:space="preserve"> sert à ajouter un objet à un </w:t>
      </w:r>
      <w:hyperlink r:id="rId428" w:tooltip="class in java.util" w:history="1">
        <w:r w:rsidRPr="000753F7">
          <w:rPr>
            <w:rStyle w:val="typenamelink1"/>
            <w:rFonts w:ascii="DejaVu Sans" w:hAnsi="DejaVu Sans"/>
            <w:color w:val="4A6782"/>
            <w:sz w:val="21"/>
            <w:szCs w:val="21"/>
            <w:lang w:val="fr-CA"/>
          </w:rPr>
          <w:t>Vector</w:t>
        </w:r>
      </w:hyperlink>
      <w:r>
        <w:t xml:space="preserve">. Le constructeur de </w:t>
      </w:r>
      <w:r w:rsidRPr="00796C80">
        <w:rPr>
          <w:i/>
        </w:rPr>
        <w:t>MondeDuJeu</w:t>
      </w:r>
      <w:r>
        <w:t xml:space="preserve"> fait une série d’appels à </w:t>
      </w:r>
      <w:r w:rsidRPr="008E490E">
        <w:rPr>
          <w:i/>
        </w:rPr>
        <w:t>addElement</w:t>
      </w:r>
      <w:r>
        <w:t xml:space="preserve">() afin d’ajouter les objets correspondant aux entités à animer dans le </w:t>
      </w:r>
      <w:hyperlink r:id="rId429"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rsidRPr="00F343FF">
        <w:rPr>
          <w:i/>
        </w:rPr>
        <w:t>vecteurEntités</w:t>
      </w:r>
      <w:r>
        <w:t xml:space="preserve">. Par exemple, l’appel suivant ajoute un nouvel objet de la classe </w:t>
      </w:r>
      <w:r w:rsidRPr="00432106">
        <w:rPr>
          <w:i/>
        </w:rPr>
        <w:t>BotAnimeAvecCri</w:t>
      </w:r>
      <w:r>
        <w:t> :</w:t>
      </w:r>
    </w:p>
    <w:p w14:paraId="20BA2D6D" w14:textId="77777777" w:rsidR="00E34CFC" w:rsidRPr="00376663" w:rsidRDefault="00E34CFC" w:rsidP="00E34CFC">
      <w:pPr>
        <w:rPr>
          <w:rFonts w:ascii="Courier New" w:hAnsi="Courier New" w:cs="Courier New"/>
        </w:rPr>
      </w:pPr>
      <w:r w:rsidRPr="00376663">
        <w:rPr>
          <w:rFonts w:ascii="Courier New" w:hAnsi="Courier New" w:cs="Courier New"/>
        </w:rPr>
        <w:t xml:space="preserve">        vecteurEntités.addElement(new BotAnimeAvecCri(10,100,20,40,3,3,true,"Son2.wav"));</w:t>
      </w:r>
    </w:p>
    <w:p w14:paraId="216D60BA" w14:textId="77777777" w:rsidR="00E34CFC" w:rsidRDefault="00E34CFC" w:rsidP="00E34CFC">
      <w:pPr>
        <w:pStyle w:val="Corpsdetexte"/>
      </w:pPr>
    </w:p>
    <w:p w14:paraId="7C2486E6" w14:textId="7B9A8A7D" w:rsidR="00E34CFC" w:rsidRDefault="00E34CFC" w:rsidP="00E34CFC">
      <w:pPr>
        <w:pStyle w:val="Corpsdetexte"/>
      </w:pPr>
      <w:r>
        <w:t xml:space="preserve">L’objet est toujours ajouté à la suite des autres objets déjà contenus dans le </w:t>
      </w:r>
      <w:hyperlink r:id="rId430" w:tooltip="class in java.util" w:history="1">
        <w:r w:rsidRPr="000753F7">
          <w:rPr>
            <w:rStyle w:val="typenamelink1"/>
            <w:rFonts w:ascii="DejaVu Sans" w:hAnsi="DejaVu Sans"/>
            <w:color w:val="4A6782"/>
            <w:sz w:val="21"/>
            <w:szCs w:val="21"/>
            <w:lang w:val="fr-CA"/>
          </w:rPr>
          <w:t>Vector</w:t>
        </w:r>
      </w:hyperlink>
      <w:r>
        <w:t xml:space="preserve">. Les objets sont ainsi ordonnés en fonction de l’ordre des appels à </w:t>
      </w:r>
      <w:r w:rsidRPr="00EB57AF">
        <w:rPr>
          <w:i/>
        </w:rPr>
        <w:t>addElement</w:t>
      </w:r>
      <w:r>
        <w:t xml:space="preserve">(). Contrairement au tableau, on ne précise pas à quelle position exacte l’objet est ajouté. Comme pour un tableau, l’utilisation d’un </w:t>
      </w:r>
      <w:hyperlink r:id="rId431"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simplifie énormément le codage lorsqu’il y a une collection d’entités à traiter.</w:t>
      </w:r>
    </w:p>
    <w:p w14:paraId="205822C3" w14:textId="405FCA43" w:rsidR="00E34CFC" w:rsidRDefault="00E34CFC" w:rsidP="00E34CFC">
      <w:pPr>
        <w:pStyle w:val="Corpsdetexte"/>
      </w:pPr>
      <w:r>
        <w:t xml:space="preserve">On peut parcourir les objets du </w:t>
      </w:r>
      <w:hyperlink r:id="rId432" w:tooltip="class in java.util" w:history="1">
        <w:r w:rsidRPr="000753F7">
          <w:rPr>
            <w:rStyle w:val="typenamelink1"/>
            <w:rFonts w:ascii="DejaVu Sans" w:hAnsi="DejaVu Sans"/>
            <w:color w:val="4A6782"/>
            <w:sz w:val="21"/>
            <w:szCs w:val="21"/>
            <w:lang w:val="fr-CA"/>
          </w:rPr>
          <w:t>Vector</w:t>
        </w:r>
      </w:hyperlink>
      <w:r>
        <w:t xml:space="preserve">, un par un, en passant par un objet </w:t>
      </w:r>
      <w:hyperlink r:id="rId433" w:tooltip="interface in java.util" w:history="1">
        <w:r w:rsidRPr="004F55FD">
          <w:rPr>
            <w:rFonts w:ascii="DejaVu Sans Mono" w:hAnsi="DejaVu Sans Mono" w:cs="Courier New"/>
            <w:b/>
            <w:bCs/>
            <w:color w:val="4A6782"/>
            <w:spacing w:val="0"/>
            <w:sz w:val="21"/>
            <w:szCs w:val="21"/>
          </w:rPr>
          <w:t>Iterator</w:t>
        </w:r>
      </w:hyperlink>
      <w:r>
        <w:rPr>
          <w:rFonts w:ascii="DejaVu Sans Mono" w:hAnsi="DejaVu Sans Mono" w:cs="Courier New"/>
          <w:color w:val="353833"/>
          <w:spacing w:val="0"/>
          <w:sz w:val="21"/>
          <w:szCs w:val="21"/>
        </w:rPr>
        <w:t xml:space="preserve"> </w:t>
      </w:r>
      <w:r>
        <w:t xml:space="preserve">produit à partir du </w:t>
      </w:r>
      <w:hyperlink r:id="rId434" w:tooltip="class in java.util" w:history="1">
        <w:r w:rsidRPr="000753F7">
          <w:rPr>
            <w:rStyle w:val="typenamelink1"/>
            <w:rFonts w:ascii="DejaVu Sans" w:hAnsi="DejaVu Sans"/>
            <w:color w:val="4A6782"/>
            <w:sz w:val="21"/>
            <w:szCs w:val="21"/>
            <w:lang w:val="fr-CA"/>
          </w:rPr>
          <w:t>Vector</w:t>
        </w:r>
      </w:hyperlink>
      <w:r>
        <w:t xml:space="preserve">. Par exemple, dans la méthode </w:t>
      </w:r>
      <w:r w:rsidRPr="005D0D93">
        <w:rPr>
          <w:i/>
        </w:rPr>
        <w:t>prochaineScene</w:t>
      </w:r>
      <w:r>
        <w:t xml:space="preserve">() de </w:t>
      </w:r>
      <w:r w:rsidRPr="005D0D93">
        <w:rPr>
          <w:i/>
        </w:rPr>
        <w:t>MondeDuJeu</w:t>
      </w:r>
      <w:r>
        <w:t xml:space="preserve">, on appelle la méthode </w:t>
      </w:r>
      <w:r w:rsidRPr="005D0D93">
        <w:rPr>
          <w:i/>
        </w:rPr>
        <w:t>prochaineScene</w:t>
      </w:r>
      <w:r>
        <w:t>(</w:t>
      </w:r>
      <w:r w:rsidRPr="005D0D93">
        <w:rPr>
          <w:i/>
        </w:rPr>
        <w:t>LARGEURMONDE</w:t>
      </w:r>
      <w:r>
        <w:t>,</w:t>
      </w:r>
      <w:r w:rsidRPr="005D0D93">
        <w:rPr>
          <w:i/>
        </w:rPr>
        <w:t>HAUTEURMONDE</w:t>
      </w:r>
      <w:r>
        <w:t xml:space="preserve">) sur chacun des objets (entités)  de </w:t>
      </w:r>
      <w:r w:rsidRPr="00F343FF">
        <w:rPr>
          <w:i/>
        </w:rPr>
        <w:t>vecteurEntités</w:t>
      </w:r>
      <w:r>
        <w:t xml:space="preserve"> de la manière suivante :</w:t>
      </w:r>
    </w:p>
    <w:p w14:paraId="703A5A65" w14:textId="77777777" w:rsidR="00E34CFC" w:rsidRPr="009A50DE" w:rsidRDefault="00E34CFC" w:rsidP="00E34CFC">
      <w:pPr>
        <w:rPr>
          <w:rFonts w:ascii="Courier New" w:hAnsi="Courier New" w:cs="Courier New"/>
          <w:lang w:val="en-CA"/>
        </w:rPr>
      </w:pPr>
      <w:r w:rsidRPr="00277097">
        <w:rPr>
          <w:rFonts w:ascii="Courier New" w:hAnsi="Courier New" w:cs="Courier New"/>
        </w:rPr>
        <w:t xml:space="preserve">        </w:t>
      </w:r>
      <w:r w:rsidRPr="009A50DE">
        <w:rPr>
          <w:rFonts w:ascii="Courier New" w:hAnsi="Courier New" w:cs="Courier New"/>
          <w:lang w:val="en-CA"/>
        </w:rPr>
        <w:t>for(Iterator unIterator = vecteurEntités.iterator(); unIterator.hasNext();){</w:t>
      </w:r>
    </w:p>
    <w:p w14:paraId="09AAC071" w14:textId="77777777" w:rsidR="00E34CFC" w:rsidRPr="00277097" w:rsidRDefault="00E34CFC" w:rsidP="00E34CFC">
      <w:pPr>
        <w:rPr>
          <w:rFonts w:ascii="Courier New" w:hAnsi="Courier New" w:cs="Courier New"/>
        </w:rPr>
      </w:pPr>
      <w:r w:rsidRPr="009A50DE">
        <w:rPr>
          <w:rFonts w:ascii="Courier New" w:hAnsi="Courier New" w:cs="Courier New"/>
          <w:lang w:val="en-CA"/>
        </w:rPr>
        <w:t xml:space="preserve">            </w:t>
      </w:r>
      <w:r w:rsidRPr="00277097">
        <w:rPr>
          <w:rFonts w:ascii="Courier New" w:hAnsi="Courier New" w:cs="Courier New"/>
        </w:rPr>
        <w:t>((EntiteAnime)unIterator.next()).prochaineScene(LARGEURMONDE,HAUTEURMONDE);</w:t>
      </w:r>
    </w:p>
    <w:p w14:paraId="42EC9944" w14:textId="42FB2555" w:rsidR="00E34CFC" w:rsidRDefault="00E34CFC" w:rsidP="00B70207">
      <w:pPr>
        <w:rPr>
          <w:rFonts w:ascii="Courier New" w:hAnsi="Courier New" w:cs="Courier New"/>
        </w:rPr>
      </w:pPr>
      <w:r w:rsidRPr="00277097">
        <w:rPr>
          <w:rFonts w:ascii="Courier New" w:hAnsi="Courier New" w:cs="Courier New"/>
        </w:rPr>
        <w:t xml:space="preserve">        }</w:t>
      </w:r>
    </w:p>
    <w:p w14:paraId="5A252771" w14:textId="77777777" w:rsidR="00B70207" w:rsidRPr="00B70207" w:rsidRDefault="00B70207" w:rsidP="00B70207">
      <w:pPr>
        <w:rPr>
          <w:rFonts w:ascii="Courier New" w:hAnsi="Courier New" w:cs="Courier New"/>
        </w:rPr>
      </w:pPr>
    </w:p>
    <w:p w14:paraId="09C098A7" w14:textId="08488A8C" w:rsidR="00E34CFC" w:rsidRDefault="00E34CFC" w:rsidP="00E34CFC">
      <w:pPr>
        <w:pStyle w:val="Corpsdetexte"/>
      </w:pPr>
      <w:r>
        <w:t xml:space="preserve">Pour accéder aux objets, un objet </w:t>
      </w:r>
      <w:hyperlink r:id="rId435" w:tooltip="interface in java.util" w:history="1">
        <w:r w:rsidRPr="00CA2B6F">
          <w:rPr>
            <w:rFonts w:ascii="DejaVu Sans Mono" w:hAnsi="DejaVu Sans Mono" w:cs="Courier New"/>
            <w:b/>
            <w:bCs/>
            <w:color w:val="4A6782"/>
            <w:spacing w:val="0"/>
            <w:sz w:val="21"/>
            <w:szCs w:val="21"/>
          </w:rPr>
          <w:t>Iterator</w:t>
        </w:r>
      </w:hyperlink>
      <w:r>
        <w:rPr>
          <w:rFonts w:ascii="DejaVu Sans Mono" w:hAnsi="DejaVu Sans Mono" w:cs="Courier New"/>
          <w:color w:val="353833"/>
          <w:spacing w:val="0"/>
          <w:sz w:val="21"/>
          <w:szCs w:val="21"/>
        </w:rPr>
        <w:t xml:space="preserve"> </w:t>
      </w:r>
      <w:r>
        <w:t xml:space="preserve">est créé à partir du </w:t>
      </w:r>
      <w:hyperlink r:id="rId436"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 xml:space="preserve">dans la partie initialisation du </w:t>
      </w:r>
      <w:r w:rsidRPr="00AB717D">
        <w:rPr>
          <w:i/>
        </w:rPr>
        <w:t>for</w:t>
      </w:r>
      <w:r>
        <w:t xml:space="preserve">. L’objet </w:t>
      </w:r>
      <w:hyperlink r:id="rId437" w:tooltip="interface in java.util" w:history="1">
        <w:r w:rsidRPr="00CA2B6F">
          <w:rPr>
            <w:rFonts w:ascii="DejaVu Sans Mono" w:hAnsi="DejaVu Sans Mono" w:cs="Courier New"/>
            <w:b/>
            <w:bCs/>
            <w:color w:val="4A6782"/>
            <w:spacing w:val="0"/>
            <w:sz w:val="21"/>
            <w:szCs w:val="21"/>
          </w:rPr>
          <w:t>Iterator</w:t>
        </w:r>
      </w:hyperlink>
      <w:r>
        <w:rPr>
          <w:rFonts w:ascii="DejaVu Sans Mono" w:hAnsi="DejaVu Sans Mono" w:cs="Courier New"/>
          <w:color w:val="353833"/>
          <w:spacing w:val="0"/>
          <w:sz w:val="21"/>
          <w:szCs w:val="21"/>
        </w:rPr>
        <w:t xml:space="preserve"> </w:t>
      </w:r>
      <w:r>
        <w:t xml:space="preserve">maintient une position courante dans le </w:t>
      </w:r>
      <w:hyperlink r:id="rId438" w:tooltip="class in java.util" w:history="1">
        <w:r w:rsidRPr="000753F7">
          <w:rPr>
            <w:rStyle w:val="typenamelink1"/>
            <w:rFonts w:ascii="DejaVu Sans" w:hAnsi="DejaVu Sans"/>
            <w:color w:val="4A6782"/>
            <w:sz w:val="21"/>
            <w:szCs w:val="21"/>
            <w:lang w:val="fr-CA"/>
          </w:rPr>
          <w:t>Vector</w:t>
        </w:r>
      </w:hyperlink>
      <w:r>
        <w:t xml:space="preserve">. La méthode </w:t>
      </w:r>
      <w:hyperlink r:id="rId439" w:anchor="hasNext--" w:history="1">
        <w:r w:rsidRPr="00CA2B6F">
          <w:rPr>
            <w:rFonts w:ascii="DejaVu Sans Mono" w:hAnsi="DejaVu Sans Mono" w:cs="Courier New"/>
            <w:b/>
            <w:bCs/>
            <w:color w:val="4A6782"/>
            <w:spacing w:val="0"/>
            <w:sz w:val="21"/>
            <w:szCs w:val="21"/>
          </w:rPr>
          <w:t>hasNext</w:t>
        </w:r>
      </w:hyperlink>
      <w:r w:rsidRPr="00CA2B6F">
        <w:rPr>
          <w:rFonts w:ascii="DejaVu Sans Mono" w:hAnsi="DejaVu Sans Mono" w:cs="Courier New"/>
          <w:color w:val="353833"/>
          <w:spacing w:val="0"/>
          <w:sz w:val="21"/>
          <w:szCs w:val="21"/>
        </w:rPr>
        <w:t>()</w:t>
      </w:r>
      <w:r w:rsidRPr="00CA2B6F">
        <w:rPr>
          <w:rFonts w:ascii="DejaVu Sans" w:hAnsi="DejaVu Sans"/>
          <w:color w:val="353833"/>
          <w:spacing w:val="0"/>
          <w:sz w:val="20"/>
          <w:szCs w:val="20"/>
        </w:rPr>
        <w:t xml:space="preserve"> </w:t>
      </w:r>
      <w:r>
        <w:t xml:space="preserve">vérifie s’il reste encore </w:t>
      </w:r>
      <w:r>
        <w:lastRenderedPageBreak/>
        <w:t xml:space="preserve">un objet à parcourir. La méthode </w:t>
      </w:r>
      <w:hyperlink r:id="rId440" w:anchor="next--" w:history="1">
        <w:r w:rsidRPr="00CA2B6F">
          <w:rPr>
            <w:rFonts w:ascii="DejaVu Sans Mono" w:hAnsi="DejaVu Sans Mono" w:cs="Courier New"/>
            <w:b/>
            <w:bCs/>
            <w:color w:val="4A6782"/>
            <w:spacing w:val="0"/>
            <w:sz w:val="21"/>
            <w:szCs w:val="21"/>
          </w:rPr>
          <w:t>next</w:t>
        </w:r>
      </w:hyperlink>
      <w:r w:rsidRPr="00CA2B6F">
        <w:rPr>
          <w:rFonts w:ascii="DejaVu Sans Mono" w:hAnsi="DejaVu Sans Mono" w:cs="Courier New"/>
          <w:color w:val="353833"/>
          <w:spacing w:val="0"/>
          <w:sz w:val="21"/>
          <w:szCs w:val="21"/>
        </w:rPr>
        <w:t>()</w:t>
      </w:r>
      <w:r w:rsidRPr="00CA2B6F">
        <w:rPr>
          <w:rFonts w:ascii="DejaVu Sans" w:hAnsi="DejaVu Sans"/>
          <w:color w:val="353833"/>
          <w:spacing w:val="0"/>
          <w:sz w:val="20"/>
          <w:szCs w:val="20"/>
        </w:rPr>
        <w:t xml:space="preserve"> </w:t>
      </w:r>
      <w:r>
        <w:t xml:space="preserve">retourne le prochain objet en modifiant la position courante. Au départ, la position courante est avant le premier objet. Par opposition à un tableau, il n’est pas nécessaire de préciser la position de l’objet par un indice. La méthode </w:t>
      </w:r>
      <w:hyperlink r:id="rId441" w:anchor="next--" w:history="1">
        <w:r w:rsidRPr="00CA2B6F">
          <w:rPr>
            <w:rFonts w:ascii="DejaVu Sans Mono" w:hAnsi="DejaVu Sans Mono" w:cs="Courier New"/>
            <w:b/>
            <w:bCs/>
            <w:color w:val="4A6782"/>
            <w:spacing w:val="0"/>
            <w:sz w:val="21"/>
            <w:szCs w:val="21"/>
          </w:rPr>
          <w:t>next</w:t>
        </w:r>
      </w:hyperlink>
      <w:r w:rsidRPr="00CA2B6F">
        <w:rPr>
          <w:rFonts w:ascii="DejaVu Sans Mono" w:hAnsi="DejaVu Sans Mono" w:cs="Courier New"/>
          <w:color w:val="353833"/>
          <w:spacing w:val="0"/>
          <w:sz w:val="21"/>
          <w:szCs w:val="21"/>
        </w:rPr>
        <w:t>()</w:t>
      </w:r>
      <w:r w:rsidRPr="00CA2B6F">
        <w:rPr>
          <w:rFonts w:ascii="DejaVu Sans" w:hAnsi="DejaVu Sans"/>
          <w:color w:val="353833"/>
          <w:spacing w:val="0"/>
          <w:sz w:val="20"/>
          <w:szCs w:val="20"/>
        </w:rPr>
        <w:t xml:space="preserve"> </w:t>
      </w:r>
      <w:r>
        <w:t xml:space="preserve">retourne l’objet suivant en fonction de la position courante dans le </w:t>
      </w:r>
      <w:hyperlink r:id="rId442"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 xml:space="preserve">qui est maintenue dans l’objet </w:t>
      </w:r>
      <w:hyperlink r:id="rId443" w:tooltip="interface in java.util" w:history="1">
        <w:r w:rsidRPr="00CA2B6F">
          <w:rPr>
            <w:rFonts w:ascii="DejaVu Sans Mono" w:hAnsi="DejaVu Sans Mono" w:cs="Courier New"/>
            <w:b/>
            <w:bCs/>
            <w:color w:val="4A6782"/>
            <w:spacing w:val="0"/>
            <w:sz w:val="21"/>
            <w:szCs w:val="21"/>
          </w:rPr>
          <w:t>Iterator</w:t>
        </w:r>
      </w:hyperlink>
      <w:r>
        <w:t xml:space="preserve">. </w:t>
      </w:r>
    </w:p>
    <w:p w14:paraId="3CACF511" w14:textId="77777777" w:rsidR="00E34CFC" w:rsidRDefault="00E34CFC" w:rsidP="00E34CFC">
      <w:pPr>
        <w:pStyle w:val="Corpsdetexte"/>
      </w:pPr>
      <w:r>
        <w:t>A noter l’utilisation de la conversion de type:</w:t>
      </w:r>
    </w:p>
    <w:p w14:paraId="52426212" w14:textId="77777777" w:rsidR="00E34CFC" w:rsidRPr="002F7EAB" w:rsidRDefault="00E34CFC" w:rsidP="00E34CFC">
      <w:pPr>
        <w:rPr>
          <w:rFonts w:ascii="Courier New" w:hAnsi="Courier New" w:cs="Courier New"/>
        </w:rPr>
      </w:pPr>
      <w:r w:rsidRPr="002F7EAB">
        <w:rPr>
          <w:rFonts w:ascii="Courier New" w:hAnsi="Courier New" w:cs="Courier New"/>
        </w:rPr>
        <w:t>(EntiteAnime)unIterator.next())</w:t>
      </w:r>
    </w:p>
    <w:p w14:paraId="57B91EA9" w14:textId="77777777" w:rsidR="00E34CFC" w:rsidRDefault="00E34CFC" w:rsidP="00E34CFC">
      <w:pPr>
        <w:pStyle w:val="Corpsdetexte"/>
      </w:pPr>
    </w:p>
    <w:p w14:paraId="73DA163A" w14:textId="7DCC04B5" w:rsidR="00E34CFC" w:rsidRPr="0067486F" w:rsidRDefault="00E34CFC" w:rsidP="00E34CFC">
      <w:pPr>
        <w:pStyle w:val="Corpsdetexte"/>
        <w:rPr>
          <w:iCs/>
        </w:rPr>
      </w:pPr>
      <w:r>
        <w:t xml:space="preserve">La méthode </w:t>
      </w:r>
      <w:hyperlink r:id="rId444" w:anchor="next--" w:history="1">
        <w:r w:rsidRPr="00CA2B6F">
          <w:rPr>
            <w:rFonts w:ascii="DejaVu Sans Mono" w:hAnsi="DejaVu Sans Mono" w:cs="Courier New"/>
            <w:b/>
            <w:bCs/>
            <w:color w:val="4A6782"/>
            <w:spacing w:val="0"/>
            <w:sz w:val="21"/>
            <w:szCs w:val="21"/>
          </w:rPr>
          <w:t>next</w:t>
        </w:r>
      </w:hyperlink>
      <w:r w:rsidRPr="00CA2B6F">
        <w:rPr>
          <w:rFonts w:ascii="DejaVu Sans Mono" w:hAnsi="DejaVu Sans Mono" w:cs="Courier New"/>
          <w:color w:val="353833"/>
          <w:spacing w:val="0"/>
          <w:sz w:val="21"/>
          <w:szCs w:val="21"/>
        </w:rPr>
        <w:t>()</w:t>
      </w:r>
      <w:r>
        <w:rPr>
          <w:rFonts w:ascii="DejaVu Sans Mono" w:hAnsi="DejaVu Sans Mono" w:cs="Courier New"/>
          <w:color w:val="353833"/>
          <w:spacing w:val="0"/>
          <w:sz w:val="21"/>
          <w:szCs w:val="21"/>
        </w:rPr>
        <w:t xml:space="preserve"> </w:t>
      </w:r>
      <w:r>
        <w:t xml:space="preserve">retourne un objet de la classe </w:t>
      </w:r>
      <w:r w:rsidRPr="006A1371">
        <w:rPr>
          <w:i/>
        </w:rPr>
        <w:t>java.lang.Object</w:t>
      </w:r>
      <w:r>
        <w:t xml:space="preserve"> super-classe de toutes les classes Java. Pour appeler la méthode </w:t>
      </w:r>
      <w:r w:rsidRPr="00202201">
        <w:rPr>
          <w:i/>
        </w:rPr>
        <w:t>prochaineScene</w:t>
      </w:r>
      <w:r>
        <w:t xml:space="preserve">() sur cet objet, il faut d’abord convertir l’objet en un </w:t>
      </w:r>
      <w:r w:rsidRPr="00202201">
        <w:rPr>
          <w:i/>
        </w:rPr>
        <w:t>EntiteAnime</w:t>
      </w:r>
      <w:r>
        <w:t xml:space="preserve">. Rappelons que c’est le principe de surcharge dynamique qui détermine la méthode </w:t>
      </w:r>
      <w:r w:rsidRPr="00FD5191">
        <w:rPr>
          <w:i/>
        </w:rPr>
        <w:t>prochaineScene</w:t>
      </w:r>
      <w:r>
        <w:t xml:space="preserve">() qui est effectivement exécutée. Dans le cas d’un objet de la classe </w:t>
      </w:r>
      <w:r w:rsidRPr="0088194E">
        <w:rPr>
          <w:i/>
          <w:iCs/>
        </w:rPr>
        <w:t>EntiteAnimeAvecCriEtSequenceImages</w:t>
      </w:r>
      <w:r>
        <w:rPr>
          <w:iCs/>
        </w:rPr>
        <w:t xml:space="preserve"> ou </w:t>
      </w:r>
      <w:r w:rsidRPr="00F21E0B">
        <w:rPr>
          <w:i/>
          <w:iCs/>
        </w:rPr>
        <w:t>ItiAnimeAvecCriVolant</w:t>
      </w:r>
      <w:r w:rsidRPr="00C373D9">
        <w:rPr>
          <w:iCs/>
        </w:rPr>
        <w:t>,</w:t>
      </w:r>
      <w:r>
        <w:rPr>
          <w:iCs/>
        </w:rPr>
        <w:t xml:space="preserve"> c’est la méthode définie dans la super-classe </w:t>
      </w:r>
      <w:r w:rsidRPr="00A6339D">
        <w:rPr>
          <w:i/>
          <w:iCs/>
        </w:rPr>
        <w:t>EntiteAnimeAvecCriEtGestes</w:t>
      </w:r>
      <w:r>
        <w:rPr>
          <w:iCs/>
        </w:rPr>
        <w:t xml:space="preserve"> qui est exécutée. Dans le cas d’un objet </w:t>
      </w:r>
      <w:r w:rsidRPr="00762C0F">
        <w:rPr>
          <w:i/>
          <w:iCs/>
        </w:rPr>
        <w:t>BotAnimeAvecCri</w:t>
      </w:r>
      <w:r>
        <w:rPr>
          <w:iCs/>
        </w:rPr>
        <w:t xml:space="preserve">, c’est la méthode de la super-classe </w:t>
      </w:r>
      <w:r w:rsidRPr="00762C0F">
        <w:rPr>
          <w:i/>
          <w:iCs/>
        </w:rPr>
        <w:t>EntiteAnime</w:t>
      </w:r>
      <w:r>
        <w:rPr>
          <w:iCs/>
        </w:rPr>
        <w:t xml:space="preserve"> qui est exécutée. Cet exemple illustre un aspect très puissant de la programmation objet. En regroupant un ensemble d’objets possiblement de classes différentes dans une collection, on peut par la suite appeler une méthode sur tous les objets de la collection par une itération même si le traitement effectué varie en fonction de la classe de l’objet.</w:t>
      </w:r>
    </w:p>
    <w:p w14:paraId="1093B14D" w14:textId="77777777" w:rsidR="00E34CFC" w:rsidRDefault="00E34CFC" w:rsidP="00E34CFC">
      <w:pPr>
        <w:pStyle w:val="Corpsdetexte"/>
      </w:pPr>
      <w:r>
        <w:t xml:space="preserve">Le même principe est employé dans la méthode </w:t>
      </w:r>
      <w:r w:rsidRPr="0085665B">
        <w:rPr>
          <w:i/>
        </w:rPr>
        <w:t>paint</w:t>
      </w:r>
      <w:r>
        <w:t xml:space="preserve">() qui appelle </w:t>
      </w:r>
      <w:r w:rsidRPr="00FD6AA4">
        <w:rPr>
          <w:i/>
        </w:rPr>
        <w:t>paintSiVisible</w:t>
      </w:r>
      <w:r>
        <w:t xml:space="preserve">() sur chacun des objets du </w:t>
      </w:r>
      <w:r w:rsidRPr="004D004F">
        <w:rPr>
          <w:i/>
        </w:rPr>
        <w:t>Vector</w:t>
      </w:r>
      <w:r>
        <w:t>.</w:t>
      </w:r>
    </w:p>
    <w:p w14:paraId="0D057EC3" w14:textId="77777777" w:rsidR="00E34CFC" w:rsidRPr="009A50DE" w:rsidRDefault="00E34CFC" w:rsidP="00E34CFC">
      <w:pPr>
        <w:rPr>
          <w:rFonts w:ascii="Courier New" w:hAnsi="Courier New" w:cs="Courier New"/>
          <w:lang w:val="en-CA"/>
        </w:rPr>
      </w:pPr>
      <w:r w:rsidRPr="00862D16">
        <w:rPr>
          <w:rFonts w:ascii="Courier New" w:hAnsi="Courier New" w:cs="Courier New"/>
        </w:rPr>
        <w:t xml:space="preserve">    </w:t>
      </w:r>
      <w:r w:rsidRPr="009A50DE">
        <w:rPr>
          <w:rFonts w:ascii="Courier New" w:hAnsi="Courier New" w:cs="Courier New"/>
          <w:lang w:val="en-CA"/>
        </w:rPr>
        <w:t xml:space="preserve">public void </w:t>
      </w:r>
      <w:r w:rsidRPr="009A50DE">
        <w:rPr>
          <w:rFonts w:ascii="Courier New" w:hAnsi="Courier New" w:cs="Courier New"/>
          <w:highlight w:val="yellow"/>
          <w:lang w:val="en-CA"/>
        </w:rPr>
        <w:t>paint</w:t>
      </w:r>
      <w:r w:rsidRPr="009A50DE">
        <w:rPr>
          <w:rFonts w:ascii="Courier New" w:hAnsi="Courier New" w:cs="Courier New"/>
          <w:lang w:val="en-CA"/>
        </w:rPr>
        <w:t>(Graphics g){</w:t>
      </w:r>
    </w:p>
    <w:p w14:paraId="26DCC3A0"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for(Iterator unIterator = vecteurEntités.iterator(); unIterator.hasNext();){</w:t>
      </w:r>
    </w:p>
    <w:p w14:paraId="7E49A138" w14:textId="77777777" w:rsidR="00E34CFC" w:rsidRPr="00862D16" w:rsidRDefault="00E34CFC" w:rsidP="00E34CFC">
      <w:pPr>
        <w:rPr>
          <w:rFonts w:ascii="Courier New" w:hAnsi="Courier New" w:cs="Courier New"/>
        </w:rPr>
      </w:pPr>
      <w:r w:rsidRPr="009A50DE">
        <w:rPr>
          <w:rFonts w:ascii="Courier New" w:hAnsi="Courier New" w:cs="Courier New"/>
          <w:lang w:val="en-CA"/>
        </w:rPr>
        <w:t xml:space="preserve">            </w:t>
      </w:r>
      <w:r w:rsidRPr="00862D16">
        <w:rPr>
          <w:rFonts w:ascii="Courier New" w:hAnsi="Courier New" w:cs="Courier New"/>
        </w:rPr>
        <w:t>((EntiteAnime)unIterator.next()).paintSiVisible(g);</w:t>
      </w:r>
    </w:p>
    <w:p w14:paraId="69BAE836" w14:textId="77777777" w:rsidR="00E34CFC" w:rsidRPr="00862D16" w:rsidRDefault="00E34CFC" w:rsidP="00E34CFC">
      <w:pPr>
        <w:rPr>
          <w:rFonts w:ascii="Courier New" w:hAnsi="Courier New" w:cs="Courier New"/>
        </w:rPr>
      </w:pPr>
      <w:r w:rsidRPr="00862D16">
        <w:rPr>
          <w:rFonts w:ascii="Courier New" w:hAnsi="Courier New" w:cs="Courier New"/>
        </w:rPr>
        <w:t xml:space="preserve">        }</w:t>
      </w:r>
    </w:p>
    <w:p w14:paraId="426B5E05" w14:textId="77777777" w:rsidR="00E34CFC" w:rsidRPr="00862D16" w:rsidRDefault="00E34CFC" w:rsidP="00E34CFC">
      <w:pPr>
        <w:rPr>
          <w:rFonts w:ascii="Courier New" w:hAnsi="Courier New" w:cs="Courier New"/>
        </w:rPr>
      </w:pPr>
      <w:r w:rsidRPr="00862D16">
        <w:rPr>
          <w:rFonts w:ascii="Courier New" w:hAnsi="Courier New" w:cs="Courier New"/>
        </w:rPr>
        <w:t xml:space="preserve">    }</w:t>
      </w:r>
    </w:p>
    <w:p w14:paraId="2C02D011" w14:textId="77777777" w:rsidR="00E34CFC" w:rsidRDefault="00E34CFC" w:rsidP="00E34CFC">
      <w:pPr>
        <w:pStyle w:val="Corpsdetexte"/>
      </w:pPr>
    </w:p>
    <w:p w14:paraId="02F4E563" w14:textId="33069FFB" w:rsidR="00E34CFC" w:rsidRDefault="00E34CFC" w:rsidP="00E34CFC">
      <w:pPr>
        <w:pStyle w:val="Corpsdetexte"/>
      </w:pPr>
      <w:r>
        <w:t xml:space="preserve">La méthode </w:t>
      </w:r>
      <w:r w:rsidRPr="005A0ABD">
        <w:rPr>
          <w:i/>
        </w:rPr>
        <w:t>mousePressed</w:t>
      </w:r>
      <w:r>
        <w:t>() est invoquée lors d’un click de la souris. Elle vérifie, pour chacune des entités, si le curseur de la souris la touche. Si c’est le cas, l’</w:t>
      </w:r>
      <w:r w:rsidR="00AC4321">
        <w:t>entité</w:t>
      </w:r>
      <w:r>
        <w:t xml:space="preserve"> devient invisible et la méthode </w:t>
      </w:r>
      <w:r w:rsidRPr="00475C76">
        <w:rPr>
          <w:i/>
        </w:rPr>
        <w:t>cri</w:t>
      </w:r>
      <w:r>
        <w:rPr>
          <w:i/>
        </w:rPr>
        <w:t>er</w:t>
      </w:r>
      <w:r>
        <w:t>() est appelée :</w:t>
      </w:r>
    </w:p>
    <w:p w14:paraId="0810A5D7" w14:textId="77777777" w:rsidR="00E34CFC" w:rsidRPr="002F4EB4" w:rsidRDefault="00E34CFC" w:rsidP="00E34CFC">
      <w:pPr>
        <w:rPr>
          <w:rFonts w:ascii="Courier New" w:hAnsi="Courier New" w:cs="Courier New"/>
          <w:lang w:val="en-CA"/>
        </w:rPr>
      </w:pPr>
      <w:r w:rsidRPr="002F4EB4">
        <w:rPr>
          <w:rFonts w:ascii="Courier New" w:hAnsi="Courier New" w:cs="Courier New"/>
          <w:lang w:val="fr-CA"/>
        </w:rPr>
        <w:t xml:space="preserve">    </w:t>
      </w:r>
      <w:r w:rsidRPr="002F4EB4">
        <w:rPr>
          <w:rFonts w:ascii="Courier New" w:hAnsi="Courier New" w:cs="Courier New"/>
          <w:lang w:val="en-CA"/>
        </w:rPr>
        <w:t xml:space="preserve">public void </w:t>
      </w:r>
      <w:r w:rsidRPr="002F4EB4">
        <w:rPr>
          <w:rFonts w:ascii="Courier New" w:hAnsi="Courier New" w:cs="Courier New"/>
          <w:highlight w:val="yellow"/>
          <w:lang w:val="en-CA"/>
        </w:rPr>
        <w:t>mousePressed</w:t>
      </w:r>
      <w:r w:rsidRPr="002F4EB4">
        <w:rPr>
          <w:rFonts w:ascii="Courier New" w:hAnsi="Courier New" w:cs="Courier New"/>
          <w:lang w:val="en-CA"/>
        </w:rPr>
        <w:t>(MouseEvent e){</w:t>
      </w:r>
    </w:p>
    <w:p w14:paraId="01B6D64B" w14:textId="77777777" w:rsidR="00E34CFC" w:rsidRPr="002F4EB4" w:rsidRDefault="00E34CFC" w:rsidP="00E34CFC">
      <w:pPr>
        <w:rPr>
          <w:rFonts w:ascii="Courier New" w:hAnsi="Courier New" w:cs="Courier New"/>
          <w:lang w:val="en-CA"/>
        </w:rPr>
      </w:pPr>
      <w:r w:rsidRPr="002F4EB4">
        <w:rPr>
          <w:rFonts w:ascii="Courier New" w:hAnsi="Courier New" w:cs="Courier New"/>
          <w:lang w:val="en-CA"/>
        </w:rPr>
        <w:lastRenderedPageBreak/>
        <w:t xml:space="preserve">        for(Iterator unIterator = vecteurEntités.iterator(); unIterator.hasNext();){</w:t>
      </w:r>
    </w:p>
    <w:p w14:paraId="5E47B3A8" w14:textId="77777777" w:rsidR="00E34CFC" w:rsidRPr="009A50DE" w:rsidRDefault="00E34CFC" w:rsidP="00E34CFC">
      <w:pPr>
        <w:rPr>
          <w:rFonts w:ascii="Courier New" w:hAnsi="Courier New" w:cs="Courier New"/>
          <w:lang w:val="fr-CA"/>
        </w:rPr>
      </w:pPr>
      <w:r w:rsidRPr="002F4EB4">
        <w:rPr>
          <w:rFonts w:ascii="Courier New" w:hAnsi="Courier New" w:cs="Courier New"/>
          <w:lang w:val="en-CA"/>
        </w:rPr>
        <w:t xml:space="preserve">            </w:t>
      </w:r>
      <w:r w:rsidRPr="009A50DE">
        <w:rPr>
          <w:rFonts w:ascii="Courier New" w:hAnsi="Courier New" w:cs="Courier New"/>
          <w:lang w:val="fr-CA"/>
        </w:rPr>
        <w:t>EntiteAnimeAvecCri uneEntitéAnimée = (EntiteAnimeAvecCri)unIterator.next();</w:t>
      </w:r>
    </w:p>
    <w:p w14:paraId="7FC41C5C"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if (uneEntitéAnimée.touche(e.getX(),e.getY())) {</w:t>
      </w:r>
    </w:p>
    <w:p w14:paraId="2180E7B1"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uneEntitéAnimée.setVisible(false);</w:t>
      </w:r>
    </w:p>
    <w:p w14:paraId="694524ED"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uneEntitéAnimée.crier();</w:t>
      </w:r>
    </w:p>
    <w:p w14:paraId="1CA677B5" w14:textId="77777777" w:rsidR="00E34CFC" w:rsidRPr="002F4EB4" w:rsidRDefault="00E34CFC" w:rsidP="00E34CFC">
      <w:pPr>
        <w:rPr>
          <w:rFonts w:ascii="Courier New" w:hAnsi="Courier New" w:cs="Courier New"/>
        </w:rPr>
      </w:pPr>
      <w:r w:rsidRPr="009A50DE">
        <w:rPr>
          <w:rFonts w:ascii="Courier New" w:hAnsi="Courier New" w:cs="Courier New"/>
          <w:lang w:val="fr-CA"/>
        </w:rPr>
        <w:t xml:space="preserve">            </w:t>
      </w:r>
      <w:r w:rsidRPr="002F4EB4">
        <w:rPr>
          <w:rFonts w:ascii="Courier New" w:hAnsi="Courier New" w:cs="Courier New"/>
        </w:rPr>
        <w:t>}</w:t>
      </w:r>
    </w:p>
    <w:p w14:paraId="394B2BE7" w14:textId="77777777" w:rsidR="00E34CFC" w:rsidRPr="002F4EB4" w:rsidRDefault="00E34CFC" w:rsidP="00E34CFC">
      <w:pPr>
        <w:rPr>
          <w:rFonts w:ascii="Courier New" w:hAnsi="Courier New" w:cs="Courier New"/>
        </w:rPr>
      </w:pPr>
      <w:r w:rsidRPr="002F4EB4">
        <w:rPr>
          <w:rFonts w:ascii="Courier New" w:hAnsi="Courier New" w:cs="Courier New"/>
        </w:rPr>
        <w:t xml:space="preserve">        }</w:t>
      </w:r>
    </w:p>
    <w:p w14:paraId="13E00BE5" w14:textId="77777777" w:rsidR="00E34CFC" w:rsidRPr="002F4EB4" w:rsidRDefault="00E34CFC" w:rsidP="00E34CFC">
      <w:pPr>
        <w:rPr>
          <w:rFonts w:ascii="Courier New" w:hAnsi="Courier New" w:cs="Courier New"/>
        </w:rPr>
      </w:pPr>
      <w:r w:rsidRPr="002F4EB4">
        <w:rPr>
          <w:rFonts w:ascii="Courier New" w:hAnsi="Courier New" w:cs="Courier New"/>
        </w:rPr>
        <w:t xml:space="preserve">    }</w:t>
      </w:r>
    </w:p>
    <w:p w14:paraId="153514E7" w14:textId="77777777" w:rsidR="00E34CFC" w:rsidRDefault="00E34CFC" w:rsidP="00E34CFC">
      <w:pPr>
        <w:pStyle w:val="Corpsdetexte"/>
      </w:pPr>
    </w:p>
    <w:p w14:paraId="306FAB0D" w14:textId="77777777" w:rsidR="00E34CFC" w:rsidRDefault="00E34CFC" w:rsidP="00E34CFC">
      <w:pPr>
        <w:pStyle w:val="Corpsdetexte"/>
      </w:pPr>
      <w:r>
        <w:t xml:space="preserve">Voici le code de la classe </w:t>
      </w:r>
      <w:r w:rsidRPr="00FE0CEC">
        <w:rPr>
          <w:i/>
        </w:rPr>
        <w:t>JPanelPourMondeJeuSimple</w:t>
      </w:r>
      <w:r>
        <w:t>.</w:t>
      </w:r>
    </w:p>
    <w:p w14:paraId="4701CFFD" w14:textId="68B21053" w:rsidR="00E34CFC" w:rsidRPr="001F52DD" w:rsidRDefault="00000000" w:rsidP="00C44445">
      <w:pPr>
        <w:pStyle w:val="Corpsdetexte"/>
        <w:keepNext/>
        <w:keepLines/>
      </w:pPr>
      <w:hyperlink r:id="rId445"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46"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JPanelPourMondeJeuSimple.java</w:t>
      </w:r>
    </w:p>
    <w:p w14:paraId="26DB1017"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3D0501D2" w14:textId="77777777" w:rsidR="00C44445" w:rsidRPr="00C44445" w:rsidRDefault="00C44445" w:rsidP="00C44445">
      <w:pPr>
        <w:pStyle w:val="Code"/>
        <w:rPr>
          <w:color w:val="000000"/>
          <w:lang w:eastAsia="zh-CN"/>
        </w:rPr>
      </w:pPr>
    </w:p>
    <w:p w14:paraId="0423A95D"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6725009E"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lang w:eastAsia="zh-CN"/>
        </w:rPr>
        <w:t>event</w:t>
      </w:r>
      <w:r w:rsidRPr="00C44445">
        <w:rPr>
          <w:color w:val="808030"/>
          <w:lang w:eastAsia="zh-CN"/>
        </w:rPr>
        <w:t>.</w:t>
      </w:r>
      <w:r w:rsidRPr="00C44445">
        <w:rPr>
          <w:b/>
          <w:bCs/>
          <w:color w:val="800000"/>
          <w:lang w:eastAsia="zh-CN"/>
        </w:rPr>
        <w:t>*</w:t>
      </w:r>
      <w:r w:rsidRPr="00C44445">
        <w:rPr>
          <w:color w:val="800080"/>
          <w:lang w:eastAsia="zh-CN"/>
        </w:rPr>
        <w:t>;</w:t>
      </w:r>
    </w:p>
    <w:p w14:paraId="11959135"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javax</w:t>
      </w:r>
      <w:r w:rsidRPr="00C44445">
        <w:rPr>
          <w:color w:val="808030"/>
          <w:lang w:eastAsia="zh-CN"/>
        </w:rPr>
        <w:t>.</w:t>
      </w:r>
      <w:r w:rsidRPr="00C44445">
        <w:rPr>
          <w:lang w:eastAsia="zh-CN"/>
        </w:rPr>
        <w:t>swing</w:t>
      </w:r>
      <w:r w:rsidRPr="00C44445">
        <w:rPr>
          <w:color w:val="808030"/>
          <w:lang w:eastAsia="zh-CN"/>
        </w:rPr>
        <w:t>.</w:t>
      </w:r>
      <w:r w:rsidRPr="00C44445">
        <w:rPr>
          <w:b/>
          <w:bCs/>
          <w:color w:val="800000"/>
          <w:lang w:eastAsia="zh-CN"/>
        </w:rPr>
        <w:t>*</w:t>
      </w:r>
      <w:r w:rsidRPr="00C44445">
        <w:rPr>
          <w:color w:val="800080"/>
          <w:lang w:eastAsia="zh-CN"/>
        </w:rPr>
        <w:t>;</w:t>
      </w:r>
    </w:p>
    <w:p w14:paraId="31F04FA2" w14:textId="77777777" w:rsidR="00C44445" w:rsidRPr="00C44445" w:rsidRDefault="00C44445" w:rsidP="00C62F99">
      <w:pPr>
        <w:pStyle w:val="Code"/>
        <w:keepNext w:val="0"/>
        <w:keepLines w:val="0"/>
        <w:rPr>
          <w:color w:val="000000"/>
          <w:lang w:eastAsia="zh-CN"/>
        </w:rPr>
      </w:pPr>
    </w:p>
    <w:p w14:paraId="6B2BC839" w14:textId="77777777" w:rsidR="00C44445" w:rsidRPr="00C44445" w:rsidRDefault="00C44445" w:rsidP="00C62F99">
      <w:pPr>
        <w:pStyle w:val="Code"/>
        <w:keepNext w:val="0"/>
        <w:keepLines w:val="0"/>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JPanelPourMondeJeuSimple </w:t>
      </w:r>
      <w:r w:rsidRPr="00C44445">
        <w:rPr>
          <w:b/>
          <w:bCs/>
          <w:color w:val="800000"/>
          <w:lang w:eastAsia="zh-CN"/>
        </w:rPr>
        <w:t>extends</w:t>
      </w:r>
      <w:r w:rsidRPr="00C44445">
        <w:rPr>
          <w:color w:val="000000"/>
          <w:lang w:eastAsia="zh-CN"/>
        </w:rPr>
        <w:t xml:space="preserve"> JPanel </w:t>
      </w:r>
      <w:r w:rsidRPr="00C44445">
        <w:rPr>
          <w:b/>
          <w:bCs/>
          <w:color w:val="800000"/>
          <w:lang w:eastAsia="zh-CN"/>
        </w:rPr>
        <w:t>implements</w:t>
      </w:r>
      <w:r w:rsidRPr="00C44445">
        <w:rPr>
          <w:color w:val="000000"/>
          <w:lang w:eastAsia="zh-CN"/>
        </w:rPr>
        <w:t xml:space="preserve"> ActionListener, MouseListener </w:t>
      </w:r>
      <w:r w:rsidRPr="00C44445">
        <w:rPr>
          <w:color w:val="800080"/>
          <w:lang w:eastAsia="zh-CN"/>
        </w:rPr>
        <w:t>{</w:t>
      </w:r>
    </w:p>
    <w:p w14:paraId="09AD32C3" w14:textId="77777777" w:rsidR="00C44445" w:rsidRPr="00C44445" w:rsidRDefault="00C44445" w:rsidP="00C62F99">
      <w:pPr>
        <w:pStyle w:val="Code"/>
        <w:keepNext w:val="0"/>
        <w:keepLines w:val="0"/>
        <w:rPr>
          <w:color w:val="000000"/>
          <w:lang w:eastAsia="zh-CN"/>
        </w:rPr>
      </w:pPr>
    </w:p>
    <w:p w14:paraId="548126A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b/>
          <w:bCs/>
          <w:color w:val="800000"/>
          <w:lang w:eastAsia="zh-CN"/>
        </w:rPr>
        <w:t>static</w:t>
      </w:r>
      <w:r w:rsidRPr="00C44445">
        <w:rPr>
          <w:color w:val="000000"/>
          <w:lang w:eastAsia="zh-CN"/>
        </w:rPr>
        <w:t xml:space="preserve"> </w:t>
      </w:r>
      <w:r w:rsidRPr="00C44445">
        <w:rPr>
          <w:b/>
          <w:bCs/>
          <w:color w:val="800000"/>
          <w:lang w:eastAsia="zh-CN"/>
        </w:rPr>
        <w:t>final</w:t>
      </w:r>
      <w:r w:rsidRPr="00C44445">
        <w:rPr>
          <w:color w:val="000000"/>
          <w:lang w:eastAsia="zh-CN"/>
        </w:rPr>
        <w:t xml:space="preserve"> </w:t>
      </w:r>
      <w:r w:rsidRPr="00C44445">
        <w:rPr>
          <w:color w:val="BB7977"/>
          <w:lang w:eastAsia="zh-CN"/>
        </w:rPr>
        <w:t>int</w:t>
      </w:r>
      <w:r w:rsidRPr="00C44445">
        <w:rPr>
          <w:color w:val="000000"/>
          <w:lang w:eastAsia="zh-CN"/>
        </w:rPr>
        <w:t xml:space="preserve"> INTERVALLEENTRESCENES </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0080"/>
          <w:lang w:eastAsia="zh-CN"/>
        </w:rPr>
        <w:t>;</w:t>
      </w:r>
      <w:r w:rsidRPr="00C44445">
        <w:rPr>
          <w:color w:val="000000"/>
          <w:lang w:eastAsia="zh-CN"/>
        </w:rPr>
        <w:t xml:space="preserve"> </w:t>
      </w:r>
      <w:r w:rsidRPr="00C44445">
        <w:rPr>
          <w:color w:val="696969"/>
          <w:lang w:eastAsia="zh-CN"/>
        </w:rPr>
        <w:t>// En ms</w:t>
      </w:r>
    </w:p>
    <w:p w14:paraId="79B496E7" w14:textId="77777777" w:rsidR="00C44445" w:rsidRPr="00C44445" w:rsidRDefault="00C44445" w:rsidP="00C62F99">
      <w:pPr>
        <w:pStyle w:val="Code"/>
        <w:keepNext w:val="0"/>
        <w:keepLines w:val="0"/>
        <w:rPr>
          <w:color w:val="000000"/>
          <w:lang w:eastAsia="zh-CN"/>
        </w:rPr>
      </w:pPr>
    </w:p>
    <w:p w14:paraId="200E0BA3"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 chrono génère un évènement a chaque intervalle</w:t>
      </w:r>
    </w:p>
    <w:p w14:paraId="55E13F7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private</w:t>
      </w:r>
      <w:r w:rsidRPr="00C44445">
        <w:rPr>
          <w:color w:val="000000"/>
          <w:lang w:eastAsia="zh-CN"/>
        </w:rPr>
        <w:t xml:space="preserve"> </w:t>
      </w:r>
      <w:r w:rsidRPr="00C44445">
        <w:rPr>
          <w:b/>
          <w:bCs/>
          <w:color w:val="BB7977"/>
          <w:lang w:eastAsia="zh-CN"/>
        </w:rPr>
        <w:t>Timer</w:t>
      </w:r>
      <w:r w:rsidRPr="00C44445">
        <w:rPr>
          <w:color w:val="000000"/>
          <w:lang w:eastAsia="zh-CN"/>
        </w:rPr>
        <w:t xml:space="preserve"> chrono</w:t>
      </w:r>
      <w:r w:rsidRPr="00C44445">
        <w:rPr>
          <w:color w:val="800080"/>
          <w:lang w:eastAsia="zh-CN"/>
        </w:rPr>
        <w:t>;</w:t>
      </w:r>
    </w:p>
    <w:p w14:paraId="3D4C642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Le monde a animer</w:t>
      </w:r>
    </w:p>
    <w:p w14:paraId="36AA7D7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private</w:t>
      </w:r>
      <w:r w:rsidRPr="00C44445">
        <w:rPr>
          <w:color w:val="000000"/>
          <w:lang w:eastAsia="zh-CN"/>
        </w:rPr>
        <w:t xml:space="preserve"> MondeDuJeu leMondeDuJeu</w:t>
      </w:r>
      <w:r w:rsidRPr="00C44445">
        <w:rPr>
          <w:color w:val="800080"/>
          <w:lang w:eastAsia="zh-CN"/>
        </w:rPr>
        <w:t>;</w:t>
      </w:r>
    </w:p>
    <w:p w14:paraId="459CF808" w14:textId="77777777" w:rsidR="00C44445" w:rsidRPr="00C44445" w:rsidRDefault="00C44445" w:rsidP="00C62F99">
      <w:pPr>
        <w:pStyle w:val="Code"/>
        <w:keepNext w:val="0"/>
        <w:keepLines w:val="0"/>
        <w:rPr>
          <w:color w:val="000000"/>
          <w:lang w:eastAsia="zh-CN"/>
        </w:rPr>
      </w:pPr>
    </w:p>
    <w:p w14:paraId="31E419A8"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696969"/>
          <w:lang w:eastAsia="zh-CN"/>
        </w:rPr>
        <w:t>// Taille du JPanel</w:t>
      </w:r>
    </w:p>
    <w:p w14:paraId="16B91834" w14:textId="77777777" w:rsidR="00C44445" w:rsidRPr="00C44445" w:rsidRDefault="00C44445" w:rsidP="00C62F99">
      <w:pPr>
        <w:pStyle w:val="Code"/>
        <w:keepNext w:val="0"/>
        <w:keepLines w:val="0"/>
        <w:rPr>
          <w:color w:val="000000"/>
          <w:lang w:val="en-CA" w:eastAsia="zh-CN"/>
        </w:rPr>
      </w:pPr>
      <w:r w:rsidRPr="00C44445">
        <w:rPr>
          <w:color w:val="000000"/>
          <w:lang w:eastAsia="zh-CN"/>
        </w:rPr>
        <w:t xml:space="preserve">  </w:t>
      </w:r>
      <w:r w:rsidRPr="00C44445">
        <w:rPr>
          <w:b/>
          <w:bCs/>
          <w:color w:val="800000"/>
          <w:lang w:val="en-CA" w:eastAsia="zh-CN"/>
        </w:rPr>
        <w:t>public</w:t>
      </w:r>
      <w:r w:rsidRPr="00C44445">
        <w:rPr>
          <w:color w:val="000000"/>
          <w:lang w:val="en-CA" w:eastAsia="zh-CN"/>
        </w:rPr>
        <w:t xml:space="preserve"> </w:t>
      </w:r>
      <w:r w:rsidRPr="00C44445">
        <w:rPr>
          <w:b/>
          <w:bCs/>
          <w:color w:val="800000"/>
          <w:lang w:val="en-CA" w:eastAsia="zh-CN"/>
        </w:rPr>
        <w:t>static</w:t>
      </w:r>
      <w:r w:rsidRPr="00C44445">
        <w:rPr>
          <w:color w:val="000000"/>
          <w:lang w:val="en-CA" w:eastAsia="zh-CN"/>
        </w:rPr>
        <w:t xml:space="preserve"> </w:t>
      </w:r>
      <w:r w:rsidRPr="00C44445">
        <w:rPr>
          <w:b/>
          <w:bCs/>
          <w:color w:val="800000"/>
          <w:lang w:val="en-CA" w:eastAsia="zh-CN"/>
        </w:rPr>
        <w:t>final</w:t>
      </w:r>
      <w:r w:rsidRPr="00C44445">
        <w:rPr>
          <w:color w:val="000000"/>
          <w:lang w:val="en-CA" w:eastAsia="zh-CN"/>
        </w:rPr>
        <w:t xml:space="preserve"> </w:t>
      </w:r>
      <w:r w:rsidRPr="00C44445">
        <w:rPr>
          <w:color w:val="BB7977"/>
          <w:lang w:val="en-CA" w:eastAsia="zh-CN"/>
        </w:rPr>
        <w:t>int</w:t>
      </w:r>
      <w:r w:rsidRPr="00C44445">
        <w:rPr>
          <w:color w:val="000000"/>
          <w:lang w:val="en-CA" w:eastAsia="zh-CN"/>
        </w:rPr>
        <w:t xml:space="preserve"> LARGEURJPANEL </w:t>
      </w:r>
      <w:r w:rsidRPr="00C44445">
        <w:rPr>
          <w:color w:val="808030"/>
          <w:lang w:val="en-CA" w:eastAsia="zh-CN"/>
        </w:rPr>
        <w:t>=</w:t>
      </w:r>
      <w:r w:rsidRPr="00C44445">
        <w:rPr>
          <w:color w:val="000000"/>
          <w:lang w:val="en-CA" w:eastAsia="zh-CN"/>
        </w:rPr>
        <w:t xml:space="preserve"> MondeDuJeu</w:t>
      </w:r>
      <w:r w:rsidRPr="00C44445">
        <w:rPr>
          <w:color w:val="808030"/>
          <w:lang w:val="en-CA" w:eastAsia="zh-CN"/>
        </w:rPr>
        <w:t>.</w:t>
      </w:r>
      <w:r w:rsidRPr="00C44445">
        <w:rPr>
          <w:color w:val="000000"/>
          <w:lang w:val="en-CA" w:eastAsia="zh-CN"/>
        </w:rPr>
        <w:t>LARGEURMONDE</w:t>
      </w:r>
      <w:r w:rsidRPr="00C44445">
        <w:rPr>
          <w:color w:val="800080"/>
          <w:lang w:val="en-CA" w:eastAsia="zh-CN"/>
        </w:rPr>
        <w:t>;</w:t>
      </w:r>
    </w:p>
    <w:p w14:paraId="55E23205" w14:textId="77777777" w:rsidR="00C44445" w:rsidRPr="009A50DE" w:rsidRDefault="00C44445" w:rsidP="00C62F99">
      <w:pPr>
        <w:pStyle w:val="Code"/>
        <w:keepNext w:val="0"/>
        <w:keepLines w:val="0"/>
        <w:rPr>
          <w:color w:val="000000"/>
          <w:lang w:eastAsia="zh-CN"/>
        </w:rPr>
      </w:pPr>
      <w:r w:rsidRPr="00C44445">
        <w:rPr>
          <w:color w:val="000000"/>
          <w:lang w:val="en-CA"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HAUTEURJPANEL </w:t>
      </w:r>
      <w:r w:rsidRPr="009A50DE">
        <w:rPr>
          <w:color w:val="808030"/>
          <w:lang w:eastAsia="zh-CN"/>
        </w:rPr>
        <w:t>=</w:t>
      </w:r>
      <w:r w:rsidRPr="009A50DE">
        <w:rPr>
          <w:color w:val="000000"/>
          <w:lang w:eastAsia="zh-CN"/>
        </w:rPr>
        <w:t xml:space="preserve"> MondeDuJeu</w:t>
      </w:r>
      <w:r w:rsidRPr="009A50DE">
        <w:rPr>
          <w:color w:val="808030"/>
          <w:lang w:eastAsia="zh-CN"/>
        </w:rPr>
        <w:t>.</w:t>
      </w:r>
      <w:r w:rsidRPr="009A50DE">
        <w:rPr>
          <w:color w:val="000000"/>
          <w:lang w:eastAsia="zh-CN"/>
        </w:rPr>
        <w:t>HAUTEURMONDE</w:t>
      </w:r>
      <w:r w:rsidRPr="009A50DE">
        <w:rPr>
          <w:color w:val="800080"/>
          <w:lang w:eastAsia="zh-CN"/>
        </w:rPr>
        <w:t>;</w:t>
      </w:r>
    </w:p>
    <w:p w14:paraId="61A5CD52" w14:textId="77777777" w:rsidR="00C44445" w:rsidRPr="009A50DE" w:rsidRDefault="00C44445" w:rsidP="00C62F99">
      <w:pPr>
        <w:pStyle w:val="Code"/>
        <w:keepNext w:val="0"/>
        <w:keepLines w:val="0"/>
        <w:rPr>
          <w:color w:val="000000"/>
          <w:lang w:eastAsia="zh-CN"/>
        </w:rPr>
      </w:pPr>
    </w:p>
    <w:p w14:paraId="30C2A505" w14:textId="77777777" w:rsidR="00C44445" w:rsidRPr="00C44445" w:rsidRDefault="00C44445" w:rsidP="00C62F99">
      <w:pPr>
        <w:pStyle w:val="Code"/>
        <w:keepNext w:val="0"/>
        <w:keepLines w:val="0"/>
        <w:rPr>
          <w:color w:val="000000"/>
          <w:lang w:val="fr-FR" w:eastAsia="zh-CN"/>
        </w:rPr>
      </w:pPr>
      <w:r w:rsidRPr="009A50DE">
        <w:rPr>
          <w:color w:val="000000"/>
          <w:lang w:eastAsia="zh-CN"/>
        </w:rPr>
        <w:t xml:space="preserve">  </w:t>
      </w:r>
      <w:r w:rsidRPr="00C44445">
        <w:rPr>
          <w:color w:val="696969"/>
          <w:lang w:val="fr-FR" w:eastAsia="zh-CN"/>
        </w:rPr>
        <w:t>// Conctructeur initialise le monde à animer</w:t>
      </w:r>
    </w:p>
    <w:p w14:paraId="36418FAD" w14:textId="77777777" w:rsidR="00C44445" w:rsidRPr="009A50DE" w:rsidRDefault="00C44445" w:rsidP="00C62F99">
      <w:pPr>
        <w:pStyle w:val="Code"/>
        <w:keepNext w:val="0"/>
        <w:keepLines w:val="0"/>
        <w:rPr>
          <w:color w:val="000000"/>
          <w:lang w:val="en-CA" w:eastAsia="zh-CN"/>
        </w:rPr>
      </w:pPr>
      <w:r w:rsidRPr="00C44445">
        <w:rPr>
          <w:color w:val="000000"/>
          <w:lang w:val="fr-FR" w:eastAsia="zh-CN"/>
        </w:rPr>
        <w:t xml:space="preserve">  </w:t>
      </w:r>
      <w:r w:rsidRPr="009A50DE">
        <w:rPr>
          <w:b/>
          <w:bCs/>
          <w:color w:val="800000"/>
          <w:lang w:val="en-CA" w:eastAsia="zh-CN"/>
        </w:rPr>
        <w:t>public</w:t>
      </w:r>
      <w:r w:rsidRPr="009A50DE">
        <w:rPr>
          <w:color w:val="000000"/>
          <w:lang w:val="en-CA" w:eastAsia="zh-CN"/>
        </w:rPr>
        <w:t xml:space="preserve"> JPanelPourMondeJeuSimple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C31B80B"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leMondeDuJeu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MondeDuJeu</w:t>
      </w:r>
      <w:r w:rsidRPr="009A50DE">
        <w:rPr>
          <w:color w:val="808030"/>
          <w:lang w:val="en-CA" w:eastAsia="zh-CN"/>
        </w:rPr>
        <w:t>()</w:t>
      </w:r>
      <w:r w:rsidRPr="009A50DE">
        <w:rPr>
          <w:color w:val="800080"/>
          <w:lang w:val="en-CA" w:eastAsia="zh-CN"/>
        </w:rPr>
        <w:t>;</w:t>
      </w:r>
    </w:p>
    <w:p w14:paraId="6A6E2974" w14:textId="77777777" w:rsidR="00C44445" w:rsidRPr="00C44445" w:rsidRDefault="00C44445" w:rsidP="00C62F99">
      <w:pPr>
        <w:pStyle w:val="Code"/>
        <w:keepNext w:val="0"/>
        <w:keepLines w:val="0"/>
        <w:rPr>
          <w:color w:val="000000"/>
          <w:lang w:val="en-CA" w:eastAsia="zh-CN"/>
        </w:rPr>
      </w:pPr>
      <w:r w:rsidRPr="009A50DE">
        <w:rPr>
          <w:color w:val="000000"/>
          <w:lang w:val="en-CA" w:eastAsia="zh-CN"/>
        </w:rPr>
        <w:t xml:space="preserve">    </w:t>
      </w:r>
      <w:r w:rsidRPr="00C44445">
        <w:rPr>
          <w:color w:val="000000"/>
          <w:lang w:val="en-CA" w:eastAsia="zh-CN"/>
        </w:rPr>
        <w:t>addMouseListener</w:t>
      </w:r>
      <w:r w:rsidRPr="00C44445">
        <w:rPr>
          <w:color w:val="808030"/>
          <w:lang w:val="en-CA" w:eastAsia="zh-CN"/>
        </w:rPr>
        <w:t>(</w:t>
      </w:r>
      <w:r w:rsidRPr="00C44445">
        <w:rPr>
          <w:b/>
          <w:bCs/>
          <w:color w:val="800000"/>
          <w:lang w:val="en-CA" w:eastAsia="zh-CN"/>
        </w:rPr>
        <w:t>this</w:t>
      </w:r>
      <w:r w:rsidRPr="00C44445">
        <w:rPr>
          <w:color w:val="808030"/>
          <w:lang w:val="en-CA" w:eastAsia="zh-CN"/>
        </w:rPr>
        <w:t>)</w:t>
      </w:r>
      <w:r w:rsidRPr="00C44445">
        <w:rPr>
          <w:color w:val="800080"/>
          <w:lang w:val="en-CA" w:eastAsia="zh-CN"/>
        </w:rPr>
        <w:t>;</w:t>
      </w:r>
    </w:p>
    <w:p w14:paraId="1F392E78"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color w:val="800080"/>
          <w:lang w:val="en-CA" w:eastAsia="zh-CN"/>
        </w:rPr>
        <w:t>}</w:t>
      </w:r>
    </w:p>
    <w:p w14:paraId="6FB87793" w14:textId="77777777" w:rsidR="00C44445" w:rsidRPr="00C44445" w:rsidRDefault="00C44445" w:rsidP="00C62F99">
      <w:pPr>
        <w:pStyle w:val="Code"/>
        <w:keepNext w:val="0"/>
        <w:keepLines w:val="0"/>
        <w:rPr>
          <w:color w:val="000000"/>
          <w:lang w:val="en-CA" w:eastAsia="zh-CN"/>
        </w:rPr>
      </w:pPr>
    </w:p>
    <w:p w14:paraId="12D03545"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start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8985D13"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b/>
          <w:bCs/>
          <w:color w:val="800000"/>
          <w:lang w:val="en-CA" w:eastAsia="zh-CN"/>
        </w:rPr>
        <w:t>if</w:t>
      </w:r>
      <w:r w:rsidRPr="00C44445">
        <w:rPr>
          <w:color w:val="000000"/>
          <w:lang w:val="en-CA" w:eastAsia="zh-CN"/>
        </w:rPr>
        <w:t xml:space="preserve"> </w:t>
      </w:r>
      <w:r w:rsidRPr="00C44445">
        <w:rPr>
          <w:color w:val="808030"/>
          <w:lang w:val="en-CA" w:eastAsia="zh-CN"/>
        </w:rPr>
        <w:t>(</w:t>
      </w:r>
      <w:r w:rsidRPr="00C44445">
        <w:rPr>
          <w:color w:val="000000"/>
          <w:lang w:val="en-CA" w:eastAsia="zh-CN"/>
        </w:rPr>
        <w:t xml:space="preserve">chrono </w:t>
      </w:r>
      <w:r w:rsidRPr="00C44445">
        <w:rPr>
          <w:color w:val="808030"/>
          <w:lang w:val="en-CA" w:eastAsia="zh-CN"/>
        </w:rPr>
        <w:t>==</w:t>
      </w:r>
      <w:r w:rsidRPr="00C44445">
        <w:rPr>
          <w:color w:val="000000"/>
          <w:lang w:val="en-CA" w:eastAsia="zh-CN"/>
        </w:rPr>
        <w:t xml:space="preserve"> </w:t>
      </w:r>
      <w:r w:rsidRPr="00C44445">
        <w:rPr>
          <w:b/>
          <w:bCs/>
          <w:color w:val="800000"/>
          <w:lang w:val="en-CA" w:eastAsia="zh-CN"/>
        </w:rPr>
        <w:t>null</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683786E7"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chrono </w:t>
      </w:r>
      <w:r w:rsidRPr="00C44445">
        <w:rPr>
          <w:color w:val="808030"/>
          <w:lang w:val="en-CA" w:eastAsia="zh-CN"/>
        </w:rPr>
        <w:t>=</w:t>
      </w:r>
      <w:r w:rsidRPr="00C44445">
        <w:rPr>
          <w:color w:val="000000"/>
          <w:lang w:val="en-CA" w:eastAsia="zh-CN"/>
        </w:rPr>
        <w:t xml:space="preserve"> </w:t>
      </w:r>
      <w:r w:rsidRPr="00C44445">
        <w:rPr>
          <w:b/>
          <w:bCs/>
          <w:color w:val="800000"/>
          <w:lang w:val="en-CA" w:eastAsia="zh-CN"/>
        </w:rPr>
        <w:t>new</w:t>
      </w:r>
      <w:r w:rsidRPr="00C44445">
        <w:rPr>
          <w:color w:val="000000"/>
          <w:lang w:val="en-CA" w:eastAsia="zh-CN"/>
        </w:rPr>
        <w:t xml:space="preserve"> </w:t>
      </w:r>
      <w:r w:rsidRPr="00C44445">
        <w:rPr>
          <w:b/>
          <w:bCs/>
          <w:color w:val="BB7977"/>
          <w:lang w:val="en-CA" w:eastAsia="zh-CN"/>
        </w:rPr>
        <w:t>Timer</w:t>
      </w:r>
      <w:r w:rsidRPr="00C44445">
        <w:rPr>
          <w:color w:val="808030"/>
          <w:lang w:val="en-CA" w:eastAsia="zh-CN"/>
        </w:rPr>
        <w:t>(</w:t>
      </w:r>
      <w:r w:rsidRPr="00C44445">
        <w:rPr>
          <w:color w:val="000000"/>
          <w:lang w:val="en-CA" w:eastAsia="zh-CN"/>
        </w:rPr>
        <w:t>INTERVALLEENTRESCENES</w:t>
      </w:r>
      <w:r w:rsidRPr="00C44445">
        <w:rPr>
          <w:color w:val="808030"/>
          <w:lang w:val="en-CA" w:eastAsia="zh-CN"/>
        </w:rPr>
        <w:t>,</w:t>
      </w:r>
      <w:r w:rsidRPr="00C44445">
        <w:rPr>
          <w:color w:val="000000"/>
          <w:lang w:val="en-CA" w:eastAsia="zh-CN"/>
        </w:rPr>
        <w:t xml:space="preserve"> </w:t>
      </w:r>
      <w:r w:rsidRPr="00C44445">
        <w:rPr>
          <w:b/>
          <w:bCs/>
          <w:color w:val="800000"/>
          <w:lang w:val="en-CA" w:eastAsia="zh-CN"/>
        </w:rPr>
        <w:t>this</w:t>
      </w:r>
      <w:r w:rsidRPr="00C44445">
        <w:rPr>
          <w:color w:val="808030"/>
          <w:lang w:val="en-CA" w:eastAsia="zh-CN"/>
        </w:rPr>
        <w:t>)</w:t>
      </w:r>
      <w:r w:rsidRPr="00C44445">
        <w:rPr>
          <w:color w:val="800080"/>
          <w:lang w:val="en-CA" w:eastAsia="zh-CN"/>
        </w:rPr>
        <w:t>;</w:t>
      </w:r>
    </w:p>
    <w:p w14:paraId="353F466D" w14:textId="77777777" w:rsidR="00C44445" w:rsidRPr="00C44445" w:rsidRDefault="00C44445" w:rsidP="00C62F99">
      <w:pPr>
        <w:pStyle w:val="Code"/>
        <w:keepNext w:val="0"/>
        <w:keepLines w:val="0"/>
        <w:rPr>
          <w:color w:val="000000"/>
          <w:lang w:val="fr-FR" w:eastAsia="zh-CN"/>
        </w:rPr>
      </w:pPr>
      <w:r w:rsidRPr="00C44445">
        <w:rPr>
          <w:color w:val="000000"/>
          <w:lang w:val="en-CA" w:eastAsia="zh-CN"/>
        </w:rPr>
        <w:t xml:space="preserve">      </w:t>
      </w:r>
      <w:r w:rsidRPr="00C44445">
        <w:rPr>
          <w:color w:val="000000"/>
          <w:lang w:val="fr-FR" w:eastAsia="zh-CN"/>
        </w:rPr>
        <w:t>chrono</w:t>
      </w:r>
      <w:r w:rsidRPr="00C44445">
        <w:rPr>
          <w:color w:val="808030"/>
          <w:lang w:val="fr-FR" w:eastAsia="zh-CN"/>
        </w:rPr>
        <w:t>.</w:t>
      </w:r>
      <w:r w:rsidRPr="00C44445">
        <w:rPr>
          <w:color w:val="000000"/>
          <w:lang w:val="fr-FR" w:eastAsia="zh-CN"/>
        </w:rPr>
        <w:t>start</w:t>
      </w:r>
      <w:r w:rsidRPr="00C44445">
        <w:rPr>
          <w:color w:val="808030"/>
          <w:lang w:val="fr-FR" w:eastAsia="zh-CN"/>
        </w:rPr>
        <w:t>()</w:t>
      </w:r>
      <w:r w:rsidRPr="00C44445">
        <w:rPr>
          <w:color w:val="800080"/>
          <w:lang w:val="fr-FR" w:eastAsia="zh-CN"/>
        </w:rPr>
        <w:t>;</w:t>
      </w:r>
    </w:p>
    <w:p w14:paraId="577D9CC3"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08F3C487" w14:textId="77777777" w:rsidR="00C44445" w:rsidRDefault="00C44445" w:rsidP="00C62F99">
      <w:pPr>
        <w:pStyle w:val="Code"/>
        <w:keepNext w:val="0"/>
        <w:keepLines w:val="0"/>
        <w:rPr>
          <w:color w:val="800080"/>
          <w:lang w:val="fr-FR" w:eastAsia="zh-CN"/>
        </w:rPr>
      </w:pPr>
      <w:r w:rsidRPr="00C44445">
        <w:rPr>
          <w:color w:val="000000"/>
          <w:lang w:val="fr-FR" w:eastAsia="zh-CN"/>
        </w:rPr>
        <w:t xml:space="preserve">  </w:t>
      </w:r>
      <w:r w:rsidRPr="00C44445">
        <w:rPr>
          <w:color w:val="800080"/>
          <w:lang w:val="fr-FR" w:eastAsia="zh-CN"/>
        </w:rPr>
        <w:t>}</w:t>
      </w:r>
    </w:p>
    <w:p w14:paraId="1F091541" w14:textId="77777777" w:rsidR="00B70207" w:rsidRPr="00C44445" w:rsidRDefault="00B70207" w:rsidP="00C62F99">
      <w:pPr>
        <w:pStyle w:val="Code"/>
        <w:keepNext w:val="0"/>
        <w:keepLines w:val="0"/>
        <w:rPr>
          <w:color w:val="000000"/>
          <w:lang w:val="fr-FR" w:eastAsia="zh-CN"/>
        </w:rPr>
      </w:pPr>
    </w:p>
    <w:p w14:paraId="0AC720CD"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Le chrono appelle actionPerformed périodiquement (boucle d'animation)</w:t>
      </w:r>
    </w:p>
    <w:p w14:paraId="1441FCF7" w14:textId="77777777" w:rsidR="00C44445" w:rsidRPr="00C44445" w:rsidRDefault="00C44445" w:rsidP="00C62F99">
      <w:pPr>
        <w:pStyle w:val="Code"/>
        <w:keepNext w:val="0"/>
        <w:keepLines w:val="0"/>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actionPerformed</w:t>
      </w:r>
      <w:r w:rsidRPr="00C44445">
        <w:rPr>
          <w:color w:val="808030"/>
          <w:lang w:val="en-CA" w:eastAsia="zh-CN"/>
        </w:rPr>
        <w:t>(</w:t>
      </w:r>
      <w:r w:rsidRPr="00C44445">
        <w:rPr>
          <w:color w:val="000000"/>
          <w:lang w:val="en-CA" w:eastAsia="zh-CN"/>
        </w:rPr>
        <w:t>ActionEvent e</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429254D1" w14:textId="77777777" w:rsidR="00C44445" w:rsidRPr="00C44445" w:rsidRDefault="00C44445" w:rsidP="00C62F99">
      <w:pPr>
        <w:pStyle w:val="Code"/>
        <w:keepNext w:val="0"/>
        <w:keepLines w:val="0"/>
        <w:rPr>
          <w:color w:val="000000"/>
          <w:lang w:val="fr-FR" w:eastAsia="zh-CN"/>
        </w:rPr>
      </w:pPr>
      <w:r w:rsidRPr="00C44445">
        <w:rPr>
          <w:color w:val="000000"/>
          <w:lang w:val="en-CA" w:eastAsia="zh-CN"/>
        </w:rPr>
        <w:t xml:space="preserve">    </w:t>
      </w:r>
      <w:r w:rsidRPr="00C44445">
        <w:rPr>
          <w:color w:val="000000"/>
          <w:lang w:val="fr-FR" w:eastAsia="zh-CN"/>
        </w:rPr>
        <w:t>repaint</w:t>
      </w:r>
      <w:r w:rsidRPr="00C44445">
        <w:rPr>
          <w:color w:val="808030"/>
          <w:lang w:val="fr-FR" w:eastAsia="zh-CN"/>
        </w:rPr>
        <w:t>()</w:t>
      </w:r>
      <w:r w:rsidRPr="00C44445">
        <w:rPr>
          <w:color w:val="800080"/>
          <w:lang w:val="fr-FR" w:eastAsia="zh-CN"/>
        </w:rPr>
        <w:t>;</w:t>
      </w:r>
    </w:p>
    <w:p w14:paraId="02CC9B8A"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Produire la prochaine scène du monde à animer</w:t>
      </w:r>
    </w:p>
    <w:p w14:paraId="7E77A6CA"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leMondeDuJeu</w:t>
      </w:r>
      <w:r w:rsidRPr="00C44445">
        <w:rPr>
          <w:color w:val="808030"/>
          <w:lang w:val="fr-FR" w:eastAsia="zh-CN"/>
        </w:rPr>
        <w:t>.</w:t>
      </w:r>
      <w:r w:rsidRPr="00C44445">
        <w:rPr>
          <w:color w:val="000000"/>
          <w:lang w:val="fr-FR" w:eastAsia="zh-CN"/>
        </w:rPr>
        <w:t>prochaineScene</w:t>
      </w:r>
      <w:r w:rsidRPr="00C44445">
        <w:rPr>
          <w:color w:val="808030"/>
          <w:lang w:val="fr-FR" w:eastAsia="zh-CN"/>
        </w:rPr>
        <w:t>()</w:t>
      </w:r>
      <w:r w:rsidRPr="00C44445">
        <w:rPr>
          <w:color w:val="800080"/>
          <w:lang w:val="fr-FR" w:eastAsia="zh-CN"/>
        </w:rPr>
        <w:t>;</w:t>
      </w:r>
    </w:p>
    <w:p w14:paraId="4F46934A"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618D4AAF" w14:textId="77777777" w:rsidR="00C44445" w:rsidRPr="00C44445" w:rsidRDefault="00C44445" w:rsidP="00C62F99">
      <w:pPr>
        <w:pStyle w:val="Code"/>
        <w:keepNext w:val="0"/>
        <w:keepLines w:val="0"/>
        <w:rPr>
          <w:color w:val="000000"/>
          <w:lang w:val="fr-FR" w:eastAsia="zh-CN"/>
        </w:rPr>
      </w:pPr>
    </w:p>
    <w:p w14:paraId="0476FC63"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paintComponent() est appelée indirectement par repaint()</w:t>
      </w:r>
    </w:p>
    <w:p w14:paraId="63BD0927"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lastRenderedPageBreak/>
        <w:t xml:space="preserve">  </w:t>
      </w:r>
      <w:r w:rsidRPr="00C44445">
        <w:rPr>
          <w:color w:val="696969"/>
          <w:lang w:val="fr-FR" w:eastAsia="zh-CN"/>
        </w:rPr>
        <w:t>// N.B. Swing utilise le double tampon : pas besoin d'effacer !</w:t>
      </w:r>
    </w:p>
    <w:p w14:paraId="6614F6EE"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b/>
          <w:bCs/>
          <w:color w:val="800000"/>
          <w:lang w:val="fr-FR" w:eastAsia="zh-CN"/>
        </w:rPr>
        <w:t>public</w:t>
      </w:r>
      <w:r w:rsidRPr="00C44445">
        <w:rPr>
          <w:color w:val="000000"/>
          <w:lang w:val="fr-FR" w:eastAsia="zh-CN"/>
        </w:rPr>
        <w:t xml:space="preserve"> </w:t>
      </w:r>
      <w:r w:rsidRPr="00C44445">
        <w:rPr>
          <w:color w:val="BB7977"/>
          <w:lang w:val="fr-FR" w:eastAsia="zh-CN"/>
        </w:rPr>
        <w:t>void</w:t>
      </w:r>
      <w:r w:rsidRPr="00C44445">
        <w:rPr>
          <w:color w:val="000000"/>
          <w:lang w:val="fr-FR" w:eastAsia="zh-CN"/>
        </w:rPr>
        <w:t xml:space="preserve"> paintComponent</w:t>
      </w:r>
      <w:r w:rsidRPr="00C44445">
        <w:rPr>
          <w:color w:val="808030"/>
          <w:lang w:val="fr-FR" w:eastAsia="zh-CN"/>
        </w:rPr>
        <w:t>(</w:t>
      </w:r>
      <w:r w:rsidRPr="00C44445">
        <w:rPr>
          <w:color w:val="000000"/>
          <w:lang w:val="fr-FR" w:eastAsia="zh-CN"/>
        </w:rPr>
        <w:t>Graphics g</w:t>
      </w:r>
      <w:r w:rsidRPr="00C44445">
        <w:rPr>
          <w:color w:val="808030"/>
          <w:lang w:val="fr-FR" w:eastAsia="zh-CN"/>
        </w:rPr>
        <w:t>)</w:t>
      </w:r>
      <w:r w:rsidRPr="00C44445">
        <w:rPr>
          <w:color w:val="000000"/>
          <w:lang w:val="fr-FR" w:eastAsia="zh-CN"/>
        </w:rPr>
        <w:t xml:space="preserve"> </w:t>
      </w:r>
      <w:r w:rsidRPr="00C44445">
        <w:rPr>
          <w:color w:val="800080"/>
          <w:lang w:val="fr-FR" w:eastAsia="zh-CN"/>
        </w:rPr>
        <w:t>{</w:t>
      </w:r>
    </w:p>
    <w:p w14:paraId="4D51F987"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b/>
          <w:bCs/>
          <w:color w:val="800000"/>
          <w:lang w:val="fr-FR" w:eastAsia="zh-CN"/>
        </w:rPr>
        <w:t>super</w:t>
      </w:r>
      <w:r w:rsidRPr="00C44445">
        <w:rPr>
          <w:color w:val="808030"/>
          <w:lang w:val="fr-FR" w:eastAsia="zh-CN"/>
        </w:rPr>
        <w:t>.</w:t>
      </w:r>
      <w:r w:rsidRPr="00C44445">
        <w:rPr>
          <w:color w:val="000000"/>
          <w:lang w:val="fr-FR" w:eastAsia="zh-CN"/>
        </w:rPr>
        <w:t>paintComponent</w:t>
      </w:r>
      <w:r w:rsidRPr="00C44445">
        <w:rPr>
          <w:color w:val="808030"/>
          <w:lang w:val="fr-FR" w:eastAsia="zh-CN"/>
        </w:rPr>
        <w:t>(</w:t>
      </w:r>
      <w:r w:rsidRPr="00C44445">
        <w:rPr>
          <w:color w:val="000000"/>
          <w:lang w:val="fr-FR" w:eastAsia="zh-CN"/>
        </w:rPr>
        <w:t>g</w:t>
      </w:r>
      <w:r w:rsidRPr="00C44445">
        <w:rPr>
          <w:color w:val="808030"/>
          <w:lang w:val="fr-FR" w:eastAsia="zh-CN"/>
        </w:rPr>
        <w:t>)</w:t>
      </w:r>
      <w:r w:rsidRPr="00C44445">
        <w:rPr>
          <w:color w:val="800080"/>
          <w:lang w:val="fr-FR" w:eastAsia="zh-CN"/>
        </w:rPr>
        <w:t>;</w:t>
      </w:r>
    </w:p>
    <w:p w14:paraId="5CDE8D8D" w14:textId="77777777" w:rsidR="00C44445" w:rsidRPr="00C44445" w:rsidRDefault="00C44445" w:rsidP="00C62F99">
      <w:pPr>
        <w:pStyle w:val="Code"/>
        <w:keepNext w:val="0"/>
        <w:keepLines w:val="0"/>
        <w:rPr>
          <w:color w:val="000000"/>
          <w:lang w:val="fr-FR" w:eastAsia="zh-CN"/>
        </w:rPr>
      </w:pPr>
    </w:p>
    <w:p w14:paraId="60E94E6F"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Dessine les entités de l'animation</w:t>
      </w:r>
    </w:p>
    <w:p w14:paraId="7172EDF5" w14:textId="77777777" w:rsidR="00C44445" w:rsidRPr="009A50DE" w:rsidRDefault="00C44445" w:rsidP="00C62F99">
      <w:pPr>
        <w:pStyle w:val="Code"/>
        <w:keepNext w:val="0"/>
        <w:keepLines w:val="0"/>
        <w:rPr>
          <w:color w:val="000000"/>
          <w:lang w:val="en-CA" w:eastAsia="zh-CN"/>
        </w:rPr>
      </w:pPr>
      <w:r w:rsidRPr="00C44445">
        <w:rPr>
          <w:color w:val="000000"/>
          <w:lang w:val="fr-FR" w:eastAsia="zh-CN"/>
        </w:rPr>
        <w:t xml:space="preserve">    </w:t>
      </w:r>
      <w:r w:rsidRPr="009A50DE">
        <w:rPr>
          <w:color w:val="000000"/>
          <w:lang w:val="en-CA" w:eastAsia="zh-CN"/>
        </w:rPr>
        <w:t>leMondeDuJeu</w:t>
      </w:r>
      <w:r w:rsidRPr="009A50DE">
        <w:rPr>
          <w:color w:val="808030"/>
          <w:lang w:val="en-CA" w:eastAsia="zh-CN"/>
        </w:rPr>
        <w:t>.</w:t>
      </w:r>
      <w:r w:rsidRPr="009A50DE">
        <w:rPr>
          <w:color w:val="000000"/>
          <w:lang w:val="en-CA" w:eastAsia="zh-CN"/>
        </w:rPr>
        <w:t>paint</w:t>
      </w:r>
      <w:r w:rsidRPr="009A50DE">
        <w:rPr>
          <w:color w:val="808030"/>
          <w:lang w:val="en-CA" w:eastAsia="zh-CN"/>
        </w:rPr>
        <w:t>(</w:t>
      </w:r>
      <w:r w:rsidRPr="009A50DE">
        <w:rPr>
          <w:color w:val="000000"/>
          <w:lang w:val="en-CA" w:eastAsia="zh-CN"/>
        </w:rPr>
        <w:t>g</w:t>
      </w:r>
      <w:r w:rsidRPr="009A50DE">
        <w:rPr>
          <w:color w:val="808030"/>
          <w:lang w:val="en-CA" w:eastAsia="zh-CN"/>
        </w:rPr>
        <w:t>)</w:t>
      </w:r>
      <w:r w:rsidRPr="009A50DE">
        <w:rPr>
          <w:color w:val="800080"/>
          <w:lang w:val="en-CA" w:eastAsia="zh-CN"/>
        </w:rPr>
        <w:t>;</w:t>
      </w:r>
    </w:p>
    <w:p w14:paraId="611FD6F3"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1D86075D" w14:textId="77777777" w:rsidR="00C44445" w:rsidRPr="009A50DE" w:rsidRDefault="00C44445" w:rsidP="00C62F99">
      <w:pPr>
        <w:pStyle w:val="Code"/>
        <w:keepNext w:val="0"/>
        <w:keepLines w:val="0"/>
        <w:rPr>
          <w:color w:val="000000"/>
          <w:lang w:val="en-CA" w:eastAsia="zh-CN"/>
        </w:rPr>
      </w:pPr>
    </w:p>
    <w:p w14:paraId="39D54185"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mousePressed</w:t>
      </w:r>
      <w:r w:rsidRPr="009A50DE">
        <w:rPr>
          <w:color w:val="808030"/>
          <w:lang w:val="en-CA" w:eastAsia="zh-CN"/>
        </w:rPr>
        <w:t>(</w:t>
      </w:r>
      <w:r w:rsidRPr="009A50DE">
        <w:rPr>
          <w:b/>
          <w:bCs/>
          <w:color w:val="BB7977"/>
          <w:lang w:val="en-CA" w:eastAsia="zh-CN"/>
        </w:rPr>
        <w:t>MouseEvent</w:t>
      </w:r>
      <w:r w:rsidRPr="009A50DE">
        <w:rPr>
          <w:color w:val="000000"/>
          <w:lang w:val="en-CA" w:eastAsia="zh-CN"/>
        </w:rPr>
        <w:t xml:space="preserve"> leMouseEvent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53F50C6" w14:textId="77777777" w:rsidR="00C44445" w:rsidRPr="00C44445" w:rsidRDefault="00C44445" w:rsidP="00C62F99">
      <w:pPr>
        <w:pStyle w:val="Code"/>
        <w:keepNext w:val="0"/>
        <w:keepLines w:val="0"/>
        <w:rPr>
          <w:color w:val="000000"/>
          <w:lang w:val="fr-FR" w:eastAsia="zh-CN"/>
        </w:rPr>
      </w:pPr>
      <w:r w:rsidRPr="009A50DE">
        <w:rPr>
          <w:color w:val="000000"/>
          <w:lang w:val="en-CA" w:eastAsia="zh-CN"/>
        </w:rPr>
        <w:t xml:space="preserve">    </w:t>
      </w:r>
      <w:r w:rsidRPr="00C44445">
        <w:rPr>
          <w:color w:val="000000"/>
          <w:lang w:val="fr-FR" w:eastAsia="zh-CN"/>
        </w:rPr>
        <w:t>leMondeDuJeu</w:t>
      </w:r>
      <w:r w:rsidRPr="00C44445">
        <w:rPr>
          <w:color w:val="808030"/>
          <w:lang w:val="fr-FR" w:eastAsia="zh-CN"/>
        </w:rPr>
        <w:t>.</w:t>
      </w:r>
      <w:r w:rsidRPr="00C44445">
        <w:rPr>
          <w:color w:val="000000"/>
          <w:lang w:val="fr-FR" w:eastAsia="zh-CN"/>
        </w:rPr>
        <w:t>mousePressed</w:t>
      </w:r>
      <w:r w:rsidRPr="00C44445">
        <w:rPr>
          <w:color w:val="808030"/>
          <w:lang w:val="fr-FR" w:eastAsia="zh-CN"/>
        </w:rPr>
        <w:t>(</w:t>
      </w:r>
      <w:r w:rsidRPr="00C44445">
        <w:rPr>
          <w:color w:val="000000"/>
          <w:lang w:val="fr-FR" w:eastAsia="zh-CN"/>
        </w:rPr>
        <w:t>leMouseEvent</w:t>
      </w:r>
      <w:r w:rsidRPr="00C44445">
        <w:rPr>
          <w:color w:val="808030"/>
          <w:lang w:val="fr-FR" w:eastAsia="zh-CN"/>
        </w:rPr>
        <w:t>)</w:t>
      </w:r>
      <w:r w:rsidRPr="00C44445">
        <w:rPr>
          <w:color w:val="800080"/>
          <w:lang w:val="fr-FR" w:eastAsia="zh-CN"/>
        </w:rPr>
        <w:t>;</w:t>
      </w:r>
    </w:p>
    <w:p w14:paraId="290AA462"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1850FF06"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Il faut absolument définir les autres méthodes pour les autres</w:t>
      </w:r>
    </w:p>
    <w:p w14:paraId="76543E3A"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événements de souris même s'il ne font rien</w:t>
      </w:r>
    </w:p>
    <w:p w14:paraId="18E427FD" w14:textId="77777777" w:rsidR="00C44445" w:rsidRPr="00C44445" w:rsidRDefault="00C44445" w:rsidP="00C62F99">
      <w:pPr>
        <w:pStyle w:val="Code"/>
        <w:keepNext w:val="0"/>
        <w:keepLines w:val="0"/>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mouseClicked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03DEE490" w14:textId="77777777" w:rsidR="00C44445" w:rsidRPr="00C44445" w:rsidRDefault="00C44445" w:rsidP="00C62F99">
      <w:pPr>
        <w:pStyle w:val="Code"/>
        <w:keepNext w:val="0"/>
        <w:keepLines w:val="0"/>
        <w:rPr>
          <w:color w:val="000000"/>
          <w:lang w:val="en-CA" w:eastAsia="zh-CN"/>
        </w:rPr>
      </w:pPr>
    </w:p>
    <w:p w14:paraId="18F31F03"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mouseEntered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41F9807E" w14:textId="77777777" w:rsidR="00C44445" w:rsidRPr="00C44445" w:rsidRDefault="00C44445" w:rsidP="00C62F99">
      <w:pPr>
        <w:pStyle w:val="Code"/>
        <w:keepNext w:val="0"/>
        <w:keepLines w:val="0"/>
        <w:rPr>
          <w:color w:val="000000"/>
          <w:lang w:val="en-CA" w:eastAsia="zh-CN"/>
        </w:rPr>
      </w:pPr>
    </w:p>
    <w:p w14:paraId="1BC349C7"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mouseExited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2DF20F44" w14:textId="77777777" w:rsidR="00C44445" w:rsidRPr="00C44445" w:rsidRDefault="00C44445" w:rsidP="00C44445">
      <w:pPr>
        <w:pStyle w:val="Code"/>
        <w:rPr>
          <w:color w:val="000000"/>
          <w:lang w:val="en-CA" w:eastAsia="zh-CN"/>
        </w:rPr>
      </w:pPr>
    </w:p>
    <w:p w14:paraId="3A40717B"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mouseReleased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54E43FD" w14:textId="5D3EE940" w:rsidR="00C44445" w:rsidRDefault="00C44445" w:rsidP="00C44445">
      <w:pPr>
        <w:pStyle w:val="Code"/>
        <w:rPr>
          <w:color w:val="800080"/>
          <w:lang w:val="fr-FR" w:eastAsia="zh-CN"/>
        </w:rPr>
      </w:pPr>
      <w:r w:rsidRPr="00C50856">
        <w:rPr>
          <w:color w:val="800080"/>
          <w:lang w:val="fr-FR" w:eastAsia="zh-CN"/>
        </w:rPr>
        <w:t>}</w:t>
      </w:r>
    </w:p>
    <w:p w14:paraId="5187223A" w14:textId="77777777" w:rsidR="003E5B17" w:rsidRPr="00C50856" w:rsidRDefault="003E5B17" w:rsidP="00C44445">
      <w:pPr>
        <w:pStyle w:val="Code"/>
        <w:rPr>
          <w:color w:val="000000"/>
          <w:lang w:val="fr-FR" w:eastAsia="zh-CN"/>
        </w:rPr>
      </w:pPr>
    </w:p>
    <w:p w14:paraId="5BBDB79E" w14:textId="77777777" w:rsidR="00E34CFC" w:rsidRDefault="00E34CFC" w:rsidP="00E34CFC">
      <w:pPr>
        <w:pStyle w:val="Corpsdetexte"/>
      </w:pPr>
    </w:p>
    <w:p w14:paraId="1839FC8C" w14:textId="030B49C9" w:rsidR="00E34CFC" w:rsidRDefault="00E34CFC" w:rsidP="00E34CFC">
      <w:pPr>
        <w:pStyle w:val="Corpsdetexte"/>
      </w:pPr>
      <w:r>
        <w:t xml:space="preserve">Tel qu’illustré à la section précédente, la classe </w:t>
      </w:r>
      <w:r w:rsidRPr="00D41758">
        <w:rPr>
          <w:i/>
        </w:rPr>
        <w:t>JPanelPourMondeJeuSimple</w:t>
      </w:r>
      <w:r w:rsidRPr="00D41758">
        <w:t xml:space="preserve"> </w:t>
      </w:r>
      <w:r>
        <w:t xml:space="preserve">anime le </w:t>
      </w:r>
      <w:r w:rsidRPr="00C02D53">
        <w:rPr>
          <w:i/>
        </w:rPr>
        <w:t>MondeDuJeu</w:t>
      </w:r>
      <w:r>
        <w:rPr>
          <w:i/>
        </w:rPr>
        <w:t xml:space="preserve"> </w:t>
      </w:r>
      <w:r>
        <w:t xml:space="preserve">par la stratégie du chronomètre.  Elle implémente donc l’interface </w:t>
      </w:r>
      <w:r w:rsidRPr="00820C3A">
        <w:rPr>
          <w:rFonts w:ascii="DejaVu Sans" w:hAnsi="DejaVu Sans"/>
          <w:color w:val="353833"/>
          <w:sz w:val="21"/>
          <w:szCs w:val="21"/>
          <w:lang w:val="fr-CA"/>
        </w:rPr>
        <w:t>java.awt.event.</w:t>
      </w:r>
      <w:hyperlink r:id="rId447" w:tooltip="interface in java.awt.event" w:history="1">
        <w:r w:rsidRPr="00A37D40">
          <w:rPr>
            <w:rStyle w:val="typenamelink1"/>
            <w:rFonts w:ascii="DejaVu Sans" w:hAnsi="DejaVu Sans"/>
            <w:color w:val="4A6782"/>
            <w:sz w:val="21"/>
            <w:szCs w:val="21"/>
            <w:lang w:val="fr-CA"/>
          </w:rPr>
          <w:t>ActionListener</w:t>
        </w:r>
      </w:hyperlink>
      <w:r>
        <w:t xml:space="preserve"> et la méthode </w:t>
      </w:r>
      <w:hyperlink r:id="rId448" w:anchor="actionPerformed-java.awt.event.ActionEvent-" w:history="1">
        <w:r w:rsidRPr="00A37D40">
          <w:rPr>
            <w:rFonts w:ascii="DejaVu Sans Mono" w:hAnsi="DejaVu Sans Mono" w:cs="Courier New"/>
            <w:b/>
            <w:bCs/>
            <w:color w:val="4A6782"/>
            <w:spacing w:val="0"/>
            <w:sz w:val="21"/>
            <w:szCs w:val="21"/>
          </w:rPr>
          <w:t>actionPerformed</w:t>
        </w:r>
      </w:hyperlink>
      <w:r w:rsidRPr="00A37D40">
        <w:rPr>
          <w:rFonts w:ascii="DejaVu Sans Mono" w:hAnsi="DejaVu Sans Mono" w:cs="Courier New"/>
          <w:color w:val="353833"/>
          <w:spacing w:val="0"/>
          <w:sz w:val="21"/>
          <w:szCs w:val="21"/>
        </w:rPr>
        <w:t>(</w:t>
      </w:r>
      <w:hyperlink r:id="rId449" w:tooltip="class in java.awt.event" w:history="1">
        <w:r w:rsidRPr="00A37D40">
          <w:rPr>
            <w:rFonts w:ascii="DejaVu Sans Mono" w:hAnsi="DejaVu Sans Mono" w:cs="Courier New"/>
            <w:b/>
            <w:bCs/>
            <w:color w:val="4A6782"/>
            <w:spacing w:val="0"/>
            <w:sz w:val="21"/>
            <w:szCs w:val="21"/>
          </w:rPr>
          <w:t>ActionEvent</w:t>
        </w:r>
      </w:hyperlink>
      <w:r w:rsidRPr="00A37D40">
        <w:rPr>
          <w:rFonts w:ascii="DejaVu Sans Mono" w:hAnsi="DejaVu Sans Mono" w:cs="Courier New"/>
          <w:color w:val="353833"/>
          <w:spacing w:val="0"/>
          <w:sz w:val="21"/>
          <w:szCs w:val="21"/>
        </w:rPr>
        <w:t> e)</w:t>
      </w:r>
      <w:r w:rsidRPr="00A37D40">
        <w:rPr>
          <w:rFonts w:ascii="DejaVu Sans" w:hAnsi="DejaVu Sans"/>
          <w:color w:val="353833"/>
          <w:spacing w:val="0"/>
          <w:sz w:val="20"/>
          <w:szCs w:val="20"/>
        </w:rPr>
        <w:t xml:space="preserve"> </w:t>
      </w:r>
      <w:r>
        <w:t xml:space="preserve"> pour répondre aux événement du </w:t>
      </w:r>
      <w:r w:rsidRPr="00140CCF">
        <w:rPr>
          <w:i/>
        </w:rPr>
        <w:t>Timer</w:t>
      </w:r>
      <w:r>
        <w:t> :</w:t>
      </w:r>
    </w:p>
    <w:p w14:paraId="039A39AA" w14:textId="77777777" w:rsidR="00E34CFC" w:rsidRPr="00030355" w:rsidRDefault="00E34CFC" w:rsidP="00E34CFC">
      <w:pPr>
        <w:rPr>
          <w:rFonts w:ascii="Courier New" w:hAnsi="Courier New" w:cs="Courier New"/>
          <w:lang w:val="en-CA"/>
        </w:rPr>
      </w:pPr>
      <w:r w:rsidRPr="00030355">
        <w:rPr>
          <w:rFonts w:ascii="Courier New" w:hAnsi="Courier New" w:cs="Courier New"/>
          <w:lang w:val="fr-CA"/>
        </w:rPr>
        <w:t xml:space="preserve">    </w:t>
      </w:r>
      <w:r w:rsidRPr="00030355">
        <w:rPr>
          <w:rFonts w:ascii="Courier New" w:hAnsi="Courier New" w:cs="Courier New"/>
          <w:lang w:val="en-CA"/>
        </w:rPr>
        <w:t xml:space="preserve">public void </w:t>
      </w:r>
      <w:r w:rsidRPr="00030355">
        <w:rPr>
          <w:rFonts w:ascii="Courier New" w:hAnsi="Courier New" w:cs="Courier New"/>
          <w:highlight w:val="yellow"/>
          <w:lang w:val="en-CA"/>
        </w:rPr>
        <w:t>actionPerformed</w:t>
      </w:r>
      <w:r w:rsidRPr="00030355">
        <w:rPr>
          <w:rFonts w:ascii="Courier New" w:hAnsi="Courier New" w:cs="Courier New"/>
          <w:lang w:val="en-CA"/>
        </w:rPr>
        <w:t>( ActionEvent e){</w:t>
      </w:r>
    </w:p>
    <w:p w14:paraId="4EA2E814" w14:textId="77777777" w:rsidR="00E34CFC" w:rsidRPr="00030355" w:rsidRDefault="00E34CFC" w:rsidP="00E34CFC">
      <w:pPr>
        <w:rPr>
          <w:rFonts w:ascii="Courier New" w:hAnsi="Courier New" w:cs="Courier New"/>
        </w:rPr>
      </w:pPr>
      <w:r w:rsidRPr="00030355">
        <w:rPr>
          <w:rFonts w:ascii="Courier New" w:hAnsi="Courier New" w:cs="Courier New"/>
          <w:lang w:val="en-CA"/>
        </w:rPr>
        <w:t xml:space="preserve">        </w:t>
      </w:r>
      <w:r w:rsidRPr="00030355">
        <w:rPr>
          <w:rFonts w:ascii="Courier New" w:hAnsi="Courier New" w:cs="Courier New"/>
        </w:rPr>
        <w:t>repaint();</w:t>
      </w:r>
    </w:p>
    <w:p w14:paraId="5AAE1F61" w14:textId="77777777" w:rsidR="00E34CFC" w:rsidRPr="00030355" w:rsidRDefault="00E34CFC" w:rsidP="00E34CFC">
      <w:pPr>
        <w:rPr>
          <w:rFonts w:ascii="Courier New" w:hAnsi="Courier New" w:cs="Courier New"/>
        </w:rPr>
      </w:pPr>
      <w:r w:rsidRPr="00030355">
        <w:rPr>
          <w:rFonts w:ascii="Courier New" w:hAnsi="Courier New" w:cs="Courier New"/>
        </w:rPr>
        <w:t xml:space="preserve">        // Produire la prochaine scène du monde à animer</w:t>
      </w:r>
    </w:p>
    <w:p w14:paraId="64F6BD74" w14:textId="77777777" w:rsidR="00E34CFC" w:rsidRPr="00030355" w:rsidRDefault="00E34CFC" w:rsidP="00E34CFC">
      <w:pPr>
        <w:rPr>
          <w:rFonts w:ascii="Courier New" w:hAnsi="Courier New" w:cs="Courier New"/>
        </w:rPr>
      </w:pPr>
      <w:r w:rsidRPr="00030355">
        <w:rPr>
          <w:rFonts w:ascii="Courier New" w:hAnsi="Courier New" w:cs="Courier New"/>
        </w:rPr>
        <w:t xml:space="preserve">        leMondeDuJeu.prochaineScene(); </w:t>
      </w:r>
    </w:p>
    <w:p w14:paraId="68CEF696" w14:textId="77777777" w:rsidR="00E34CFC" w:rsidRPr="00030355" w:rsidRDefault="00E34CFC" w:rsidP="00E34CFC">
      <w:pPr>
        <w:rPr>
          <w:rFonts w:ascii="Courier New" w:hAnsi="Courier New" w:cs="Courier New"/>
        </w:rPr>
      </w:pPr>
      <w:r w:rsidRPr="00030355">
        <w:rPr>
          <w:rFonts w:ascii="Courier New" w:hAnsi="Courier New" w:cs="Courier New"/>
        </w:rPr>
        <w:t xml:space="preserve">    }</w:t>
      </w:r>
    </w:p>
    <w:p w14:paraId="66D6C476" w14:textId="77777777" w:rsidR="00E34CFC" w:rsidRDefault="00E34CFC" w:rsidP="00E34CFC">
      <w:pPr>
        <w:pStyle w:val="Corpsdetexte"/>
      </w:pPr>
    </w:p>
    <w:p w14:paraId="583BD941" w14:textId="030BE6CB" w:rsidR="00E34CFC" w:rsidRDefault="00E34CFC" w:rsidP="00E34CFC">
      <w:pPr>
        <w:pStyle w:val="Corpsdetexte"/>
      </w:pPr>
      <w:r>
        <w:t xml:space="preserve">La classe </w:t>
      </w:r>
      <w:r w:rsidRPr="00D41758">
        <w:rPr>
          <w:i/>
        </w:rPr>
        <w:t>JPanelPourMondeJeuSimple</w:t>
      </w:r>
      <w:r w:rsidRPr="00D41758">
        <w:t xml:space="preserve"> </w:t>
      </w:r>
      <w:r>
        <w:t xml:space="preserve">est désignée comme écouteur de l’événement du click de la souris. Nous avons déjà illustré le mécanisme d’écouteur au chapitre 5. Nous avons vu qu’il faut désigner un objet qui implémente l’interface </w:t>
      </w:r>
      <w:r w:rsidRPr="00820C3A">
        <w:rPr>
          <w:rFonts w:ascii="DejaVu Sans" w:hAnsi="DejaVu Sans"/>
          <w:color w:val="353833"/>
          <w:sz w:val="21"/>
          <w:szCs w:val="21"/>
          <w:lang w:val="fr-CA"/>
        </w:rPr>
        <w:t>java.awt.event.</w:t>
      </w:r>
      <w:hyperlink r:id="rId450" w:tooltip="interface in java.awt.event" w:history="1">
        <w:r w:rsidRPr="00820C3A">
          <w:rPr>
            <w:rStyle w:val="typenamelink1"/>
            <w:rFonts w:ascii="DejaVu Sans" w:hAnsi="DejaVu Sans"/>
            <w:color w:val="4A6782"/>
            <w:sz w:val="21"/>
            <w:szCs w:val="21"/>
            <w:lang w:val="fr-CA"/>
          </w:rPr>
          <w:t>MouseListener</w:t>
        </w:r>
      </w:hyperlink>
      <w:r>
        <w:t xml:space="preserve"> et les méthodes correspondantes. La ligne suivante désigne l’objet de la classe </w:t>
      </w:r>
      <w:r w:rsidRPr="00D41758">
        <w:rPr>
          <w:i/>
        </w:rPr>
        <w:t>JPanelPourMondeJeuSimple</w:t>
      </w:r>
      <w:r w:rsidRPr="00D41758">
        <w:t xml:space="preserve"> </w:t>
      </w:r>
      <w:r>
        <w:t>comme écouteur des événements de la souris :</w:t>
      </w:r>
    </w:p>
    <w:p w14:paraId="0B0A6C28" w14:textId="77777777" w:rsidR="00E34CFC" w:rsidRPr="001A281E" w:rsidRDefault="00E34CFC" w:rsidP="00E34CFC">
      <w:pPr>
        <w:rPr>
          <w:rFonts w:ascii="Courier New" w:hAnsi="Courier New" w:cs="Courier New"/>
        </w:rPr>
      </w:pPr>
      <w:r w:rsidRPr="001A281E">
        <w:rPr>
          <w:rFonts w:ascii="Courier New" w:hAnsi="Courier New" w:cs="Courier New"/>
        </w:rPr>
        <w:t xml:space="preserve">      </w:t>
      </w:r>
      <w:r w:rsidRPr="001A281E">
        <w:rPr>
          <w:rFonts w:ascii="Courier New" w:hAnsi="Courier New" w:cs="Courier New"/>
          <w:highlight w:val="yellow"/>
        </w:rPr>
        <w:t>addMouseListener (this)</w:t>
      </w:r>
      <w:r w:rsidRPr="001A281E">
        <w:rPr>
          <w:rFonts w:ascii="Courier New" w:hAnsi="Courier New" w:cs="Courier New"/>
        </w:rPr>
        <w:t>;</w:t>
      </w:r>
    </w:p>
    <w:p w14:paraId="29E3F055" w14:textId="77777777" w:rsidR="00E34CFC" w:rsidRDefault="00E34CFC" w:rsidP="00E34CFC">
      <w:pPr>
        <w:pStyle w:val="Corpsdetexte"/>
      </w:pPr>
    </w:p>
    <w:p w14:paraId="2887B064" w14:textId="54BFAC42" w:rsidR="00E34CFC" w:rsidRDefault="00E34CFC" w:rsidP="00E34CFC">
      <w:pPr>
        <w:pStyle w:val="Corpsdetexte"/>
      </w:pPr>
      <w:r>
        <w:t xml:space="preserve">La méthode </w:t>
      </w:r>
      <w:hyperlink r:id="rId451" w:anchor="mousePressed-java.awt.event.MouseEvent-" w:history="1">
        <w:r w:rsidRPr="00B27424">
          <w:rPr>
            <w:rFonts w:ascii="DejaVu Sans Mono" w:hAnsi="DejaVu Sans Mono" w:cs="Courier New"/>
            <w:b/>
            <w:bCs/>
            <w:color w:val="4A6782"/>
            <w:spacing w:val="0"/>
          </w:rPr>
          <w:t>mousePressed</w:t>
        </w:r>
      </w:hyperlink>
      <w:r w:rsidRPr="00B27424">
        <w:rPr>
          <w:rFonts w:ascii="DejaVu Sans Mono" w:hAnsi="DejaVu Sans Mono" w:cs="Courier New"/>
          <w:color w:val="353833"/>
          <w:spacing w:val="0"/>
        </w:rPr>
        <w:t>(</w:t>
      </w:r>
      <w:hyperlink r:id="rId452" w:tooltip="class in java.awt.event" w:history="1">
        <w:r w:rsidRPr="00B27424">
          <w:rPr>
            <w:rFonts w:ascii="DejaVu Sans Mono" w:hAnsi="DejaVu Sans Mono" w:cs="Courier New"/>
            <w:b/>
            <w:bCs/>
            <w:color w:val="4A6782"/>
            <w:spacing w:val="0"/>
          </w:rPr>
          <w:t>MouseEvent</w:t>
        </w:r>
      </w:hyperlink>
      <w:r w:rsidRPr="00B27424">
        <w:rPr>
          <w:rFonts w:ascii="DejaVu Sans Mono" w:hAnsi="DejaVu Sans Mono" w:cs="Courier New"/>
          <w:color w:val="353833"/>
          <w:spacing w:val="0"/>
        </w:rPr>
        <w:t> e)</w:t>
      </w:r>
      <w:r>
        <w:t xml:space="preserve"> spécifie la réponse à l’événement de click de la souris :</w:t>
      </w:r>
    </w:p>
    <w:p w14:paraId="7886B90D" w14:textId="77777777" w:rsidR="00E34CFC" w:rsidRPr="00CC7285" w:rsidRDefault="00E34CFC" w:rsidP="00E34CFC">
      <w:pPr>
        <w:rPr>
          <w:rFonts w:ascii="Courier New" w:hAnsi="Courier New" w:cs="Courier New"/>
          <w:lang w:val="en-CA"/>
        </w:rPr>
      </w:pPr>
      <w:r w:rsidRPr="00CC7285">
        <w:rPr>
          <w:rFonts w:ascii="Courier New" w:hAnsi="Courier New" w:cs="Courier New"/>
          <w:lang w:val="fr-CA"/>
        </w:rPr>
        <w:lastRenderedPageBreak/>
        <w:t xml:space="preserve">    </w:t>
      </w:r>
      <w:r w:rsidRPr="00CC7285">
        <w:rPr>
          <w:rFonts w:ascii="Courier New" w:hAnsi="Courier New" w:cs="Courier New"/>
          <w:lang w:val="en-CA"/>
        </w:rPr>
        <w:t xml:space="preserve">public void </w:t>
      </w:r>
      <w:r w:rsidRPr="00CC7285">
        <w:rPr>
          <w:rFonts w:ascii="Courier New" w:hAnsi="Courier New" w:cs="Courier New"/>
          <w:highlight w:val="yellow"/>
          <w:lang w:val="en-CA"/>
        </w:rPr>
        <w:t>mousePressed</w:t>
      </w:r>
      <w:r w:rsidRPr="00CC7285">
        <w:rPr>
          <w:rFonts w:ascii="Courier New" w:hAnsi="Courier New" w:cs="Courier New"/>
          <w:lang w:val="en-CA"/>
        </w:rPr>
        <w:t>(MouseEvent leMouseEvent){</w:t>
      </w:r>
    </w:p>
    <w:p w14:paraId="637627EC" w14:textId="77777777" w:rsidR="00E34CFC" w:rsidRPr="00CC7285" w:rsidRDefault="00E34CFC" w:rsidP="00E34CFC">
      <w:pPr>
        <w:rPr>
          <w:rFonts w:ascii="Courier New" w:hAnsi="Courier New" w:cs="Courier New"/>
        </w:rPr>
      </w:pPr>
      <w:r w:rsidRPr="00CC7285">
        <w:rPr>
          <w:rFonts w:ascii="Courier New" w:hAnsi="Courier New" w:cs="Courier New"/>
          <w:lang w:val="en-CA"/>
        </w:rPr>
        <w:t xml:space="preserve">      </w:t>
      </w:r>
      <w:r w:rsidRPr="00CC7285">
        <w:rPr>
          <w:rFonts w:ascii="Courier New" w:hAnsi="Courier New" w:cs="Courier New"/>
        </w:rPr>
        <w:t>leMondeDuJeu.mousePressed(leMouseEvent);</w:t>
      </w:r>
    </w:p>
    <w:p w14:paraId="46E680D8" w14:textId="77777777" w:rsidR="00E34CFC" w:rsidRPr="00CC7285" w:rsidRDefault="00E34CFC" w:rsidP="00E34CFC">
      <w:pPr>
        <w:rPr>
          <w:rFonts w:ascii="Courier New" w:hAnsi="Courier New" w:cs="Courier New"/>
        </w:rPr>
      </w:pPr>
      <w:r w:rsidRPr="00CC7285">
        <w:rPr>
          <w:rFonts w:ascii="Courier New" w:hAnsi="Courier New" w:cs="Courier New"/>
        </w:rPr>
        <w:t xml:space="preserve">    }</w:t>
      </w:r>
    </w:p>
    <w:p w14:paraId="13E9BED4" w14:textId="77777777" w:rsidR="00E34CFC" w:rsidRDefault="00E34CFC" w:rsidP="00E34CFC">
      <w:pPr>
        <w:pStyle w:val="Corpsdetexte"/>
      </w:pPr>
    </w:p>
    <w:p w14:paraId="0D479264" w14:textId="34F0C1D6" w:rsidR="00E34CFC" w:rsidRDefault="00E34CFC" w:rsidP="00E34CFC">
      <w:pPr>
        <w:pStyle w:val="Corpsdetexte"/>
      </w:pPr>
      <w:r>
        <w:t xml:space="preserve">Cette méthode délègue le travail à effectuer au </w:t>
      </w:r>
      <w:r w:rsidRPr="00FE0CEC">
        <w:rPr>
          <w:i/>
        </w:rPr>
        <w:t>MondeDuJeu</w:t>
      </w:r>
      <w:r>
        <w:t xml:space="preserve"> en appelant la méthode de même nom.</w:t>
      </w:r>
      <w:r w:rsidR="00CC7285">
        <w:t xml:space="preserve"> </w:t>
      </w:r>
      <w:r>
        <w:t xml:space="preserve">La classe </w:t>
      </w:r>
      <w:r w:rsidRPr="008865C9">
        <w:rPr>
          <w:i/>
        </w:rPr>
        <w:t>JFrameIncluantJPanelMondeDuJeu</w:t>
      </w:r>
      <w:r w:rsidRPr="008865C9">
        <w:t xml:space="preserve"> </w:t>
      </w:r>
      <w:r>
        <w:t xml:space="preserve">est la fenêtre qui contient le </w:t>
      </w:r>
      <w:hyperlink r:id="rId453"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à animer.</w:t>
      </w:r>
    </w:p>
    <w:p w14:paraId="0DC7CECA" w14:textId="5EA2F71A" w:rsidR="00E34CFC" w:rsidRPr="00C62F99" w:rsidRDefault="00000000" w:rsidP="00E34CFC">
      <w:pPr>
        <w:pStyle w:val="Corpsdetexte"/>
        <w:rPr>
          <w:rFonts w:ascii="Segoe UI" w:hAnsi="Segoe UI" w:cs="Segoe UI"/>
          <w:color w:val="586069"/>
          <w:lang w:val="fr-CA"/>
        </w:rPr>
      </w:pPr>
      <w:hyperlink r:id="rId454"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55"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C62F99">
        <w:rPr>
          <w:rFonts w:ascii="Segoe UI" w:hAnsi="Segoe UI" w:cs="Segoe UI"/>
          <w:color w:val="586069"/>
          <w:lang w:val="fr-CA"/>
        </w:rPr>
        <w:t xml:space="preserve"> </w:t>
      </w:r>
      <w:r w:rsidR="00E34CFC" w:rsidRPr="00537DEA">
        <w:rPr>
          <w:rFonts w:ascii="Segoe UI" w:hAnsi="Segoe UI" w:cs="Segoe UI"/>
          <w:b/>
          <w:bCs/>
          <w:color w:val="586069"/>
          <w:lang w:val="fr-CA"/>
        </w:rPr>
        <w:t>JFrameIncluantJPanelMondeDuJeu.java</w:t>
      </w:r>
    </w:p>
    <w:p w14:paraId="7E43C8F1"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0980B1E7" w14:textId="77777777" w:rsidR="00C44445" w:rsidRPr="00C44445" w:rsidRDefault="00C44445" w:rsidP="00C44445">
      <w:pPr>
        <w:pStyle w:val="Code"/>
        <w:rPr>
          <w:color w:val="000000"/>
          <w:lang w:eastAsia="zh-CN"/>
        </w:rPr>
      </w:pPr>
    </w:p>
    <w:p w14:paraId="29359135"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javax</w:t>
      </w:r>
      <w:r w:rsidRPr="00C44445">
        <w:rPr>
          <w:color w:val="808030"/>
          <w:lang w:eastAsia="zh-CN"/>
        </w:rPr>
        <w:t>.</w:t>
      </w:r>
      <w:r w:rsidRPr="00C44445">
        <w:rPr>
          <w:lang w:eastAsia="zh-CN"/>
        </w:rPr>
        <w:t>swing</w:t>
      </w:r>
      <w:r w:rsidRPr="00C44445">
        <w:rPr>
          <w:color w:val="808030"/>
          <w:lang w:eastAsia="zh-CN"/>
        </w:rPr>
        <w:t>.</w:t>
      </w:r>
      <w:r w:rsidRPr="00C44445">
        <w:rPr>
          <w:lang w:eastAsia="zh-CN"/>
        </w:rPr>
        <w:t>JFrame</w:t>
      </w:r>
      <w:r w:rsidRPr="00C44445">
        <w:rPr>
          <w:color w:val="800080"/>
          <w:lang w:eastAsia="zh-CN"/>
        </w:rPr>
        <w:t>;</w:t>
      </w:r>
    </w:p>
    <w:p w14:paraId="07107121" w14:textId="77777777" w:rsidR="00C44445" w:rsidRPr="00C44445" w:rsidRDefault="00C44445" w:rsidP="00B70207">
      <w:pPr>
        <w:pStyle w:val="Code"/>
        <w:keepNext w:val="0"/>
        <w:keepLines w:val="0"/>
        <w:rPr>
          <w:color w:val="000000"/>
          <w:lang w:eastAsia="zh-CN"/>
        </w:rPr>
      </w:pPr>
    </w:p>
    <w:p w14:paraId="1CD0AE6C"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JFrameIncluantJPanelMondeDuJeu </w:t>
      </w:r>
      <w:r w:rsidRPr="00C44445">
        <w:rPr>
          <w:b/>
          <w:bCs/>
          <w:color w:val="800000"/>
          <w:lang w:eastAsia="zh-CN"/>
        </w:rPr>
        <w:t>extends</w:t>
      </w:r>
      <w:r w:rsidRPr="00C44445">
        <w:rPr>
          <w:color w:val="000000"/>
          <w:lang w:eastAsia="zh-CN"/>
        </w:rPr>
        <w:t xml:space="preserve"> JFrame </w:t>
      </w:r>
      <w:r w:rsidRPr="00C44445">
        <w:rPr>
          <w:color w:val="800080"/>
          <w:lang w:eastAsia="zh-CN"/>
        </w:rPr>
        <w:t>{</w:t>
      </w:r>
    </w:p>
    <w:p w14:paraId="0CC017E4" w14:textId="77777777" w:rsidR="00C44445" w:rsidRPr="00C44445" w:rsidRDefault="00C44445" w:rsidP="00C62F99">
      <w:pPr>
        <w:pStyle w:val="Code"/>
        <w:keepNext w:val="0"/>
        <w:keepLines w:val="0"/>
        <w:rPr>
          <w:color w:val="000000"/>
          <w:lang w:eastAsia="zh-CN"/>
        </w:rPr>
      </w:pPr>
    </w:p>
    <w:p w14:paraId="40613136"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JFrameIncluantJPanelMondeDuJeu</w:t>
      </w:r>
      <w:r w:rsidRPr="00C44445">
        <w:rPr>
          <w:color w:val="808030"/>
          <w:lang w:eastAsia="zh-CN"/>
        </w:rPr>
        <w:t>()</w:t>
      </w:r>
      <w:r w:rsidRPr="00C44445">
        <w:rPr>
          <w:color w:val="000000"/>
          <w:lang w:eastAsia="zh-CN"/>
        </w:rPr>
        <w:t xml:space="preserve"> </w:t>
      </w:r>
      <w:r w:rsidRPr="00C44445">
        <w:rPr>
          <w:color w:val="800080"/>
          <w:lang w:eastAsia="zh-CN"/>
        </w:rPr>
        <w:t>{</w:t>
      </w:r>
    </w:p>
    <w:p w14:paraId="6BA9C4F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E6"/>
          <w:lang w:eastAsia="zh-CN"/>
        </w:rPr>
        <w:t>"Jeu simple"</w:t>
      </w:r>
      <w:r w:rsidRPr="00C44445">
        <w:rPr>
          <w:color w:val="808030"/>
          <w:lang w:eastAsia="zh-CN"/>
        </w:rPr>
        <w:t>)</w:t>
      </w:r>
      <w:r w:rsidRPr="00C44445">
        <w:rPr>
          <w:color w:val="800080"/>
          <w:lang w:eastAsia="zh-CN"/>
        </w:rPr>
        <w:t>;</w:t>
      </w:r>
    </w:p>
    <w:p w14:paraId="6AF674EC"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JPanelPourMondeJeuSimple leJPanelAnimation </w:t>
      </w:r>
      <w:r w:rsidRPr="00C44445">
        <w:rPr>
          <w:color w:val="808030"/>
          <w:lang w:eastAsia="zh-CN"/>
        </w:rPr>
        <w:t>=</w:t>
      </w:r>
      <w:r w:rsidRPr="00C44445">
        <w:rPr>
          <w:color w:val="000000"/>
          <w:lang w:eastAsia="zh-CN"/>
        </w:rPr>
        <w:t xml:space="preserve"> </w:t>
      </w:r>
      <w:r w:rsidRPr="00C44445">
        <w:rPr>
          <w:b/>
          <w:bCs/>
          <w:color w:val="800000"/>
          <w:lang w:eastAsia="zh-CN"/>
        </w:rPr>
        <w:t>new</w:t>
      </w:r>
      <w:r w:rsidRPr="00C44445">
        <w:rPr>
          <w:color w:val="000000"/>
          <w:lang w:eastAsia="zh-CN"/>
        </w:rPr>
        <w:t xml:space="preserve"> JPanelPourMondeJeuSimple</w:t>
      </w:r>
      <w:r w:rsidRPr="00C44445">
        <w:rPr>
          <w:color w:val="808030"/>
          <w:lang w:eastAsia="zh-CN"/>
        </w:rPr>
        <w:t>()</w:t>
      </w:r>
      <w:r w:rsidRPr="00C44445">
        <w:rPr>
          <w:color w:val="800080"/>
          <w:lang w:eastAsia="zh-CN"/>
        </w:rPr>
        <w:t>;</w:t>
      </w:r>
    </w:p>
    <w:p w14:paraId="0BF0744E" w14:textId="77777777" w:rsidR="00C44445" w:rsidRPr="009A50DE" w:rsidRDefault="00C44445" w:rsidP="00C62F99">
      <w:pPr>
        <w:pStyle w:val="Code"/>
        <w:keepNext w:val="0"/>
        <w:keepLines w:val="0"/>
        <w:rPr>
          <w:color w:val="000000"/>
          <w:lang w:val="en-CA" w:eastAsia="zh-CN"/>
        </w:rPr>
      </w:pPr>
      <w:r w:rsidRPr="00C44445">
        <w:rPr>
          <w:color w:val="000000"/>
          <w:lang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getContentPane</w:t>
      </w:r>
      <w:r w:rsidRPr="009A50DE">
        <w:rPr>
          <w:color w:val="808030"/>
          <w:lang w:val="en-CA" w:eastAsia="zh-CN"/>
        </w:rPr>
        <w:t>().</w:t>
      </w:r>
      <w:r w:rsidRPr="009A50DE">
        <w:rPr>
          <w:color w:val="000000"/>
          <w:lang w:val="en-CA" w:eastAsia="zh-CN"/>
        </w:rPr>
        <w:t>add</w:t>
      </w:r>
      <w:r w:rsidRPr="009A50DE">
        <w:rPr>
          <w:color w:val="808030"/>
          <w:lang w:val="en-CA" w:eastAsia="zh-CN"/>
        </w:rPr>
        <w:t>(</w:t>
      </w:r>
      <w:r w:rsidRPr="009A50DE">
        <w:rPr>
          <w:color w:val="000000"/>
          <w:lang w:val="en-CA" w:eastAsia="zh-CN"/>
        </w:rPr>
        <w:t>leJPanelAnimation</w:t>
      </w:r>
      <w:r w:rsidRPr="009A50DE">
        <w:rPr>
          <w:color w:val="808030"/>
          <w:lang w:val="en-CA" w:eastAsia="zh-CN"/>
        </w:rPr>
        <w:t>)</w:t>
      </w:r>
      <w:r w:rsidRPr="009A50DE">
        <w:rPr>
          <w:color w:val="800080"/>
          <w:lang w:val="en-CA" w:eastAsia="zh-CN"/>
        </w:rPr>
        <w:t>;</w:t>
      </w:r>
    </w:p>
    <w:p w14:paraId="22AA7D79"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setDefaultCloseOperation</w:t>
      </w:r>
      <w:r w:rsidRPr="009A50DE">
        <w:rPr>
          <w:color w:val="808030"/>
          <w:lang w:val="en-CA" w:eastAsia="zh-CN"/>
        </w:rPr>
        <w:t>(</w:t>
      </w:r>
      <w:r w:rsidRPr="009A50DE">
        <w:rPr>
          <w:color w:val="000000"/>
          <w:lang w:val="en-CA" w:eastAsia="zh-CN"/>
        </w:rPr>
        <w:t>EXIT_ON_CLOSE</w:t>
      </w:r>
      <w:r w:rsidRPr="009A50DE">
        <w:rPr>
          <w:color w:val="808030"/>
          <w:lang w:val="en-CA" w:eastAsia="zh-CN"/>
        </w:rPr>
        <w:t>)</w:t>
      </w:r>
      <w:r w:rsidRPr="009A50DE">
        <w:rPr>
          <w:color w:val="800080"/>
          <w:lang w:val="en-CA" w:eastAsia="zh-CN"/>
        </w:rPr>
        <w:t>;</w:t>
      </w:r>
    </w:p>
    <w:p w14:paraId="019C5A16"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setSize</w:t>
      </w:r>
      <w:r w:rsidRPr="009A50DE">
        <w:rPr>
          <w:color w:val="808030"/>
          <w:lang w:val="en-CA" w:eastAsia="zh-CN"/>
        </w:rPr>
        <w:t>(</w:t>
      </w:r>
    </w:p>
    <w:p w14:paraId="6638AA46" w14:textId="77777777" w:rsidR="00C44445" w:rsidRPr="009A50DE" w:rsidRDefault="00C44445" w:rsidP="00C62F99">
      <w:pPr>
        <w:pStyle w:val="Code"/>
        <w:keepNext w:val="0"/>
        <w:keepLines w:val="0"/>
        <w:rPr>
          <w:color w:val="000000"/>
          <w:lang w:val="en-CA" w:eastAsia="zh-CN"/>
        </w:rPr>
      </w:pPr>
      <w:r w:rsidRPr="009A50DE">
        <w:rPr>
          <w:color w:val="000000"/>
          <w:lang w:val="en-CA" w:eastAsia="zh-CN"/>
        </w:rPr>
        <w:t xml:space="preserve">        JPanelPourMondeJeuSimple</w:t>
      </w:r>
      <w:r w:rsidRPr="009A50DE">
        <w:rPr>
          <w:color w:val="808030"/>
          <w:lang w:val="en-CA" w:eastAsia="zh-CN"/>
        </w:rPr>
        <w:t>.</w:t>
      </w:r>
      <w:r w:rsidRPr="009A50DE">
        <w:rPr>
          <w:color w:val="000000"/>
          <w:lang w:val="en-CA" w:eastAsia="zh-CN"/>
        </w:rPr>
        <w:t>LARGEURJPANEL</w:t>
      </w:r>
      <w:r w:rsidRPr="009A50DE">
        <w:rPr>
          <w:color w:val="808030"/>
          <w:lang w:val="en-CA" w:eastAsia="zh-CN"/>
        </w:rPr>
        <w:t>,</w:t>
      </w:r>
      <w:r w:rsidRPr="009A50DE">
        <w:rPr>
          <w:color w:val="000000"/>
          <w:lang w:val="en-CA" w:eastAsia="zh-CN"/>
        </w:rPr>
        <w:t xml:space="preserve"> JPanelPourMondeJeuSimple</w:t>
      </w:r>
      <w:r w:rsidRPr="009A50DE">
        <w:rPr>
          <w:color w:val="808030"/>
          <w:lang w:val="en-CA" w:eastAsia="zh-CN"/>
        </w:rPr>
        <w:t>.</w:t>
      </w:r>
      <w:r w:rsidRPr="009A50DE">
        <w:rPr>
          <w:color w:val="000000"/>
          <w:lang w:val="en-CA" w:eastAsia="zh-CN"/>
        </w:rPr>
        <w:t xml:space="preserve">HAUTEURJPANEL </w:t>
      </w:r>
      <w:r w:rsidRPr="009A50DE">
        <w:rPr>
          <w:color w:val="808030"/>
          <w:lang w:val="en-CA" w:eastAsia="zh-CN"/>
        </w:rPr>
        <w:t>+</w:t>
      </w:r>
      <w:r w:rsidRPr="009A50DE">
        <w:rPr>
          <w:color w:val="000000"/>
          <w:lang w:val="en-CA" w:eastAsia="zh-CN"/>
        </w:rPr>
        <w:t xml:space="preserve"> </w:t>
      </w:r>
      <w:r w:rsidRPr="009A50DE">
        <w:rPr>
          <w:color w:val="008C00"/>
          <w:lang w:val="en-CA" w:eastAsia="zh-CN"/>
        </w:rPr>
        <w:t>60</w:t>
      </w:r>
      <w:r w:rsidRPr="009A50DE">
        <w:rPr>
          <w:color w:val="808030"/>
          <w:lang w:val="en-CA" w:eastAsia="zh-CN"/>
        </w:rPr>
        <w:t>)</w:t>
      </w:r>
      <w:r w:rsidRPr="009A50DE">
        <w:rPr>
          <w:color w:val="800080"/>
          <w:lang w:val="en-CA" w:eastAsia="zh-CN"/>
        </w:rPr>
        <w:t>;</w:t>
      </w:r>
    </w:p>
    <w:p w14:paraId="26E926AF" w14:textId="77777777" w:rsidR="00C44445" w:rsidRPr="00C44445" w:rsidRDefault="00C44445" w:rsidP="00C62F99">
      <w:pPr>
        <w:pStyle w:val="Code"/>
        <w:keepNext w:val="0"/>
        <w:keepLines w:val="0"/>
        <w:rPr>
          <w:color w:val="000000"/>
          <w:lang w:val="en-CA" w:eastAsia="zh-CN"/>
        </w:rPr>
      </w:pPr>
      <w:r w:rsidRPr="009A50DE">
        <w:rPr>
          <w:color w:val="000000"/>
          <w:lang w:val="en-CA" w:eastAsia="zh-CN"/>
        </w:rPr>
        <w:t xml:space="preserve">    </w:t>
      </w:r>
      <w:r w:rsidRPr="00C44445">
        <w:rPr>
          <w:b/>
          <w:bCs/>
          <w:color w:val="800000"/>
          <w:lang w:val="en-CA" w:eastAsia="zh-CN"/>
        </w:rPr>
        <w:t>this</w:t>
      </w:r>
      <w:r w:rsidRPr="00C44445">
        <w:rPr>
          <w:color w:val="808030"/>
          <w:lang w:val="en-CA" w:eastAsia="zh-CN"/>
        </w:rPr>
        <w:t>.</w:t>
      </w:r>
      <w:r w:rsidRPr="00C44445">
        <w:rPr>
          <w:color w:val="000000"/>
          <w:lang w:val="en-CA" w:eastAsia="zh-CN"/>
        </w:rPr>
        <w:t>setVisible</w:t>
      </w:r>
      <w:r w:rsidRPr="00C44445">
        <w:rPr>
          <w:color w:val="808030"/>
          <w:lang w:val="en-CA" w:eastAsia="zh-CN"/>
        </w:rPr>
        <w:t>(</w:t>
      </w:r>
      <w:r w:rsidRPr="00C44445">
        <w:rPr>
          <w:b/>
          <w:bCs/>
          <w:color w:val="800000"/>
          <w:lang w:val="en-CA" w:eastAsia="zh-CN"/>
        </w:rPr>
        <w:t>true</w:t>
      </w:r>
      <w:r w:rsidRPr="00C44445">
        <w:rPr>
          <w:color w:val="808030"/>
          <w:lang w:val="en-CA" w:eastAsia="zh-CN"/>
        </w:rPr>
        <w:t>)</w:t>
      </w:r>
      <w:r w:rsidRPr="00C44445">
        <w:rPr>
          <w:color w:val="800080"/>
          <w:lang w:val="en-CA" w:eastAsia="zh-CN"/>
        </w:rPr>
        <w:t>;</w:t>
      </w:r>
    </w:p>
    <w:p w14:paraId="597DD20D"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leJPanelAnimation</w:t>
      </w:r>
      <w:r w:rsidRPr="00C44445">
        <w:rPr>
          <w:color w:val="808030"/>
          <w:lang w:val="en-CA" w:eastAsia="zh-CN"/>
        </w:rPr>
        <w:t>.</w:t>
      </w:r>
      <w:r w:rsidRPr="00C44445">
        <w:rPr>
          <w:color w:val="000000"/>
          <w:lang w:val="en-CA" w:eastAsia="zh-CN"/>
        </w:rPr>
        <w:t>start</w:t>
      </w:r>
      <w:r w:rsidRPr="00C44445">
        <w:rPr>
          <w:color w:val="808030"/>
          <w:lang w:val="en-CA" w:eastAsia="zh-CN"/>
        </w:rPr>
        <w:t>()</w:t>
      </w:r>
      <w:r w:rsidRPr="00C44445">
        <w:rPr>
          <w:color w:val="800080"/>
          <w:lang w:val="en-CA" w:eastAsia="zh-CN"/>
        </w:rPr>
        <w:t>;</w:t>
      </w:r>
    </w:p>
    <w:p w14:paraId="4AF02BB1" w14:textId="77777777" w:rsidR="00C44445" w:rsidRPr="00C44445" w:rsidRDefault="00C44445" w:rsidP="00C62F99">
      <w:pPr>
        <w:pStyle w:val="Code"/>
        <w:keepNext w:val="0"/>
        <w:keepLines w:val="0"/>
        <w:rPr>
          <w:color w:val="000000"/>
          <w:lang w:val="en-CA" w:eastAsia="zh-CN"/>
        </w:rPr>
      </w:pPr>
      <w:r w:rsidRPr="00C44445">
        <w:rPr>
          <w:color w:val="000000"/>
          <w:lang w:val="en-CA" w:eastAsia="zh-CN"/>
        </w:rPr>
        <w:t xml:space="preserve">  </w:t>
      </w:r>
      <w:r w:rsidRPr="00C44445">
        <w:rPr>
          <w:color w:val="800080"/>
          <w:lang w:val="en-CA" w:eastAsia="zh-CN"/>
        </w:rPr>
        <w:t>}</w:t>
      </w:r>
    </w:p>
    <w:p w14:paraId="7AC8FF83" w14:textId="77777777" w:rsidR="00C44445" w:rsidRPr="00C44445" w:rsidRDefault="00C44445" w:rsidP="00C44445">
      <w:pPr>
        <w:pStyle w:val="Code"/>
        <w:rPr>
          <w:color w:val="000000"/>
          <w:lang w:val="en-CA" w:eastAsia="zh-CN"/>
        </w:rPr>
      </w:pPr>
    </w:p>
    <w:p w14:paraId="0BFF391B"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b/>
          <w:bCs/>
          <w:color w:val="800000"/>
          <w:lang w:val="en-CA" w:eastAsia="zh-CN"/>
        </w:rPr>
        <w:t>static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main</w:t>
      </w:r>
      <w:r w:rsidRPr="00C44445">
        <w:rPr>
          <w:color w:val="808030"/>
          <w:lang w:val="en-CA" w:eastAsia="zh-CN"/>
        </w:rPr>
        <w:t>(</w:t>
      </w:r>
      <w:r w:rsidRPr="00C44445">
        <w:rPr>
          <w:b/>
          <w:bCs/>
          <w:color w:val="BB7977"/>
          <w:lang w:val="en-CA" w:eastAsia="zh-CN"/>
        </w:rPr>
        <w:t>String</w:t>
      </w:r>
      <w:r w:rsidRPr="00C44445">
        <w:rPr>
          <w:color w:val="000000"/>
          <w:lang w:val="en-CA" w:eastAsia="zh-CN"/>
        </w:rPr>
        <w:t xml:space="preserve"> args</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93E85AB"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new</w:t>
      </w:r>
      <w:r w:rsidRPr="00C44445">
        <w:rPr>
          <w:color w:val="000000"/>
          <w:lang w:val="en-CA" w:eastAsia="zh-CN"/>
        </w:rPr>
        <w:t xml:space="preserve"> JFrameIncluantJPanelMondeDuJeu</w:t>
      </w:r>
      <w:r w:rsidRPr="00C44445">
        <w:rPr>
          <w:color w:val="808030"/>
          <w:lang w:val="en-CA" w:eastAsia="zh-CN"/>
        </w:rPr>
        <w:t>()</w:t>
      </w:r>
      <w:r w:rsidRPr="00C44445">
        <w:rPr>
          <w:color w:val="800080"/>
          <w:lang w:val="en-CA" w:eastAsia="zh-CN"/>
        </w:rPr>
        <w:t>;</w:t>
      </w:r>
    </w:p>
    <w:p w14:paraId="4E9AC830"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22FEB5D4" w14:textId="4838ED14" w:rsidR="00C44445" w:rsidRDefault="00C44445" w:rsidP="00C44445">
      <w:pPr>
        <w:pStyle w:val="Code"/>
        <w:rPr>
          <w:color w:val="800080"/>
          <w:lang w:val="en-CA" w:eastAsia="zh-CN"/>
        </w:rPr>
      </w:pPr>
      <w:r w:rsidRPr="00C44445">
        <w:rPr>
          <w:color w:val="800080"/>
          <w:lang w:val="en-CA" w:eastAsia="zh-CN"/>
        </w:rPr>
        <w:t>}</w:t>
      </w:r>
    </w:p>
    <w:p w14:paraId="4AEBE238" w14:textId="77777777" w:rsidR="003E5B17" w:rsidRPr="00C44445" w:rsidRDefault="003E5B17" w:rsidP="00C44445">
      <w:pPr>
        <w:pStyle w:val="Code"/>
        <w:rPr>
          <w:color w:val="000000"/>
          <w:lang w:val="en-CA" w:eastAsia="zh-CN"/>
        </w:rPr>
      </w:pPr>
    </w:p>
    <w:p w14:paraId="2CA223E9" w14:textId="77777777" w:rsidR="00E34CFC" w:rsidRDefault="00E34CFC" w:rsidP="00E34CFC">
      <w:pPr>
        <w:pStyle w:val="Corpsdetexte"/>
      </w:pPr>
    </w:p>
    <w:p w14:paraId="63487EC7" w14:textId="77777777" w:rsidR="00E34CFC" w:rsidRDefault="00E34CFC" w:rsidP="00E34CFC">
      <w:pPr>
        <w:pStyle w:val="Titre2"/>
      </w:pPr>
      <w:bookmarkStart w:id="198" w:name="_Toc155813924"/>
      <w:r>
        <w:t>Génériques</w:t>
      </w:r>
      <w:bookmarkEnd w:id="198"/>
    </w:p>
    <w:p w14:paraId="6F349007" w14:textId="77777777" w:rsidR="00E34CFC" w:rsidRDefault="00E34CFC" w:rsidP="00E34CFC">
      <w:pPr>
        <w:pStyle w:val="Corpsdetexte"/>
      </w:pPr>
      <w:r>
        <w:t xml:space="preserve">Introduite à la version 5 de Java, la généricité permet d’employer un type comme valeur de paramètre. Cette possibilité est exploitée en particulier avec les collections génériques. Il est ainsi possible de préciser le type des éléments d’une collection à sa déclaration. Dans l’exemple suivant, un vecteur est déclaré en spécifiant que les éléments sont des objets de la classe </w:t>
      </w:r>
      <w:r w:rsidRPr="00F46C6A">
        <w:rPr>
          <w:i/>
        </w:rPr>
        <w:t>EntiteAnimeAvecCri</w:t>
      </w:r>
      <w:r>
        <w:t>.</w:t>
      </w:r>
    </w:p>
    <w:p w14:paraId="4E86406C" w14:textId="77777777" w:rsidR="00E34CFC" w:rsidRPr="00B219A9" w:rsidRDefault="00E34CFC" w:rsidP="00E34CFC">
      <w:pPr>
        <w:rPr>
          <w:rFonts w:ascii="Courier New" w:hAnsi="Courier New" w:cs="Courier New"/>
        </w:rPr>
      </w:pPr>
      <w:r w:rsidRPr="00B219A9">
        <w:rPr>
          <w:rFonts w:ascii="Courier New" w:hAnsi="Courier New" w:cs="Courier New"/>
        </w:rPr>
        <w:t xml:space="preserve">    Vector&lt;EntiteAnimeAvecCri&gt; vecteurEntites;</w:t>
      </w:r>
    </w:p>
    <w:p w14:paraId="0F624E06" w14:textId="77777777" w:rsidR="00E34CFC" w:rsidRDefault="00E34CFC" w:rsidP="00E34CFC">
      <w:pPr>
        <w:pStyle w:val="Corpsdetexte"/>
      </w:pPr>
    </w:p>
    <w:p w14:paraId="4957E70A" w14:textId="77777777" w:rsidR="00E34CFC" w:rsidRDefault="00E34CFC" w:rsidP="00E34CFC">
      <w:pPr>
        <w:pStyle w:val="Corpsdetexte"/>
      </w:pPr>
      <w:r>
        <w:lastRenderedPageBreak/>
        <w:t>Le constructeur peut aussi spécifier le type des éléments :</w:t>
      </w:r>
    </w:p>
    <w:p w14:paraId="4C474093" w14:textId="77777777" w:rsidR="00E34CFC" w:rsidRPr="008B707B" w:rsidRDefault="00E34CFC" w:rsidP="00E34CFC">
      <w:pPr>
        <w:rPr>
          <w:rFonts w:ascii="Courier New" w:hAnsi="Courier New" w:cs="Courier New"/>
        </w:rPr>
      </w:pPr>
      <w:r w:rsidRPr="008B707B">
        <w:rPr>
          <w:rFonts w:ascii="Courier New" w:hAnsi="Courier New" w:cs="Courier New"/>
        </w:rPr>
        <w:t xml:space="preserve">        vecteurEntites = new Vector&lt;EntiteAnimeAvecCri&gt;();</w:t>
      </w:r>
    </w:p>
    <w:p w14:paraId="64852E5A" w14:textId="77777777" w:rsidR="00E34CFC" w:rsidRDefault="00E34CFC" w:rsidP="00E34CFC">
      <w:pPr>
        <w:pStyle w:val="Corpsdetexte"/>
      </w:pPr>
    </w:p>
    <w:p w14:paraId="64502290" w14:textId="77777777" w:rsidR="00E34CFC" w:rsidRDefault="00E34CFC" w:rsidP="00E34CFC">
      <w:pPr>
        <w:pStyle w:val="Corpsdetexte"/>
      </w:pPr>
      <w:r>
        <w:t xml:space="preserve">Le </w:t>
      </w:r>
      <w:r w:rsidRPr="000970D0">
        <w:rPr>
          <w:i/>
        </w:rPr>
        <w:t>for</w:t>
      </w:r>
      <w:r>
        <w:t xml:space="preserve"> permet l’itération sur les éléments de la collection sans avoir à passer explicitement par un </w:t>
      </w:r>
      <w:r w:rsidRPr="00886403">
        <w:rPr>
          <w:i/>
        </w:rPr>
        <w:t>Iterator</w:t>
      </w:r>
      <w:r>
        <w:t> et une conversion de type tel qu’illustré par l’exemple suivant :</w:t>
      </w:r>
    </w:p>
    <w:p w14:paraId="714ACF6B" w14:textId="77777777" w:rsidR="00E34CFC" w:rsidRPr="008F130D" w:rsidRDefault="00E34CFC" w:rsidP="003E5B17">
      <w:pPr>
        <w:keepNext/>
        <w:keepLines/>
        <w:rPr>
          <w:rFonts w:ascii="Courier New" w:hAnsi="Courier New" w:cs="Courier New"/>
          <w:lang w:val="fr-CA"/>
        </w:rPr>
      </w:pPr>
      <w:r w:rsidRPr="008F130D">
        <w:rPr>
          <w:rFonts w:ascii="Courier New" w:hAnsi="Courier New" w:cs="Courier New"/>
          <w:lang w:val="fr-CA"/>
        </w:rPr>
        <w:t xml:space="preserve">        for(EntiteAnimeAvecCri uneEntite : vecteurEntites){</w:t>
      </w:r>
    </w:p>
    <w:p w14:paraId="5E04254B" w14:textId="77777777" w:rsidR="00E34CFC" w:rsidRPr="008F130D" w:rsidRDefault="00E34CFC" w:rsidP="003E5B17">
      <w:pPr>
        <w:keepNext/>
        <w:keepLines/>
        <w:rPr>
          <w:rFonts w:ascii="Courier New" w:hAnsi="Courier New" w:cs="Courier New"/>
        </w:rPr>
      </w:pPr>
      <w:r w:rsidRPr="008F130D">
        <w:rPr>
          <w:rFonts w:ascii="Courier New" w:hAnsi="Courier New" w:cs="Courier New"/>
          <w:lang w:val="fr-CA"/>
        </w:rPr>
        <w:t xml:space="preserve">            </w:t>
      </w:r>
      <w:r w:rsidRPr="008F130D">
        <w:rPr>
          <w:rFonts w:ascii="Courier New" w:hAnsi="Courier New" w:cs="Courier New"/>
          <w:lang w:val="fr-CA"/>
        </w:rPr>
        <w:tab/>
        <w:t>uneEntite</w:t>
      </w:r>
      <w:r w:rsidRPr="008F130D">
        <w:rPr>
          <w:rFonts w:ascii="Courier New" w:hAnsi="Courier New" w:cs="Courier New"/>
        </w:rPr>
        <w:t>.prochaineScene(LARGEURMONDE,HAUTEURMONDE);</w:t>
      </w:r>
    </w:p>
    <w:p w14:paraId="60179DF6" w14:textId="77777777" w:rsidR="00E34CFC" w:rsidRPr="008F130D" w:rsidRDefault="00E34CFC" w:rsidP="003E5B17">
      <w:pPr>
        <w:keepNext/>
        <w:keepLines/>
        <w:rPr>
          <w:rFonts w:ascii="Courier New" w:hAnsi="Courier New" w:cs="Courier New"/>
        </w:rPr>
      </w:pPr>
      <w:r w:rsidRPr="008F130D">
        <w:rPr>
          <w:rFonts w:ascii="Courier New" w:hAnsi="Courier New" w:cs="Courier New"/>
        </w:rPr>
        <w:t xml:space="preserve">        }</w:t>
      </w:r>
    </w:p>
    <w:p w14:paraId="0513DFE8" w14:textId="77777777" w:rsidR="00E34CFC" w:rsidRDefault="00E34CFC" w:rsidP="00E34CFC">
      <w:pPr>
        <w:pStyle w:val="Corpsdetexte"/>
      </w:pPr>
    </w:p>
    <w:p w14:paraId="66816C38" w14:textId="77777777" w:rsidR="00E34CFC" w:rsidRDefault="00E34CFC" w:rsidP="00E34CFC">
      <w:pPr>
        <w:pStyle w:val="Corpsdetexte"/>
      </w:pPr>
      <w:r>
        <w:t>L’exemple suivant est une version du monde du jeu qui exploite une collection générique d’entités animées.</w:t>
      </w:r>
    </w:p>
    <w:p w14:paraId="57B2359F"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6ABFF498" w14:textId="77777777" w:rsidR="00C44445" w:rsidRPr="00C44445" w:rsidRDefault="00C44445" w:rsidP="00C44445">
      <w:pPr>
        <w:pStyle w:val="Code"/>
        <w:rPr>
          <w:color w:val="000000"/>
          <w:lang w:eastAsia="zh-CN"/>
        </w:rPr>
      </w:pPr>
      <w:r w:rsidRPr="00C44445">
        <w:rPr>
          <w:color w:val="696969"/>
          <w:lang w:eastAsia="zh-CN"/>
        </w:rPr>
        <w:t>/*</w:t>
      </w:r>
    </w:p>
    <w:p w14:paraId="61175145" w14:textId="77777777" w:rsidR="00C44445" w:rsidRPr="00C44445" w:rsidRDefault="00C44445" w:rsidP="00C44445">
      <w:pPr>
        <w:pStyle w:val="Code"/>
        <w:rPr>
          <w:color w:val="000000"/>
          <w:lang w:eastAsia="zh-CN"/>
        </w:rPr>
      </w:pPr>
      <w:r w:rsidRPr="00C44445">
        <w:rPr>
          <w:color w:val="696969"/>
          <w:lang w:eastAsia="zh-CN"/>
        </w:rPr>
        <w:t> * MondeDuJeuVectorGen.java</w:t>
      </w:r>
    </w:p>
    <w:p w14:paraId="5695AD0A" w14:textId="77777777" w:rsidR="00C44445" w:rsidRPr="00C44445" w:rsidRDefault="00C44445" w:rsidP="00C44445">
      <w:pPr>
        <w:pStyle w:val="Code"/>
        <w:rPr>
          <w:color w:val="000000"/>
          <w:lang w:eastAsia="zh-CN"/>
        </w:rPr>
      </w:pPr>
      <w:r w:rsidRPr="00C44445">
        <w:rPr>
          <w:color w:val="696969"/>
          <w:lang w:eastAsia="zh-CN"/>
        </w:rPr>
        <w:t> * Plusieurs bonhommes dans un Vector&lt;EntiteAnime&gt;</w:t>
      </w:r>
    </w:p>
    <w:p w14:paraId="471C44D4" w14:textId="77777777" w:rsidR="00C44445" w:rsidRPr="00C44445" w:rsidRDefault="00C44445" w:rsidP="00C44445">
      <w:pPr>
        <w:pStyle w:val="Code"/>
        <w:rPr>
          <w:color w:val="000000"/>
          <w:lang w:eastAsia="zh-CN"/>
        </w:rPr>
      </w:pPr>
      <w:r w:rsidRPr="00C44445">
        <w:rPr>
          <w:color w:val="696969"/>
          <w:lang w:eastAsia="zh-CN"/>
        </w:rPr>
        <w:t> * Le Iti vole (changement du dessin a chaque etat)</w:t>
      </w:r>
    </w:p>
    <w:p w14:paraId="22895DF2" w14:textId="77777777" w:rsidR="00C44445" w:rsidRPr="00C44445" w:rsidRDefault="00C44445" w:rsidP="00C44445">
      <w:pPr>
        <w:pStyle w:val="Code"/>
        <w:rPr>
          <w:color w:val="000000"/>
          <w:lang w:eastAsia="zh-CN"/>
        </w:rPr>
      </w:pPr>
      <w:r w:rsidRPr="00C44445">
        <w:rPr>
          <w:color w:val="696969"/>
          <w:lang w:eastAsia="zh-CN"/>
        </w:rPr>
        <w:t> * Ajoute un coq (animation par séquence d'images)</w:t>
      </w:r>
    </w:p>
    <w:p w14:paraId="0AE5DA18" w14:textId="77777777" w:rsidR="00C44445" w:rsidRPr="00C44445" w:rsidRDefault="00C44445" w:rsidP="00C62F99">
      <w:pPr>
        <w:pStyle w:val="Code"/>
        <w:keepNext w:val="0"/>
        <w:keepLines w:val="0"/>
        <w:rPr>
          <w:color w:val="000000"/>
          <w:lang w:eastAsia="zh-CN"/>
        </w:rPr>
      </w:pPr>
      <w:r w:rsidRPr="00C44445">
        <w:rPr>
          <w:color w:val="696969"/>
          <w:lang w:eastAsia="zh-CN"/>
        </w:rPr>
        <w:t> */</w:t>
      </w:r>
    </w:p>
    <w:p w14:paraId="2EEC81A4"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applet</w:t>
      </w:r>
      <w:r w:rsidRPr="00C44445">
        <w:rPr>
          <w:color w:val="808030"/>
          <w:lang w:eastAsia="zh-CN"/>
        </w:rPr>
        <w:t>.</w:t>
      </w:r>
      <w:r w:rsidRPr="00C44445">
        <w:rPr>
          <w:b/>
          <w:bCs/>
          <w:color w:val="800000"/>
          <w:lang w:eastAsia="zh-CN"/>
        </w:rPr>
        <w:t>*</w:t>
      </w:r>
      <w:r w:rsidRPr="00C44445">
        <w:rPr>
          <w:color w:val="800080"/>
          <w:lang w:eastAsia="zh-CN"/>
        </w:rPr>
        <w:t>;</w:t>
      </w:r>
    </w:p>
    <w:p w14:paraId="42364FE3"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38A3931A"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lang w:eastAsia="zh-CN"/>
        </w:rPr>
        <w:t>event</w:t>
      </w:r>
      <w:r w:rsidRPr="00C44445">
        <w:rPr>
          <w:color w:val="808030"/>
          <w:lang w:eastAsia="zh-CN"/>
        </w:rPr>
        <w:t>.</w:t>
      </w:r>
      <w:r w:rsidRPr="00C44445">
        <w:rPr>
          <w:b/>
          <w:bCs/>
          <w:color w:val="800000"/>
          <w:lang w:eastAsia="zh-CN"/>
        </w:rPr>
        <w:t>*</w:t>
      </w:r>
      <w:r w:rsidRPr="00C44445">
        <w:rPr>
          <w:color w:val="800080"/>
          <w:lang w:eastAsia="zh-CN"/>
        </w:rPr>
        <w:t>;</w:t>
      </w:r>
    </w:p>
    <w:p w14:paraId="764F2BE7" w14:textId="77777777" w:rsidR="00C44445" w:rsidRPr="00C44445" w:rsidRDefault="00C44445" w:rsidP="00C62F99">
      <w:pPr>
        <w:pStyle w:val="Code"/>
        <w:keepNext w:val="0"/>
        <w:keepLines w:val="0"/>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b/>
          <w:bCs/>
          <w:color w:val="800000"/>
          <w:lang w:eastAsia="zh-CN"/>
        </w:rPr>
        <w:t>*</w:t>
      </w:r>
      <w:r w:rsidRPr="00C44445">
        <w:rPr>
          <w:color w:val="800080"/>
          <w:lang w:eastAsia="zh-CN"/>
        </w:rPr>
        <w:t>;</w:t>
      </w:r>
    </w:p>
    <w:p w14:paraId="5654267E" w14:textId="77777777" w:rsidR="00C44445" w:rsidRPr="009A50DE" w:rsidRDefault="00C44445" w:rsidP="00C62F99">
      <w:pPr>
        <w:pStyle w:val="Code"/>
        <w:keepNext w:val="0"/>
        <w:keepLines w:val="0"/>
        <w:rPr>
          <w:color w:val="000000"/>
          <w:lang w:val="en-CA" w:eastAsia="zh-CN"/>
        </w:rPr>
      </w:pPr>
      <w:r w:rsidRPr="009A50DE">
        <w:rPr>
          <w:b/>
          <w:bCs/>
          <w:color w:val="800000"/>
          <w:lang w:val="en-CA" w:eastAsia="zh-CN"/>
        </w:rPr>
        <w:t>import</w:t>
      </w:r>
      <w:r w:rsidRPr="009A50DE">
        <w:rPr>
          <w:lang w:val="en-CA" w:eastAsia="zh-CN"/>
        </w:rPr>
        <w:t xml:space="preserve"> java</w:t>
      </w:r>
      <w:r w:rsidRPr="009A50DE">
        <w:rPr>
          <w:color w:val="808030"/>
          <w:lang w:val="en-CA" w:eastAsia="zh-CN"/>
        </w:rPr>
        <w:t>.</w:t>
      </w:r>
      <w:r w:rsidRPr="009A50DE">
        <w:rPr>
          <w:lang w:val="en-CA" w:eastAsia="zh-CN"/>
        </w:rPr>
        <w:t>util</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5558710" w14:textId="77777777" w:rsidR="00C44445" w:rsidRPr="009A50DE" w:rsidRDefault="00C44445" w:rsidP="00C62F99">
      <w:pPr>
        <w:pStyle w:val="Code"/>
        <w:keepNext w:val="0"/>
        <w:keepLines w:val="0"/>
        <w:rPr>
          <w:color w:val="000000"/>
          <w:lang w:val="en-CA" w:eastAsia="zh-CN"/>
        </w:rPr>
      </w:pPr>
      <w:r w:rsidRPr="009A50DE">
        <w:rPr>
          <w:b/>
          <w:bCs/>
          <w:color w:val="800000"/>
          <w:lang w:val="en-CA" w:eastAsia="zh-CN"/>
        </w:rPr>
        <w:t>import</w:t>
      </w:r>
      <w:r w:rsidRPr="009A50DE">
        <w:rPr>
          <w:lang w:val="en-CA" w:eastAsia="zh-CN"/>
        </w:rPr>
        <w:t xml:space="preserve"> javax</w:t>
      </w:r>
      <w:r w:rsidRPr="009A50DE">
        <w:rPr>
          <w:color w:val="808030"/>
          <w:lang w:val="en-CA" w:eastAsia="zh-CN"/>
        </w:rPr>
        <w:t>.</w:t>
      </w:r>
      <w:r w:rsidRPr="009A50DE">
        <w:rPr>
          <w:lang w:val="en-CA" w:eastAsia="zh-CN"/>
        </w:rPr>
        <w:t>swing</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6D2B621A" w14:textId="77777777" w:rsidR="00C44445" w:rsidRPr="009A50DE" w:rsidRDefault="00C44445" w:rsidP="00C62F99">
      <w:pPr>
        <w:pStyle w:val="Code"/>
        <w:keepNext w:val="0"/>
        <w:keepLines w:val="0"/>
        <w:rPr>
          <w:color w:val="000000"/>
          <w:lang w:val="en-CA" w:eastAsia="zh-CN"/>
        </w:rPr>
      </w:pPr>
    </w:p>
    <w:p w14:paraId="345F71DD" w14:textId="77777777" w:rsidR="00C44445" w:rsidRPr="009A50DE" w:rsidRDefault="00C44445" w:rsidP="00C62F99">
      <w:pPr>
        <w:pStyle w:val="Code"/>
        <w:keepNext w:val="0"/>
        <w:keepLines w:val="0"/>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MondeDuJeuVectorGen </w:t>
      </w:r>
      <w:r w:rsidRPr="009A50DE">
        <w:rPr>
          <w:color w:val="800080"/>
          <w:lang w:val="en-CA" w:eastAsia="zh-CN"/>
        </w:rPr>
        <w:t>{</w:t>
      </w:r>
    </w:p>
    <w:p w14:paraId="4C9FECD9" w14:textId="77777777" w:rsidR="00C44445" w:rsidRPr="009A50DE" w:rsidRDefault="00C44445" w:rsidP="00C62F99">
      <w:pPr>
        <w:pStyle w:val="Code"/>
        <w:keepNext w:val="0"/>
        <w:keepLines w:val="0"/>
        <w:rPr>
          <w:color w:val="000000"/>
          <w:lang w:val="en-CA" w:eastAsia="zh-CN"/>
        </w:rPr>
      </w:pPr>
    </w:p>
    <w:p w14:paraId="2E4E1833" w14:textId="77777777" w:rsidR="00C44445" w:rsidRPr="00C44445" w:rsidRDefault="00C44445" w:rsidP="00C62F99">
      <w:pPr>
        <w:pStyle w:val="Code"/>
        <w:keepNext w:val="0"/>
        <w:keepLines w:val="0"/>
        <w:rPr>
          <w:color w:val="000000"/>
          <w:lang w:eastAsia="zh-CN"/>
        </w:rPr>
      </w:pPr>
      <w:r w:rsidRPr="009A50DE">
        <w:rPr>
          <w:color w:val="000000"/>
          <w:lang w:val="en-CA" w:eastAsia="zh-CN"/>
        </w:rPr>
        <w:t xml:space="preserve">  </w:t>
      </w:r>
      <w:r w:rsidRPr="00C44445">
        <w:rPr>
          <w:color w:val="696969"/>
          <w:lang w:eastAsia="zh-CN"/>
        </w:rPr>
        <w:t>// Taille du monde</w:t>
      </w:r>
    </w:p>
    <w:p w14:paraId="05032E6E" w14:textId="77777777" w:rsidR="00C44445" w:rsidRPr="009A50DE" w:rsidRDefault="00C44445" w:rsidP="00C62F99">
      <w:pPr>
        <w:pStyle w:val="Code"/>
        <w:keepNext w:val="0"/>
        <w:keepLines w:val="0"/>
        <w:rPr>
          <w:color w:val="000000"/>
          <w:lang w:eastAsia="zh-CN"/>
        </w:rPr>
      </w:pPr>
      <w:r w:rsidRPr="00C44445">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LARGEURMONDE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6618D387"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6177CA44" w14:textId="77777777" w:rsidR="00C44445" w:rsidRPr="009A50DE" w:rsidRDefault="00C44445" w:rsidP="00C62F99">
      <w:pPr>
        <w:pStyle w:val="Code"/>
        <w:keepNext w:val="0"/>
        <w:keepLines w:val="0"/>
        <w:rPr>
          <w:color w:val="000000"/>
          <w:lang w:eastAsia="zh-CN"/>
        </w:rPr>
      </w:pPr>
    </w:p>
    <w:p w14:paraId="4B9785F1"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protected</w:t>
      </w:r>
      <w:r w:rsidRPr="009A50DE">
        <w:rPr>
          <w:color w:val="000000"/>
          <w:lang w:eastAsia="zh-CN"/>
        </w:rPr>
        <w:t xml:space="preserve"> </w:t>
      </w:r>
      <w:r w:rsidRPr="009A50DE">
        <w:rPr>
          <w:b/>
          <w:bCs/>
          <w:color w:val="BB7977"/>
          <w:lang w:eastAsia="zh-CN"/>
        </w:rPr>
        <w:t>Vector</w:t>
      </w:r>
      <w:r w:rsidRPr="009A50DE">
        <w:rPr>
          <w:color w:val="808030"/>
          <w:lang w:eastAsia="zh-CN"/>
        </w:rPr>
        <w:t>&lt;</w:t>
      </w:r>
      <w:r w:rsidRPr="009A50DE">
        <w:rPr>
          <w:color w:val="000000"/>
          <w:lang w:eastAsia="zh-CN"/>
        </w:rPr>
        <w:t>EntiteAnimeAvecCri</w:t>
      </w:r>
      <w:r w:rsidRPr="009A50DE">
        <w:rPr>
          <w:color w:val="808030"/>
          <w:lang w:eastAsia="zh-CN"/>
        </w:rPr>
        <w:t>&gt;</w:t>
      </w:r>
      <w:r w:rsidRPr="009A50DE">
        <w:rPr>
          <w:color w:val="000000"/>
          <w:lang w:eastAsia="zh-CN"/>
        </w:rPr>
        <w:t xml:space="preserve"> vecteurEntites</w:t>
      </w:r>
      <w:r w:rsidRPr="009A50DE">
        <w:rPr>
          <w:color w:val="800080"/>
          <w:lang w:eastAsia="zh-CN"/>
        </w:rPr>
        <w:t>;</w:t>
      </w:r>
    </w:p>
    <w:p w14:paraId="0EFA5654" w14:textId="77777777" w:rsidR="00C44445" w:rsidRPr="009A50DE" w:rsidRDefault="00C44445" w:rsidP="00C62F99">
      <w:pPr>
        <w:pStyle w:val="Code"/>
        <w:keepNext w:val="0"/>
        <w:keepLines w:val="0"/>
        <w:rPr>
          <w:color w:val="000000"/>
          <w:lang w:eastAsia="zh-CN"/>
        </w:rPr>
      </w:pPr>
    </w:p>
    <w:p w14:paraId="34CE9DF2"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MondeDuJeuVectorGen</w:t>
      </w:r>
      <w:r w:rsidRPr="009A50DE">
        <w:rPr>
          <w:color w:val="808030"/>
          <w:lang w:eastAsia="zh-CN"/>
        </w:rPr>
        <w:t>()</w:t>
      </w:r>
      <w:r w:rsidRPr="009A50DE">
        <w:rPr>
          <w:color w:val="000000"/>
          <w:lang w:eastAsia="zh-CN"/>
        </w:rPr>
        <w:t xml:space="preserve"> </w:t>
      </w:r>
      <w:r w:rsidRPr="009A50DE">
        <w:rPr>
          <w:color w:val="800080"/>
          <w:lang w:eastAsia="zh-CN"/>
        </w:rPr>
        <w:t>{</w:t>
      </w:r>
    </w:p>
    <w:p w14:paraId="758E270D" w14:textId="77777777" w:rsidR="00C44445" w:rsidRPr="009A50DE" w:rsidRDefault="00C44445" w:rsidP="00C62F99">
      <w:pPr>
        <w:pStyle w:val="Code"/>
        <w:keepNext w:val="0"/>
        <w:keepLines w:val="0"/>
        <w:rPr>
          <w:color w:val="000000"/>
          <w:lang w:eastAsia="zh-CN"/>
        </w:rPr>
      </w:pPr>
      <w:r w:rsidRPr="009A50DE">
        <w:rPr>
          <w:color w:val="000000"/>
          <w:lang w:eastAsia="zh-CN"/>
        </w:rPr>
        <w:t xml:space="preserve">    vecteurEntites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w:t>
      </w:r>
      <w:r w:rsidRPr="009A50DE">
        <w:rPr>
          <w:b/>
          <w:bCs/>
          <w:color w:val="BB7977"/>
          <w:lang w:eastAsia="zh-CN"/>
        </w:rPr>
        <w:t>Vector</w:t>
      </w:r>
      <w:r w:rsidRPr="009A50DE">
        <w:rPr>
          <w:color w:val="808030"/>
          <w:lang w:eastAsia="zh-CN"/>
        </w:rPr>
        <w:t>&lt;</w:t>
      </w:r>
      <w:r w:rsidRPr="009A50DE">
        <w:rPr>
          <w:color w:val="000000"/>
          <w:lang w:eastAsia="zh-CN"/>
        </w:rPr>
        <w:t>EntiteAnimeAvecCri</w:t>
      </w:r>
      <w:r w:rsidRPr="009A50DE">
        <w:rPr>
          <w:color w:val="808030"/>
          <w:lang w:eastAsia="zh-CN"/>
        </w:rPr>
        <w:t>&gt;()</w:t>
      </w:r>
      <w:r w:rsidRPr="009A50DE">
        <w:rPr>
          <w:color w:val="800080"/>
          <w:lang w:eastAsia="zh-CN"/>
        </w:rPr>
        <w:t>;</w:t>
      </w:r>
    </w:p>
    <w:p w14:paraId="697D0B44" w14:textId="77777777" w:rsidR="00C44445" w:rsidRPr="00C44445" w:rsidRDefault="00C44445" w:rsidP="00C62F99">
      <w:pPr>
        <w:pStyle w:val="Code"/>
        <w:keepNext w:val="0"/>
        <w:keepLines w:val="0"/>
        <w:rPr>
          <w:color w:val="000000"/>
          <w:lang w:val="fr-FR" w:eastAsia="zh-CN"/>
        </w:rPr>
      </w:pPr>
      <w:r w:rsidRPr="009A50DE">
        <w:rPr>
          <w:color w:val="000000"/>
          <w:lang w:eastAsia="zh-CN"/>
        </w:rPr>
        <w:t xml:space="preserve">    </w:t>
      </w:r>
      <w:r w:rsidRPr="00C44445">
        <w:rPr>
          <w:color w:val="000000"/>
          <w:lang w:val="fr-FR" w:eastAsia="zh-CN"/>
        </w:rPr>
        <w:t>vecteurEntites</w:t>
      </w:r>
      <w:r w:rsidRPr="00C44445">
        <w:rPr>
          <w:color w:val="808030"/>
          <w:lang w:val="fr-FR" w:eastAsia="zh-CN"/>
        </w:rPr>
        <w:t>.</w:t>
      </w:r>
      <w:r w:rsidRPr="00C44445">
        <w:rPr>
          <w:color w:val="000000"/>
          <w:lang w:val="fr-FR" w:eastAsia="zh-CN"/>
        </w:rPr>
        <w:t>addElement</w:t>
      </w:r>
      <w:r w:rsidRPr="00C44445">
        <w:rPr>
          <w:color w:val="808030"/>
          <w:lang w:val="fr-FR" w:eastAsia="zh-CN"/>
        </w:rPr>
        <w:t>(</w:t>
      </w:r>
      <w:r w:rsidRPr="00C44445">
        <w:rPr>
          <w:b/>
          <w:bCs/>
          <w:color w:val="800000"/>
          <w:lang w:val="fr-FR" w:eastAsia="zh-CN"/>
        </w:rPr>
        <w:t>new</w:t>
      </w:r>
      <w:r w:rsidRPr="00C44445">
        <w:rPr>
          <w:color w:val="000000"/>
          <w:lang w:val="fr-FR" w:eastAsia="zh-CN"/>
        </w:rPr>
        <w:t xml:space="preserve"> BotAnimeAvecCri</w:t>
      </w:r>
      <w:r w:rsidRPr="00C44445">
        <w:rPr>
          <w:color w:val="808030"/>
          <w:lang w:val="fr-FR" w:eastAsia="zh-CN"/>
        </w:rPr>
        <w:t>(</w:t>
      </w:r>
      <w:r w:rsidRPr="00C44445">
        <w:rPr>
          <w:color w:val="008C00"/>
          <w:lang w:val="fr-FR" w:eastAsia="zh-CN"/>
        </w:rPr>
        <w:t>10</w:t>
      </w:r>
      <w:r w:rsidRPr="00C44445">
        <w:rPr>
          <w:color w:val="808030"/>
          <w:lang w:val="fr-FR" w:eastAsia="zh-CN"/>
        </w:rPr>
        <w:t>,</w:t>
      </w:r>
      <w:r w:rsidRPr="00C44445">
        <w:rPr>
          <w:color w:val="000000"/>
          <w:lang w:val="fr-FR" w:eastAsia="zh-CN"/>
        </w:rPr>
        <w:t xml:space="preserve"> </w:t>
      </w:r>
      <w:r w:rsidRPr="00C44445">
        <w:rPr>
          <w:color w:val="008C00"/>
          <w:lang w:val="fr-FR" w:eastAsia="zh-CN"/>
        </w:rPr>
        <w:t>100</w:t>
      </w:r>
      <w:r w:rsidRPr="00C44445">
        <w:rPr>
          <w:color w:val="808030"/>
          <w:lang w:val="fr-FR" w:eastAsia="zh-CN"/>
        </w:rPr>
        <w:t>,</w:t>
      </w:r>
      <w:r w:rsidRPr="00C44445">
        <w:rPr>
          <w:color w:val="000000"/>
          <w:lang w:val="fr-FR" w:eastAsia="zh-CN"/>
        </w:rPr>
        <w:t xml:space="preserve"> </w:t>
      </w:r>
      <w:r w:rsidRPr="00C44445">
        <w:rPr>
          <w:color w:val="008C00"/>
          <w:lang w:val="fr-FR" w:eastAsia="zh-CN"/>
        </w:rPr>
        <w:t>100</w:t>
      </w:r>
      <w:r w:rsidRPr="00C44445">
        <w:rPr>
          <w:color w:val="808030"/>
          <w:lang w:val="fr-FR" w:eastAsia="zh-CN"/>
        </w:rPr>
        <w:t>,</w:t>
      </w:r>
      <w:r w:rsidRPr="00C44445">
        <w:rPr>
          <w:color w:val="000000"/>
          <w:lang w:val="fr-FR" w:eastAsia="zh-CN"/>
        </w:rPr>
        <w:t xml:space="preserve"> </w:t>
      </w:r>
      <w:r w:rsidRPr="00C44445">
        <w:rPr>
          <w:color w:val="008C00"/>
          <w:lang w:val="fr-FR" w:eastAsia="zh-CN"/>
        </w:rPr>
        <w:t>200</w:t>
      </w:r>
      <w:r w:rsidRPr="00C44445">
        <w:rPr>
          <w:color w:val="808030"/>
          <w:lang w:val="fr-FR" w:eastAsia="zh-CN"/>
        </w:rPr>
        <w:t>,</w:t>
      </w:r>
      <w:r w:rsidRPr="00C44445">
        <w:rPr>
          <w:color w:val="000000"/>
          <w:lang w:val="fr-FR" w:eastAsia="zh-CN"/>
        </w:rPr>
        <w:t xml:space="preserve"> </w:t>
      </w:r>
      <w:r w:rsidRPr="00C44445">
        <w:rPr>
          <w:color w:val="008C00"/>
          <w:lang w:val="fr-FR" w:eastAsia="zh-CN"/>
        </w:rPr>
        <w:t>3</w:t>
      </w:r>
      <w:r w:rsidRPr="00C44445">
        <w:rPr>
          <w:color w:val="808030"/>
          <w:lang w:val="fr-FR" w:eastAsia="zh-CN"/>
        </w:rPr>
        <w:t>,</w:t>
      </w:r>
      <w:r w:rsidRPr="00C44445">
        <w:rPr>
          <w:color w:val="000000"/>
          <w:lang w:val="fr-FR" w:eastAsia="zh-CN"/>
        </w:rPr>
        <w:t xml:space="preserve"> </w:t>
      </w:r>
      <w:r w:rsidRPr="00C44445">
        <w:rPr>
          <w:color w:val="008C00"/>
          <w:lang w:val="fr-FR" w:eastAsia="zh-CN"/>
        </w:rPr>
        <w:t>3</w:t>
      </w:r>
      <w:r w:rsidRPr="00C44445">
        <w:rPr>
          <w:color w:val="808030"/>
          <w:lang w:val="fr-FR" w:eastAsia="zh-CN"/>
        </w:rPr>
        <w:t>,</w:t>
      </w:r>
      <w:r w:rsidRPr="00C44445">
        <w:rPr>
          <w:color w:val="000000"/>
          <w:lang w:val="fr-FR" w:eastAsia="zh-CN"/>
        </w:rPr>
        <w:t xml:space="preserve"> </w:t>
      </w:r>
      <w:r w:rsidRPr="00C44445">
        <w:rPr>
          <w:b/>
          <w:bCs/>
          <w:color w:val="800000"/>
          <w:lang w:val="fr-FR" w:eastAsia="zh-CN"/>
        </w:rPr>
        <w:t>true</w:t>
      </w:r>
      <w:r w:rsidRPr="00C44445">
        <w:rPr>
          <w:color w:val="808030"/>
          <w:lang w:val="fr-FR" w:eastAsia="zh-CN"/>
        </w:rPr>
        <w:t>,</w:t>
      </w:r>
      <w:r w:rsidRPr="00C44445">
        <w:rPr>
          <w:color w:val="000000"/>
          <w:lang w:val="fr-FR" w:eastAsia="zh-CN"/>
        </w:rPr>
        <w:t xml:space="preserve"> </w:t>
      </w:r>
      <w:r w:rsidRPr="00C44445">
        <w:rPr>
          <w:color w:val="0000E6"/>
          <w:lang w:val="fr-FR" w:eastAsia="zh-CN"/>
        </w:rPr>
        <w:t>"Son2.wav"</w:t>
      </w:r>
      <w:r w:rsidRPr="00C44445">
        <w:rPr>
          <w:color w:val="808030"/>
          <w:lang w:val="fr-FR" w:eastAsia="zh-CN"/>
        </w:rPr>
        <w:t>))</w:t>
      </w:r>
      <w:r w:rsidRPr="00C44445">
        <w:rPr>
          <w:color w:val="800080"/>
          <w:lang w:val="fr-FR" w:eastAsia="zh-CN"/>
        </w:rPr>
        <w:t>;</w:t>
      </w:r>
    </w:p>
    <w:p w14:paraId="7D261F1E"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vecteurEntites</w:t>
      </w:r>
      <w:r w:rsidRPr="00C44445">
        <w:rPr>
          <w:color w:val="808030"/>
          <w:lang w:val="fr-FR" w:eastAsia="zh-CN"/>
        </w:rPr>
        <w:t>.</w:t>
      </w:r>
      <w:r w:rsidRPr="00C44445">
        <w:rPr>
          <w:color w:val="000000"/>
          <w:lang w:val="fr-FR" w:eastAsia="zh-CN"/>
        </w:rPr>
        <w:t>addElement</w:t>
      </w:r>
      <w:r w:rsidRPr="00C44445">
        <w:rPr>
          <w:color w:val="808030"/>
          <w:lang w:val="fr-FR" w:eastAsia="zh-CN"/>
        </w:rPr>
        <w:t>(</w:t>
      </w:r>
      <w:r w:rsidRPr="00C44445">
        <w:rPr>
          <w:b/>
          <w:bCs/>
          <w:color w:val="800000"/>
          <w:lang w:val="fr-FR" w:eastAsia="zh-CN"/>
        </w:rPr>
        <w:t>new</w:t>
      </w:r>
      <w:r w:rsidRPr="00C44445">
        <w:rPr>
          <w:color w:val="000000"/>
          <w:lang w:val="fr-FR" w:eastAsia="zh-CN"/>
        </w:rPr>
        <w:t xml:space="preserve"> ItiAnimeAvecCriVolant</w:t>
      </w:r>
      <w:r w:rsidRPr="00C44445">
        <w:rPr>
          <w:color w:val="808030"/>
          <w:lang w:val="fr-FR" w:eastAsia="zh-CN"/>
        </w:rPr>
        <w:t>(</w:t>
      </w:r>
      <w:r w:rsidRPr="00C44445">
        <w:rPr>
          <w:color w:val="008C00"/>
          <w:lang w:val="fr-FR" w:eastAsia="zh-CN"/>
        </w:rPr>
        <w:t>200</w:t>
      </w:r>
      <w:r w:rsidRPr="00C44445">
        <w:rPr>
          <w:color w:val="808030"/>
          <w:lang w:val="fr-FR" w:eastAsia="zh-CN"/>
        </w:rPr>
        <w:t>,</w:t>
      </w:r>
      <w:r w:rsidRPr="00C44445">
        <w:rPr>
          <w:color w:val="000000"/>
          <w:lang w:val="fr-FR" w:eastAsia="zh-CN"/>
        </w:rPr>
        <w:t xml:space="preserve"> </w:t>
      </w:r>
      <w:r w:rsidRPr="00C44445">
        <w:rPr>
          <w:color w:val="008C00"/>
          <w:lang w:val="fr-FR" w:eastAsia="zh-CN"/>
        </w:rPr>
        <w:t>50</w:t>
      </w:r>
      <w:r w:rsidRPr="00C44445">
        <w:rPr>
          <w:color w:val="808030"/>
          <w:lang w:val="fr-FR" w:eastAsia="zh-CN"/>
        </w:rPr>
        <w:t>,</w:t>
      </w:r>
      <w:r w:rsidRPr="00C44445">
        <w:rPr>
          <w:color w:val="000000"/>
          <w:lang w:val="fr-FR" w:eastAsia="zh-CN"/>
        </w:rPr>
        <w:t xml:space="preserve"> </w:t>
      </w:r>
      <w:r w:rsidRPr="00C44445">
        <w:rPr>
          <w:color w:val="008C00"/>
          <w:lang w:val="fr-FR" w:eastAsia="zh-CN"/>
        </w:rPr>
        <w:t>100</w:t>
      </w:r>
      <w:r w:rsidRPr="00C44445">
        <w:rPr>
          <w:color w:val="808030"/>
          <w:lang w:val="fr-FR" w:eastAsia="zh-CN"/>
        </w:rPr>
        <w:t>,</w:t>
      </w:r>
      <w:r w:rsidRPr="00C44445">
        <w:rPr>
          <w:color w:val="000000"/>
          <w:lang w:val="fr-FR" w:eastAsia="zh-CN"/>
        </w:rPr>
        <w:t xml:space="preserve"> </w:t>
      </w:r>
      <w:r w:rsidRPr="00C44445">
        <w:rPr>
          <w:color w:val="008C00"/>
          <w:lang w:val="fr-FR" w:eastAsia="zh-CN"/>
        </w:rPr>
        <w:t>200</w:t>
      </w:r>
      <w:r w:rsidRPr="00C44445">
        <w:rPr>
          <w:color w:val="808030"/>
          <w:lang w:val="fr-FR" w:eastAsia="zh-CN"/>
        </w:rPr>
        <w:t>,</w:t>
      </w:r>
      <w:r w:rsidRPr="00C44445">
        <w:rPr>
          <w:color w:val="000000"/>
          <w:lang w:val="fr-FR" w:eastAsia="zh-CN"/>
        </w:rPr>
        <w:t xml:space="preserve"> </w:t>
      </w:r>
      <w:r w:rsidRPr="00C44445">
        <w:rPr>
          <w:color w:val="008C00"/>
          <w:lang w:val="fr-FR" w:eastAsia="zh-CN"/>
        </w:rPr>
        <w:t>3</w:t>
      </w:r>
      <w:r w:rsidRPr="00C44445">
        <w:rPr>
          <w:color w:val="808030"/>
          <w:lang w:val="fr-FR" w:eastAsia="zh-CN"/>
        </w:rPr>
        <w:t>,</w:t>
      </w:r>
      <w:r w:rsidRPr="00C44445">
        <w:rPr>
          <w:color w:val="000000"/>
          <w:lang w:val="fr-FR" w:eastAsia="zh-CN"/>
        </w:rPr>
        <w:t xml:space="preserve"> </w:t>
      </w:r>
      <w:r w:rsidRPr="00C44445">
        <w:rPr>
          <w:color w:val="008C00"/>
          <w:lang w:val="fr-FR" w:eastAsia="zh-CN"/>
        </w:rPr>
        <w:t>0</w:t>
      </w:r>
      <w:r w:rsidRPr="00C44445">
        <w:rPr>
          <w:color w:val="808030"/>
          <w:lang w:val="fr-FR" w:eastAsia="zh-CN"/>
        </w:rPr>
        <w:t>,</w:t>
      </w:r>
      <w:r w:rsidRPr="00C44445">
        <w:rPr>
          <w:color w:val="000000"/>
          <w:lang w:val="fr-FR" w:eastAsia="zh-CN"/>
        </w:rPr>
        <w:t xml:space="preserve"> </w:t>
      </w:r>
      <w:r w:rsidRPr="00C44445">
        <w:rPr>
          <w:b/>
          <w:bCs/>
          <w:color w:val="800000"/>
          <w:lang w:val="fr-FR" w:eastAsia="zh-CN"/>
        </w:rPr>
        <w:t>true</w:t>
      </w:r>
      <w:r w:rsidRPr="00C44445">
        <w:rPr>
          <w:color w:val="808030"/>
          <w:lang w:val="fr-FR" w:eastAsia="zh-CN"/>
        </w:rPr>
        <w:t>,</w:t>
      </w:r>
      <w:r w:rsidRPr="00C44445">
        <w:rPr>
          <w:color w:val="000000"/>
          <w:lang w:val="fr-FR" w:eastAsia="zh-CN"/>
        </w:rPr>
        <w:t xml:space="preserve"> </w:t>
      </w:r>
      <w:r w:rsidRPr="00C44445">
        <w:rPr>
          <w:color w:val="0000E6"/>
          <w:lang w:val="fr-FR" w:eastAsia="zh-CN"/>
        </w:rPr>
        <w:t>"Son3.wav"</w:t>
      </w:r>
      <w:r w:rsidRPr="00C44445">
        <w:rPr>
          <w:color w:val="808030"/>
          <w:lang w:val="fr-FR" w:eastAsia="zh-CN"/>
        </w:rPr>
        <w:t>))</w:t>
      </w:r>
      <w:r w:rsidRPr="00C44445">
        <w:rPr>
          <w:color w:val="800080"/>
          <w:lang w:val="fr-FR" w:eastAsia="zh-CN"/>
        </w:rPr>
        <w:t>;</w:t>
      </w:r>
    </w:p>
    <w:p w14:paraId="3A84C5EC" w14:textId="77777777" w:rsidR="00C44445" w:rsidRPr="00C44445" w:rsidRDefault="00C44445" w:rsidP="00C62F99">
      <w:pPr>
        <w:pStyle w:val="Code"/>
        <w:keepNext w:val="0"/>
        <w:keepLines w:val="0"/>
        <w:rPr>
          <w:color w:val="000000"/>
          <w:lang w:eastAsia="zh-CN"/>
        </w:rPr>
      </w:pPr>
      <w:r w:rsidRPr="00C44445">
        <w:rPr>
          <w:color w:val="000000"/>
          <w:lang w:val="fr-FR" w:eastAsia="zh-CN"/>
        </w:rPr>
        <w:t xml:space="preserve">    </w:t>
      </w:r>
      <w:r w:rsidRPr="00C44445">
        <w:rPr>
          <w:color w:val="000000"/>
          <w:lang w:eastAsia="zh-CN"/>
        </w:rPr>
        <w:t>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KennyAnimeAvecCri</w:t>
      </w:r>
      <w:r w:rsidRPr="00C44445">
        <w:rPr>
          <w:color w:val="808030"/>
          <w:lang w:eastAsia="zh-CN"/>
        </w:rPr>
        <w:t>(</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"Son1.wav"</w:t>
      </w:r>
      <w:r w:rsidRPr="00C44445">
        <w:rPr>
          <w:color w:val="808030"/>
          <w:lang w:eastAsia="zh-CN"/>
        </w:rPr>
        <w:t>))</w:t>
      </w:r>
      <w:r w:rsidRPr="00C44445">
        <w:rPr>
          <w:color w:val="800080"/>
          <w:lang w:eastAsia="zh-CN"/>
        </w:rPr>
        <w:t>;</w:t>
      </w:r>
    </w:p>
    <w:p w14:paraId="12A9CAA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16D0FD7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6A98243A"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"Son4.wav"</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color w:val="0000E6"/>
          <w:lang w:eastAsia="zh-CN"/>
        </w:rPr>
        <w:t>"coq"</w:t>
      </w:r>
      <w:r w:rsidRPr="00C44445">
        <w:rPr>
          <w:color w:val="808030"/>
          <w:lang w:eastAsia="zh-CN"/>
        </w:rPr>
        <w:t>))</w:t>
      </w:r>
      <w:r w:rsidRPr="00C44445">
        <w:rPr>
          <w:color w:val="800080"/>
          <w:lang w:eastAsia="zh-CN"/>
        </w:rPr>
        <w:t>;</w:t>
      </w:r>
    </w:p>
    <w:p w14:paraId="69B2C42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0A1BC20C"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65EFEA7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008C00"/>
          <w:lang w:eastAsia="zh-CN"/>
        </w:rPr>
        <w:t>175</w:t>
      </w:r>
      <w:r w:rsidRPr="00C44445">
        <w:rPr>
          <w:color w:val="808030"/>
          <w:lang w:eastAsia="zh-CN"/>
        </w:rPr>
        <w:t>,</w:t>
      </w:r>
      <w:r w:rsidRPr="00C44445">
        <w:rPr>
          <w:color w:val="000000"/>
          <w:lang w:eastAsia="zh-CN"/>
        </w:rPr>
        <w:t xml:space="preserve"> </w:t>
      </w:r>
      <w:r w:rsidRPr="00C44445">
        <w:rPr>
          <w:color w:val="008C00"/>
          <w:lang w:eastAsia="zh-CN"/>
        </w:rPr>
        <w:t>800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"invince.wav"</w:t>
      </w:r>
      <w:r w:rsidRPr="00C44445">
        <w:rPr>
          <w:color w:val="808030"/>
          <w:lang w:eastAsia="zh-CN"/>
        </w:rPr>
        <w:t>,</w:t>
      </w:r>
      <w:r w:rsidRPr="00C44445">
        <w:rPr>
          <w:color w:val="000000"/>
          <w:lang w:eastAsia="zh-CN"/>
        </w:rPr>
        <w:t xml:space="preserve"> </w:t>
      </w:r>
      <w:r w:rsidRPr="00C44445">
        <w:rPr>
          <w:color w:val="008C00"/>
          <w:lang w:eastAsia="zh-CN"/>
        </w:rPr>
        <w:t>6</w:t>
      </w:r>
      <w:r w:rsidRPr="00C44445">
        <w:rPr>
          <w:color w:val="808030"/>
          <w:lang w:eastAsia="zh-CN"/>
        </w:rPr>
        <w:t>,</w:t>
      </w:r>
      <w:r w:rsidRPr="00C44445">
        <w:rPr>
          <w:color w:val="000000"/>
          <w:lang w:eastAsia="zh-CN"/>
        </w:rPr>
        <w:t xml:space="preserve"> </w:t>
      </w:r>
      <w:r w:rsidRPr="00C44445">
        <w:rPr>
          <w:color w:val="0000E6"/>
          <w:lang w:eastAsia="zh-CN"/>
        </w:rPr>
        <w:t>"homer"</w:t>
      </w:r>
      <w:r w:rsidRPr="00C44445">
        <w:rPr>
          <w:color w:val="808030"/>
          <w:lang w:eastAsia="zh-CN"/>
        </w:rPr>
        <w:t>))</w:t>
      </w:r>
      <w:r w:rsidRPr="00C44445">
        <w:rPr>
          <w:color w:val="800080"/>
          <w:lang w:eastAsia="zh-CN"/>
        </w:rPr>
        <w:t>;</w:t>
      </w:r>
    </w:p>
    <w:p w14:paraId="400312ED"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50F9E850" w14:textId="77777777" w:rsidR="00C44445" w:rsidRPr="00C44445" w:rsidRDefault="00C44445" w:rsidP="00C62F99">
      <w:pPr>
        <w:pStyle w:val="Code"/>
        <w:keepNext w:val="0"/>
        <w:keepLines w:val="0"/>
        <w:rPr>
          <w:color w:val="000000"/>
          <w:lang w:eastAsia="zh-CN"/>
        </w:rPr>
      </w:pPr>
    </w:p>
    <w:p w14:paraId="1E521337"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prochaineScene</w:t>
      </w:r>
      <w:r w:rsidRPr="00C44445">
        <w:rPr>
          <w:color w:val="808030"/>
          <w:lang w:eastAsia="zh-CN"/>
        </w:rPr>
        <w:t>()</w:t>
      </w:r>
      <w:r w:rsidRPr="00C44445">
        <w:rPr>
          <w:color w:val="000000"/>
          <w:lang w:eastAsia="zh-CN"/>
        </w:rPr>
        <w:t xml:space="preserve"> </w:t>
      </w:r>
      <w:r w:rsidRPr="00C44445">
        <w:rPr>
          <w:color w:val="800080"/>
          <w:lang w:eastAsia="zh-CN"/>
        </w:rPr>
        <w:t>{</w:t>
      </w:r>
    </w:p>
    <w:p w14:paraId="4DB7E9C4"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for</w:t>
      </w:r>
      <w:r w:rsidRPr="00C44445">
        <w:rPr>
          <w:color w:val="000000"/>
          <w:lang w:eastAsia="zh-CN"/>
        </w:rPr>
        <w:t xml:space="preserve"> </w:t>
      </w:r>
      <w:r w:rsidRPr="00C44445">
        <w:rPr>
          <w:color w:val="808030"/>
          <w:lang w:eastAsia="zh-CN"/>
        </w:rPr>
        <w:t>(</w:t>
      </w:r>
      <w:r w:rsidRPr="00C44445">
        <w:rPr>
          <w:color w:val="000000"/>
          <w:lang w:eastAsia="zh-CN"/>
        </w:rPr>
        <w:t xml:space="preserve">EntiteAnimeAvecCri uneEntiteAnime </w:t>
      </w:r>
      <w:r w:rsidRPr="00C44445">
        <w:rPr>
          <w:color w:val="808030"/>
          <w:lang w:eastAsia="zh-CN"/>
        </w:rPr>
        <w:t>:</w:t>
      </w:r>
      <w:r w:rsidRPr="00C44445">
        <w:rPr>
          <w:color w:val="000000"/>
          <w:lang w:eastAsia="zh-CN"/>
        </w:rPr>
        <w:t xml:space="preserve"> vecteurEntites</w:t>
      </w:r>
      <w:r w:rsidRPr="00C44445">
        <w:rPr>
          <w:color w:val="808030"/>
          <w:lang w:eastAsia="zh-CN"/>
        </w:rPr>
        <w:t>)</w:t>
      </w:r>
      <w:r w:rsidRPr="00C44445">
        <w:rPr>
          <w:color w:val="000000"/>
          <w:lang w:eastAsia="zh-CN"/>
        </w:rPr>
        <w:t xml:space="preserve"> </w:t>
      </w:r>
      <w:r w:rsidRPr="00C44445">
        <w:rPr>
          <w:color w:val="800080"/>
          <w:lang w:eastAsia="zh-CN"/>
        </w:rPr>
        <w:t>{</w:t>
      </w:r>
    </w:p>
    <w:p w14:paraId="238FD44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uneEntiteAnime</w:t>
      </w:r>
      <w:r w:rsidRPr="00C44445">
        <w:rPr>
          <w:color w:val="808030"/>
          <w:lang w:eastAsia="zh-CN"/>
        </w:rPr>
        <w:t>.</w:t>
      </w:r>
      <w:r w:rsidRPr="00C44445">
        <w:rPr>
          <w:color w:val="000000"/>
          <w:lang w:eastAsia="zh-CN"/>
        </w:rPr>
        <w:t>prochaineScene</w:t>
      </w:r>
      <w:r w:rsidRPr="00C44445">
        <w:rPr>
          <w:color w:val="808030"/>
          <w:lang w:eastAsia="zh-CN"/>
        </w:rPr>
        <w:t>(</w:t>
      </w:r>
      <w:r w:rsidRPr="00C44445">
        <w:rPr>
          <w:color w:val="000000"/>
          <w:lang w:eastAsia="zh-CN"/>
        </w:rPr>
        <w:t>LARGEURMONDE</w:t>
      </w:r>
      <w:r w:rsidRPr="00C44445">
        <w:rPr>
          <w:color w:val="808030"/>
          <w:lang w:eastAsia="zh-CN"/>
        </w:rPr>
        <w:t>,</w:t>
      </w:r>
      <w:r w:rsidRPr="00C44445">
        <w:rPr>
          <w:color w:val="000000"/>
          <w:lang w:eastAsia="zh-CN"/>
        </w:rPr>
        <w:t xml:space="preserve"> HAUTEURMONDE</w:t>
      </w:r>
      <w:r w:rsidRPr="00C44445">
        <w:rPr>
          <w:color w:val="808030"/>
          <w:lang w:eastAsia="zh-CN"/>
        </w:rPr>
        <w:t>)</w:t>
      </w:r>
      <w:r w:rsidRPr="00C44445">
        <w:rPr>
          <w:color w:val="800080"/>
          <w:lang w:eastAsia="zh-CN"/>
        </w:rPr>
        <w:t>;</w:t>
      </w:r>
    </w:p>
    <w:p w14:paraId="5FD06E7B"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5A2B3CB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47C56F75" w14:textId="77777777" w:rsidR="00C44445" w:rsidRPr="00C44445" w:rsidRDefault="00C44445" w:rsidP="00C62F99">
      <w:pPr>
        <w:pStyle w:val="Code"/>
        <w:keepNext w:val="0"/>
        <w:keepLines w:val="0"/>
        <w:rPr>
          <w:color w:val="000000"/>
          <w:lang w:eastAsia="zh-CN"/>
        </w:rPr>
      </w:pPr>
    </w:p>
    <w:p w14:paraId="7C51A4B5"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paint</w:t>
      </w:r>
      <w:r w:rsidRPr="00C44445">
        <w:rPr>
          <w:color w:val="808030"/>
          <w:lang w:eastAsia="zh-CN"/>
        </w:rPr>
        <w:t>(</w:t>
      </w:r>
      <w:r w:rsidRPr="00C44445">
        <w:rPr>
          <w:color w:val="000000"/>
          <w:lang w:eastAsia="zh-CN"/>
        </w:rPr>
        <w:t>Graphics g</w:t>
      </w:r>
      <w:r w:rsidRPr="00C44445">
        <w:rPr>
          <w:color w:val="808030"/>
          <w:lang w:eastAsia="zh-CN"/>
        </w:rPr>
        <w:t>)</w:t>
      </w:r>
      <w:r w:rsidRPr="00C44445">
        <w:rPr>
          <w:color w:val="000000"/>
          <w:lang w:eastAsia="zh-CN"/>
        </w:rPr>
        <w:t xml:space="preserve"> </w:t>
      </w:r>
      <w:r w:rsidRPr="00C44445">
        <w:rPr>
          <w:color w:val="800080"/>
          <w:lang w:eastAsia="zh-CN"/>
        </w:rPr>
        <w:t>{</w:t>
      </w:r>
    </w:p>
    <w:p w14:paraId="63289F59"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w:t>
      </w:r>
      <w:r w:rsidRPr="00C44445">
        <w:rPr>
          <w:b/>
          <w:bCs/>
          <w:color w:val="800000"/>
          <w:lang w:eastAsia="zh-CN"/>
        </w:rPr>
        <w:t>for</w:t>
      </w:r>
      <w:r w:rsidRPr="00C44445">
        <w:rPr>
          <w:color w:val="000000"/>
          <w:lang w:eastAsia="zh-CN"/>
        </w:rPr>
        <w:t xml:space="preserve"> </w:t>
      </w:r>
      <w:r w:rsidRPr="00C44445">
        <w:rPr>
          <w:color w:val="808030"/>
          <w:lang w:eastAsia="zh-CN"/>
        </w:rPr>
        <w:t>(</w:t>
      </w:r>
      <w:r w:rsidRPr="00C44445">
        <w:rPr>
          <w:color w:val="000000"/>
          <w:lang w:eastAsia="zh-CN"/>
        </w:rPr>
        <w:t xml:space="preserve">EntiteAnimeAvecCri uneEntiteAnime </w:t>
      </w:r>
      <w:r w:rsidRPr="00C44445">
        <w:rPr>
          <w:color w:val="808030"/>
          <w:lang w:eastAsia="zh-CN"/>
        </w:rPr>
        <w:t>:</w:t>
      </w:r>
      <w:r w:rsidRPr="00C44445">
        <w:rPr>
          <w:color w:val="000000"/>
          <w:lang w:eastAsia="zh-CN"/>
        </w:rPr>
        <w:t xml:space="preserve"> vecteurEntites</w:t>
      </w:r>
      <w:r w:rsidRPr="00C44445">
        <w:rPr>
          <w:color w:val="808030"/>
          <w:lang w:eastAsia="zh-CN"/>
        </w:rPr>
        <w:t>)</w:t>
      </w:r>
      <w:r w:rsidRPr="00C44445">
        <w:rPr>
          <w:color w:val="000000"/>
          <w:lang w:eastAsia="zh-CN"/>
        </w:rPr>
        <w:t xml:space="preserve"> </w:t>
      </w:r>
      <w:r w:rsidRPr="00C44445">
        <w:rPr>
          <w:color w:val="800080"/>
          <w:lang w:eastAsia="zh-CN"/>
        </w:rPr>
        <w:t>{</w:t>
      </w:r>
    </w:p>
    <w:p w14:paraId="2876133E" w14:textId="77777777" w:rsidR="00C44445" w:rsidRPr="00C44445" w:rsidRDefault="00C44445" w:rsidP="00C62F99">
      <w:pPr>
        <w:pStyle w:val="Code"/>
        <w:keepNext w:val="0"/>
        <w:keepLines w:val="0"/>
        <w:rPr>
          <w:color w:val="000000"/>
          <w:lang w:eastAsia="zh-CN"/>
        </w:rPr>
      </w:pPr>
      <w:r w:rsidRPr="00C44445">
        <w:rPr>
          <w:color w:val="000000"/>
          <w:lang w:eastAsia="zh-CN"/>
        </w:rPr>
        <w:t xml:space="preserve">      uneEntiteAnime</w:t>
      </w:r>
      <w:r w:rsidRPr="00C44445">
        <w:rPr>
          <w:color w:val="808030"/>
          <w:lang w:eastAsia="zh-CN"/>
        </w:rPr>
        <w:t>.</w:t>
      </w:r>
      <w:r w:rsidRPr="00C44445">
        <w:rPr>
          <w:color w:val="000000"/>
          <w:lang w:eastAsia="zh-CN"/>
        </w:rPr>
        <w:t>paintSiVisible</w:t>
      </w:r>
      <w:r w:rsidRPr="00C44445">
        <w:rPr>
          <w:color w:val="808030"/>
          <w:lang w:eastAsia="zh-CN"/>
        </w:rPr>
        <w:t>(</w:t>
      </w:r>
      <w:r w:rsidRPr="00C44445">
        <w:rPr>
          <w:color w:val="000000"/>
          <w:lang w:eastAsia="zh-CN"/>
        </w:rPr>
        <w:t>g</w:t>
      </w:r>
      <w:r w:rsidRPr="00C44445">
        <w:rPr>
          <w:color w:val="808030"/>
          <w:lang w:eastAsia="zh-CN"/>
        </w:rPr>
        <w:t>)</w:t>
      </w:r>
      <w:r w:rsidRPr="00C44445">
        <w:rPr>
          <w:color w:val="800080"/>
          <w:lang w:eastAsia="zh-CN"/>
        </w:rPr>
        <w:t>;</w:t>
      </w:r>
    </w:p>
    <w:p w14:paraId="54CCF94E" w14:textId="77777777" w:rsidR="00C44445" w:rsidRPr="00C44445" w:rsidRDefault="00C44445" w:rsidP="00C62F99">
      <w:pPr>
        <w:pStyle w:val="Code"/>
        <w:keepNext w:val="0"/>
        <w:keepLines w:val="0"/>
        <w:rPr>
          <w:color w:val="000000"/>
          <w:lang w:val="fr-FR" w:eastAsia="zh-CN"/>
        </w:rPr>
      </w:pPr>
      <w:r w:rsidRPr="00C44445">
        <w:rPr>
          <w:color w:val="000000"/>
          <w:lang w:eastAsia="zh-CN"/>
        </w:rPr>
        <w:t xml:space="preserve">    </w:t>
      </w:r>
      <w:r w:rsidRPr="00C44445">
        <w:rPr>
          <w:color w:val="800080"/>
          <w:lang w:val="fr-FR" w:eastAsia="zh-CN"/>
        </w:rPr>
        <w:t>}</w:t>
      </w:r>
    </w:p>
    <w:p w14:paraId="5684FFA0"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800080"/>
          <w:lang w:val="fr-FR" w:eastAsia="zh-CN"/>
        </w:rPr>
        <w:t>}</w:t>
      </w:r>
    </w:p>
    <w:p w14:paraId="474F723E" w14:textId="77777777" w:rsidR="00C44445" w:rsidRPr="00C44445" w:rsidRDefault="00C44445" w:rsidP="00C62F99">
      <w:pPr>
        <w:pStyle w:val="Code"/>
        <w:keepNext w:val="0"/>
        <w:keepLines w:val="0"/>
        <w:rPr>
          <w:color w:val="000000"/>
          <w:lang w:val="fr-FR" w:eastAsia="zh-CN"/>
        </w:rPr>
      </w:pPr>
      <w:r w:rsidRPr="00C44445">
        <w:rPr>
          <w:color w:val="000000"/>
          <w:lang w:val="fr-FR" w:eastAsia="zh-CN"/>
        </w:rPr>
        <w:t xml:space="preserve">  </w:t>
      </w:r>
      <w:r w:rsidRPr="00C44445">
        <w:rPr>
          <w:color w:val="696969"/>
          <w:lang w:val="fr-FR" w:eastAsia="zh-CN"/>
        </w:rPr>
        <w:t>// Si une entité est cliquée, elle disparait en poussant un cri</w:t>
      </w:r>
    </w:p>
    <w:p w14:paraId="4DDE9B8D" w14:textId="77777777" w:rsidR="00C44445" w:rsidRPr="00C44445" w:rsidRDefault="00C44445" w:rsidP="00C44445">
      <w:pPr>
        <w:pStyle w:val="Code"/>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mousePressed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e</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700240B1" w14:textId="77777777" w:rsidR="00C44445" w:rsidRPr="009A50DE" w:rsidRDefault="00C44445" w:rsidP="00C44445">
      <w:pPr>
        <w:pStyle w:val="Code"/>
        <w:rPr>
          <w:color w:val="000000"/>
          <w:lang w:eastAsia="zh-CN"/>
        </w:rPr>
      </w:pPr>
      <w:r w:rsidRPr="00C44445">
        <w:rPr>
          <w:color w:val="000000"/>
          <w:lang w:val="en-CA" w:eastAsia="zh-CN"/>
        </w:rPr>
        <w:t xml:space="preserve">    </w:t>
      </w:r>
      <w:r w:rsidRPr="009A50DE">
        <w:rPr>
          <w:b/>
          <w:bCs/>
          <w:color w:val="800000"/>
          <w:lang w:eastAsia="zh-CN"/>
        </w:rPr>
        <w:t>for</w:t>
      </w:r>
      <w:r w:rsidRPr="009A50DE">
        <w:rPr>
          <w:color w:val="000000"/>
          <w:lang w:eastAsia="zh-CN"/>
        </w:rPr>
        <w:t xml:space="preserve"> </w:t>
      </w:r>
      <w:r w:rsidRPr="009A50DE">
        <w:rPr>
          <w:color w:val="808030"/>
          <w:lang w:eastAsia="zh-CN"/>
        </w:rPr>
        <w:t>(</w:t>
      </w:r>
      <w:r w:rsidRPr="009A50DE">
        <w:rPr>
          <w:color w:val="000000"/>
          <w:lang w:eastAsia="zh-CN"/>
        </w:rPr>
        <w:t xml:space="preserve">EntiteAnimeAvecCri uneEntiteAnime </w:t>
      </w:r>
      <w:r w:rsidRPr="009A50DE">
        <w:rPr>
          <w:color w:val="808030"/>
          <w:lang w:eastAsia="zh-CN"/>
        </w:rPr>
        <w:t>:</w:t>
      </w:r>
      <w:r w:rsidRPr="009A50DE">
        <w:rPr>
          <w:color w:val="000000"/>
          <w:lang w:eastAsia="zh-CN"/>
        </w:rPr>
        <w:t xml:space="preserve"> vecteurEntites</w:t>
      </w:r>
      <w:r w:rsidRPr="009A50DE">
        <w:rPr>
          <w:color w:val="808030"/>
          <w:lang w:eastAsia="zh-CN"/>
        </w:rPr>
        <w:t>)</w:t>
      </w:r>
      <w:r w:rsidRPr="009A50DE">
        <w:rPr>
          <w:color w:val="000000"/>
          <w:lang w:eastAsia="zh-CN"/>
        </w:rPr>
        <w:t xml:space="preserve"> </w:t>
      </w:r>
      <w:r w:rsidRPr="009A50DE">
        <w:rPr>
          <w:color w:val="800080"/>
          <w:lang w:eastAsia="zh-CN"/>
        </w:rPr>
        <w:t>{</w:t>
      </w:r>
    </w:p>
    <w:p w14:paraId="2178C9A7" w14:textId="77777777" w:rsidR="00C44445" w:rsidRPr="009A50DE" w:rsidRDefault="00C44445" w:rsidP="00C44445">
      <w:pPr>
        <w:pStyle w:val="Code"/>
        <w:rPr>
          <w:color w:val="000000"/>
          <w:lang w:eastAsia="zh-CN"/>
        </w:rPr>
      </w:pPr>
      <w:r w:rsidRPr="009A50DE">
        <w:rPr>
          <w:color w:val="000000"/>
          <w:lang w:eastAsia="zh-CN"/>
        </w:rPr>
        <w:t xml:space="preserve">      </w:t>
      </w:r>
      <w:r w:rsidRPr="009A50DE">
        <w:rPr>
          <w:b/>
          <w:bCs/>
          <w:color w:val="800000"/>
          <w:lang w:eastAsia="zh-CN"/>
        </w:rPr>
        <w:t>if</w:t>
      </w:r>
      <w:r w:rsidRPr="009A50DE">
        <w:rPr>
          <w:color w:val="000000"/>
          <w:lang w:eastAsia="zh-CN"/>
        </w:rPr>
        <w:t xml:space="preserve"> </w:t>
      </w:r>
      <w:r w:rsidRPr="009A50DE">
        <w:rPr>
          <w:color w:val="808030"/>
          <w:lang w:eastAsia="zh-CN"/>
        </w:rPr>
        <w:t>(</w:t>
      </w:r>
      <w:r w:rsidRPr="009A50DE">
        <w:rPr>
          <w:color w:val="000000"/>
          <w:lang w:eastAsia="zh-CN"/>
        </w:rPr>
        <w:t>uneEntiteAnime</w:t>
      </w:r>
      <w:r w:rsidRPr="009A50DE">
        <w:rPr>
          <w:color w:val="808030"/>
          <w:lang w:eastAsia="zh-CN"/>
        </w:rPr>
        <w:t>.</w:t>
      </w:r>
      <w:r w:rsidRPr="009A50DE">
        <w:rPr>
          <w:color w:val="000000"/>
          <w:lang w:eastAsia="zh-CN"/>
        </w:rPr>
        <w:t>touche</w:t>
      </w:r>
      <w:r w:rsidRPr="009A50DE">
        <w:rPr>
          <w:color w:val="808030"/>
          <w:lang w:eastAsia="zh-CN"/>
        </w:rPr>
        <w:t>(</w:t>
      </w:r>
      <w:r w:rsidRPr="009A50DE">
        <w:rPr>
          <w:color w:val="000000"/>
          <w:lang w:eastAsia="zh-CN"/>
        </w:rPr>
        <w:t>e</w:t>
      </w:r>
      <w:r w:rsidRPr="009A50DE">
        <w:rPr>
          <w:color w:val="808030"/>
          <w:lang w:eastAsia="zh-CN"/>
        </w:rPr>
        <w:t>.</w:t>
      </w:r>
      <w:r w:rsidRPr="009A50DE">
        <w:rPr>
          <w:color w:val="000000"/>
          <w:lang w:eastAsia="zh-CN"/>
        </w:rPr>
        <w:t>getX</w:t>
      </w:r>
      <w:r w:rsidRPr="009A50DE">
        <w:rPr>
          <w:color w:val="808030"/>
          <w:lang w:eastAsia="zh-CN"/>
        </w:rPr>
        <w:t>(),</w:t>
      </w:r>
      <w:r w:rsidRPr="009A50DE">
        <w:rPr>
          <w:color w:val="000000"/>
          <w:lang w:eastAsia="zh-CN"/>
        </w:rPr>
        <w:t xml:space="preserve"> e</w:t>
      </w:r>
      <w:r w:rsidRPr="009A50DE">
        <w:rPr>
          <w:color w:val="808030"/>
          <w:lang w:eastAsia="zh-CN"/>
        </w:rPr>
        <w:t>.</w:t>
      </w:r>
      <w:r w:rsidRPr="009A50DE">
        <w:rPr>
          <w:color w:val="000000"/>
          <w:lang w:eastAsia="zh-CN"/>
        </w:rPr>
        <w:t>getY</w:t>
      </w:r>
      <w:r w:rsidRPr="009A50DE">
        <w:rPr>
          <w:color w:val="808030"/>
          <w:lang w:eastAsia="zh-CN"/>
        </w:rPr>
        <w:t>()))</w:t>
      </w:r>
      <w:r w:rsidRPr="009A50DE">
        <w:rPr>
          <w:color w:val="000000"/>
          <w:lang w:eastAsia="zh-CN"/>
        </w:rPr>
        <w:t xml:space="preserve"> </w:t>
      </w:r>
      <w:r w:rsidRPr="009A50DE">
        <w:rPr>
          <w:color w:val="800080"/>
          <w:lang w:eastAsia="zh-CN"/>
        </w:rPr>
        <w:t>{</w:t>
      </w:r>
    </w:p>
    <w:p w14:paraId="31DCCF2E" w14:textId="77777777" w:rsidR="00C44445" w:rsidRPr="009A50DE" w:rsidRDefault="00C44445" w:rsidP="00C44445">
      <w:pPr>
        <w:pStyle w:val="Code"/>
        <w:rPr>
          <w:color w:val="000000"/>
          <w:lang w:eastAsia="zh-CN"/>
        </w:rPr>
      </w:pPr>
      <w:r w:rsidRPr="009A50DE">
        <w:rPr>
          <w:color w:val="000000"/>
          <w:lang w:eastAsia="zh-CN"/>
        </w:rPr>
        <w:t xml:space="preserve">        uneEntiteAnime</w:t>
      </w:r>
      <w:r w:rsidRPr="009A50DE">
        <w:rPr>
          <w:color w:val="808030"/>
          <w:lang w:eastAsia="zh-CN"/>
        </w:rPr>
        <w:t>.</w:t>
      </w:r>
      <w:r w:rsidRPr="009A50DE">
        <w:rPr>
          <w:color w:val="000000"/>
          <w:lang w:eastAsia="zh-CN"/>
        </w:rPr>
        <w:t>setVisible</w:t>
      </w:r>
      <w:r w:rsidRPr="009A50DE">
        <w:rPr>
          <w:color w:val="808030"/>
          <w:lang w:eastAsia="zh-CN"/>
        </w:rPr>
        <w:t>(</w:t>
      </w:r>
      <w:r w:rsidRPr="009A50DE">
        <w:rPr>
          <w:b/>
          <w:bCs/>
          <w:color w:val="800000"/>
          <w:lang w:eastAsia="zh-CN"/>
        </w:rPr>
        <w:t>false</w:t>
      </w:r>
      <w:r w:rsidRPr="009A50DE">
        <w:rPr>
          <w:color w:val="808030"/>
          <w:lang w:eastAsia="zh-CN"/>
        </w:rPr>
        <w:t>)</w:t>
      </w:r>
      <w:r w:rsidRPr="009A50DE">
        <w:rPr>
          <w:color w:val="800080"/>
          <w:lang w:eastAsia="zh-CN"/>
        </w:rPr>
        <w:t>;</w:t>
      </w:r>
    </w:p>
    <w:p w14:paraId="7F04E46F" w14:textId="77777777" w:rsidR="00C44445" w:rsidRPr="009A50DE" w:rsidRDefault="00C44445" w:rsidP="00C44445">
      <w:pPr>
        <w:pStyle w:val="Code"/>
        <w:rPr>
          <w:color w:val="000000"/>
          <w:lang w:eastAsia="zh-CN"/>
        </w:rPr>
      </w:pPr>
      <w:r w:rsidRPr="009A50DE">
        <w:rPr>
          <w:color w:val="000000"/>
          <w:lang w:eastAsia="zh-CN"/>
        </w:rPr>
        <w:t xml:space="preserve">        uneEntiteAnime</w:t>
      </w:r>
      <w:r w:rsidRPr="009A50DE">
        <w:rPr>
          <w:color w:val="808030"/>
          <w:lang w:eastAsia="zh-CN"/>
        </w:rPr>
        <w:t>.</w:t>
      </w:r>
      <w:r w:rsidRPr="009A50DE">
        <w:rPr>
          <w:color w:val="000000"/>
          <w:lang w:eastAsia="zh-CN"/>
        </w:rPr>
        <w:t>crier</w:t>
      </w:r>
      <w:r w:rsidRPr="009A50DE">
        <w:rPr>
          <w:color w:val="808030"/>
          <w:lang w:eastAsia="zh-CN"/>
        </w:rPr>
        <w:t>()</w:t>
      </w:r>
      <w:r w:rsidRPr="009A50DE">
        <w:rPr>
          <w:color w:val="800080"/>
          <w:lang w:eastAsia="zh-CN"/>
        </w:rPr>
        <w:t>;</w:t>
      </w:r>
    </w:p>
    <w:p w14:paraId="79BC7686" w14:textId="77777777" w:rsidR="00C44445" w:rsidRPr="00C44445" w:rsidRDefault="00C44445" w:rsidP="00C44445">
      <w:pPr>
        <w:pStyle w:val="Code"/>
        <w:rPr>
          <w:color w:val="000000"/>
          <w:lang w:val="en-CA" w:eastAsia="zh-CN"/>
        </w:rPr>
      </w:pPr>
      <w:r w:rsidRPr="009A50DE">
        <w:rPr>
          <w:color w:val="000000"/>
          <w:lang w:eastAsia="zh-CN"/>
        </w:rPr>
        <w:t xml:space="preserve">      </w:t>
      </w:r>
      <w:r w:rsidRPr="00C44445">
        <w:rPr>
          <w:color w:val="800080"/>
          <w:lang w:val="en-CA" w:eastAsia="zh-CN"/>
        </w:rPr>
        <w:t>}</w:t>
      </w:r>
    </w:p>
    <w:p w14:paraId="4E1BEACA"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200B27D1"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67034DFF" w14:textId="77777777" w:rsidR="00C44445" w:rsidRPr="00C44445" w:rsidRDefault="00C44445" w:rsidP="00C44445">
      <w:pPr>
        <w:pStyle w:val="Code"/>
        <w:rPr>
          <w:color w:val="000000"/>
          <w:lang w:val="en-CA" w:eastAsia="zh-CN"/>
        </w:rPr>
      </w:pPr>
      <w:r w:rsidRPr="00C44445">
        <w:rPr>
          <w:color w:val="800080"/>
          <w:lang w:val="en-CA" w:eastAsia="zh-CN"/>
        </w:rPr>
        <w:t>}</w:t>
      </w:r>
    </w:p>
    <w:p w14:paraId="5F8EAC7B" w14:textId="77777777" w:rsidR="00E34CFC" w:rsidRDefault="00E34CFC" w:rsidP="00E34CFC">
      <w:pPr>
        <w:pStyle w:val="Corpsdetexte"/>
      </w:pPr>
    </w:p>
    <w:p w14:paraId="7F7BC98A" w14:textId="77777777" w:rsidR="00E34CFC" w:rsidRDefault="00E34CFC" w:rsidP="00E34CFC">
      <w:pPr>
        <w:pStyle w:val="Titre2"/>
      </w:pPr>
      <w:bookmarkStart w:id="199" w:name="_Toc155813925"/>
      <w:r>
        <w:t>Autres collections</w:t>
      </w:r>
      <w:bookmarkEnd w:id="199"/>
    </w:p>
    <w:p w14:paraId="68807ED5" w14:textId="4E2B498D" w:rsidR="00E34CFC" w:rsidRDefault="00E34CFC" w:rsidP="00E34CFC">
      <w:pPr>
        <w:pStyle w:val="Corpsdetexte"/>
      </w:pPr>
      <w:r>
        <w:t xml:space="preserve">En plus de la classe </w:t>
      </w:r>
      <w:hyperlink r:id="rId456" w:tooltip="class in java.util" w:history="1">
        <w:r w:rsidRPr="000753F7">
          <w:rPr>
            <w:rStyle w:val="typenamelink1"/>
            <w:rFonts w:ascii="DejaVu Sans" w:hAnsi="DejaVu Sans"/>
            <w:color w:val="4A6782"/>
            <w:sz w:val="21"/>
            <w:szCs w:val="21"/>
            <w:lang w:val="fr-CA"/>
          </w:rPr>
          <w:t>Vector</w:t>
        </w:r>
      </w:hyperlink>
      <w:r>
        <w:t>,</w:t>
      </w:r>
      <w:r>
        <w:rPr>
          <w:rStyle w:val="typenamelink1"/>
          <w:rFonts w:ascii="DejaVu Sans" w:hAnsi="DejaVu Sans"/>
          <w:color w:val="4A6782"/>
          <w:sz w:val="21"/>
          <w:szCs w:val="21"/>
          <w:lang w:val="fr-CA"/>
        </w:rPr>
        <w:t xml:space="preserve"> </w:t>
      </w:r>
      <w:r>
        <w:t xml:space="preserve">Java offre plusieurs autres classes pour manipuler des collections d’objets : </w:t>
      </w:r>
      <w:r w:rsidRPr="000E098E">
        <w:rPr>
          <w:i/>
        </w:rPr>
        <w:t>Set</w:t>
      </w:r>
      <w:r>
        <w:t xml:space="preserve">, </w:t>
      </w:r>
      <w:r w:rsidRPr="000E098E">
        <w:rPr>
          <w:i/>
        </w:rPr>
        <w:t>ArrayList</w:t>
      </w:r>
      <w:r>
        <w:t xml:space="preserve">, </w:t>
      </w:r>
      <w:r w:rsidRPr="000E098E">
        <w:rPr>
          <w:i/>
        </w:rPr>
        <w:t>LinkedList</w:t>
      </w:r>
      <w:r>
        <w:t xml:space="preserve">, </w:t>
      </w:r>
      <w:r w:rsidRPr="000E098E">
        <w:rPr>
          <w:i/>
        </w:rPr>
        <w:t>Map</w:t>
      </w:r>
      <w:r>
        <w:t xml:space="preserve">, </w:t>
      </w:r>
      <w:r w:rsidRPr="000E098E">
        <w:rPr>
          <w:i/>
        </w:rPr>
        <w:t>Queue</w:t>
      </w:r>
      <w:r>
        <w:t xml:space="preserve">, etc. Chacune des classes possèdent des avantages particuliers pour la manipulation de groupes d’objets.  La classe </w:t>
      </w:r>
      <w:hyperlink r:id="rId457" w:tooltip="class in java.util" w:history="1">
        <w:r w:rsidRPr="000753F7">
          <w:rPr>
            <w:rStyle w:val="typenamelink1"/>
            <w:rFonts w:ascii="DejaVu Sans" w:hAnsi="DejaVu Sans"/>
            <w:color w:val="4A6782"/>
            <w:sz w:val="21"/>
            <w:szCs w:val="21"/>
            <w:lang w:val="fr-CA"/>
          </w:rPr>
          <w:t>Vector</w:t>
        </w:r>
      </w:hyperlink>
      <w:r>
        <w:rPr>
          <w:rStyle w:val="typenamelink1"/>
          <w:rFonts w:ascii="DejaVu Sans" w:hAnsi="DejaVu Sans"/>
          <w:color w:val="4A6782"/>
          <w:sz w:val="21"/>
          <w:szCs w:val="21"/>
          <w:lang w:val="fr-CA"/>
        </w:rPr>
        <w:t xml:space="preserve"> </w:t>
      </w:r>
      <w:r>
        <w:t xml:space="preserve">a la particularité d’être </w:t>
      </w:r>
      <w:r w:rsidR="00FA513A">
        <w:t>synchronisée</w:t>
      </w:r>
      <w:r>
        <w:t xml:space="preserve"> (</w:t>
      </w:r>
      <w:r w:rsidRPr="00CD4B10">
        <w:rPr>
          <w:i/>
        </w:rPr>
        <w:t>Synchronized</w:t>
      </w:r>
      <w:r>
        <w:t>), ce qui signifie qu’elle peut être partagée entre plusieurs fils (</w:t>
      </w:r>
      <w:r w:rsidRPr="000E098E">
        <w:rPr>
          <w:i/>
        </w:rPr>
        <w:t>Thread</w:t>
      </w:r>
      <w:r>
        <w:t xml:space="preserve">) parallèles. Les mécanismes de contrôle de concurrence employés à cet effet entraînent une surcharge de calcul dans le cas où ce partage n’est pas nécessaire. Java offre plusieurs classes Collection au-delà de Vector qui ne sont pas synchronisées et qui évitent cette surcharge de travail. Dans notre exemple de jeu, il aurait été plus judicieux d’employer la classe </w:t>
      </w:r>
      <w:hyperlink r:id="rId458" w:tooltip="class in java.util" w:history="1">
        <w:r w:rsidRPr="000531BF">
          <w:rPr>
            <w:rStyle w:val="Hyperlien"/>
            <w:rFonts w:ascii="&amp;quot" w:hAnsi="&amp;quot"/>
            <w:b/>
            <w:bCs/>
            <w:color w:val="4A6782"/>
            <w:sz w:val="20"/>
            <w:szCs w:val="20"/>
            <w:u w:val="none"/>
          </w:rPr>
          <w:t>ArrayList</w:t>
        </w:r>
      </w:hyperlink>
      <w:r>
        <w:t>.</w:t>
      </w:r>
    </w:p>
    <w:p w14:paraId="248E9FAD" w14:textId="4E766CE1" w:rsidR="00E34CFC" w:rsidRDefault="00E34CFC" w:rsidP="00E34CFC">
      <w:pPr>
        <w:pStyle w:val="Corpsdetexte"/>
      </w:pPr>
      <w:r w:rsidRPr="0058311A">
        <w:rPr>
          <w:b/>
        </w:rPr>
        <w:t>Exercice</w:t>
      </w:r>
      <w:r>
        <w:t xml:space="preserve">. Reprendre le jeu avec une collection </w:t>
      </w:r>
      <w:hyperlink r:id="rId459" w:tooltip="class in java.util" w:history="1">
        <w:r w:rsidRPr="000531BF">
          <w:rPr>
            <w:rStyle w:val="Hyperlien"/>
            <w:rFonts w:ascii="&amp;quot" w:hAnsi="&amp;quot"/>
            <w:b/>
            <w:bCs/>
            <w:color w:val="4A6782"/>
            <w:sz w:val="20"/>
            <w:szCs w:val="20"/>
            <w:u w:val="none"/>
          </w:rPr>
          <w:t>ArrayList</w:t>
        </w:r>
      </w:hyperlink>
      <w:r>
        <w:t xml:space="preserve"> générique.</w:t>
      </w:r>
    </w:p>
    <w:p w14:paraId="648594F6" w14:textId="40E4624D" w:rsidR="00DE7427" w:rsidRDefault="00DE7427">
      <w:pPr>
        <w:rPr>
          <w:spacing w:val="-5"/>
          <w:sz w:val="24"/>
          <w:szCs w:val="24"/>
        </w:rPr>
      </w:pPr>
      <w:r>
        <w:br w:type="page"/>
      </w:r>
    </w:p>
    <w:p w14:paraId="37BA3088" w14:textId="79498188" w:rsidR="007E66E1" w:rsidRDefault="002F0374" w:rsidP="00F1569E">
      <w:pPr>
        <w:pStyle w:val="Titre1"/>
      </w:pPr>
      <w:bookmarkStart w:id="200" w:name="_Toc16917468"/>
      <w:bookmarkStart w:id="201" w:name="_Toc155813926"/>
      <w:r>
        <w:lastRenderedPageBreak/>
        <w:t>T</w:t>
      </w:r>
      <w:r w:rsidR="007E66E1">
        <w:t>raitement de fichiers</w:t>
      </w:r>
      <w:bookmarkEnd w:id="200"/>
      <w:bookmarkEnd w:id="201"/>
    </w:p>
    <w:p w14:paraId="7CE4ABFE" w14:textId="17855AB0" w:rsidR="007E66E1" w:rsidRDefault="00FA44E1" w:rsidP="007E66E1">
      <w:pPr>
        <w:pStyle w:val="Corpsdetexte"/>
      </w:pPr>
      <w:r>
        <w:t xml:space="preserve">Les données en mémoire Java </w:t>
      </w:r>
      <w:r w:rsidR="0080723D">
        <w:t xml:space="preserve">ne sont pas conservées après la fin du programme. Pour conserver des données </w:t>
      </w:r>
      <w:r w:rsidR="00830436">
        <w:t xml:space="preserve">de manière persistante à long terme, il faut employer les mémoires </w:t>
      </w:r>
      <w:r w:rsidR="00B8716D">
        <w:t xml:space="preserve">secondaires. </w:t>
      </w:r>
      <w:r w:rsidR="007E66E1">
        <w:t>Les langages de programmation fournissent des interfaces programmatiques pour la manipulation des fichiers</w:t>
      </w:r>
      <w:r w:rsidR="00B8716D">
        <w:t xml:space="preserve"> </w:t>
      </w:r>
      <w:r w:rsidR="00AA52F1">
        <w:t>en mémoire se</w:t>
      </w:r>
      <w:r w:rsidR="00646246">
        <w:t>condaire</w:t>
      </w:r>
      <w:r w:rsidR="007E66E1">
        <w:t xml:space="preserve">. Ces interfaces réalisent des abstractions simples qui isolent le </w:t>
      </w:r>
      <w:r w:rsidR="000F45BF">
        <w:t>client</w:t>
      </w:r>
      <w:r w:rsidR="007E66E1">
        <w:t xml:space="preserve"> de plusieurs des détails de bas niveau des mécanismes des mémoires secondaires. La simplicité de ces interfaces est pertinente pour le développement d’applications </w:t>
      </w:r>
      <w:r w:rsidR="00F41B0D">
        <w:t>basiques</w:t>
      </w:r>
      <w:r w:rsidR="007E66E1">
        <w:t xml:space="preserve"> nécessitant la persistance des données. Par contre, ces interfaces sont souvent trop limitées pour des applications complexes nécessi</w:t>
      </w:r>
      <w:r w:rsidR="00CD2028">
        <w:t xml:space="preserve">tant </w:t>
      </w:r>
      <w:r w:rsidR="004A0026">
        <w:t>des services plus sophistiqués</w:t>
      </w:r>
      <w:r w:rsidR="007E66E1">
        <w:t>.</w:t>
      </w:r>
      <w:r w:rsidR="00CD2028">
        <w:t xml:space="preserve"> Les systèmes de gestion de bases de données </w:t>
      </w:r>
      <w:r w:rsidR="00E55D19">
        <w:t>sont prévus à cet effet.</w:t>
      </w:r>
    </w:p>
    <w:p w14:paraId="6BA73744" w14:textId="105CB227" w:rsidR="007E66E1" w:rsidRDefault="007E66E1" w:rsidP="007E66E1">
      <w:pPr>
        <w:pStyle w:val="Corpsdetexte"/>
      </w:pPr>
      <w:r>
        <w:t xml:space="preserve">Dans le cas de Java, le package </w:t>
      </w:r>
      <w:hyperlink r:id="rId460" w:history="1">
        <w:r w:rsidR="00E62C7D">
          <w:rPr>
            <w:rStyle w:val="Hyperlien"/>
            <w:rFonts w:ascii="&amp;quot" w:hAnsi="&amp;quot"/>
            <w:color w:val="BB7A2A"/>
            <w:sz w:val="21"/>
            <w:szCs w:val="21"/>
          </w:rPr>
          <w:t>java.io</w:t>
        </w:r>
      </w:hyperlink>
      <w:r>
        <w:t xml:space="preserve"> contient une hiérarchie élaborée de classes dédiées aux entrées-sorties sur fichier et sur d’autres </w:t>
      </w:r>
      <w:r w:rsidR="00B46741">
        <w:t>types de flux de données</w:t>
      </w:r>
      <w:r>
        <w:t>. Dans c</w:t>
      </w:r>
      <w:r w:rsidR="007770E7">
        <w:t>e chapitre</w:t>
      </w:r>
      <w:r>
        <w:t xml:space="preserve">, l’emphase est mise sur l’utilisation des classes pour le traitement de fichiers. Les classes de </w:t>
      </w:r>
      <w:hyperlink r:id="rId461" w:history="1">
        <w:r>
          <w:rPr>
            <w:rStyle w:val="Hyperlien"/>
            <w:rFonts w:ascii="&amp;quot" w:hAnsi="&amp;quot"/>
            <w:color w:val="BB7A2A"/>
            <w:sz w:val="21"/>
            <w:szCs w:val="21"/>
          </w:rPr>
          <w:t>java.io</w:t>
        </w:r>
      </w:hyperlink>
      <w:r>
        <w:t xml:space="preserve"> permettent d’utiliser les fichiers selon deux modes de base :</w:t>
      </w:r>
    </w:p>
    <w:p w14:paraId="09001F9F" w14:textId="77777777" w:rsidR="007E66E1" w:rsidRDefault="007E66E1" w:rsidP="007E66E1">
      <w:pPr>
        <w:pStyle w:val="Corpsdetexte"/>
        <w:numPr>
          <w:ilvl w:val="0"/>
          <w:numId w:val="21"/>
        </w:numPr>
        <w:ind w:left="1080"/>
      </w:pPr>
      <w:r>
        <w:t xml:space="preserve">par </w:t>
      </w:r>
      <w:r>
        <w:rPr>
          <w:i/>
        </w:rPr>
        <w:t>accès sériel</w:t>
      </w:r>
      <w:r>
        <w:t xml:space="preserve"> comme des flux de données (</w:t>
      </w:r>
      <w:r>
        <w:rPr>
          <w:i/>
        </w:rPr>
        <w:t>stream</w:t>
      </w:r>
      <w:r>
        <w:t>). Les octets du fichier sont lus ou écrits en série les uns après les autres.</w:t>
      </w:r>
    </w:p>
    <w:p w14:paraId="64C9CA3C" w14:textId="77777777" w:rsidR="007E66E1" w:rsidRDefault="007E66E1" w:rsidP="007E66E1">
      <w:pPr>
        <w:pStyle w:val="Corpsdetexte"/>
        <w:numPr>
          <w:ilvl w:val="0"/>
          <w:numId w:val="21"/>
        </w:numPr>
        <w:ind w:left="1080"/>
      </w:pPr>
      <w:r>
        <w:t xml:space="preserve">par </w:t>
      </w:r>
      <w:r>
        <w:rPr>
          <w:i/>
        </w:rPr>
        <w:t>accès direct</w:t>
      </w:r>
      <w:r>
        <w:t xml:space="preserve"> (</w:t>
      </w:r>
      <w:r>
        <w:rPr>
          <w:i/>
        </w:rPr>
        <w:t>random access</w:t>
      </w:r>
      <w:r>
        <w:t>). Les octets peuvent être lus ou écrits dans un ordre quelconque.</w:t>
      </w:r>
    </w:p>
    <w:p w14:paraId="2C6057D5" w14:textId="64533D94" w:rsidR="007E66E1" w:rsidRDefault="007E66E1" w:rsidP="007E66E1">
      <w:pPr>
        <w:pStyle w:val="Corpsdetexte"/>
      </w:pPr>
      <w:r>
        <w:t>Dans le cas de l’accès par flux, des méthodes permettent d’itérer sur les données de manière sérielle</w:t>
      </w:r>
      <w:r w:rsidR="00807994">
        <w:t xml:space="preserve"> les unes après les autres</w:t>
      </w:r>
      <w:r>
        <w:t xml:space="preserve">. Un flux d’entrée correspondant à la classe abstraite </w:t>
      </w:r>
      <w:hyperlink r:id="rId462" w:tooltip="class in java.io" w:history="1">
        <w:r>
          <w:rPr>
            <w:rStyle w:val="Hyperlien"/>
            <w:rFonts w:ascii="&amp;quot" w:hAnsi="&amp;quot"/>
            <w:b/>
            <w:bCs/>
            <w:color w:val="4A6782"/>
            <w:sz w:val="20"/>
          </w:rPr>
          <w:t>InputStream</w:t>
        </w:r>
      </w:hyperlink>
      <w:r>
        <w:t xml:space="preserve"> permet </w:t>
      </w:r>
      <w:r w:rsidR="00F4355F">
        <w:t>de lire</w:t>
      </w:r>
      <w:r>
        <w:t xml:space="preserve"> une suite d’octets. Un flux de sortie correspondant à la classe abstraite </w:t>
      </w:r>
      <w:hyperlink r:id="rId463" w:tooltip="class in java.io" w:history="1">
        <w:r>
          <w:rPr>
            <w:rStyle w:val="Hyperlien"/>
            <w:rFonts w:ascii="&amp;quot" w:hAnsi="&amp;quot"/>
            <w:b/>
            <w:bCs/>
            <w:color w:val="4A6782"/>
            <w:sz w:val="20"/>
          </w:rPr>
          <w:t>OutputStream</w:t>
        </w:r>
      </w:hyperlink>
      <w:r>
        <w:t xml:space="preserve"> permet d’</w:t>
      </w:r>
      <w:r w:rsidR="00197A60">
        <w:t>écrire</w:t>
      </w:r>
      <w:r>
        <w:t xml:space="preserve"> une suite d’octets.</w:t>
      </w:r>
      <w:r w:rsidR="00AE2F1A">
        <w:t xml:space="preserve"> </w:t>
      </w:r>
      <w:r w:rsidR="006143A2">
        <w:t xml:space="preserve">Comme illustré à la figure suivante, </w:t>
      </w:r>
      <w:r w:rsidR="001D490E">
        <w:t xml:space="preserve">la méthode </w:t>
      </w:r>
      <w:hyperlink r:id="rId464" w:anchor="read--" w:history="1">
        <w:r w:rsidR="00CA1B80">
          <w:rPr>
            <w:rStyle w:val="Hyperlien"/>
            <w:rFonts w:ascii="&amp;quot" w:hAnsi="&amp;quot" w:cs="Courier New"/>
            <w:b/>
            <w:bCs/>
            <w:color w:val="BB7A2A"/>
            <w:sz w:val="21"/>
            <w:szCs w:val="21"/>
          </w:rPr>
          <w:t>read</w:t>
        </w:r>
      </w:hyperlink>
      <w:r w:rsidR="00CA1B80">
        <w:rPr>
          <w:rStyle w:val="CodeHTML"/>
          <w:rFonts w:ascii="&amp;quot" w:hAnsi="&amp;quot"/>
          <w:color w:val="353833"/>
          <w:sz w:val="21"/>
          <w:szCs w:val="21"/>
        </w:rPr>
        <w:t>()</w:t>
      </w:r>
      <w:r w:rsidR="001D490E">
        <w:t xml:space="preserve"> de </w:t>
      </w:r>
      <w:hyperlink r:id="rId465" w:tooltip="class in java.io" w:history="1">
        <w:r w:rsidR="00CA1B80">
          <w:rPr>
            <w:rStyle w:val="Hyperlien"/>
            <w:rFonts w:ascii="&amp;quot" w:hAnsi="&amp;quot"/>
            <w:b/>
            <w:bCs/>
            <w:color w:val="4A6782"/>
            <w:sz w:val="20"/>
          </w:rPr>
          <w:t>InputStream</w:t>
        </w:r>
      </w:hyperlink>
      <w:r w:rsidR="00CA1B80">
        <w:t xml:space="preserve"> </w:t>
      </w:r>
      <w:r w:rsidR="006830D1">
        <w:t xml:space="preserve">lit </w:t>
      </w:r>
      <w:r w:rsidR="006773FC">
        <w:t xml:space="preserve">le prochain octet du flux d’entrée et la méthode </w:t>
      </w:r>
      <w:hyperlink r:id="rId466" w:anchor="write-int-" w:history="1">
        <w:r w:rsidR="00672002">
          <w:rPr>
            <w:rStyle w:val="Hyperlien"/>
            <w:rFonts w:ascii="&amp;quot" w:hAnsi="&amp;quot" w:cs="Courier New"/>
            <w:b/>
            <w:bCs/>
            <w:color w:val="4A6782"/>
            <w:sz w:val="21"/>
            <w:szCs w:val="21"/>
          </w:rPr>
          <w:t>write</w:t>
        </w:r>
      </w:hyperlink>
      <w:r w:rsidR="00672002">
        <w:rPr>
          <w:rStyle w:val="CodeHTML"/>
          <w:rFonts w:ascii="&amp;quot" w:hAnsi="&amp;quot"/>
          <w:color w:val="353833"/>
          <w:sz w:val="21"/>
          <w:szCs w:val="21"/>
        </w:rPr>
        <w:t>(int b)</w:t>
      </w:r>
      <w:r w:rsidR="006773FC">
        <w:t xml:space="preserve"> </w:t>
      </w:r>
      <w:r w:rsidR="004751DF">
        <w:t xml:space="preserve">de </w:t>
      </w:r>
      <w:hyperlink r:id="rId467" w:tooltip="class in java.io" w:history="1">
        <w:r w:rsidR="00672002">
          <w:rPr>
            <w:rStyle w:val="Hyperlien"/>
            <w:rFonts w:ascii="&amp;quot" w:hAnsi="&amp;quot"/>
            <w:b/>
            <w:bCs/>
            <w:color w:val="4A6782"/>
            <w:sz w:val="20"/>
          </w:rPr>
          <w:t>OutputStream</w:t>
        </w:r>
      </w:hyperlink>
      <w:r w:rsidR="00672002">
        <w:rPr>
          <w:rStyle w:val="Hyperlien"/>
          <w:rFonts w:ascii="&amp;quot" w:hAnsi="&amp;quot"/>
          <w:b/>
          <w:bCs/>
          <w:color w:val="4A6782"/>
          <w:sz w:val="20"/>
        </w:rPr>
        <w:t xml:space="preserve"> </w:t>
      </w:r>
      <w:r w:rsidR="004751DF">
        <w:t>ajoute un octet au flux de sortie</w:t>
      </w:r>
      <w:r w:rsidR="009C0A31">
        <w:t>.</w:t>
      </w:r>
    </w:p>
    <w:p w14:paraId="04110674" w14:textId="275828F4" w:rsidR="00B76348" w:rsidRDefault="00320B71" w:rsidP="007E66E1">
      <w:pPr>
        <w:pStyle w:val="Lgende"/>
        <w:jc w:val="center"/>
      </w:pPr>
      <w:r>
        <w:rPr>
          <w:noProof/>
        </w:rPr>
        <w:object w:dxaOrig="10397" w:dyaOrig="2896" w14:anchorId="3CCD2A75">
          <v:shape id="_x0000_i1026" type="#_x0000_t75" alt="" style="width:332pt;height:92pt;mso-width-percent:0;mso-height-percent:0;mso-width-percent:0;mso-height-percent:0" o:ole="" fillcolor="window">
            <v:imagedata r:id="rId468" o:title=""/>
          </v:shape>
          <o:OLEObject Type="Embed" ProgID="Visio.Drawing.11" ShapeID="_x0000_i1026" DrawAspect="Content" ObjectID="_1766443854" r:id="rId469"/>
        </w:object>
      </w:r>
    </w:p>
    <w:p w14:paraId="07165FC6" w14:textId="3DC70462" w:rsidR="007E66E1" w:rsidRDefault="007E66E1" w:rsidP="007E66E1">
      <w:pPr>
        <w:pStyle w:val="Lgende"/>
        <w:jc w:val="center"/>
      </w:pPr>
      <w:r>
        <w:t xml:space="preserve">Figure </w:t>
      </w:r>
      <w:r>
        <w:fldChar w:fldCharType="begin"/>
      </w:r>
      <w:r>
        <w:instrText xml:space="preserve"> SEQ Figure \* ARABIC </w:instrText>
      </w:r>
      <w:r>
        <w:fldChar w:fldCharType="separate"/>
      </w:r>
      <w:r w:rsidR="00AB64FB">
        <w:rPr>
          <w:noProof/>
        </w:rPr>
        <w:t>32</w:t>
      </w:r>
      <w:r>
        <w:fldChar w:fldCharType="end"/>
      </w:r>
      <w:r>
        <w:t>. Concept d’</w:t>
      </w:r>
      <w:r>
        <w:rPr>
          <w:i/>
        </w:rPr>
        <w:t>InputStream</w:t>
      </w:r>
      <w:r>
        <w:t xml:space="preserve"> et d’</w:t>
      </w:r>
      <w:r>
        <w:rPr>
          <w:i/>
        </w:rPr>
        <w:t>OutputStream</w:t>
      </w:r>
      <w:r>
        <w:t>.</w:t>
      </w:r>
    </w:p>
    <w:p w14:paraId="0064D6CC" w14:textId="55779C67" w:rsidR="007E66E1" w:rsidRDefault="007E66E1" w:rsidP="007E66E1">
      <w:pPr>
        <w:pStyle w:val="Corpsdetexte"/>
      </w:pPr>
      <w:r>
        <w:t xml:space="preserve">Cette abstraction cache plusieurs détails de réalisation du stockage des données sous forme de fichiers. Ainsi le programme Java n’a pas à se préoccuper de la structure physique des unités périphériques, de l’allocation d’espace au fichier, etc. Le fichier apparaît tout simplement comme une série d’octets. Le package </w:t>
      </w:r>
      <w:r>
        <w:rPr>
          <w:i/>
        </w:rPr>
        <w:t>java.io</w:t>
      </w:r>
      <w:r>
        <w:t xml:space="preserve"> fournit ainsi une abstraction </w:t>
      </w:r>
      <w:r w:rsidR="00956D7B">
        <w:t xml:space="preserve">de base </w:t>
      </w:r>
      <w:r>
        <w:t>qui permet l’accès au niveau octet en traduisant les opérations sur les octets en termes des opérations du niveau de la structure physique de l’unité périphérique.</w:t>
      </w:r>
    </w:p>
    <w:p w14:paraId="3790F580" w14:textId="7240D109" w:rsidR="007E66E1" w:rsidRDefault="007E66E1" w:rsidP="007E66E1">
      <w:pPr>
        <w:pStyle w:val="Corpsdetexte"/>
      </w:pPr>
      <w:r>
        <w:t>Les flux sont utilisés non seulement pour l’accès au</w:t>
      </w:r>
      <w:r w:rsidR="001B6644">
        <w:t>x</w:t>
      </w:r>
      <w:r>
        <w:t xml:space="preserve"> </w:t>
      </w:r>
      <w:r w:rsidR="001B6644">
        <w:t>mémoires secondaires</w:t>
      </w:r>
      <w:r>
        <w:t xml:space="preserve"> mais aussi pour d’autres unités périphériques tel que le clavier, l’écran, l’imprimante, le réseau, etc. L’accès à un flux est toujours sériel. Ceci est parfois insuffisant, par exemple, dans le cas d’une application qui doit pouvoir accéder directement à une donnée sans devoir itérer sur tout le fichier. Pour obtenir cette souplesse d’accès, il faut employer la classe </w:t>
      </w:r>
      <w:hyperlink r:id="rId470" w:tooltip="class in java.io" w:history="1">
        <w:r>
          <w:rPr>
            <w:rStyle w:val="Hyperlien"/>
            <w:rFonts w:ascii="&amp;quot" w:hAnsi="&amp;quot"/>
            <w:b/>
            <w:bCs/>
            <w:color w:val="4A6782"/>
            <w:sz w:val="20"/>
          </w:rPr>
          <w:t>RandomAccessFile</w:t>
        </w:r>
      </w:hyperlink>
      <w:r>
        <w:t xml:space="preserve"> qui permet un accès direct à n’importe quel octet d’un fichier.</w:t>
      </w:r>
    </w:p>
    <w:p w14:paraId="258A6697" w14:textId="1E211E30" w:rsidR="007E66E1" w:rsidRDefault="007E66E1" w:rsidP="007E66E1">
      <w:pPr>
        <w:pStyle w:val="Corpsdetexte"/>
      </w:pPr>
      <w:r>
        <w:t xml:space="preserve">La </w:t>
      </w:r>
      <w:r>
        <w:fldChar w:fldCharType="begin"/>
      </w:r>
      <w:r>
        <w:instrText xml:space="preserve"> REF _Ref519223415 \h </w:instrText>
      </w:r>
      <w:r>
        <w:fldChar w:fldCharType="separate"/>
      </w:r>
      <w:r w:rsidR="00AB64FB">
        <w:t xml:space="preserve">Figure </w:t>
      </w:r>
      <w:r w:rsidR="00AB64FB">
        <w:rPr>
          <w:noProof/>
        </w:rPr>
        <w:t>33</w:t>
      </w:r>
      <w:r>
        <w:fldChar w:fldCharType="end"/>
      </w:r>
      <w:r>
        <w:t xml:space="preserve"> montre les classes pour les flux d’entrée d’octets. La </w:t>
      </w:r>
      <w:r>
        <w:fldChar w:fldCharType="begin"/>
      </w:r>
      <w:r>
        <w:instrText xml:space="preserve"> REF _Ref519224512 \h </w:instrText>
      </w:r>
      <w:r>
        <w:fldChar w:fldCharType="separate"/>
      </w:r>
      <w:r w:rsidR="00AB64FB">
        <w:t xml:space="preserve">Figure </w:t>
      </w:r>
      <w:r w:rsidR="00AB64FB">
        <w:rPr>
          <w:noProof/>
        </w:rPr>
        <w:t>34</w:t>
      </w:r>
      <w:r>
        <w:fldChar w:fldCharType="end"/>
      </w:r>
      <w:r>
        <w:t xml:space="preserve"> montre les classes des flux de sortie d’octets. La </w:t>
      </w:r>
      <w:r>
        <w:fldChar w:fldCharType="begin"/>
      </w:r>
      <w:r>
        <w:instrText xml:space="preserve"> REF _Ref519258375 \h </w:instrText>
      </w:r>
      <w:r>
        <w:fldChar w:fldCharType="separate"/>
      </w:r>
      <w:r w:rsidR="00AB64FB">
        <w:t xml:space="preserve">Figure </w:t>
      </w:r>
      <w:r w:rsidR="00AB64FB">
        <w:rPr>
          <w:noProof/>
        </w:rPr>
        <w:t>35</w:t>
      </w:r>
      <w:r>
        <w:fldChar w:fldCharType="end"/>
      </w:r>
      <w:r>
        <w:t xml:space="preserve"> montre la classe </w:t>
      </w:r>
      <w:hyperlink r:id="rId471" w:tooltip="class in java.io" w:history="1">
        <w:r>
          <w:rPr>
            <w:rStyle w:val="Hyperlien"/>
            <w:rFonts w:ascii="&amp;quot" w:hAnsi="&amp;quot"/>
            <w:b/>
            <w:bCs/>
            <w:color w:val="4A6782"/>
            <w:sz w:val="20"/>
          </w:rPr>
          <w:t>RandomAccessFile</w:t>
        </w:r>
      </w:hyperlink>
      <w:r>
        <w:t xml:space="preserve"> qui sert à la fois d’entrée et de sortie. Les flux de base </w:t>
      </w:r>
      <w:hyperlink r:id="rId472" w:tooltip="class in java.io" w:history="1">
        <w:r>
          <w:rPr>
            <w:rStyle w:val="Hyperlien"/>
            <w:rFonts w:ascii="&amp;quot" w:hAnsi="&amp;quot"/>
            <w:b/>
            <w:bCs/>
            <w:color w:val="4A6782"/>
            <w:sz w:val="20"/>
          </w:rPr>
          <w:t>InputStream</w:t>
        </w:r>
      </w:hyperlink>
      <w:r>
        <w:t xml:space="preserve"> et </w:t>
      </w:r>
      <w:hyperlink r:id="rId473" w:tooltip="class in java.io" w:history="1">
        <w:r>
          <w:rPr>
            <w:rStyle w:val="Hyperlien"/>
            <w:rFonts w:ascii="&amp;quot" w:hAnsi="&amp;quot"/>
            <w:b/>
            <w:bCs/>
            <w:color w:val="4A6782"/>
            <w:sz w:val="20"/>
          </w:rPr>
          <w:t>OutputStream</w:t>
        </w:r>
      </w:hyperlink>
      <w:r>
        <w:t xml:space="preserve"> agissent au niveau binaire en terme d’octets. Le programme voit l’unité d’entrée ou de sortie comme une série d’octets. Dans le cas d’un fichier, le programme ne voit donc pas de données structurées mais uniquement une suite de bits regroupés en octets.</w:t>
      </w:r>
    </w:p>
    <w:p w14:paraId="498E7E94" w14:textId="77777777" w:rsidR="007E66E1" w:rsidRDefault="007E66E1" w:rsidP="007E66E1">
      <w:pPr>
        <w:pStyle w:val="Corpsdetexte"/>
      </w:pPr>
      <w:r>
        <w:rPr>
          <w:noProof/>
          <w:lang w:val="en-US" w:eastAsia="en-US"/>
        </w:rPr>
        <w:lastRenderedPageBreak/>
        <w:drawing>
          <wp:inline distT="0" distB="0" distL="0" distR="0" wp14:anchorId="49E0D91C" wp14:editId="29A3EDDF">
            <wp:extent cx="4250387" cy="2893303"/>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275889" cy="2910662"/>
                    </a:xfrm>
                    <a:prstGeom prst="rect">
                      <a:avLst/>
                    </a:prstGeom>
                    <a:noFill/>
                    <a:ln>
                      <a:noFill/>
                    </a:ln>
                  </pic:spPr>
                </pic:pic>
              </a:graphicData>
            </a:graphic>
          </wp:inline>
        </w:drawing>
      </w:r>
    </w:p>
    <w:p w14:paraId="7A9AD7CB" w14:textId="0F1D88F4" w:rsidR="007E66E1" w:rsidRDefault="007E66E1" w:rsidP="007E66E1">
      <w:pPr>
        <w:pStyle w:val="Lgende"/>
        <w:jc w:val="center"/>
      </w:pPr>
      <w:bookmarkStart w:id="202" w:name="_Ref519223415"/>
      <w:r>
        <w:t xml:space="preserve">Figure </w:t>
      </w:r>
      <w:r>
        <w:fldChar w:fldCharType="begin"/>
      </w:r>
      <w:r>
        <w:instrText xml:space="preserve"> SEQ Figure \* ARABIC </w:instrText>
      </w:r>
      <w:r>
        <w:fldChar w:fldCharType="separate"/>
      </w:r>
      <w:r w:rsidR="00AB64FB">
        <w:rPr>
          <w:noProof/>
        </w:rPr>
        <w:t>33</w:t>
      </w:r>
      <w:r>
        <w:fldChar w:fldCharType="end"/>
      </w:r>
      <w:bookmarkEnd w:id="202"/>
      <w:r>
        <w:t>. Classes de java.io pour les flux d’entrée d’octets (</w:t>
      </w:r>
      <w:r>
        <w:rPr>
          <w:i/>
        </w:rPr>
        <w:t>InputStream</w:t>
      </w:r>
      <w:r>
        <w:t>).</w:t>
      </w:r>
    </w:p>
    <w:p w14:paraId="21557365" w14:textId="77777777" w:rsidR="007E66E1" w:rsidRDefault="007E66E1" w:rsidP="007E66E1">
      <w:pPr>
        <w:pStyle w:val="Corpsdetexte"/>
      </w:pPr>
      <w:r>
        <w:rPr>
          <w:noProof/>
          <w:lang w:val="en-US" w:eastAsia="en-US"/>
        </w:rPr>
        <w:drawing>
          <wp:inline distT="0" distB="0" distL="0" distR="0" wp14:anchorId="63836234" wp14:editId="55CD078B">
            <wp:extent cx="4141790" cy="228090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175710" cy="2299581"/>
                    </a:xfrm>
                    <a:prstGeom prst="rect">
                      <a:avLst/>
                    </a:prstGeom>
                    <a:noFill/>
                    <a:ln>
                      <a:noFill/>
                    </a:ln>
                  </pic:spPr>
                </pic:pic>
              </a:graphicData>
            </a:graphic>
          </wp:inline>
        </w:drawing>
      </w:r>
    </w:p>
    <w:p w14:paraId="6638ABDA" w14:textId="15839F70" w:rsidR="007E66E1" w:rsidRDefault="007E66E1" w:rsidP="007E66E1">
      <w:pPr>
        <w:pStyle w:val="Lgende"/>
        <w:jc w:val="center"/>
      </w:pPr>
      <w:bookmarkStart w:id="203" w:name="_Ref519224512"/>
      <w:r>
        <w:t xml:space="preserve">Figure </w:t>
      </w:r>
      <w:r>
        <w:fldChar w:fldCharType="begin"/>
      </w:r>
      <w:r>
        <w:instrText xml:space="preserve"> SEQ Figure \* ARABIC </w:instrText>
      </w:r>
      <w:r>
        <w:fldChar w:fldCharType="separate"/>
      </w:r>
      <w:r w:rsidR="00AB64FB">
        <w:rPr>
          <w:noProof/>
        </w:rPr>
        <w:t>34</w:t>
      </w:r>
      <w:r>
        <w:fldChar w:fldCharType="end"/>
      </w:r>
      <w:bookmarkEnd w:id="203"/>
      <w:r>
        <w:t>. Classes de java.io pour les flux de sortie d’octets.</w:t>
      </w:r>
    </w:p>
    <w:p w14:paraId="2725B2F2" w14:textId="77777777" w:rsidR="007E66E1" w:rsidRDefault="007E66E1" w:rsidP="007E66E1">
      <w:pPr>
        <w:pStyle w:val="Corpsdetexte"/>
      </w:pPr>
    </w:p>
    <w:p w14:paraId="6C4EC534" w14:textId="77777777" w:rsidR="007E66E1" w:rsidRDefault="007E66E1" w:rsidP="007E66E1">
      <w:pPr>
        <w:pStyle w:val="Corpsdetexte"/>
        <w:jc w:val="center"/>
        <w:rPr>
          <w:noProof/>
        </w:rPr>
      </w:pPr>
      <w:r>
        <w:rPr>
          <w:noProof/>
          <w:lang w:val="en-US" w:eastAsia="en-US"/>
        </w:rPr>
        <w:lastRenderedPageBreak/>
        <w:drawing>
          <wp:inline distT="0" distB="0" distL="0" distR="0" wp14:anchorId="45FA6A22" wp14:editId="32C67D2F">
            <wp:extent cx="2255520" cy="147193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255520" cy="1471930"/>
                    </a:xfrm>
                    <a:prstGeom prst="rect">
                      <a:avLst/>
                    </a:prstGeom>
                    <a:noFill/>
                    <a:ln>
                      <a:noFill/>
                    </a:ln>
                  </pic:spPr>
                </pic:pic>
              </a:graphicData>
            </a:graphic>
          </wp:inline>
        </w:drawing>
      </w:r>
    </w:p>
    <w:p w14:paraId="24F04D2F" w14:textId="7733E799" w:rsidR="007E66E1" w:rsidRDefault="007E66E1" w:rsidP="007E66E1">
      <w:pPr>
        <w:pStyle w:val="Lgende"/>
        <w:jc w:val="center"/>
      </w:pPr>
      <w:bookmarkStart w:id="204" w:name="_Ref519258375"/>
      <w:r>
        <w:t xml:space="preserve">Figure </w:t>
      </w:r>
      <w:r>
        <w:fldChar w:fldCharType="begin"/>
      </w:r>
      <w:r>
        <w:instrText xml:space="preserve"> SEQ Figure \* ARABIC </w:instrText>
      </w:r>
      <w:r>
        <w:fldChar w:fldCharType="separate"/>
      </w:r>
      <w:r w:rsidR="00AB64FB">
        <w:rPr>
          <w:noProof/>
        </w:rPr>
        <w:t>35</w:t>
      </w:r>
      <w:r>
        <w:fldChar w:fldCharType="end"/>
      </w:r>
      <w:bookmarkEnd w:id="204"/>
      <w:r>
        <w:t xml:space="preserve">. Classe </w:t>
      </w:r>
      <w:r>
        <w:rPr>
          <w:i/>
        </w:rPr>
        <w:t>RandomAccessFile</w:t>
      </w:r>
      <w:r>
        <w:t>.</w:t>
      </w:r>
    </w:p>
    <w:p w14:paraId="31CDD021" w14:textId="77777777" w:rsidR="007E66E1" w:rsidRDefault="007E66E1" w:rsidP="007E66E1">
      <w:pPr>
        <w:pStyle w:val="Corpsdetexte"/>
        <w:numPr>
          <w:ilvl w:val="0"/>
          <w:numId w:val="22"/>
        </w:numPr>
      </w:pPr>
      <w:r>
        <w:t>Lecture d’un flux d’octets provenant d’un fichier</w:t>
      </w:r>
    </w:p>
    <w:p w14:paraId="3FB6437A" w14:textId="05A5B1AD" w:rsidR="007E66E1" w:rsidRDefault="007E66E1" w:rsidP="007E66E1">
      <w:pPr>
        <w:pStyle w:val="Corpsdetexte"/>
      </w:pPr>
      <w:r>
        <w:t xml:space="preserve">L’exemple suivant introduit les concepts de base concernant la lecture d’un fichier vu comme une suite d’octets. Le programme utilise la classe </w:t>
      </w:r>
      <w:hyperlink r:id="rId477" w:tooltip="class in java.io" w:history="1">
        <w:r>
          <w:rPr>
            <w:rStyle w:val="Hyperlien"/>
            <w:rFonts w:ascii="&amp;quot" w:hAnsi="&amp;quot"/>
            <w:b/>
            <w:bCs/>
            <w:color w:val="4A6782"/>
            <w:sz w:val="20"/>
          </w:rPr>
          <w:t>FileInputStream</w:t>
        </w:r>
      </w:hyperlink>
      <w:r w:rsidR="009614D3">
        <w:t xml:space="preserve">, </w:t>
      </w:r>
      <w:r>
        <w:t xml:space="preserve">sous-classe de </w:t>
      </w:r>
      <w:hyperlink r:id="rId478" w:tooltip="class in java.io" w:history="1">
        <w:r>
          <w:rPr>
            <w:rStyle w:val="Hyperlien"/>
            <w:rFonts w:ascii="&amp;quot" w:hAnsi="&amp;quot"/>
            <w:b/>
            <w:bCs/>
            <w:color w:val="4A6782"/>
            <w:sz w:val="20"/>
          </w:rPr>
          <w:t>InputStream</w:t>
        </w:r>
      </w:hyperlink>
      <w:r w:rsidR="006203C2">
        <w:t xml:space="preserve">, </w:t>
      </w:r>
      <w:r>
        <w:t>dédiée au traitement des fichiers.</w:t>
      </w:r>
    </w:p>
    <w:p w14:paraId="4E476FB8" w14:textId="04F422D9" w:rsidR="007E66E1" w:rsidRDefault="007E66E1" w:rsidP="007E66E1">
      <w:pPr>
        <w:pStyle w:val="Corpsdetexte"/>
      </w:pPr>
      <w:r>
        <w:rPr>
          <w:b/>
        </w:rPr>
        <w:t>Exemple</w:t>
      </w:r>
      <w:r>
        <w:t xml:space="preserve">. Le programme Java suivant lit le contenu du fichier en consommant les octets, un octet à la fois, par l’utilisation de la classe </w:t>
      </w:r>
      <w:hyperlink r:id="rId479" w:tooltip="class in java.io" w:history="1">
        <w:r>
          <w:rPr>
            <w:rStyle w:val="Hyperlien"/>
            <w:rFonts w:ascii="&amp;quot" w:hAnsi="&amp;quot"/>
            <w:b/>
            <w:bCs/>
            <w:color w:val="4A6782"/>
            <w:sz w:val="20"/>
          </w:rPr>
          <w:t>FileInputStream</w:t>
        </w:r>
      </w:hyperlink>
      <w:r>
        <w:t xml:space="preserve"> et compte le nombre d’octets contenu</w:t>
      </w:r>
      <w:r w:rsidR="009960A0">
        <w:t>s</w:t>
      </w:r>
      <w:r>
        <w:t xml:space="preserve"> dans le fichier.</w:t>
      </w:r>
    </w:p>
    <w:p w14:paraId="07D2A8E0" w14:textId="2D9949A7" w:rsidR="00943FF9" w:rsidRDefault="00000000" w:rsidP="007E66E1">
      <w:pPr>
        <w:pStyle w:val="Corpsdetexte"/>
      </w:pPr>
      <w:hyperlink r:id="rId480" w:history="1">
        <w:r w:rsidR="00943FF9">
          <w:rPr>
            <w:rStyle w:val="Hyperlien"/>
            <w:rFonts w:ascii="Segoe UI" w:hAnsi="Segoe UI" w:cs="Segoe UI"/>
            <w:b/>
            <w:bCs/>
            <w:color w:val="0366D6"/>
          </w:rPr>
          <w:t>JavaPasAPas</w:t>
        </w:r>
      </w:hyperlink>
      <w:r w:rsidR="00943FF9">
        <w:rPr>
          <w:rStyle w:val="separator"/>
          <w:rFonts w:ascii="Segoe UI" w:hAnsi="Segoe UI" w:cs="Segoe UI"/>
          <w:color w:val="586069"/>
        </w:rPr>
        <w:t>/</w:t>
      </w:r>
      <w:r w:rsidR="00C50856">
        <w:rPr>
          <w:rStyle w:val="lev"/>
          <w:rFonts w:ascii="Segoe UI" w:hAnsi="Segoe UI" w:cs="Segoe UI"/>
          <w:color w:val="24292E"/>
        </w:rPr>
        <w:t>chapitre_9/C</w:t>
      </w:r>
      <w:r w:rsidR="00943FF9">
        <w:rPr>
          <w:rStyle w:val="lev"/>
          <w:rFonts w:ascii="Segoe UI" w:hAnsi="Segoe UI" w:cs="Segoe UI"/>
          <w:color w:val="24292E"/>
        </w:rPr>
        <w:t>ompterOctetsFichier.java</w:t>
      </w:r>
    </w:p>
    <w:p w14:paraId="69E316AF" w14:textId="77777777" w:rsidR="00C50856" w:rsidRPr="00C50856" w:rsidRDefault="00C50856" w:rsidP="00C50856">
      <w:pPr>
        <w:pStyle w:val="Code"/>
        <w:rPr>
          <w:color w:val="000000"/>
          <w:lang w:eastAsia="zh-CN"/>
        </w:rPr>
      </w:pPr>
      <w:r w:rsidRPr="00C50856">
        <w:rPr>
          <w:lang w:eastAsia="zh-CN"/>
        </w:rPr>
        <w:t>/* Lire un fichier et en compter le nombre d'octets */</w:t>
      </w:r>
    </w:p>
    <w:p w14:paraId="47EA2B6A" w14:textId="77777777" w:rsidR="00C50856" w:rsidRPr="00C50856" w:rsidRDefault="00C50856" w:rsidP="00C50856">
      <w:pPr>
        <w:pStyle w:val="Code"/>
        <w:rPr>
          <w:color w:val="000000"/>
          <w:lang w:eastAsia="zh-CN"/>
        </w:rPr>
      </w:pPr>
    </w:p>
    <w:p w14:paraId="7D90544D"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io</w:t>
      </w:r>
      <w:r w:rsidRPr="00C50856">
        <w:rPr>
          <w:color w:val="808030"/>
          <w:lang w:eastAsia="zh-CN"/>
        </w:rPr>
        <w:t>.</w:t>
      </w:r>
      <w:r w:rsidRPr="00C50856">
        <w:rPr>
          <w:b/>
          <w:bCs/>
          <w:color w:val="800000"/>
          <w:lang w:eastAsia="zh-CN"/>
        </w:rPr>
        <w:t>*</w:t>
      </w:r>
      <w:r w:rsidRPr="00C50856">
        <w:rPr>
          <w:color w:val="800080"/>
          <w:lang w:eastAsia="zh-CN"/>
        </w:rPr>
        <w:t>;</w:t>
      </w:r>
    </w:p>
    <w:p w14:paraId="24FF032A" w14:textId="77777777" w:rsidR="00C50856" w:rsidRPr="00C50856" w:rsidRDefault="00C50856" w:rsidP="00C50856">
      <w:pPr>
        <w:pStyle w:val="Code"/>
        <w:rPr>
          <w:color w:val="000000"/>
          <w:lang w:eastAsia="zh-CN"/>
        </w:rPr>
      </w:pPr>
    </w:p>
    <w:p w14:paraId="66291907" w14:textId="77777777" w:rsidR="00C50856" w:rsidRPr="00C50856" w:rsidRDefault="00C50856" w:rsidP="00C62F99">
      <w:pPr>
        <w:pStyle w:val="Code"/>
        <w:keepNext w:val="0"/>
        <w:keepLines w:val="0"/>
        <w:rPr>
          <w:color w:val="000000"/>
          <w:lang w:eastAsia="zh-CN"/>
        </w:rPr>
      </w:pPr>
      <w:r w:rsidRPr="00C50856">
        <w:rPr>
          <w:b/>
          <w:bCs/>
          <w:color w:val="800000"/>
          <w:lang w:eastAsia="zh-CN"/>
        </w:rPr>
        <w:t>public</w:t>
      </w:r>
      <w:r w:rsidRPr="00C50856">
        <w:rPr>
          <w:color w:val="000000"/>
          <w:lang w:eastAsia="zh-CN"/>
        </w:rPr>
        <w:t xml:space="preserve"> </w:t>
      </w:r>
      <w:r w:rsidRPr="00C50856">
        <w:rPr>
          <w:b/>
          <w:bCs/>
          <w:color w:val="800000"/>
          <w:lang w:eastAsia="zh-CN"/>
        </w:rPr>
        <w:t>class</w:t>
      </w:r>
      <w:r w:rsidRPr="00C50856">
        <w:rPr>
          <w:color w:val="000000"/>
          <w:lang w:eastAsia="zh-CN"/>
        </w:rPr>
        <w:t xml:space="preserve"> CompterOctetsFichier </w:t>
      </w:r>
      <w:r w:rsidRPr="00C50856">
        <w:rPr>
          <w:color w:val="800080"/>
          <w:lang w:eastAsia="zh-CN"/>
        </w:rPr>
        <w:t>{</w:t>
      </w:r>
    </w:p>
    <w:p w14:paraId="51B21947" w14:textId="77777777" w:rsidR="00C50856" w:rsidRPr="00C50856" w:rsidRDefault="00C50856" w:rsidP="00C62F99">
      <w:pPr>
        <w:pStyle w:val="Code"/>
        <w:keepNext w:val="0"/>
        <w:keepLines w:val="0"/>
        <w:rPr>
          <w:color w:val="000000"/>
          <w:lang w:val="en-CA" w:eastAsia="zh-CN"/>
        </w:rPr>
      </w:pPr>
      <w:r w:rsidRPr="00C50856">
        <w:rPr>
          <w:color w:val="000000"/>
          <w:lang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38809CAC" w14:textId="77777777" w:rsidR="00C50856" w:rsidRPr="00C50856" w:rsidRDefault="00C50856" w:rsidP="00C62F99">
      <w:pPr>
        <w:pStyle w:val="Code"/>
        <w:keepNext w:val="0"/>
        <w:keepLines w:val="0"/>
        <w:rPr>
          <w:color w:val="000000"/>
          <w:lang w:eastAsia="zh-CN"/>
        </w:rPr>
      </w:pPr>
      <w:r w:rsidRPr="00C50856">
        <w:rPr>
          <w:color w:val="000000"/>
          <w:lang w:val="en-CA" w:eastAsia="zh-CN"/>
        </w:rPr>
        <w:t xml:space="preserve">    </w:t>
      </w:r>
      <w:r w:rsidRPr="00C50856">
        <w:rPr>
          <w:color w:val="BB7977"/>
          <w:lang w:eastAsia="zh-CN"/>
        </w:rPr>
        <w:t>int</w:t>
      </w:r>
      <w:r w:rsidRPr="00C50856">
        <w:rPr>
          <w:color w:val="000000"/>
          <w:lang w:eastAsia="zh-CN"/>
        </w:rPr>
        <w:t xml:space="preserve"> unOctet</w:t>
      </w:r>
      <w:r w:rsidRPr="00C50856">
        <w:rPr>
          <w:color w:val="800080"/>
          <w:lang w:eastAsia="zh-CN"/>
        </w:rPr>
        <w:t>;</w:t>
      </w:r>
    </w:p>
    <w:p w14:paraId="39075132"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color w:val="BB7977"/>
          <w:lang w:eastAsia="zh-CN"/>
        </w:rPr>
        <w:t>int</w:t>
      </w:r>
      <w:r w:rsidRPr="00C50856">
        <w:rPr>
          <w:color w:val="000000"/>
          <w:lang w:eastAsia="zh-CN"/>
        </w:rPr>
        <w:t xml:space="preserve"> compteurOctet</w:t>
      </w:r>
      <w:r w:rsidRPr="00C50856">
        <w:rPr>
          <w:color w:val="800080"/>
          <w:lang w:eastAsia="zh-CN"/>
        </w:rPr>
        <w:t>;</w:t>
      </w:r>
    </w:p>
    <w:p w14:paraId="68C2B56A"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FileInputStream</w:t>
      </w:r>
      <w:r w:rsidRPr="00C50856">
        <w:rPr>
          <w:color w:val="000000"/>
          <w:lang w:eastAsia="zh-CN"/>
        </w:rPr>
        <w:t xml:space="preserve"> unFichier</w:t>
      </w:r>
      <w:r w:rsidRPr="00C50856">
        <w:rPr>
          <w:color w:val="800080"/>
          <w:lang w:eastAsia="zh-CN"/>
        </w:rPr>
        <w:t>;</w:t>
      </w:r>
    </w:p>
    <w:p w14:paraId="10B6A3F0" w14:textId="77777777" w:rsidR="00C50856" w:rsidRPr="00C50856" w:rsidRDefault="00C50856" w:rsidP="00C62F99">
      <w:pPr>
        <w:pStyle w:val="Code"/>
        <w:keepNext w:val="0"/>
        <w:keepLines w:val="0"/>
        <w:rPr>
          <w:color w:val="000000"/>
          <w:lang w:val="en-CA" w:eastAsia="zh-CN"/>
        </w:rPr>
      </w:pPr>
      <w:r w:rsidRPr="00C50856">
        <w:rPr>
          <w:color w:val="000000"/>
          <w:lang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49BBEE67"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unFichier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FileInputStream</w:t>
      </w:r>
      <w:r w:rsidRPr="00C50856">
        <w:rPr>
          <w:color w:val="808030"/>
          <w:lang w:val="en-CA" w:eastAsia="zh-CN"/>
        </w:rPr>
        <w:t>(</w:t>
      </w:r>
      <w:r w:rsidRPr="00C50856">
        <w:rPr>
          <w:color w:val="0000E6"/>
          <w:lang w:val="en-CA" w:eastAsia="zh-CN"/>
        </w:rPr>
        <w:t>"Fichier1.txt"</w:t>
      </w:r>
      <w:r w:rsidRPr="00C50856">
        <w:rPr>
          <w:color w:val="808030"/>
          <w:lang w:val="en-CA" w:eastAsia="zh-CN"/>
        </w:rPr>
        <w:t>)</w:t>
      </w:r>
      <w:r w:rsidRPr="00C50856">
        <w:rPr>
          <w:color w:val="800080"/>
          <w:lang w:val="en-CA" w:eastAsia="zh-CN"/>
        </w:rPr>
        <w:t>;</w:t>
      </w:r>
    </w:p>
    <w:p w14:paraId="49B5B272" w14:textId="77777777" w:rsidR="00C50856" w:rsidRPr="009A50DE" w:rsidRDefault="00C50856" w:rsidP="00C62F99">
      <w:pPr>
        <w:pStyle w:val="Code"/>
        <w:keepNext w:val="0"/>
        <w:keepLines w:val="0"/>
        <w:rPr>
          <w:color w:val="000000"/>
          <w:lang w:eastAsia="zh-CN"/>
        </w:rPr>
      </w:pPr>
      <w:r w:rsidRPr="00C50856">
        <w:rPr>
          <w:color w:val="000000"/>
          <w:lang w:val="en-CA" w:eastAsia="zh-CN"/>
        </w:rPr>
        <w:t xml:space="preserve">      </w:t>
      </w:r>
      <w:r w:rsidRPr="009A50DE">
        <w:rPr>
          <w:color w:val="000000"/>
          <w:lang w:eastAsia="zh-CN"/>
        </w:rPr>
        <w:t xml:space="preserve">compteurOctet </w:t>
      </w:r>
      <w:r w:rsidRPr="009A50DE">
        <w:rPr>
          <w:color w:val="808030"/>
          <w:lang w:eastAsia="zh-CN"/>
        </w:rPr>
        <w:t>=</w:t>
      </w:r>
      <w:r w:rsidRPr="009A50DE">
        <w:rPr>
          <w:color w:val="000000"/>
          <w:lang w:eastAsia="zh-CN"/>
        </w:rPr>
        <w:t xml:space="preserve"> </w:t>
      </w:r>
      <w:r w:rsidRPr="009A50DE">
        <w:rPr>
          <w:color w:val="008C00"/>
          <w:lang w:eastAsia="zh-CN"/>
        </w:rPr>
        <w:t>0</w:t>
      </w:r>
      <w:r w:rsidRPr="009A50DE">
        <w:rPr>
          <w:color w:val="800080"/>
          <w:lang w:eastAsia="zh-CN"/>
        </w:rPr>
        <w:t>;</w:t>
      </w:r>
    </w:p>
    <w:p w14:paraId="5A8B8EC3" w14:textId="77777777" w:rsidR="00C50856" w:rsidRPr="009A50DE" w:rsidRDefault="00C50856" w:rsidP="00C62F99">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while</w:t>
      </w:r>
      <w:r w:rsidRPr="009A50DE">
        <w:rPr>
          <w:color w:val="000000"/>
          <w:lang w:eastAsia="zh-CN"/>
        </w:rPr>
        <w:t xml:space="preserve"> </w:t>
      </w:r>
      <w:r w:rsidRPr="009A50DE">
        <w:rPr>
          <w:color w:val="808030"/>
          <w:lang w:eastAsia="zh-CN"/>
        </w:rPr>
        <w:t>((</w:t>
      </w:r>
      <w:r w:rsidRPr="009A50DE">
        <w:rPr>
          <w:color w:val="000000"/>
          <w:lang w:eastAsia="zh-CN"/>
        </w:rPr>
        <w:t xml:space="preserve">unOctet </w:t>
      </w:r>
      <w:r w:rsidRPr="009A50DE">
        <w:rPr>
          <w:color w:val="808030"/>
          <w:lang w:eastAsia="zh-CN"/>
        </w:rPr>
        <w:t>=</w:t>
      </w:r>
      <w:r w:rsidRPr="009A50DE">
        <w:rPr>
          <w:color w:val="000000"/>
          <w:lang w:eastAsia="zh-CN"/>
        </w:rPr>
        <w:t xml:space="preserve"> unFichier</w:t>
      </w:r>
      <w:r w:rsidRPr="009A50DE">
        <w:rPr>
          <w:color w:val="808030"/>
          <w:lang w:eastAsia="zh-CN"/>
        </w:rPr>
        <w:t>.</w:t>
      </w:r>
      <w:r w:rsidRPr="009A50DE">
        <w:rPr>
          <w:color w:val="000000"/>
          <w:lang w:eastAsia="zh-CN"/>
        </w:rPr>
        <w:t>read</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8C00"/>
          <w:lang w:eastAsia="zh-CN"/>
        </w:rPr>
        <w:t>1</w:t>
      </w:r>
      <w:r w:rsidRPr="009A50DE">
        <w:rPr>
          <w:color w:val="808030"/>
          <w:lang w:eastAsia="zh-CN"/>
        </w:rPr>
        <w:t>)</w:t>
      </w:r>
      <w:r w:rsidRPr="009A50DE">
        <w:rPr>
          <w:color w:val="000000"/>
          <w:lang w:eastAsia="zh-CN"/>
        </w:rPr>
        <w:t xml:space="preserve"> compteurOctet</w:t>
      </w:r>
      <w:r w:rsidRPr="009A50DE">
        <w:rPr>
          <w:color w:val="808030"/>
          <w:lang w:eastAsia="zh-CN"/>
        </w:rPr>
        <w:t>++</w:t>
      </w:r>
      <w:r w:rsidRPr="009A50DE">
        <w:rPr>
          <w:color w:val="800080"/>
          <w:lang w:eastAsia="zh-CN"/>
        </w:rPr>
        <w:t>;</w:t>
      </w:r>
    </w:p>
    <w:p w14:paraId="36F0B664" w14:textId="77777777" w:rsidR="00C50856" w:rsidRPr="009A50DE" w:rsidRDefault="00C50856" w:rsidP="00C62F99">
      <w:pPr>
        <w:pStyle w:val="Code"/>
        <w:keepNext w:val="0"/>
        <w:keepLines w:val="0"/>
        <w:rPr>
          <w:color w:val="000000"/>
          <w:lang w:eastAsia="zh-CN"/>
        </w:rPr>
      </w:pPr>
      <w:r w:rsidRPr="009A50DE">
        <w:rPr>
          <w:color w:val="000000"/>
          <w:lang w:eastAsia="zh-CN"/>
        </w:rPr>
        <w:t xml:space="preserve">      unFichier</w:t>
      </w:r>
      <w:r w:rsidRPr="009A50DE">
        <w:rPr>
          <w:color w:val="808030"/>
          <w:lang w:eastAsia="zh-CN"/>
        </w:rPr>
        <w:t>.</w:t>
      </w:r>
      <w:r w:rsidRPr="009A50DE">
        <w:rPr>
          <w:color w:val="000000"/>
          <w:lang w:eastAsia="zh-CN"/>
        </w:rPr>
        <w:t>close</w:t>
      </w:r>
      <w:r w:rsidRPr="009A50DE">
        <w:rPr>
          <w:color w:val="808030"/>
          <w:lang w:eastAsia="zh-CN"/>
        </w:rPr>
        <w:t>()</w:t>
      </w:r>
      <w:r w:rsidRPr="009A50DE">
        <w:rPr>
          <w:color w:val="800080"/>
          <w:lang w:eastAsia="zh-CN"/>
        </w:rPr>
        <w:t>;</w:t>
      </w:r>
    </w:p>
    <w:p w14:paraId="4B91F537" w14:textId="77777777" w:rsidR="00C50856" w:rsidRPr="009A50DE" w:rsidRDefault="00C50856" w:rsidP="00C62F99">
      <w:pPr>
        <w:pStyle w:val="Code"/>
        <w:keepNext w:val="0"/>
        <w:keepLines w:val="0"/>
        <w:rPr>
          <w:color w:val="000000"/>
          <w:lang w:eastAsia="zh-CN"/>
        </w:rPr>
      </w:pPr>
      <w:r w:rsidRPr="009A50DE">
        <w:rPr>
          <w:color w:val="000000"/>
          <w:lang w:eastAsia="zh-CN"/>
        </w:rPr>
        <w:t xml:space="preserve">      </w:t>
      </w:r>
      <w:r w:rsidRPr="009A50DE">
        <w:rPr>
          <w:b/>
          <w:bCs/>
          <w:color w:val="BB7977"/>
          <w:lang w:eastAsia="zh-CN"/>
        </w:rPr>
        <w:t>System</w:t>
      </w:r>
      <w:r w:rsidRPr="009A50DE">
        <w:rPr>
          <w:color w:val="808030"/>
          <w:lang w:eastAsia="zh-CN"/>
        </w:rPr>
        <w:t>.</w:t>
      </w:r>
      <w:r w:rsidRPr="009A50DE">
        <w:rPr>
          <w:color w:val="000000"/>
          <w:lang w:eastAsia="zh-CN"/>
        </w:rPr>
        <w:t>out</w:t>
      </w:r>
      <w:r w:rsidRPr="009A50DE">
        <w:rPr>
          <w:color w:val="808030"/>
          <w:lang w:eastAsia="zh-CN"/>
        </w:rPr>
        <w:t>.</w:t>
      </w:r>
      <w:r w:rsidRPr="009A50DE">
        <w:rPr>
          <w:color w:val="000000"/>
          <w:lang w:eastAsia="zh-CN"/>
        </w:rPr>
        <w:t>println</w:t>
      </w:r>
      <w:r w:rsidRPr="009A50DE">
        <w:rPr>
          <w:color w:val="808030"/>
          <w:lang w:eastAsia="zh-CN"/>
        </w:rPr>
        <w:t>(</w:t>
      </w:r>
      <w:r w:rsidRPr="009A50DE">
        <w:rPr>
          <w:color w:val="0000E6"/>
          <w:lang w:eastAsia="zh-CN"/>
        </w:rPr>
        <w:t>"Nombre d'octets du fichier Fichier1.txt : "</w:t>
      </w:r>
      <w:r w:rsidRPr="009A50DE">
        <w:rPr>
          <w:color w:val="000000"/>
          <w:lang w:eastAsia="zh-CN"/>
        </w:rPr>
        <w:t xml:space="preserve"> </w:t>
      </w:r>
      <w:r w:rsidRPr="009A50DE">
        <w:rPr>
          <w:color w:val="808030"/>
          <w:lang w:eastAsia="zh-CN"/>
        </w:rPr>
        <w:t>+</w:t>
      </w:r>
      <w:r w:rsidRPr="009A50DE">
        <w:rPr>
          <w:color w:val="000000"/>
          <w:lang w:eastAsia="zh-CN"/>
        </w:rPr>
        <w:t xml:space="preserve"> compteurOctet</w:t>
      </w:r>
      <w:r w:rsidRPr="009A50DE">
        <w:rPr>
          <w:color w:val="808030"/>
          <w:lang w:eastAsia="zh-CN"/>
        </w:rPr>
        <w:t>)</w:t>
      </w:r>
      <w:r w:rsidRPr="009A50DE">
        <w:rPr>
          <w:color w:val="800080"/>
          <w:lang w:eastAsia="zh-CN"/>
        </w:rPr>
        <w:t>;</w:t>
      </w:r>
    </w:p>
    <w:p w14:paraId="3979257C" w14:textId="77777777" w:rsidR="00C50856" w:rsidRPr="00C50856" w:rsidRDefault="00C50856" w:rsidP="00C50856">
      <w:pPr>
        <w:pStyle w:val="Code"/>
        <w:rPr>
          <w:color w:val="000000"/>
          <w:lang w:val="en-CA" w:eastAsia="zh-CN"/>
        </w:rPr>
      </w:pPr>
      <w:r w:rsidRPr="009A50DE">
        <w:rPr>
          <w:color w:val="000000"/>
          <w:lang w:eastAsia="zh-CN"/>
        </w:rPr>
        <w:t xml:space="preserve">    </w:t>
      </w:r>
      <w:r w:rsidRPr="00C50856">
        <w:rPr>
          <w:color w:val="800080"/>
          <w:lang w:val="en-CA" w:eastAsia="zh-CN"/>
        </w:rPr>
        <w:t>}</w:t>
      </w:r>
      <w:r w:rsidRPr="00C50856">
        <w:rPr>
          <w:color w:val="000000"/>
          <w:lang w:val="en-CA" w:eastAsia="zh-CN"/>
        </w:rPr>
        <w:t xml:space="preserve"> </w:t>
      </w:r>
      <w:r w:rsidRPr="00C50856">
        <w:rPr>
          <w:b/>
          <w:bCs/>
          <w:color w:val="800000"/>
          <w:lang w:val="en-CA" w:eastAsia="zh-CN"/>
        </w:rPr>
        <w:t>catch</w:t>
      </w:r>
      <w:r w:rsidRPr="00C50856">
        <w:rPr>
          <w:color w:val="000000"/>
          <w:lang w:val="en-CA" w:eastAsia="zh-CN"/>
        </w:rPr>
        <w:t xml:space="preserve"> </w:t>
      </w:r>
      <w:r w:rsidRPr="00C50856">
        <w:rPr>
          <w:color w:val="808030"/>
          <w:lang w:val="en-CA" w:eastAsia="zh-CN"/>
        </w:rPr>
        <w:t>(</w:t>
      </w:r>
      <w:r w:rsidRPr="00C50856">
        <w:rPr>
          <w:b/>
          <w:bCs/>
          <w:color w:val="BB7977"/>
          <w:lang w:val="en-CA" w:eastAsia="zh-CN"/>
        </w:rPr>
        <w:t>IOException</w:t>
      </w:r>
      <w:r w:rsidRPr="00C50856">
        <w:rPr>
          <w:color w:val="000000"/>
          <w:lang w:val="en-CA" w:eastAsia="zh-CN"/>
        </w:rPr>
        <w:t xml:space="preserve"> e</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779FCC1A"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System</w:t>
      </w:r>
      <w:r w:rsidRPr="00C50856">
        <w:rPr>
          <w:color w:val="808030"/>
          <w:lang w:val="en-CA" w:eastAsia="zh-CN"/>
        </w:rPr>
        <w:t>.</w:t>
      </w:r>
      <w:r w:rsidRPr="00C50856">
        <w:rPr>
          <w:color w:val="000000"/>
          <w:lang w:val="en-CA" w:eastAsia="zh-CN"/>
        </w:rPr>
        <w:t>err</w:t>
      </w:r>
      <w:r w:rsidRPr="00C50856">
        <w:rPr>
          <w:color w:val="808030"/>
          <w:lang w:val="en-CA" w:eastAsia="zh-CN"/>
        </w:rPr>
        <w:t>.</w:t>
      </w:r>
      <w:r w:rsidRPr="00C50856">
        <w:rPr>
          <w:color w:val="000000"/>
          <w:lang w:val="en-CA" w:eastAsia="zh-CN"/>
        </w:rPr>
        <w:t>println</w:t>
      </w:r>
      <w:r w:rsidRPr="00C50856">
        <w:rPr>
          <w:color w:val="808030"/>
          <w:lang w:val="en-CA" w:eastAsia="zh-CN"/>
        </w:rPr>
        <w:t>(</w:t>
      </w:r>
      <w:r w:rsidRPr="00C50856">
        <w:rPr>
          <w:color w:val="0000E6"/>
          <w:lang w:val="en-CA" w:eastAsia="zh-CN"/>
        </w:rPr>
        <w:t>"Exception</w:t>
      </w:r>
      <w:r w:rsidRPr="00C50856">
        <w:rPr>
          <w:color w:val="0F69FF"/>
          <w:lang w:val="en-CA" w:eastAsia="zh-CN"/>
        </w:rPr>
        <w:t>\n</w:t>
      </w:r>
      <w:r w:rsidRPr="00C50856">
        <w:rPr>
          <w:color w:val="0000E6"/>
          <w:lang w:val="en-CA" w:eastAsia="zh-CN"/>
        </w:rPr>
        <w:t>"</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 e</w:t>
      </w:r>
      <w:r w:rsidRPr="00C50856">
        <w:rPr>
          <w:color w:val="808030"/>
          <w:lang w:val="en-CA" w:eastAsia="zh-CN"/>
        </w:rPr>
        <w:t>.</w:t>
      </w:r>
      <w:r w:rsidRPr="00C50856">
        <w:rPr>
          <w:color w:val="000000"/>
          <w:lang w:val="en-CA" w:eastAsia="zh-CN"/>
        </w:rPr>
        <w:t>toString</w:t>
      </w:r>
      <w:r w:rsidRPr="00C50856">
        <w:rPr>
          <w:color w:val="808030"/>
          <w:lang w:val="en-CA" w:eastAsia="zh-CN"/>
        </w:rPr>
        <w:t>())</w:t>
      </w:r>
      <w:r w:rsidRPr="00C50856">
        <w:rPr>
          <w:color w:val="800080"/>
          <w:lang w:val="en-CA" w:eastAsia="zh-CN"/>
        </w:rPr>
        <w:t>;</w:t>
      </w:r>
    </w:p>
    <w:p w14:paraId="4865FB47" w14:textId="77777777" w:rsidR="00C50856" w:rsidRPr="00D95704" w:rsidRDefault="00C50856" w:rsidP="00C50856">
      <w:pPr>
        <w:pStyle w:val="Code"/>
        <w:rPr>
          <w:color w:val="000000"/>
          <w:lang w:val="fr-FR" w:eastAsia="zh-CN"/>
        </w:rPr>
      </w:pPr>
      <w:r w:rsidRPr="00C50856">
        <w:rPr>
          <w:color w:val="000000"/>
          <w:lang w:val="en-CA" w:eastAsia="zh-CN"/>
        </w:rPr>
        <w:t xml:space="preserve">    </w:t>
      </w:r>
      <w:r w:rsidRPr="00D95704">
        <w:rPr>
          <w:color w:val="800080"/>
          <w:lang w:val="fr-FR" w:eastAsia="zh-CN"/>
        </w:rPr>
        <w:t>}</w:t>
      </w:r>
    </w:p>
    <w:p w14:paraId="0B65BA1F" w14:textId="77777777" w:rsidR="00C50856" w:rsidRPr="00D95704" w:rsidRDefault="00C50856" w:rsidP="00C50856">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583595B" w14:textId="34228A40" w:rsidR="007E66E1" w:rsidRDefault="00C50856" w:rsidP="00C50856">
      <w:pPr>
        <w:pStyle w:val="Code"/>
        <w:rPr>
          <w:color w:val="800080"/>
          <w:lang w:val="fr-FR" w:eastAsia="zh-CN"/>
        </w:rPr>
      </w:pPr>
      <w:r w:rsidRPr="00D95704">
        <w:rPr>
          <w:color w:val="800080"/>
          <w:lang w:val="fr-FR" w:eastAsia="zh-CN"/>
        </w:rPr>
        <w:t>}</w:t>
      </w:r>
    </w:p>
    <w:p w14:paraId="2C1E8FB8" w14:textId="77777777" w:rsidR="003E5B17" w:rsidRPr="00D95704" w:rsidRDefault="003E5B17" w:rsidP="00C50856">
      <w:pPr>
        <w:pStyle w:val="Code"/>
        <w:rPr>
          <w:color w:val="800080"/>
          <w:lang w:val="fr-FR" w:eastAsia="zh-CN"/>
        </w:rPr>
      </w:pPr>
    </w:p>
    <w:p w14:paraId="37C59FDE" w14:textId="77777777" w:rsidR="00C50856" w:rsidRPr="00D95704" w:rsidRDefault="00C50856" w:rsidP="00C508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428C15B8" w14:textId="027F6AA6" w:rsidR="007E66E1" w:rsidRDefault="007E66E1" w:rsidP="007E66E1">
      <w:pPr>
        <w:pStyle w:val="Corpsdetexte"/>
      </w:pPr>
      <w:r>
        <w:lastRenderedPageBreak/>
        <w:t>L</w:t>
      </w:r>
      <w:r w:rsidR="00CA3A27">
        <w:t>’énoncé</w:t>
      </w:r>
      <w:r w:rsidR="00EA5AD2">
        <w:t xml:space="preserve"> suivant crée un</w:t>
      </w:r>
      <w:r w:rsidR="002A0579">
        <w:t xml:space="preserve"> objet de la classe </w:t>
      </w:r>
      <w:hyperlink r:id="rId481" w:tooltip="class in java.io" w:history="1">
        <w:r w:rsidR="002821B8">
          <w:rPr>
            <w:rStyle w:val="Hyperlien"/>
            <w:rFonts w:ascii="&amp;quot" w:hAnsi="&amp;quot"/>
            <w:b/>
            <w:bCs/>
            <w:color w:val="4A6782"/>
            <w:sz w:val="20"/>
          </w:rPr>
          <w:t>FileInputStream</w:t>
        </w:r>
      </w:hyperlink>
      <w:r w:rsidR="002821B8">
        <w:rPr>
          <w:rStyle w:val="Hyperlien"/>
          <w:rFonts w:ascii="&amp;quot" w:hAnsi="&amp;quot"/>
          <w:b/>
          <w:bCs/>
          <w:color w:val="4A6782"/>
          <w:sz w:val="20"/>
        </w:rPr>
        <w:t xml:space="preserve"> </w:t>
      </w:r>
      <w:r w:rsidR="00E91754">
        <w:t>en ouvrant le fichier dont le chemin est passé en paramètre au constr</w:t>
      </w:r>
      <w:r w:rsidR="005005A4">
        <w:t>u</w:t>
      </w:r>
      <w:r w:rsidR="00E91754">
        <w:t>cteur :</w:t>
      </w:r>
    </w:p>
    <w:p w14:paraId="20D16797" w14:textId="77777777" w:rsidR="00CA3A27" w:rsidRPr="00C50856" w:rsidRDefault="00CA3A27" w:rsidP="00CA3A27">
      <w:pPr>
        <w:pStyle w:val="codeCompact"/>
        <w:rPr>
          <w:sz w:val="16"/>
          <w:szCs w:val="16"/>
          <w:lang w:val="en-CA"/>
        </w:rPr>
      </w:pPr>
      <w:r w:rsidRPr="0056767D">
        <w:rPr>
          <w:sz w:val="16"/>
          <w:szCs w:val="16"/>
        </w:rPr>
        <w:t xml:space="preserve">            </w:t>
      </w:r>
      <w:r w:rsidRPr="00C50856">
        <w:rPr>
          <w:sz w:val="16"/>
          <w:szCs w:val="16"/>
          <w:lang w:val="en-CA"/>
        </w:rPr>
        <w:t xml:space="preserve">unFichier = </w:t>
      </w:r>
    </w:p>
    <w:p w14:paraId="1C7FD789" w14:textId="7DBB2FE3" w:rsidR="00CA3A27" w:rsidRPr="00C50856" w:rsidRDefault="00CA3A27" w:rsidP="00CA3A27">
      <w:pPr>
        <w:pStyle w:val="codeCompact"/>
        <w:rPr>
          <w:sz w:val="16"/>
          <w:szCs w:val="16"/>
          <w:lang w:val="en-CA"/>
        </w:rPr>
      </w:pPr>
      <w:r w:rsidRPr="00C50856">
        <w:rPr>
          <w:sz w:val="16"/>
          <w:szCs w:val="16"/>
          <w:lang w:val="en-CA"/>
        </w:rPr>
        <w:t>new FileInputStream("Fichier1.txt");</w:t>
      </w:r>
    </w:p>
    <w:p w14:paraId="0B448EFF" w14:textId="06692BFC" w:rsidR="006F7515" w:rsidRPr="00C50856" w:rsidRDefault="007E66E1" w:rsidP="005005A4">
      <w:pPr>
        <w:pStyle w:val="Corpsdetexte"/>
        <w:rPr>
          <w:rFonts w:ascii="Courier New" w:hAnsi="Courier New" w:cs="Courier New"/>
          <w:sz w:val="16"/>
          <w:szCs w:val="16"/>
          <w:lang w:val="en-CA"/>
        </w:rPr>
      </w:pPr>
      <w:r w:rsidRPr="00C50856">
        <w:rPr>
          <w:rFonts w:ascii="Courier New" w:hAnsi="Courier New" w:cs="Courier New"/>
          <w:sz w:val="16"/>
          <w:szCs w:val="16"/>
          <w:lang w:val="en-CA"/>
        </w:rPr>
        <w:t xml:space="preserve"> </w:t>
      </w:r>
    </w:p>
    <w:p w14:paraId="6375C1CD" w14:textId="29D560FC" w:rsidR="007E66E1" w:rsidRDefault="007E66E1" w:rsidP="007E66E1">
      <w:pPr>
        <w:pStyle w:val="Corpsdetexte"/>
      </w:pPr>
      <w:r>
        <w:t xml:space="preserve">Si le fichier est inexistant, une exception est levée. Le constructeur de la classe </w:t>
      </w:r>
      <w:hyperlink r:id="rId482" w:tooltip="class in java.io" w:history="1">
        <w:r>
          <w:rPr>
            <w:rStyle w:val="Hyperlien"/>
            <w:rFonts w:ascii="&amp;quot" w:hAnsi="&amp;quot"/>
            <w:b/>
            <w:bCs/>
            <w:color w:val="4A6782"/>
            <w:sz w:val="20"/>
          </w:rPr>
          <w:t>FileInputStream</w:t>
        </w:r>
      </w:hyperlink>
      <w:r>
        <w:t xml:space="preserve"> retourne une référence à un objet qui représente le fichier</w:t>
      </w:r>
      <w:r>
        <w:rPr>
          <w:rStyle w:val="Appelnotedebasdep"/>
        </w:rPr>
        <w:footnoteReference w:id="28"/>
      </w:r>
      <w:r>
        <w:t xml:space="preserve">. Ainsi la variable </w:t>
      </w:r>
      <w:r>
        <w:rPr>
          <w:i/>
        </w:rPr>
        <w:t>unFichier</w:t>
      </w:r>
      <w:r>
        <w:t xml:space="preserve"> est par la suite utilisée pour faire référence au fichier comme dans :</w:t>
      </w:r>
    </w:p>
    <w:p w14:paraId="3798BB3A" w14:textId="77777777" w:rsidR="007E66E1" w:rsidRDefault="007E66E1" w:rsidP="007E66E1">
      <w:pPr>
        <w:pStyle w:val="CodeJava"/>
      </w:pPr>
      <w:r>
        <w:t>unOctet = unFichier.read()</w:t>
      </w:r>
    </w:p>
    <w:p w14:paraId="79536D2B" w14:textId="77777777" w:rsidR="007E66E1" w:rsidRDefault="007E66E1" w:rsidP="007E66E1">
      <w:pPr>
        <w:pStyle w:val="Corpsdetexte"/>
      </w:pPr>
    </w:p>
    <w:p w14:paraId="1090074E" w14:textId="077B9934" w:rsidR="007E66E1" w:rsidRDefault="007E66E1" w:rsidP="007E66E1">
      <w:pPr>
        <w:pStyle w:val="Corpsdetexte"/>
      </w:pPr>
      <w:r>
        <w:t xml:space="preserve">La méthode </w:t>
      </w:r>
      <w:hyperlink r:id="rId483" w:anchor="read--" w:history="1">
        <w:r w:rsidR="00C71206">
          <w:rPr>
            <w:rStyle w:val="Hyperlien"/>
            <w:rFonts w:ascii="&amp;quot" w:hAnsi="&amp;quot"/>
            <w:b/>
            <w:bCs/>
            <w:color w:val="4A6782"/>
            <w:sz w:val="21"/>
            <w:szCs w:val="21"/>
          </w:rPr>
          <w:t>read</w:t>
        </w:r>
      </w:hyperlink>
      <w:r w:rsidR="00C71206">
        <w:rPr>
          <w:rFonts w:ascii="DejaVu Sans Mono" w:hAnsi="DejaVu Sans Mono"/>
          <w:color w:val="353833"/>
          <w:sz w:val="21"/>
          <w:szCs w:val="21"/>
        </w:rPr>
        <w:t xml:space="preserve">() </w:t>
      </w:r>
      <w:r>
        <w:t xml:space="preserve">de la classe </w:t>
      </w:r>
      <w:hyperlink r:id="rId484" w:tooltip="class in java.io" w:history="1">
        <w:r>
          <w:rPr>
            <w:rStyle w:val="Hyperlien"/>
            <w:rFonts w:ascii="&amp;quot" w:hAnsi="&amp;quot"/>
            <w:b/>
            <w:bCs/>
            <w:color w:val="4A6782"/>
            <w:sz w:val="20"/>
          </w:rPr>
          <w:t>FileInputStream</w:t>
        </w:r>
      </w:hyperlink>
      <w:r>
        <w:t xml:space="preserve"> retourne le prochain octet lu sous forme d’un entier. Pour lire tous les octets du fichier un par un, la lecture est incluse dans une boucle. Le fichier apparaît ainsi au programme comme un flux d’octets. Par convention, lorsque la fin du fichier est atteinte, la valeur –1 est retournée</w:t>
      </w:r>
      <w:r>
        <w:rPr>
          <w:rStyle w:val="Appelnotedebasdep"/>
        </w:rPr>
        <w:footnoteReference w:id="29"/>
      </w:r>
      <w:r>
        <w:t xml:space="preserve"> par </w:t>
      </w:r>
      <w:hyperlink r:id="rId485" w:anchor="read--" w:history="1">
        <w:r w:rsidR="00C71206">
          <w:rPr>
            <w:rStyle w:val="Hyperlien"/>
            <w:rFonts w:ascii="&amp;quot" w:hAnsi="&amp;quot"/>
            <w:b/>
            <w:bCs/>
            <w:color w:val="4A6782"/>
            <w:sz w:val="21"/>
            <w:szCs w:val="21"/>
          </w:rPr>
          <w:t>read</w:t>
        </w:r>
      </w:hyperlink>
      <w:r w:rsidR="00C71206">
        <w:rPr>
          <w:rFonts w:ascii="DejaVu Sans Mono" w:hAnsi="DejaVu Sans Mono"/>
          <w:color w:val="353833"/>
          <w:sz w:val="21"/>
          <w:szCs w:val="21"/>
        </w:rPr>
        <w:t>()</w:t>
      </w:r>
      <w:r>
        <w:t xml:space="preserve">. La boucle incrémente le compteur </w:t>
      </w:r>
      <w:r>
        <w:rPr>
          <w:i/>
        </w:rPr>
        <w:t>compteurOctet</w:t>
      </w:r>
      <w:r>
        <w:t xml:space="preserve"> à chacune des itérations.</w:t>
      </w:r>
    </w:p>
    <w:p w14:paraId="0074F868" w14:textId="455776C4" w:rsidR="007E66E1" w:rsidRDefault="007E66E1" w:rsidP="007E66E1">
      <w:pPr>
        <w:pStyle w:val="Corpsdetexte"/>
      </w:pPr>
      <w:r>
        <w:t xml:space="preserve">Enfin, la méthode </w:t>
      </w:r>
      <w:hyperlink r:id="rId486" w:anchor="close--" w:history="1">
        <w:r w:rsidR="00E64C97">
          <w:rPr>
            <w:rStyle w:val="Hyperlien"/>
            <w:rFonts w:ascii="&amp;quot" w:hAnsi="&amp;quot"/>
            <w:b/>
            <w:bCs/>
            <w:color w:val="4A6782"/>
            <w:sz w:val="21"/>
            <w:szCs w:val="21"/>
          </w:rPr>
          <w:t>close</w:t>
        </w:r>
      </w:hyperlink>
      <w:r w:rsidR="00E64C97">
        <w:rPr>
          <w:rFonts w:ascii="DejaVu Sans Mono" w:hAnsi="DejaVu Sans Mono"/>
          <w:color w:val="353833"/>
          <w:sz w:val="21"/>
          <w:szCs w:val="21"/>
        </w:rPr>
        <w:t xml:space="preserve">() </w:t>
      </w:r>
      <w:r>
        <w:t>ferme le fichier :</w:t>
      </w:r>
    </w:p>
    <w:p w14:paraId="226A62AF" w14:textId="77777777" w:rsidR="007E66E1" w:rsidRDefault="007E66E1" w:rsidP="007E66E1">
      <w:pPr>
        <w:pStyle w:val="CodeJava"/>
      </w:pPr>
      <w:r>
        <w:t>unFichier.close();</w:t>
      </w:r>
    </w:p>
    <w:p w14:paraId="66589031" w14:textId="77777777" w:rsidR="007E66E1" w:rsidRDefault="007E66E1" w:rsidP="007E66E1">
      <w:pPr>
        <w:pStyle w:val="Corpsdetexte"/>
      </w:pPr>
    </w:p>
    <w:p w14:paraId="2005E1DB" w14:textId="3E7FC84F" w:rsidR="007E66E1" w:rsidRDefault="007E66E1" w:rsidP="007E66E1">
      <w:pPr>
        <w:pStyle w:val="Corpsdetexte"/>
      </w:pPr>
      <w:r>
        <w:t>Après avoir fermé le fichier, les ressources associées sont libérées et le fichier n’est plus accessible par le programme.</w:t>
      </w:r>
    </w:p>
    <w:p w14:paraId="47345AA3" w14:textId="16F98DBA" w:rsidR="002975C4" w:rsidRDefault="002975C4" w:rsidP="007E66E1">
      <w:pPr>
        <w:pStyle w:val="Corpsdetexte"/>
      </w:pPr>
      <w:r w:rsidRPr="000D4989">
        <w:rPr>
          <w:b/>
        </w:rPr>
        <w:t>Exercice</w:t>
      </w:r>
      <w:r>
        <w:t xml:space="preserve">. Comptez le nombre d’occurrences de la lettre </w:t>
      </w:r>
      <w:r w:rsidR="007127B3">
        <w:t>« a » dans le fichier.</w:t>
      </w:r>
    </w:p>
    <w:p w14:paraId="7EBEC4D9" w14:textId="212A29D8" w:rsidR="001C6E1B" w:rsidRDefault="009C3DDA" w:rsidP="007E66E1">
      <w:pPr>
        <w:pStyle w:val="Corpsdetexte"/>
      </w:pPr>
      <w:r>
        <w:t xml:space="preserve">L’exemple suivant </w:t>
      </w:r>
      <w:r w:rsidR="00D97946">
        <w:t>étend l’exemple de lecture d’un fichier en écrivant les octets lus dans un nouveau fichier</w:t>
      </w:r>
      <w:r w:rsidR="004D2932">
        <w:t>.</w:t>
      </w:r>
    </w:p>
    <w:p w14:paraId="7AFC7528" w14:textId="15D19ACF" w:rsidR="00B759A2" w:rsidRDefault="001C6E1B" w:rsidP="006D7BD3">
      <w:pPr>
        <w:pStyle w:val="Corpsdetexte"/>
        <w:keepNext/>
        <w:keepLines/>
      </w:pPr>
      <w:r w:rsidRPr="004B7FAD">
        <w:rPr>
          <w:b/>
        </w:rPr>
        <w:lastRenderedPageBreak/>
        <w:t>Exemple</w:t>
      </w:r>
      <w:r>
        <w:t xml:space="preserve">. </w:t>
      </w:r>
    </w:p>
    <w:p w14:paraId="252CBD09" w14:textId="4BB05226" w:rsidR="000126F7" w:rsidRDefault="00000000" w:rsidP="006D7BD3">
      <w:pPr>
        <w:pStyle w:val="Corpsdetexte"/>
        <w:keepNext/>
        <w:keepLines/>
      </w:pPr>
      <w:hyperlink r:id="rId487" w:history="1">
        <w:r w:rsidR="00D307AF">
          <w:rPr>
            <w:rStyle w:val="Hyperlien"/>
            <w:rFonts w:ascii="Segoe UI" w:hAnsi="Segoe UI" w:cs="Segoe UI"/>
            <w:b/>
            <w:bCs/>
            <w:color w:val="0366D6"/>
          </w:rPr>
          <w:t>JavaPasAPas</w:t>
        </w:r>
      </w:hyperlink>
      <w:r w:rsidR="00D307AF">
        <w:rPr>
          <w:rStyle w:val="separator"/>
          <w:rFonts w:ascii="Segoe UI" w:hAnsi="Segoe UI" w:cs="Segoe UI"/>
          <w:color w:val="586069"/>
        </w:rPr>
        <w:t>/</w:t>
      </w:r>
      <w:r w:rsidR="00C50856">
        <w:rPr>
          <w:rStyle w:val="lev"/>
          <w:rFonts w:ascii="Segoe UI" w:hAnsi="Segoe UI" w:cs="Segoe UI"/>
          <w:color w:val="24292E"/>
        </w:rPr>
        <w:t>chapitre_9/C</w:t>
      </w:r>
      <w:r w:rsidR="00D307AF">
        <w:rPr>
          <w:rStyle w:val="lev"/>
          <w:rFonts w:ascii="Segoe UI" w:hAnsi="Segoe UI" w:cs="Segoe UI"/>
          <w:color w:val="24292E"/>
        </w:rPr>
        <w:t>opierFichier.java</w:t>
      </w:r>
    </w:p>
    <w:p w14:paraId="175565E6" w14:textId="77777777" w:rsidR="00C50856" w:rsidRPr="00C50856" w:rsidRDefault="00C50856" w:rsidP="00C50856">
      <w:pPr>
        <w:pStyle w:val="Code"/>
        <w:rPr>
          <w:color w:val="000000"/>
          <w:lang w:eastAsia="zh-CN"/>
        </w:rPr>
      </w:pPr>
      <w:r w:rsidRPr="00C50856">
        <w:rPr>
          <w:lang w:eastAsia="zh-CN"/>
        </w:rPr>
        <w:t>/* Copier un fichier octet par octet */</w:t>
      </w:r>
    </w:p>
    <w:p w14:paraId="4232E0AD" w14:textId="77777777" w:rsidR="00C50856" w:rsidRPr="00C50856" w:rsidRDefault="00C50856" w:rsidP="00C50856">
      <w:pPr>
        <w:pStyle w:val="Code"/>
        <w:rPr>
          <w:color w:val="000000"/>
          <w:lang w:eastAsia="zh-CN"/>
        </w:rPr>
      </w:pPr>
    </w:p>
    <w:p w14:paraId="34E22890" w14:textId="77777777" w:rsidR="00C50856" w:rsidRPr="009A50DE" w:rsidRDefault="00C50856" w:rsidP="00C50856">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633ADC60" w14:textId="77777777" w:rsidR="00C50856" w:rsidRPr="009A50DE" w:rsidRDefault="00C50856" w:rsidP="00C50856">
      <w:pPr>
        <w:pStyle w:val="Code"/>
        <w:rPr>
          <w:color w:val="000000"/>
          <w:lang w:val="en-CA" w:eastAsia="zh-CN"/>
        </w:rPr>
      </w:pPr>
    </w:p>
    <w:p w14:paraId="64253453" w14:textId="77777777" w:rsidR="00C50856" w:rsidRPr="009A50DE" w:rsidRDefault="00C50856" w:rsidP="00C50856">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CopierFichier </w:t>
      </w:r>
      <w:r w:rsidRPr="009A50DE">
        <w:rPr>
          <w:color w:val="800080"/>
          <w:lang w:val="en-CA" w:eastAsia="zh-CN"/>
        </w:rPr>
        <w:t>{</w:t>
      </w:r>
    </w:p>
    <w:p w14:paraId="0255521C"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E3BBC9D"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unOctet</w:t>
      </w:r>
      <w:r w:rsidRPr="009A50DE">
        <w:rPr>
          <w:color w:val="800080"/>
          <w:lang w:val="en-CA" w:eastAsia="zh-CN"/>
        </w:rPr>
        <w:t>;</w:t>
      </w:r>
    </w:p>
    <w:p w14:paraId="74BF8E9A"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FileInputStream</w:t>
      </w:r>
      <w:r w:rsidRPr="009A50DE">
        <w:rPr>
          <w:color w:val="000000"/>
          <w:lang w:val="en-CA" w:eastAsia="zh-CN"/>
        </w:rPr>
        <w:t xml:space="preserve"> unFileInputStream</w:t>
      </w:r>
      <w:r w:rsidRPr="009A50DE">
        <w:rPr>
          <w:color w:val="800080"/>
          <w:lang w:val="en-CA" w:eastAsia="zh-CN"/>
        </w:rPr>
        <w:t>;</w:t>
      </w:r>
    </w:p>
    <w:p w14:paraId="73CEAA4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FileOutputStream</w:t>
      </w:r>
      <w:r w:rsidRPr="009A50DE">
        <w:rPr>
          <w:color w:val="000000"/>
          <w:lang w:val="en-CA" w:eastAsia="zh-CN"/>
        </w:rPr>
        <w:t xml:space="preserve"> unFileOutputStream</w:t>
      </w:r>
      <w:r w:rsidRPr="009A50DE">
        <w:rPr>
          <w:color w:val="800080"/>
          <w:lang w:val="en-CA" w:eastAsia="zh-CN"/>
        </w:rPr>
        <w:t>;</w:t>
      </w:r>
    </w:p>
    <w:p w14:paraId="5A68054B" w14:textId="77777777" w:rsidR="00C50856" w:rsidRPr="00C50856" w:rsidRDefault="00C50856" w:rsidP="00C50856">
      <w:pPr>
        <w:pStyle w:val="Code"/>
        <w:rPr>
          <w:color w:val="000000"/>
          <w:lang w:val="en-CA" w:eastAsia="zh-CN"/>
        </w:rPr>
      </w:pPr>
      <w:r w:rsidRPr="009A50DE">
        <w:rPr>
          <w:color w:val="000000"/>
          <w:lang w:val="en-CA"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639FE66F" w14:textId="77777777" w:rsidR="00C50856" w:rsidRPr="00C50856" w:rsidRDefault="00C50856" w:rsidP="00C50856">
      <w:pPr>
        <w:pStyle w:val="Code"/>
        <w:rPr>
          <w:color w:val="000000"/>
          <w:lang w:val="en-CA" w:eastAsia="zh-CN"/>
        </w:rPr>
      </w:pPr>
      <w:r w:rsidRPr="00C50856">
        <w:rPr>
          <w:color w:val="000000"/>
          <w:lang w:val="en-CA" w:eastAsia="zh-CN"/>
        </w:rPr>
        <w:t xml:space="preserve">      unFileInputStream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FileInputStream</w:t>
      </w:r>
      <w:r w:rsidRPr="00C50856">
        <w:rPr>
          <w:color w:val="808030"/>
          <w:lang w:val="en-CA" w:eastAsia="zh-CN"/>
        </w:rPr>
        <w:t>(</w:t>
      </w:r>
      <w:r w:rsidRPr="00C50856">
        <w:rPr>
          <w:color w:val="0000E6"/>
          <w:lang w:val="en-CA" w:eastAsia="zh-CN"/>
        </w:rPr>
        <w:t>"Fichier1.txt"</w:t>
      </w:r>
      <w:r w:rsidRPr="00C50856">
        <w:rPr>
          <w:color w:val="808030"/>
          <w:lang w:val="en-CA" w:eastAsia="zh-CN"/>
        </w:rPr>
        <w:t>)</w:t>
      </w:r>
      <w:r w:rsidRPr="00C50856">
        <w:rPr>
          <w:color w:val="800080"/>
          <w:lang w:val="en-CA" w:eastAsia="zh-CN"/>
        </w:rPr>
        <w:t>;</w:t>
      </w:r>
    </w:p>
    <w:p w14:paraId="08582883" w14:textId="77777777" w:rsidR="00C50856" w:rsidRPr="00C50856" w:rsidRDefault="00C50856" w:rsidP="00C50856">
      <w:pPr>
        <w:pStyle w:val="Code"/>
        <w:rPr>
          <w:color w:val="000000"/>
          <w:lang w:val="en-CA" w:eastAsia="zh-CN"/>
        </w:rPr>
      </w:pPr>
      <w:r w:rsidRPr="00C50856">
        <w:rPr>
          <w:color w:val="000000"/>
          <w:lang w:val="en-CA" w:eastAsia="zh-CN"/>
        </w:rPr>
        <w:t xml:space="preserve">      unFileOutputStream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FileOutputStream</w:t>
      </w:r>
      <w:r w:rsidRPr="00C50856">
        <w:rPr>
          <w:color w:val="808030"/>
          <w:lang w:val="en-CA" w:eastAsia="zh-CN"/>
        </w:rPr>
        <w:t>(</w:t>
      </w:r>
      <w:r w:rsidRPr="00C50856">
        <w:rPr>
          <w:color w:val="0000E6"/>
          <w:lang w:val="en-CA" w:eastAsia="zh-CN"/>
        </w:rPr>
        <w:t>"Fichier2.txt"</w:t>
      </w:r>
      <w:r w:rsidRPr="00C50856">
        <w:rPr>
          <w:color w:val="808030"/>
          <w:lang w:val="en-CA" w:eastAsia="zh-CN"/>
        </w:rPr>
        <w:t>)</w:t>
      </w:r>
      <w:r w:rsidRPr="00C50856">
        <w:rPr>
          <w:color w:val="800080"/>
          <w:lang w:val="en-CA" w:eastAsia="zh-CN"/>
        </w:rPr>
        <w:t>;</w:t>
      </w:r>
    </w:p>
    <w:p w14:paraId="3916EA8E"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while</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unOctet </w:t>
      </w:r>
      <w:r w:rsidRPr="00C50856">
        <w:rPr>
          <w:color w:val="808030"/>
          <w:lang w:val="en-CA" w:eastAsia="zh-CN"/>
        </w:rPr>
        <w:t>=</w:t>
      </w:r>
      <w:r w:rsidRPr="00C50856">
        <w:rPr>
          <w:color w:val="000000"/>
          <w:lang w:val="en-CA" w:eastAsia="zh-CN"/>
        </w:rPr>
        <w:t xml:space="preserve"> unFileInputStream</w:t>
      </w:r>
      <w:r w:rsidRPr="00C50856">
        <w:rPr>
          <w:color w:val="808030"/>
          <w:lang w:val="en-CA" w:eastAsia="zh-CN"/>
        </w:rPr>
        <w:t>.</w:t>
      </w:r>
      <w:r w:rsidRPr="00C50856">
        <w:rPr>
          <w:color w:val="000000"/>
          <w:lang w:val="en-CA" w:eastAsia="zh-CN"/>
        </w:rPr>
        <w:t>read</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008C00"/>
          <w:lang w:val="en-CA" w:eastAsia="zh-CN"/>
        </w:rPr>
        <w:t>1</w:t>
      </w:r>
      <w:r w:rsidRPr="00C50856">
        <w:rPr>
          <w:color w:val="808030"/>
          <w:lang w:val="en-CA" w:eastAsia="zh-CN"/>
        </w:rPr>
        <w:t>)</w:t>
      </w:r>
      <w:r w:rsidRPr="00C50856">
        <w:rPr>
          <w:color w:val="000000"/>
          <w:lang w:val="en-CA" w:eastAsia="zh-CN"/>
        </w:rPr>
        <w:t xml:space="preserve"> unFileOutputStream</w:t>
      </w:r>
      <w:r w:rsidRPr="00C50856">
        <w:rPr>
          <w:color w:val="808030"/>
          <w:lang w:val="en-CA" w:eastAsia="zh-CN"/>
        </w:rPr>
        <w:t>.</w:t>
      </w:r>
      <w:r w:rsidRPr="00C50856">
        <w:rPr>
          <w:color w:val="000000"/>
          <w:lang w:val="en-CA" w:eastAsia="zh-CN"/>
        </w:rPr>
        <w:t>write</w:t>
      </w:r>
      <w:r w:rsidRPr="00C50856">
        <w:rPr>
          <w:color w:val="808030"/>
          <w:lang w:val="en-CA" w:eastAsia="zh-CN"/>
        </w:rPr>
        <w:t>(</w:t>
      </w:r>
      <w:r w:rsidRPr="00C50856">
        <w:rPr>
          <w:color w:val="000000"/>
          <w:lang w:val="en-CA" w:eastAsia="zh-CN"/>
        </w:rPr>
        <w:t>unOctet</w:t>
      </w:r>
      <w:r w:rsidRPr="00C50856">
        <w:rPr>
          <w:color w:val="808030"/>
          <w:lang w:val="en-CA" w:eastAsia="zh-CN"/>
        </w:rPr>
        <w:t>)</w:t>
      </w:r>
      <w:r w:rsidRPr="00C50856">
        <w:rPr>
          <w:color w:val="800080"/>
          <w:lang w:val="en-CA" w:eastAsia="zh-CN"/>
        </w:rPr>
        <w:t>;</w:t>
      </w:r>
    </w:p>
    <w:p w14:paraId="3F310F92" w14:textId="77777777" w:rsidR="00C50856" w:rsidRPr="00C50856" w:rsidRDefault="00C50856" w:rsidP="00C50856">
      <w:pPr>
        <w:pStyle w:val="Code"/>
        <w:rPr>
          <w:color w:val="000000"/>
          <w:lang w:val="en-CA" w:eastAsia="zh-CN"/>
        </w:rPr>
      </w:pPr>
      <w:r w:rsidRPr="00C50856">
        <w:rPr>
          <w:color w:val="000000"/>
          <w:lang w:val="en-CA" w:eastAsia="zh-CN"/>
        </w:rPr>
        <w:t xml:space="preserve">      unFileInputStream</w:t>
      </w:r>
      <w:r w:rsidRPr="00C50856">
        <w:rPr>
          <w:color w:val="808030"/>
          <w:lang w:val="en-CA" w:eastAsia="zh-CN"/>
        </w:rPr>
        <w:t>.</w:t>
      </w:r>
      <w:r w:rsidRPr="00C50856">
        <w:rPr>
          <w:color w:val="000000"/>
          <w:lang w:val="en-CA" w:eastAsia="zh-CN"/>
        </w:rPr>
        <w:t>close</w:t>
      </w:r>
      <w:r w:rsidRPr="00C50856">
        <w:rPr>
          <w:color w:val="808030"/>
          <w:lang w:val="en-CA" w:eastAsia="zh-CN"/>
        </w:rPr>
        <w:t>()</w:t>
      </w:r>
      <w:r w:rsidRPr="00C50856">
        <w:rPr>
          <w:color w:val="800080"/>
          <w:lang w:val="en-CA" w:eastAsia="zh-CN"/>
        </w:rPr>
        <w:t>;</w:t>
      </w:r>
    </w:p>
    <w:p w14:paraId="582F208A" w14:textId="77777777" w:rsidR="00C50856" w:rsidRPr="00C50856" w:rsidRDefault="00C50856" w:rsidP="00C50856">
      <w:pPr>
        <w:pStyle w:val="Code"/>
        <w:rPr>
          <w:color w:val="000000"/>
          <w:lang w:val="en-CA" w:eastAsia="zh-CN"/>
        </w:rPr>
      </w:pPr>
      <w:r w:rsidRPr="00C50856">
        <w:rPr>
          <w:color w:val="000000"/>
          <w:lang w:val="en-CA" w:eastAsia="zh-CN"/>
        </w:rPr>
        <w:t xml:space="preserve">      unFileOutputStream</w:t>
      </w:r>
      <w:r w:rsidRPr="00C50856">
        <w:rPr>
          <w:color w:val="808030"/>
          <w:lang w:val="en-CA" w:eastAsia="zh-CN"/>
        </w:rPr>
        <w:t>.</w:t>
      </w:r>
      <w:r w:rsidRPr="00C50856">
        <w:rPr>
          <w:color w:val="000000"/>
          <w:lang w:val="en-CA" w:eastAsia="zh-CN"/>
        </w:rPr>
        <w:t>close</w:t>
      </w:r>
      <w:r w:rsidRPr="00C50856">
        <w:rPr>
          <w:color w:val="808030"/>
          <w:lang w:val="en-CA" w:eastAsia="zh-CN"/>
        </w:rPr>
        <w:t>()</w:t>
      </w:r>
      <w:r w:rsidRPr="00C50856">
        <w:rPr>
          <w:color w:val="800080"/>
          <w:lang w:val="en-CA" w:eastAsia="zh-CN"/>
        </w:rPr>
        <w:t>;</w:t>
      </w:r>
    </w:p>
    <w:p w14:paraId="2300396F"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color w:val="800080"/>
          <w:lang w:val="en-CA" w:eastAsia="zh-CN"/>
        </w:rPr>
        <w:t>}</w:t>
      </w:r>
      <w:r w:rsidRPr="00C50856">
        <w:rPr>
          <w:color w:val="000000"/>
          <w:lang w:val="en-CA" w:eastAsia="zh-CN"/>
        </w:rPr>
        <w:t xml:space="preserve"> </w:t>
      </w:r>
      <w:r w:rsidRPr="00C50856">
        <w:rPr>
          <w:b/>
          <w:bCs/>
          <w:color w:val="800000"/>
          <w:lang w:val="en-CA" w:eastAsia="zh-CN"/>
        </w:rPr>
        <w:t>catch</w:t>
      </w:r>
      <w:r w:rsidRPr="00C50856">
        <w:rPr>
          <w:color w:val="000000"/>
          <w:lang w:val="en-CA" w:eastAsia="zh-CN"/>
        </w:rPr>
        <w:t xml:space="preserve"> </w:t>
      </w:r>
      <w:r w:rsidRPr="00C50856">
        <w:rPr>
          <w:color w:val="808030"/>
          <w:lang w:val="en-CA" w:eastAsia="zh-CN"/>
        </w:rPr>
        <w:t>(</w:t>
      </w:r>
      <w:r w:rsidRPr="00C50856">
        <w:rPr>
          <w:b/>
          <w:bCs/>
          <w:color w:val="BB7977"/>
          <w:lang w:val="en-CA" w:eastAsia="zh-CN"/>
        </w:rPr>
        <w:t>IOException</w:t>
      </w:r>
      <w:r w:rsidRPr="00C50856">
        <w:rPr>
          <w:color w:val="000000"/>
          <w:lang w:val="en-CA" w:eastAsia="zh-CN"/>
        </w:rPr>
        <w:t xml:space="preserve"> e</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5AA80EFF"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System</w:t>
      </w:r>
      <w:r w:rsidRPr="00C50856">
        <w:rPr>
          <w:color w:val="808030"/>
          <w:lang w:val="en-CA" w:eastAsia="zh-CN"/>
        </w:rPr>
        <w:t>.</w:t>
      </w:r>
      <w:r w:rsidRPr="00C50856">
        <w:rPr>
          <w:color w:val="000000"/>
          <w:lang w:val="en-CA" w:eastAsia="zh-CN"/>
        </w:rPr>
        <w:t>err</w:t>
      </w:r>
      <w:r w:rsidRPr="00C50856">
        <w:rPr>
          <w:color w:val="808030"/>
          <w:lang w:val="en-CA" w:eastAsia="zh-CN"/>
        </w:rPr>
        <w:t>.</w:t>
      </w:r>
      <w:r w:rsidRPr="00C50856">
        <w:rPr>
          <w:color w:val="000000"/>
          <w:lang w:val="en-CA" w:eastAsia="zh-CN"/>
        </w:rPr>
        <w:t>println</w:t>
      </w:r>
      <w:r w:rsidRPr="00C50856">
        <w:rPr>
          <w:color w:val="808030"/>
          <w:lang w:val="en-CA" w:eastAsia="zh-CN"/>
        </w:rPr>
        <w:t>(</w:t>
      </w:r>
      <w:r w:rsidRPr="00C50856">
        <w:rPr>
          <w:color w:val="0000E6"/>
          <w:lang w:val="en-CA" w:eastAsia="zh-CN"/>
        </w:rPr>
        <w:t>"Exception</w:t>
      </w:r>
      <w:r w:rsidRPr="00C50856">
        <w:rPr>
          <w:color w:val="0F69FF"/>
          <w:lang w:val="en-CA" w:eastAsia="zh-CN"/>
        </w:rPr>
        <w:t>\n</w:t>
      </w:r>
      <w:r w:rsidRPr="00C50856">
        <w:rPr>
          <w:color w:val="0000E6"/>
          <w:lang w:val="en-CA" w:eastAsia="zh-CN"/>
        </w:rPr>
        <w:t>"</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 e</w:t>
      </w:r>
      <w:r w:rsidRPr="00C50856">
        <w:rPr>
          <w:color w:val="808030"/>
          <w:lang w:val="en-CA" w:eastAsia="zh-CN"/>
        </w:rPr>
        <w:t>.</w:t>
      </w:r>
      <w:r w:rsidRPr="00C50856">
        <w:rPr>
          <w:color w:val="000000"/>
          <w:lang w:val="en-CA" w:eastAsia="zh-CN"/>
        </w:rPr>
        <w:t>toString</w:t>
      </w:r>
      <w:r w:rsidRPr="00C50856">
        <w:rPr>
          <w:color w:val="808030"/>
          <w:lang w:val="en-CA" w:eastAsia="zh-CN"/>
        </w:rPr>
        <w:t>())</w:t>
      </w:r>
      <w:r w:rsidRPr="00C50856">
        <w:rPr>
          <w:color w:val="800080"/>
          <w:lang w:val="en-CA" w:eastAsia="zh-CN"/>
        </w:rPr>
        <w:t>;</w:t>
      </w:r>
    </w:p>
    <w:p w14:paraId="7C5424E6" w14:textId="77777777" w:rsidR="00C50856" w:rsidRPr="00D95704" w:rsidRDefault="00C50856" w:rsidP="00C50856">
      <w:pPr>
        <w:pStyle w:val="Code"/>
        <w:rPr>
          <w:color w:val="000000"/>
          <w:lang w:val="fr-FR" w:eastAsia="zh-CN"/>
        </w:rPr>
      </w:pPr>
      <w:r w:rsidRPr="00C50856">
        <w:rPr>
          <w:color w:val="000000"/>
          <w:lang w:val="en-CA" w:eastAsia="zh-CN"/>
        </w:rPr>
        <w:t xml:space="preserve">    </w:t>
      </w:r>
      <w:r w:rsidRPr="00D95704">
        <w:rPr>
          <w:color w:val="800080"/>
          <w:lang w:val="fr-FR" w:eastAsia="zh-CN"/>
        </w:rPr>
        <w:t>}</w:t>
      </w:r>
    </w:p>
    <w:p w14:paraId="43188AB5" w14:textId="77777777" w:rsidR="00C50856" w:rsidRPr="00D95704" w:rsidRDefault="00C50856" w:rsidP="00C50856">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F8E2509" w14:textId="77777777" w:rsidR="00C50856" w:rsidRPr="00D95704" w:rsidRDefault="00C50856" w:rsidP="00C50856">
      <w:pPr>
        <w:pStyle w:val="Code"/>
        <w:rPr>
          <w:color w:val="000000"/>
          <w:lang w:val="fr-FR" w:eastAsia="zh-CN"/>
        </w:rPr>
      </w:pPr>
      <w:r w:rsidRPr="00D95704">
        <w:rPr>
          <w:color w:val="800080"/>
          <w:lang w:val="fr-FR" w:eastAsia="zh-CN"/>
        </w:rPr>
        <w:t>}</w:t>
      </w:r>
    </w:p>
    <w:p w14:paraId="1992ECD7" w14:textId="77777777" w:rsidR="0007258B" w:rsidRPr="00844CA0" w:rsidRDefault="0007258B" w:rsidP="007E66E1">
      <w:pPr>
        <w:pStyle w:val="Corpsdetexte"/>
        <w:rPr>
          <w:lang w:val="fr-CA"/>
        </w:rPr>
      </w:pPr>
    </w:p>
    <w:p w14:paraId="37AD2432" w14:textId="77777777" w:rsidR="00844CA0" w:rsidRPr="00764F60" w:rsidRDefault="00844CA0" w:rsidP="00844CA0">
      <w:pPr>
        <w:pStyle w:val="Corpsdetexte"/>
        <w:rPr>
          <w:lang w:val="fr-CA"/>
        </w:rPr>
      </w:pPr>
      <w:r w:rsidRPr="00764F60">
        <w:rPr>
          <w:lang w:val="fr-CA"/>
        </w:rPr>
        <w:t xml:space="preserve">L'énoncé </w:t>
      </w:r>
    </w:p>
    <w:p w14:paraId="16A2CE6A" w14:textId="19978989" w:rsidR="00844CA0" w:rsidRPr="00C50856" w:rsidRDefault="00844CA0" w:rsidP="00844CA0">
      <w:pPr>
        <w:pStyle w:val="codeCompact"/>
        <w:rPr>
          <w:sz w:val="16"/>
          <w:szCs w:val="16"/>
        </w:rPr>
      </w:pPr>
      <w:r w:rsidRPr="00844CA0">
        <w:rPr>
          <w:sz w:val="16"/>
          <w:szCs w:val="16"/>
          <w:lang w:val="fr-CA"/>
        </w:rPr>
        <w:t xml:space="preserve">       </w:t>
      </w:r>
      <w:r w:rsidRPr="00C50856">
        <w:rPr>
          <w:sz w:val="16"/>
          <w:szCs w:val="16"/>
          <w:highlight w:val="yellow"/>
        </w:rPr>
        <w:t>new FileOutputStream("Fichier2.txt");</w:t>
      </w:r>
    </w:p>
    <w:p w14:paraId="5DC8061B" w14:textId="2161A674" w:rsidR="004D2932" w:rsidRDefault="00844CA0" w:rsidP="00844CA0">
      <w:pPr>
        <w:pStyle w:val="Corpsdetexte"/>
      </w:pPr>
      <w:r>
        <w:t>ouvre le fichier désigné par son chemin en vue de l'écriture. Si le fichier n'existe pas, il est créé. S'il existe déjà, le contenu précédent sera détruit et remplacé par les octets écrits par la suite.</w:t>
      </w:r>
    </w:p>
    <w:p w14:paraId="7E8983A7" w14:textId="5AD469E3" w:rsidR="003A1361" w:rsidRDefault="00514A75" w:rsidP="00844CA0">
      <w:pPr>
        <w:pStyle w:val="Corpsdetexte"/>
      </w:pPr>
      <w:r>
        <w:t>La méthode</w:t>
      </w:r>
      <w:r w:rsidR="00EB16C2">
        <w:t xml:space="preserve"> </w:t>
      </w:r>
      <w:hyperlink r:id="rId488" w:anchor="write-int-" w:history="1">
        <w:r w:rsidR="00EB16C2">
          <w:rPr>
            <w:rStyle w:val="Hyperlien"/>
            <w:rFonts w:ascii="&amp;quot" w:hAnsi="&amp;quot" w:cs="Courier New"/>
            <w:b/>
            <w:bCs/>
            <w:color w:val="4A6782"/>
            <w:sz w:val="21"/>
            <w:szCs w:val="21"/>
          </w:rPr>
          <w:t>write</w:t>
        </w:r>
      </w:hyperlink>
      <w:r w:rsidR="00EB16C2">
        <w:rPr>
          <w:rStyle w:val="CodeHTML"/>
          <w:rFonts w:ascii="&amp;quot" w:hAnsi="&amp;quot"/>
          <w:color w:val="353833"/>
          <w:sz w:val="21"/>
          <w:szCs w:val="21"/>
        </w:rPr>
        <w:t>(int b)</w:t>
      </w:r>
      <w:r w:rsidR="00784B96">
        <w:rPr>
          <w:rStyle w:val="CodeHTML"/>
          <w:rFonts w:ascii="&amp;quot" w:hAnsi="&amp;quot"/>
          <w:color w:val="353833"/>
          <w:sz w:val="21"/>
          <w:szCs w:val="21"/>
        </w:rPr>
        <w:t xml:space="preserve"> de </w:t>
      </w:r>
      <w:r>
        <w:t xml:space="preserve"> </w:t>
      </w:r>
      <w:hyperlink r:id="rId489" w:tooltip="class in java.io" w:history="1">
        <w:r w:rsidR="00552823" w:rsidRPr="00784B96">
          <w:rPr>
            <w:rStyle w:val="Hyperlien"/>
            <w:rFonts w:ascii="&amp;quot" w:hAnsi="&amp;quot"/>
            <w:b/>
            <w:color w:val="4A6782"/>
            <w:sz w:val="20"/>
            <w:szCs w:val="20"/>
          </w:rPr>
          <w:t>FileOutputStream</w:t>
        </w:r>
      </w:hyperlink>
      <w:r w:rsidR="00552823">
        <w:t xml:space="preserve"> </w:t>
      </w:r>
      <w:r>
        <w:t>écrit l’octet lu dans le fichier :</w:t>
      </w:r>
    </w:p>
    <w:p w14:paraId="26F0C65F" w14:textId="77777777" w:rsidR="00E322BD" w:rsidRPr="00620DA7" w:rsidRDefault="00E322BD" w:rsidP="00E322BD">
      <w:pPr>
        <w:pStyle w:val="codeCompact"/>
        <w:rPr>
          <w:sz w:val="16"/>
          <w:szCs w:val="16"/>
          <w:lang w:val="fr-CA"/>
        </w:rPr>
      </w:pPr>
      <w:r w:rsidRPr="00552823">
        <w:rPr>
          <w:sz w:val="16"/>
          <w:szCs w:val="16"/>
          <w:lang w:val="fr-CA"/>
        </w:rPr>
        <w:t xml:space="preserve">                </w:t>
      </w:r>
      <w:r w:rsidRPr="00620DA7">
        <w:rPr>
          <w:sz w:val="16"/>
          <w:szCs w:val="16"/>
          <w:highlight w:val="yellow"/>
          <w:lang w:val="fr-CA"/>
        </w:rPr>
        <w:t>unFileOutputStream.write(unOctet);</w:t>
      </w:r>
    </w:p>
    <w:p w14:paraId="6969F03C" w14:textId="36FAAD9C" w:rsidR="00C17361" w:rsidRDefault="00FC1927" w:rsidP="007E66E1">
      <w:pPr>
        <w:pStyle w:val="Corpsdetexte"/>
      </w:pPr>
      <w:r>
        <w:t>S</w:t>
      </w:r>
      <w:r w:rsidR="00C17361">
        <w:t xml:space="preserve">eul l’octet </w:t>
      </w:r>
      <w:r w:rsidR="00902866">
        <w:t>le moins significatif de l’</w:t>
      </w:r>
      <w:r w:rsidR="00EA5773">
        <w:t>entier</w:t>
      </w:r>
      <w:r w:rsidR="00902866">
        <w:t xml:space="preserve"> est employé</w:t>
      </w:r>
      <w:r w:rsidR="00172A8A">
        <w:t>.</w:t>
      </w:r>
    </w:p>
    <w:p w14:paraId="1CB64E06" w14:textId="740FFF05" w:rsidR="007E66E1" w:rsidRDefault="00C54B78" w:rsidP="00410024">
      <w:pPr>
        <w:pStyle w:val="Titre2"/>
      </w:pPr>
      <w:bookmarkStart w:id="205" w:name="_Toc16917469"/>
      <w:bookmarkStart w:id="206" w:name="_Toc155813927"/>
      <w:r>
        <w:t>F</w:t>
      </w:r>
      <w:r w:rsidR="007E66E1">
        <w:t>ichier binaire (FileOutputStream, FileInputStream)</w:t>
      </w:r>
      <w:bookmarkEnd w:id="205"/>
      <w:bookmarkEnd w:id="206"/>
    </w:p>
    <w:p w14:paraId="18DC1040" w14:textId="4CCE78A2" w:rsidR="007E66E1" w:rsidRDefault="00620DA7" w:rsidP="007E66E1">
      <w:pPr>
        <w:pStyle w:val="Corpsdetexte"/>
      </w:pPr>
      <w:r>
        <w:t>Cette section</w:t>
      </w:r>
      <w:r w:rsidR="007E66E1">
        <w:t xml:space="preserve"> montre comment conserver et récupérer une donnée dans un fichier</w:t>
      </w:r>
      <w:r w:rsidR="00983D11">
        <w:t xml:space="preserve"> en employant les </w:t>
      </w:r>
      <w:r w:rsidR="00C110AC">
        <w:t>opérations au niveau octet</w:t>
      </w:r>
      <w:r w:rsidR="007E66E1">
        <w:t xml:space="preserve">. </w:t>
      </w:r>
    </w:p>
    <w:p w14:paraId="3E88E6AF" w14:textId="6C9793E4" w:rsidR="00A14D72" w:rsidRDefault="00A14D72" w:rsidP="007E66E1">
      <w:pPr>
        <w:pStyle w:val="Corpsdetexte"/>
      </w:pPr>
      <w:r w:rsidRPr="00C110AC">
        <w:rPr>
          <w:b/>
        </w:rPr>
        <w:t>Exemple</w:t>
      </w:r>
      <w:r>
        <w:t xml:space="preserve">. </w:t>
      </w:r>
      <w:r w:rsidR="00FA359A">
        <w:t>Supposons que l’on veuille écrire un nombre entier (</w:t>
      </w:r>
      <w:r w:rsidR="00FA359A">
        <w:rPr>
          <w:i/>
        </w:rPr>
        <w:t>int</w:t>
      </w:r>
      <w:r w:rsidR="00FA359A">
        <w:t xml:space="preserve">) dans un fichier afin de le récupérer par la suite. Malheureusement, la classe </w:t>
      </w:r>
      <w:hyperlink r:id="rId490" w:tooltip="class in java.io" w:history="1">
        <w:r w:rsidR="00FA359A" w:rsidRPr="00784B96">
          <w:rPr>
            <w:rStyle w:val="Hyperlien"/>
            <w:rFonts w:ascii="&amp;quot" w:hAnsi="&amp;quot"/>
            <w:b/>
            <w:color w:val="4A6782"/>
            <w:sz w:val="20"/>
            <w:szCs w:val="20"/>
          </w:rPr>
          <w:t>FileOutputStream</w:t>
        </w:r>
      </w:hyperlink>
      <w:r w:rsidR="00FA359A">
        <w:t xml:space="preserve"> ne permet d’écrire que des octets qui ne sont pas </w:t>
      </w:r>
      <w:r w:rsidR="00FA359A">
        <w:lastRenderedPageBreak/>
        <w:t>interprétés comme des données d’un type de plus haut niveau comme un entier, un réel ou une chaîne de caractères</w:t>
      </w:r>
      <w:r w:rsidR="00FA359A">
        <w:rPr>
          <w:rStyle w:val="Appelnotedebasdep"/>
        </w:rPr>
        <w:footnoteReference w:id="30"/>
      </w:r>
      <w:r w:rsidR="00FA359A">
        <w:t xml:space="preserve">. Comme l’interface est </w:t>
      </w:r>
      <w:r w:rsidR="00FA7EAE">
        <w:t>en termes</w:t>
      </w:r>
      <w:r w:rsidR="00FA359A">
        <w:t xml:space="preserve"> d’octets, il faut d’abord convertir l’entier à écrire sous forme du tableau </w:t>
      </w:r>
      <w:r w:rsidR="00FA359A">
        <w:rPr>
          <w:i/>
        </w:rPr>
        <w:t>tampon</w:t>
      </w:r>
      <w:r w:rsidR="00FA359A">
        <w:t xml:space="preserve"> de quatre octets. Le tableau </w:t>
      </w:r>
      <w:r w:rsidR="00FA359A">
        <w:rPr>
          <w:i/>
        </w:rPr>
        <w:t>tampon</w:t>
      </w:r>
      <w:r w:rsidR="00FA359A">
        <w:t xml:space="preserve"> est ensuite écrit octet par octet par </w:t>
      </w:r>
      <w:r w:rsidR="00FA359A">
        <w:rPr>
          <w:i/>
        </w:rPr>
        <w:t>write</w:t>
      </w:r>
      <w:r w:rsidR="00FA359A">
        <w:t>(</w:t>
      </w:r>
      <w:r w:rsidR="00FA359A">
        <w:rPr>
          <w:i/>
        </w:rPr>
        <w:t>tampon</w:t>
      </w:r>
      <w:r w:rsidR="00FA359A">
        <w:t>).</w:t>
      </w:r>
    </w:p>
    <w:p w14:paraId="6AEFF820" w14:textId="4E452651" w:rsidR="00FA359A" w:rsidRPr="00CB2EA4" w:rsidRDefault="00000000" w:rsidP="007E66E1">
      <w:pPr>
        <w:pStyle w:val="Corpsdetexte"/>
        <w:rPr>
          <w:lang w:val="fr-CA"/>
        </w:rPr>
      </w:pPr>
      <w:hyperlink r:id="rId491" w:history="1">
        <w:r w:rsidR="00CB2EA4">
          <w:rPr>
            <w:rStyle w:val="Hyperlien"/>
            <w:rFonts w:ascii="Segoe UI" w:hAnsi="Segoe UI" w:cs="Segoe UI"/>
            <w:b/>
            <w:bCs/>
            <w:color w:val="0366D6"/>
          </w:rPr>
          <w:t>JavaPasAPas</w:t>
        </w:r>
      </w:hyperlink>
      <w:r w:rsidR="00CB2EA4">
        <w:rPr>
          <w:rStyle w:val="separator"/>
          <w:rFonts w:ascii="Segoe UI" w:hAnsi="Segoe UI" w:cs="Segoe UI"/>
          <w:color w:val="586069"/>
        </w:rPr>
        <w:t>/</w:t>
      </w:r>
      <w:r w:rsidR="00C50856">
        <w:rPr>
          <w:rStyle w:val="lev"/>
          <w:rFonts w:ascii="Segoe UI" w:hAnsi="Segoe UI" w:cs="Segoe UI"/>
          <w:color w:val="24292E"/>
        </w:rPr>
        <w:t>chapitre_9/E</w:t>
      </w:r>
      <w:r w:rsidR="00CB2EA4">
        <w:rPr>
          <w:rStyle w:val="lev"/>
          <w:rFonts w:ascii="Segoe UI" w:hAnsi="Segoe UI" w:cs="Segoe UI"/>
          <w:color w:val="24292E"/>
        </w:rPr>
        <w:t>crireEntierEnOctets.java</w:t>
      </w:r>
    </w:p>
    <w:p w14:paraId="6BDAD100" w14:textId="77777777" w:rsidR="00C50856" w:rsidRPr="00C50856" w:rsidRDefault="00C50856" w:rsidP="00C50856">
      <w:pPr>
        <w:pStyle w:val="Code"/>
        <w:rPr>
          <w:color w:val="000000"/>
          <w:lang w:eastAsia="zh-CN"/>
        </w:rPr>
      </w:pPr>
      <w:r w:rsidRPr="00C50856">
        <w:rPr>
          <w:lang w:eastAsia="zh-CN"/>
        </w:rPr>
        <w:t>/* Creation d'un fichier et écriture d'un entier sous forme d'une suite d'octets dans le fichier */</w:t>
      </w:r>
    </w:p>
    <w:p w14:paraId="4490CD6F" w14:textId="77777777" w:rsidR="00C50856" w:rsidRPr="00C50856" w:rsidRDefault="00C50856" w:rsidP="00C50856">
      <w:pPr>
        <w:pStyle w:val="Code"/>
        <w:rPr>
          <w:color w:val="000000"/>
          <w:lang w:val="en-CA" w:eastAsia="zh-CN"/>
        </w:rPr>
      </w:pPr>
      <w:r w:rsidRPr="00C50856">
        <w:rPr>
          <w:b/>
          <w:bCs/>
          <w:color w:val="800000"/>
          <w:lang w:val="en-CA" w:eastAsia="zh-CN"/>
        </w:rPr>
        <w:t>import</w:t>
      </w:r>
      <w:r w:rsidRPr="00C50856">
        <w:rPr>
          <w:color w:val="004A43"/>
          <w:lang w:val="en-CA" w:eastAsia="zh-CN"/>
        </w:rPr>
        <w:t xml:space="preserve"> java</w:t>
      </w:r>
      <w:r w:rsidRPr="00C50856">
        <w:rPr>
          <w:color w:val="808030"/>
          <w:lang w:val="en-CA" w:eastAsia="zh-CN"/>
        </w:rPr>
        <w:t>.</w:t>
      </w:r>
      <w:r w:rsidRPr="00C50856">
        <w:rPr>
          <w:color w:val="004A43"/>
          <w:lang w:val="en-CA" w:eastAsia="zh-CN"/>
        </w:rPr>
        <w:t>io</w:t>
      </w:r>
      <w:r w:rsidRPr="00C50856">
        <w:rPr>
          <w:color w:val="808030"/>
          <w:lang w:val="en-CA" w:eastAsia="zh-CN"/>
        </w:rPr>
        <w:t>.</w:t>
      </w:r>
      <w:r w:rsidRPr="00C50856">
        <w:rPr>
          <w:b/>
          <w:bCs/>
          <w:color w:val="800000"/>
          <w:lang w:val="en-CA" w:eastAsia="zh-CN"/>
        </w:rPr>
        <w:t>*</w:t>
      </w:r>
      <w:r w:rsidRPr="00C50856">
        <w:rPr>
          <w:color w:val="800080"/>
          <w:lang w:val="en-CA" w:eastAsia="zh-CN"/>
        </w:rPr>
        <w:t>;</w:t>
      </w:r>
    </w:p>
    <w:p w14:paraId="0225EC7A" w14:textId="77777777" w:rsidR="00C50856" w:rsidRPr="00C50856" w:rsidRDefault="00C50856" w:rsidP="00C50856">
      <w:pPr>
        <w:pStyle w:val="Code"/>
        <w:rPr>
          <w:color w:val="000000"/>
          <w:lang w:val="en-CA" w:eastAsia="zh-CN"/>
        </w:rPr>
      </w:pPr>
    </w:p>
    <w:p w14:paraId="03EDACEF" w14:textId="77777777" w:rsidR="00C50856" w:rsidRPr="00C50856" w:rsidRDefault="00C50856" w:rsidP="00C50856">
      <w:pPr>
        <w:pStyle w:val="Code"/>
        <w:rPr>
          <w:color w:val="000000"/>
          <w:lang w:val="en-CA" w:eastAsia="zh-CN"/>
        </w:rPr>
      </w:pP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class</w:t>
      </w:r>
      <w:r w:rsidRPr="00C50856">
        <w:rPr>
          <w:color w:val="000000"/>
          <w:lang w:val="en-CA" w:eastAsia="zh-CN"/>
        </w:rPr>
        <w:t xml:space="preserve"> EcrireEntierEnOctets </w:t>
      </w:r>
      <w:r w:rsidRPr="00C50856">
        <w:rPr>
          <w:color w:val="800080"/>
          <w:lang w:val="en-CA" w:eastAsia="zh-CN"/>
        </w:rPr>
        <w:t>{</w:t>
      </w:r>
    </w:p>
    <w:p w14:paraId="50101189"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137D94E5"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FileOutputStream</w:t>
      </w:r>
      <w:r w:rsidRPr="00C50856">
        <w:rPr>
          <w:color w:val="000000"/>
          <w:lang w:val="en-CA" w:eastAsia="zh-CN"/>
        </w:rPr>
        <w:t xml:space="preserve"> unFichier</w:t>
      </w:r>
      <w:r w:rsidRPr="00C50856">
        <w:rPr>
          <w:color w:val="800080"/>
          <w:lang w:val="en-CA" w:eastAsia="zh-CN"/>
        </w:rPr>
        <w:t>;</w:t>
      </w:r>
    </w:p>
    <w:p w14:paraId="53C5E178"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69678EFC"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unFichier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FileOutputStream</w:t>
      </w:r>
      <w:r w:rsidRPr="00C50856">
        <w:rPr>
          <w:color w:val="808030"/>
          <w:lang w:val="en-CA" w:eastAsia="zh-CN"/>
        </w:rPr>
        <w:t>(</w:t>
      </w:r>
      <w:r w:rsidRPr="00C50856">
        <w:rPr>
          <w:color w:val="0000E6"/>
          <w:lang w:val="en-CA" w:eastAsia="zh-CN"/>
        </w:rPr>
        <w:t>"Octets.dat"</w:t>
      </w:r>
      <w:r w:rsidRPr="00C50856">
        <w:rPr>
          <w:color w:val="808030"/>
          <w:lang w:val="en-CA" w:eastAsia="zh-CN"/>
        </w:rPr>
        <w:t>)</w:t>
      </w:r>
      <w:r w:rsidRPr="00C50856">
        <w:rPr>
          <w:color w:val="800080"/>
          <w:lang w:val="en-CA" w:eastAsia="zh-CN"/>
        </w:rPr>
        <w:t>;</w:t>
      </w:r>
    </w:p>
    <w:p w14:paraId="44E543F2" w14:textId="77777777" w:rsidR="00C50856" w:rsidRPr="00C50856" w:rsidRDefault="00C50856" w:rsidP="00C62F99">
      <w:pPr>
        <w:pStyle w:val="Code"/>
        <w:keepNext w:val="0"/>
        <w:keepLines w:val="0"/>
        <w:rPr>
          <w:color w:val="000000"/>
          <w:lang w:val="en-CA" w:eastAsia="zh-CN"/>
        </w:rPr>
      </w:pPr>
    </w:p>
    <w:p w14:paraId="2A6C720F" w14:textId="77777777" w:rsidR="00C50856" w:rsidRPr="00C50856" w:rsidRDefault="00C50856" w:rsidP="00C62F99">
      <w:pPr>
        <w:pStyle w:val="Code"/>
        <w:keepNext w:val="0"/>
        <w:keepLines w:val="0"/>
        <w:rPr>
          <w:color w:val="000000"/>
          <w:lang w:eastAsia="zh-CN"/>
        </w:rPr>
      </w:pPr>
      <w:r w:rsidRPr="00C50856">
        <w:rPr>
          <w:color w:val="000000"/>
          <w:lang w:val="en-CA" w:eastAsia="zh-CN"/>
        </w:rPr>
        <w:t xml:space="preserve">      </w:t>
      </w:r>
      <w:r w:rsidRPr="00C50856">
        <w:rPr>
          <w:color w:val="BB7977"/>
          <w:lang w:eastAsia="zh-CN"/>
        </w:rPr>
        <w:t>int</w:t>
      </w:r>
      <w:r w:rsidRPr="00C50856">
        <w:rPr>
          <w:color w:val="000000"/>
          <w:lang w:eastAsia="zh-CN"/>
        </w:rPr>
        <w:t xml:space="preserve"> unEntier </w:t>
      </w:r>
      <w:r w:rsidRPr="00C50856">
        <w:rPr>
          <w:color w:val="808030"/>
          <w:lang w:eastAsia="zh-CN"/>
        </w:rPr>
        <w:t>=</w:t>
      </w:r>
      <w:r w:rsidRPr="00C50856">
        <w:rPr>
          <w:color w:val="000000"/>
          <w:lang w:eastAsia="zh-CN"/>
        </w:rPr>
        <w:t xml:space="preserve"> </w:t>
      </w:r>
      <w:r w:rsidRPr="00C50856">
        <w:rPr>
          <w:color w:val="008C00"/>
          <w:lang w:eastAsia="zh-CN"/>
        </w:rPr>
        <w:t>1629696561</w:t>
      </w:r>
      <w:r w:rsidRPr="00C50856">
        <w:rPr>
          <w:color w:val="800080"/>
          <w:lang w:eastAsia="zh-CN"/>
        </w:rPr>
        <w:t>;</w:t>
      </w:r>
      <w:r w:rsidRPr="00C50856">
        <w:rPr>
          <w:color w:val="000000"/>
          <w:lang w:eastAsia="zh-CN"/>
        </w:rPr>
        <w:t xml:space="preserve"> </w:t>
      </w:r>
      <w:r w:rsidRPr="00C50856">
        <w:rPr>
          <w:lang w:eastAsia="zh-CN"/>
        </w:rPr>
        <w:t>// (97*2^24)+(35*2^16)+(50&lt;&lt;2^8)+49 = "a#21" en String;</w:t>
      </w:r>
    </w:p>
    <w:p w14:paraId="1D606671"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Convertir unEntier en un tableau de 4 octets</w:t>
      </w:r>
    </w:p>
    <w:p w14:paraId="1646D159" w14:textId="77777777" w:rsidR="00C50856" w:rsidRPr="00C50856" w:rsidRDefault="00C50856" w:rsidP="00C62F99">
      <w:pPr>
        <w:pStyle w:val="Code"/>
        <w:keepNext w:val="0"/>
        <w:keepLines w:val="0"/>
        <w:rPr>
          <w:color w:val="000000"/>
          <w:lang w:val="nb-NO" w:eastAsia="zh-CN"/>
        </w:rPr>
      </w:pPr>
      <w:r w:rsidRPr="00C50856">
        <w:rPr>
          <w:color w:val="000000"/>
          <w:lang w:eastAsia="zh-CN"/>
        </w:rPr>
        <w:t xml:space="preserve">      </w:t>
      </w:r>
      <w:r w:rsidRPr="00C50856">
        <w:rPr>
          <w:color w:val="BB7977"/>
          <w:lang w:val="nb-NO" w:eastAsia="zh-CN"/>
        </w:rPr>
        <w:t>byte</w:t>
      </w:r>
      <w:r w:rsidRPr="00C50856">
        <w:rPr>
          <w:color w:val="808030"/>
          <w:lang w:val="nb-NO" w:eastAsia="zh-CN"/>
        </w:rPr>
        <w:t>[]</w:t>
      </w:r>
      <w:r w:rsidRPr="00C50856">
        <w:rPr>
          <w:color w:val="000000"/>
          <w:lang w:val="nb-NO" w:eastAsia="zh-CN"/>
        </w:rPr>
        <w:t xml:space="preserve"> tampon </w:t>
      </w:r>
      <w:r w:rsidRPr="00C50856">
        <w:rPr>
          <w:color w:val="808030"/>
          <w:lang w:val="nb-NO" w:eastAsia="zh-CN"/>
        </w:rPr>
        <w:t>=</w:t>
      </w:r>
      <w:r w:rsidRPr="00C50856">
        <w:rPr>
          <w:color w:val="000000"/>
          <w:lang w:val="nb-NO" w:eastAsia="zh-CN"/>
        </w:rPr>
        <w:t xml:space="preserve"> </w:t>
      </w:r>
      <w:r w:rsidRPr="00C50856">
        <w:rPr>
          <w:b/>
          <w:bCs/>
          <w:color w:val="800000"/>
          <w:lang w:val="nb-NO" w:eastAsia="zh-CN"/>
        </w:rPr>
        <w:t>new</w:t>
      </w:r>
      <w:r w:rsidRPr="00C50856">
        <w:rPr>
          <w:color w:val="000000"/>
          <w:lang w:val="nb-NO" w:eastAsia="zh-CN"/>
        </w:rPr>
        <w:t xml:space="preserve"> </w:t>
      </w:r>
      <w:r w:rsidRPr="00C50856">
        <w:rPr>
          <w:color w:val="BB7977"/>
          <w:lang w:val="nb-NO" w:eastAsia="zh-CN"/>
        </w:rPr>
        <w:t>byte</w:t>
      </w:r>
      <w:r w:rsidRPr="00C50856">
        <w:rPr>
          <w:color w:val="808030"/>
          <w:lang w:val="nb-NO" w:eastAsia="zh-CN"/>
        </w:rPr>
        <w:t>[</w:t>
      </w:r>
      <w:r w:rsidRPr="00C50856">
        <w:rPr>
          <w:color w:val="008C00"/>
          <w:lang w:val="nb-NO" w:eastAsia="zh-CN"/>
        </w:rPr>
        <w:t>4</w:t>
      </w:r>
      <w:r w:rsidRPr="00C50856">
        <w:rPr>
          <w:color w:val="808030"/>
          <w:lang w:val="nb-NO" w:eastAsia="zh-CN"/>
        </w:rPr>
        <w:t>]</w:t>
      </w:r>
      <w:r w:rsidRPr="00C50856">
        <w:rPr>
          <w:color w:val="800080"/>
          <w:lang w:val="nb-NO" w:eastAsia="zh-CN"/>
        </w:rPr>
        <w:t>;</w:t>
      </w:r>
    </w:p>
    <w:p w14:paraId="35DA0412" w14:textId="77777777" w:rsidR="00C50856" w:rsidRPr="00C50856" w:rsidRDefault="00C50856" w:rsidP="00C62F99">
      <w:pPr>
        <w:pStyle w:val="Code"/>
        <w:keepNext w:val="0"/>
        <w:keepLines w:val="0"/>
        <w:rPr>
          <w:color w:val="000000"/>
          <w:lang w:val="nb-NO" w:eastAsia="zh-CN"/>
        </w:rPr>
      </w:pPr>
      <w:r w:rsidRPr="00C50856">
        <w:rPr>
          <w:color w:val="000000"/>
          <w:lang w:val="nb-NO" w:eastAsia="zh-CN"/>
        </w:rPr>
        <w:t xml:space="preserve">      </w:t>
      </w:r>
      <w:r w:rsidRPr="00C50856">
        <w:rPr>
          <w:b/>
          <w:bCs/>
          <w:color w:val="800000"/>
          <w:lang w:val="nb-NO" w:eastAsia="zh-CN"/>
        </w:rPr>
        <w:t>for</w:t>
      </w:r>
      <w:r w:rsidRPr="00C50856">
        <w:rPr>
          <w:color w:val="000000"/>
          <w:lang w:val="nb-NO" w:eastAsia="zh-CN"/>
        </w:rPr>
        <w:t xml:space="preserve"> </w:t>
      </w:r>
      <w:r w:rsidRPr="00C50856">
        <w:rPr>
          <w:color w:val="808030"/>
          <w:lang w:val="nb-NO" w:eastAsia="zh-CN"/>
        </w:rPr>
        <w:t>(</w:t>
      </w:r>
      <w:r w:rsidRPr="00C50856">
        <w:rPr>
          <w:color w:val="BB7977"/>
          <w:lang w:val="nb-NO" w:eastAsia="zh-CN"/>
        </w:rPr>
        <w:t>int</w:t>
      </w:r>
      <w:r w:rsidRPr="00C50856">
        <w:rPr>
          <w:color w:val="000000"/>
          <w:lang w:val="nb-NO" w:eastAsia="zh-CN"/>
        </w:rPr>
        <w:t xml:space="preserve"> i </w:t>
      </w:r>
      <w:r w:rsidRPr="00C50856">
        <w:rPr>
          <w:color w:val="808030"/>
          <w:lang w:val="nb-NO" w:eastAsia="zh-CN"/>
        </w:rPr>
        <w:t>=</w:t>
      </w:r>
      <w:r w:rsidRPr="00C50856">
        <w:rPr>
          <w:color w:val="000000"/>
          <w:lang w:val="nb-NO" w:eastAsia="zh-CN"/>
        </w:rPr>
        <w:t xml:space="preserve"> </w:t>
      </w:r>
      <w:r w:rsidRPr="00C50856">
        <w:rPr>
          <w:color w:val="008C00"/>
          <w:lang w:val="nb-NO" w:eastAsia="zh-CN"/>
        </w:rPr>
        <w:t>3</w:t>
      </w:r>
      <w:r w:rsidRPr="00C50856">
        <w:rPr>
          <w:color w:val="800080"/>
          <w:lang w:val="nb-NO" w:eastAsia="zh-CN"/>
        </w:rPr>
        <w:t>;</w:t>
      </w:r>
      <w:r w:rsidRPr="00C50856">
        <w:rPr>
          <w:color w:val="000000"/>
          <w:lang w:val="nb-NO" w:eastAsia="zh-CN"/>
        </w:rPr>
        <w:t xml:space="preserve"> i </w:t>
      </w:r>
      <w:r w:rsidRPr="00C50856">
        <w:rPr>
          <w:color w:val="808030"/>
          <w:lang w:val="nb-NO" w:eastAsia="zh-CN"/>
        </w:rPr>
        <w:t>&gt;=</w:t>
      </w:r>
      <w:r w:rsidRPr="00C50856">
        <w:rPr>
          <w:color w:val="000000"/>
          <w:lang w:val="nb-NO" w:eastAsia="zh-CN"/>
        </w:rPr>
        <w:t xml:space="preserve"> </w:t>
      </w:r>
      <w:r w:rsidRPr="00C50856">
        <w:rPr>
          <w:color w:val="008C00"/>
          <w:lang w:val="nb-NO" w:eastAsia="zh-CN"/>
        </w:rPr>
        <w:t>0</w:t>
      </w:r>
      <w:r w:rsidRPr="00C50856">
        <w:rPr>
          <w:color w:val="800080"/>
          <w:lang w:val="nb-NO" w:eastAsia="zh-CN"/>
        </w:rPr>
        <w:t>;</w:t>
      </w:r>
      <w:r w:rsidRPr="00C50856">
        <w:rPr>
          <w:color w:val="000000"/>
          <w:lang w:val="nb-NO" w:eastAsia="zh-CN"/>
        </w:rPr>
        <w:t xml:space="preserve"> i</w:t>
      </w:r>
      <w:r w:rsidRPr="00C50856">
        <w:rPr>
          <w:color w:val="808030"/>
          <w:lang w:val="nb-NO" w:eastAsia="zh-CN"/>
        </w:rPr>
        <w:t>--)</w:t>
      </w:r>
      <w:r w:rsidRPr="00C50856">
        <w:rPr>
          <w:color w:val="000000"/>
          <w:lang w:val="nb-NO" w:eastAsia="zh-CN"/>
        </w:rPr>
        <w:t xml:space="preserve"> </w:t>
      </w:r>
      <w:r w:rsidRPr="00C50856">
        <w:rPr>
          <w:color w:val="800080"/>
          <w:lang w:val="nb-NO" w:eastAsia="zh-CN"/>
        </w:rPr>
        <w:t>{</w:t>
      </w:r>
    </w:p>
    <w:p w14:paraId="07DAFDFC" w14:textId="77777777" w:rsidR="00C50856" w:rsidRPr="00C50856" w:rsidRDefault="00C50856" w:rsidP="00C62F99">
      <w:pPr>
        <w:pStyle w:val="Code"/>
        <w:keepNext w:val="0"/>
        <w:keepLines w:val="0"/>
        <w:rPr>
          <w:color w:val="000000"/>
          <w:lang w:eastAsia="zh-CN"/>
        </w:rPr>
      </w:pPr>
      <w:r w:rsidRPr="00C50856">
        <w:rPr>
          <w:color w:val="000000"/>
          <w:lang w:val="nb-NO" w:eastAsia="zh-CN"/>
        </w:rPr>
        <w:t xml:space="preserve">        </w:t>
      </w:r>
      <w:r w:rsidRPr="00C50856">
        <w:rPr>
          <w:color w:val="000000"/>
          <w:lang w:eastAsia="zh-CN"/>
        </w:rPr>
        <w:t>tampon</w:t>
      </w:r>
      <w:r w:rsidRPr="00C50856">
        <w:rPr>
          <w:color w:val="808030"/>
          <w:lang w:eastAsia="zh-CN"/>
        </w:rPr>
        <w:t>[</w:t>
      </w:r>
      <w:r w:rsidRPr="00C50856">
        <w:rPr>
          <w:color w:val="000000"/>
          <w:lang w:eastAsia="zh-CN"/>
        </w:rPr>
        <w:t>i</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BB7977"/>
          <w:lang w:eastAsia="zh-CN"/>
        </w:rPr>
        <w:t>byte</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000000"/>
          <w:lang w:eastAsia="zh-CN"/>
        </w:rPr>
        <w:t xml:space="preserve">unEntier </w:t>
      </w:r>
      <w:r w:rsidRPr="00C50856">
        <w:rPr>
          <w:color w:val="808030"/>
          <w:lang w:eastAsia="zh-CN"/>
        </w:rPr>
        <w:t>&amp;</w:t>
      </w:r>
      <w:r w:rsidRPr="00C50856">
        <w:rPr>
          <w:color w:val="000000"/>
          <w:lang w:eastAsia="zh-CN"/>
        </w:rPr>
        <w:t xml:space="preserve"> </w:t>
      </w:r>
      <w:r w:rsidRPr="00C50856">
        <w:rPr>
          <w:color w:val="008000"/>
          <w:lang w:eastAsia="zh-CN"/>
        </w:rPr>
        <w:t>0</w:t>
      </w:r>
      <w:r w:rsidRPr="00C50856">
        <w:rPr>
          <w:color w:val="008C00"/>
          <w:lang w:eastAsia="zh-CN"/>
        </w:rPr>
        <w:t>X</w:t>
      </w:r>
      <w:r w:rsidRPr="00C50856">
        <w:rPr>
          <w:color w:val="008000"/>
          <w:lang w:eastAsia="zh-CN"/>
        </w:rPr>
        <w:t>FF</w:t>
      </w:r>
      <w:r w:rsidRPr="00C50856">
        <w:rPr>
          <w:color w:val="808030"/>
          <w:lang w:eastAsia="zh-CN"/>
        </w:rPr>
        <w:t>)</w:t>
      </w:r>
      <w:r w:rsidRPr="00C50856">
        <w:rPr>
          <w:color w:val="800080"/>
          <w:lang w:eastAsia="zh-CN"/>
        </w:rPr>
        <w:t>;</w:t>
      </w:r>
      <w:r w:rsidRPr="00C50856">
        <w:rPr>
          <w:color w:val="000000"/>
          <w:lang w:eastAsia="zh-CN"/>
        </w:rPr>
        <w:t xml:space="preserve"> </w:t>
      </w:r>
      <w:r w:rsidRPr="00C50856">
        <w:rPr>
          <w:lang w:eastAsia="zh-CN"/>
        </w:rPr>
        <w:t>// Extrait l'octet le moins significatif</w:t>
      </w:r>
    </w:p>
    <w:p w14:paraId="774E5F0C" w14:textId="77777777" w:rsidR="00C50856" w:rsidRPr="00C50856" w:rsidRDefault="00C50856" w:rsidP="00C62F99">
      <w:pPr>
        <w:pStyle w:val="Code"/>
        <w:keepNext w:val="0"/>
        <w:keepLines w:val="0"/>
        <w:rPr>
          <w:color w:val="000000"/>
          <w:lang w:val="fr-FR" w:eastAsia="zh-CN"/>
        </w:rPr>
      </w:pPr>
      <w:r w:rsidRPr="00C50856">
        <w:rPr>
          <w:color w:val="000000"/>
          <w:lang w:eastAsia="zh-CN"/>
        </w:rPr>
        <w:t xml:space="preserve">        </w:t>
      </w:r>
      <w:r w:rsidRPr="00C50856">
        <w:rPr>
          <w:color w:val="000000"/>
          <w:lang w:val="fr-FR" w:eastAsia="zh-CN"/>
        </w:rPr>
        <w:t xml:space="preserve">unEntier </w:t>
      </w:r>
      <w:r w:rsidRPr="00C50856">
        <w:rPr>
          <w:color w:val="808030"/>
          <w:lang w:val="fr-FR" w:eastAsia="zh-CN"/>
        </w:rPr>
        <w:t>&gt;&gt;&gt;=</w:t>
      </w:r>
      <w:r w:rsidRPr="00C50856">
        <w:rPr>
          <w:color w:val="000000"/>
          <w:lang w:val="fr-FR" w:eastAsia="zh-CN"/>
        </w:rPr>
        <w:t xml:space="preserve"> </w:t>
      </w:r>
      <w:r w:rsidRPr="00C50856">
        <w:rPr>
          <w:color w:val="008C00"/>
          <w:lang w:val="fr-FR" w:eastAsia="zh-CN"/>
        </w:rPr>
        <w:t>8</w:t>
      </w:r>
      <w:r w:rsidRPr="00C50856">
        <w:rPr>
          <w:color w:val="800080"/>
          <w:lang w:val="fr-FR" w:eastAsia="zh-CN"/>
        </w:rPr>
        <w:t>;</w:t>
      </w:r>
      <w:r w:rsidRPr="00C50856">
        <w:rPr>
          <w:color w:val="000000"/>
          <w:lang w:val="fr-FR" w:eastAsia="zh-CN"/>
        </w:rPr>
        <w:t xml:space="preserve"> </w:t>
      </w:r>
      <w:r w:rsidRPr="00C50856">
        <w:rPr>
          <w:lang w:val="fr-FR" w:eastAsia="zh-CN"/>
        </w:rPr>
        <w:t>// Décalage de 8 bits (remplissage à 0)</w:t>
      </w:r>
    </w:p>
    <w:p w14:paraId="14A13989" w14:textId="77777777" w:rsidR="00C50856" w:rsidRPr="00C50856" w:rsidRDefault="00C50856" w:rsidP="00C62F99">
      <w:pPr>
        <w:pStyle w:val="Code"/>
        <w:keepNext w:val="0"/>
        <w:keepLines w:val="0"/>
        <w:rPr>
          <w:color w:val="000000"/>
          <w:lang w:val="it-IT" w:eastAsia="zh-CN"/>
        </w:rPr>
      </w:pPr>
      <w:r w:rsidRPr="00C50856">
        <w:rPr>
          <w:color w:val="000000"/>
          <w:lang w:val="fr-FR" w:eastAsia="zh-CN"/>
        </w:rPr>
        <w:t xml:space="preserve">      </w:t>
      </w:r>
      <w:r w:rsidRPr="00C50856">
        <w:rPr>
          <w:color w:val="800080"/>
          <w:lang w:val="it-IT" w:eastAsia="zh-CN"/>
        </w:rPr>
        <w:t>}</w:t>
      </w:r>
    </w:p>
    <w:p w14:paraId="0828FF16" w14:textId="77777777" w:rsidR="00C50856" w:rsidRPr="00C50856" w:rsidRDefault="00C50856" w:rsidP="00C62F99">
      <w:pPr>
        <w:pStyle w:val="Code"/>
        <w:keepNext w:val="0"/>
        <w:keepLines w:val="0"/>
        <w:rPr>
          <w:color w:val="000000"/>
          <w:lang w:val="it-IT" w:eastAsia="zh-CN"/>
        </w:rPr>
      </w:pPr>
      <w:r w:rsidRPr="00C50856">
        <w:rPr>
          <w:color w:val="000000"/>
          <w:lang w:val="it-IT" w:eastAsia="zh-CN"/>
        </w:rPr>
        <w:t xml:space="preserve">      unFichier</w:t>
      </w:r>
      <w:r w:rsidRPr="00C50856">
        <w:rPr>
          <w:color w:val="808030"/>
          <w:lang w:val="it-IT" w:eastAsia="zh-CN"/>
        </w:rPr>
        <w:t>.</w:t>
      </w:r>
      <w:r w:rsidRPr="00C50856">
        <w:rPr>
          <w:color w:val="000000"/>
          <w:lang w:val="it-IT" w:eastAsia="zh-CN"/>
        </w:rPr>
        <w:t>write</w:t>
      </w:r>
      <w:r w:rsidRPr="00C50856">
        <w:rPr>
          <w:color w:val="808030"/>
          <w:lang w:val="it-IT" w:eastAsia="zh-CN"/>
        </w:rPr>
        <w:t>(</w:t>
      </w:r>
      <w:r w:rsidRPr="00C50856">
        <w:rPr>
          <w:color w:val="000000"/>
          <w:lang w:val="it-IT" w:eastAsia="zh-CN"/>
        </w:rPr>
        <w:t>tampon</w:t>
      </w:r>
      <w:r w:rsidRPr="00C50856">
        <w:rPr>
          <w:color w:val="808030"/>
          <w:lang w:val="it-IT" w:eastAsia="zh-CN"/>
        </w:rPr>
        <w:t>)</w:t>
      </w:r>
      <w:r w:rsidRPr="00C50856">
        <w:rPr>
          <w:color w:val="800080"/>
          <w:lang w:val="it-IT" w:eastAsia="zh-CN"/>
        </w:rPr>
        <w:t>;</w:t>
      </w:r>
    </w:p>
    <w:p w14:paraId="27CE98F4" w14:textId="77777777" w:rsidR="00C50856" w:rsidRPr="00C50856" w:rsidRDefault="00C50856" w:rsidP="00C62F99">
      <w:pPr>
        <w:pStyle w:val="Code"/>
        <w:keepNext w:val="0"/>
        <w:keepLines w:val="0"/>
        <w:rPr>
          <w:color w:val="000000"/>
          <w:lang w:val="it-IT" w:eastAsia="zh-CN"/>
        </w:rPr>
      </w:pPr>
      <w:r w:rsidRPr="00C50856">
        <w:rPr>
          <w:color w:val="000000"/>
          <w:lang w:val="it-IT" w:eastAsia="zh-CN"/>
        </w:rPr>
        <w:t xml:space="preserve">      unFichier</w:t>
      </w:r>
      <w:r w:rsidRPr="00C50856">
        <w:rPr>
          <w:color w:val="808030"/>
          <w:lang w:val="it-IT" w:eastAsia="zh-CN"/>
        </w:rPr>
        <w:t>.</w:t>
      </w:r>
      <w:r w:rsidRPr="00C50856">
        <w:rPr>
          <w:color w:val="000000"/>
          <w:lang w:val="it-IT" w:eastAsia="zh-CN"/>
        </w:rPr>
        <w:t>close</w:t>
      </w:r>
      <w:r w:rsidRPr="00C50856">
        <w:rPr>
          <w:color w:val="808030"/>
          <w:lang w:val="it-IT" w:eastAsia="zh-CN"/>
        </w:rPr>
        <w:t>()</w:t>
      </w:r>
      <w:r w:rsidRPr="00C50856">
        <w:rPr>
          <w:color w:val="800080"/>
          <w:lang w:val="it-IT" w:eastAsia="zh-CN"/>
        </w:rPr>
        <w:t>;</w:t>
      </w:r>
    </w:p>
    <w:p w14:paraId="3BCE97B1" w14:textId="77777777" w:rsidR="00C50856" w:rsidRPr="00C50856" w:rsidRDefault="00C50856" w:rsidP="00C50856">
      <w:pPr>
        <w:pStyle w:val="Code"/>
        <w:rPr>
          <w:color w:val="000000"/>
          <w:lang w:val="it-IT" w:eastAsia="zh-CN"/>
        </w:rPr>
      </w:pPr>
      <w:r w:rsidRPr="00C50856">
        <w:rPr>
          <w:color w:val="000000"/>
          <w:lang w:val="it-IT" w:eastAsia="zh-CN"/>
        </w:rPr>
        <w:t xml:space="preserve">    </w:t>
      </w:r>
      <w:r w:rsidRPr="00C50856">
        <w:rPr>
          <w:color w:val="800080"/>
          <w:lang w:val="it-IT" w:eastAsia="zh-CN"/>
        </w:rPr>
        <w:t>}</w:t>
      </w:r>
      <w:r w:rsidRPr="00C50856">
        <w:rPr>
          <w:color w:val="000000"/>
          <w:lang w:val="it-IT" w:eastAsia="zh-CN"/>
        </w:rPr>
        <w:t xml:space="preserve"> </w:t>
      </w:r>
      <w:r w:rsidRPr="00C50856">
        <w:rPr>
          <w:b/>
          <w:bCs/>
          <w:color w:val="800000"/>
          <w:lang w:val="it-IT" w:eastAsia="zh-CN"/>
        </w:rPr>
        <w:t>catch</w:t>
      </w:r>
      <w:r w:rsidRPr="00C50856">
        <w:rPr>
          <w:color w:val="000000"/>
          <w:lang w:val="it-IT" w:eastAsia="zh-CN"/>
        </w:rPr>
        <w:t xml:space="preserve"> </w:t>
      </w:r>
      <w:r w:rsidRPr="00C50856">
        <w:rPr>
          <w:color w:val="808030"/>
          <w:lang w:val="it-IT" w:eastAsia="zh-CN"/>
        </w:rPr>
        <w:t>(</w:t>
      </w:r>
      <w:r w:rsidRPr="00C50856">
        <w:rPr>
          <w:b/>
          <w:bCs/>
          <w:color w:val="BB7977"/>
          <w:lang w:val="it-IT" w:eastAsia="zh-CN"/>
        </w:rPr>
        <w:t>IOException</w:t>
      </w:r>
      <w:r w:rsidRPr="00C50856">
        <w:rPr>
          <w:color w:val="000000"/>
          <w:lang w:val="it-IT" w:eastAsia="zh-CN"/>
        </w:rPr>
        <w:t xml:space="preserve"> e</w:t>
      </w:r>
      <w:r w:rsidRPr="00C50856">
        <w:rPr>
          <w:color w:val="808030"/>
          <w:lang w:val="it-IT" w:eastAsia="zh-CN"/>
        </w:rPr>
        <w:t>)</w:t>
      </w:r>
      <w:r w:rsidRPr="00C50856">
        <w:rPr>
          <w:color w:val="000000"/>
          <w:lang w:val="it-IT" w:eastAsia="zh-CN"/>
        </w:rPr>
        <w:t xml:space="preserve"> </w:t>
      </w:r>
      <w:r w:rsidRPr="00C50856">
        <w:rPr>
          <w:color w:val="800080"/>
          <w:lang w:val="it-IT" w:eastAsia="zh-CN"/>
        </w:rPr>
        <w:t>{</w:t>
      </w:r>
    </w:p>
    <w:p w14:paraId="7F9E2CFA" w14:textId="77777777" w:rsidR="00C50856" w:rsidRPr="00C50856" w:rsidRDefault="00C50856" w:rsidP="00C50856">
      <w:pPr>
        <w:pStyle w:val="Code"/>
        <w:rPr>
          <w:color w:val="000000"/>
          <w:lang w:val="it-IT" w:eastAsia="zh-CN"/>
        </w:rPr>
      </w:pPr>
      <w:r w:rsidRPr="00C50856">
        <w:rPr>
          <w:color w:val="000000"/>
          <w:lang w:val="it-IT" w:eastAsia="zh-CN"/>
        </w:rPr>
        <w:t xml:space="preserve">      </w:t>
      </w:r>
      <w:r w:rsidRPr="00C50856">
        <w:rPr>
          <w:b/>
          <w:bCs/>
          <w:color w:val="BB7977"/>
          <w:lang w:val="it-IT" w:eastAsia="zh-CN"/>
        </w:rPr>
        <w:t>System</w:t>
      </w:r>
      <w:r w:rsidRPr="00C50856">
        <w:rPr>
          <w:color w:val="808030"/>
          <w:lang w:val="it-IT" w:eastAsia="zh-CN"/>
        </w:rPr>
        <w:t>.</w:t>
      </w:r>
      <w:r w:rsidRPr="00C50856">
        <w:rPr>
          <w:color w:val="000000"/>
          <w:lang w:val="it-IT" w:eastAsia="zh-CN"/>
        </w:rPr>
        <w:t>err</w:t>
      </w:r>
      <w:r w:rsidRPr="00C50856">
        <w:rPr>
          <w:color w:val="808030"/>
          <w:lang w:val="it-IT" w:eastAsia="zh-CN"/>
        </w:rPr>
        <w:t>.</w:t>
      </w:r>
      <w:r w:rsidRPr="00C50856">
        <w:rPr>
          <w:color w:val="000000"/>
          <w:lang w:val="it-IT" w:eastAsia="zh-CN"/>
        </w:rPr>
        <w:t>println</w:t>
      </w:r>
      <w:r w:rsidRPr="00C50856">
        <w:rPr>
          <w:color w:val="808030"/>
          <w:lang w:val="it-IT" w:eastAsia="zh-CN"/>
        </w:rPr>
        <w:t>(</w:t>
      </w:r>
      <w:r w:rsidRPr="00C50856">
        <w:rPr>
          <w:color w:val="0000E6"/>
          <w:lang w:val="it-IT" w:eastAsia="zh-CN"/>
        </w:rPr>
        <w:t>"Exception</w:t>
      </w:r>
      <w:r w:rsidRPr="00C50856">
        <w:rPr>
          <w:color w:val="0F69FF"/>
          <w:lang w:val="it-IT" w:eastAsia="zh-CN"/>
        </w:rPr>
        <w:t>\n</w:t>
      </w:r>
      <w:r w:rsidRPr="00C50856">
        <w:rPr>
          <w:color w:val="0000E6"/>
          <w:lang w:val="it-IT" w:eastAsia="zh-CN"/>
        </w:rPr>
        <w:t>"</w:t>
      </w:r>
      <w:r w:rsidRPr="00C50856">
        <w:rPr>
          <w:color w:val="000000"/>
          <w:lang w:val="it-IT" w:eastAsia="zh-CN"/>
        </w:rPr>
        <w:t xml:space="preserve"> </w:t>
      </w:r>
      <w:r w:rsidRPr="00C50856">
        <w:rPr>
          <w:color w:val="808030"/>
          <w:lang w:val="it-IT" w:eastAsia="zh-CN"/>
        </w:rPr>
        <w:t>+</w:t>
      </w:r>
      <w:r w:rsidRPr="00C50856">
        <w:rPr>
          <w:color w:val="000000"/>
          <w:lang w:val="it-IT" w:eastAsia="zh-CN"/>
        </w:rPr>
        <w:t xml:space="preserve"> e</w:t>
      </w:r>
      <w:r w:rsidRPr="00C50856">
        <w:rPr>
          <w:color w:val="808030"/>
          <w:lang w:val="it-IT" w:eastAsia="zh-CN"/>
        </w:rPr>
        <w:t>.</w:t>
      </w:r>
      <w:r w:rsidRPr="00C50856">
        <w:rPr>
          <w:color w:val="000000"/>
          <w:lang w:val="it-IT" w:eastAsia="zh-CN"/>
        </w:rPr>
        <w:t>toString</w:t>
      </w:r>
      <w:r w:rsidRPr="00C50856">
        <w:rPr>
          <w:color w:val="808030"/>
          <w:lang w:val="it-IT" w:eastAsia="zh-CN"/>
        </w:rPr>
        <w:t>())</w:t>
      </w:r>
      <w:r w:rsidRPr="00C50856">
        <w:rPr>
          <w:color w:val="800080"/>
          <w:lang w:val="it-IT" w:eastAsia="zh-CN"/>
        </w:rPr>
        <w:t>;</w:t>
      </w:r>
    </w:p>
    <w:p w14:paraId="72305E31" w14:textId="77777777" w:rsidR="00C50856" w:rsidRPr="00D95704" w:rsidRDefault="00C50856" w:rsidP="00C50856">
      <w:pPr>
        <w:pStyle w:val="Code"/>
        <w:rPr>
          <w:color w:val="000000"/>
          <w:lang w:val="it-IT" w:eastAsia="zh-CN"/>
        </w:rPr>
      </w:pPr>
      <w:r w:rsidRPr="00C50856">
        <w:rPr>
          <w:color w:val="000000"/>
          <w:lang w:val="it-IT" w:eastAsia="zh-CN"/>
        </w:rPr>
        <w:t xml:space="preserve">    </w:t>
      </w:r>
      <w:r w:rsidRPr="00D95704">
        <w:rPr>
          <w:color w:val="800080"/>
          <w:lang w:val="it-IT" w:eastAsia="zh-CN"/>
        </w:rPr>
        <w:t>}</w:t>
      </w:r>
    </w:p>
    <w:p w14:paraId="449A62E1" w14:textId="77777777" w:rsidR="00C50856" w:rsidRPr="00D95704" w:rsidRDefault="00C50856" w:rsidP="00C50856">
      <w:pPr>
        <w:pStyle w:val="Code"/>
        <w:rPr>
          <w:color w:val="000000"/>
          <w:lang w:val="it-IT" w:eastAsia="zh-CN"/>
        </w:rPr>
      </w:pPr>
      <w:r w:rsidRPr="00D95704">
        <w:rPr>
          <w:color w:val="000000"/>
          <w:lang w:val="it-IT" w:eastAsia="zh-CN"/>
        </w:rPr>
        <w:t xml:space="preserve">  </w:t>
      </w:r>
      <w:r w:rsidRPr="00D95704">
        <w:rPr>
          <w:color w:val="800080"/>
          <w:lang w:val="it-IT" w:eastAsia="zh-CN"/>
        </w:rPr>
        <w:t>}</w:t>
      </w:r>
    </w:p>
    <w:p w14:paraId="71D02CEC" w14:textId="77777777" w:rsidR="00C50856" w:rsidRPr="00D95704" w:rsidRDefault="00C50856" w:rsidP="00C50856">
      <w:pPr>
        <w:pStyle w:val="Code"/>
        <w:rPr>
          <w:color w:val="000000"/>
          <w:lang w:val="it-IT" w:eastAsia="zh-CN"/>
        </w:rPr>
      </w:pPr>
      <w:r w:rsidRPr="00D95704">
        <w:rPr>
          <w:color w:val="800080"/>
          <w:lang w:val="it-IT" w:eastAsia="zh-CN"/>
        </w:rPr>
        <w:t>}</w:t>
      </w:r>
    </w:p>
    <w:p w14:paraId="733AFC18" w14:textId="77777777" w:rsidR="007E66E1" w:rsidRPr="002E0279" w:rsidRDefault="007E66E1" w:rsidP="007E66E1">
      <w:pPr>
        <w:pStyle w:val="Corpsdetexte"/>
        <w:rPr>
          <w:lang w:val="it-IT"/>
        </w:rPr>
      </w:pPr>
      <w:r w:rsidRPr="002E0279">
        <w:rPr>
          <w:lang w:val="it-IT"/>
        </w:rPr>
        <w:t xml:space="preserve">L'énoncé </w:t>
      </w:r>
    </w:p>
    <w:p w14:paraId="79107E86" w14:textId="1540B498" w:rsidR="00626354" w:rsidRPr="009A50DE" w:rsidRDefault="000A7761" w:rsidP="000A7761">
      <w:pPr>
        <w:pStyle w:val="codeCompact"/>
        <w:tabs>
          <w:tab w:val="right" w:pos="10255"/>
        </w:tabs>
        <w:rPr>
          <w:sz w:val="12"/>
          <w:szCs w:val="12"/>
          <w:highlight w:val="yellow"/>
          <w:lang w:val="it-IT"/>
        </w:rPr>
      </w:pPr>
      <w:r w:rsidRPr="00D95704">
        <w:rPr>
          <w:sz w:val="12"/>
          <w:szCs w:val="12"/>
          <w:lang w:val="it-IT"/>
        </w:rPr>
        <w:t xml:space="preserve">            </w:t>
      </w:r>
      <w:r w:rsidRPr="009A50DE">
        <w:rPr>
          <w:sz w:val="12"/>
          <w:szCs w:val="12"/>
          <w:highlight w:val="yellow"/>
          <w:lang w:val="it-IT"/>
        </w:rPr>
        <w:t>unFichier = new FileOutputStream("Octets.dat")</w:t>
      </w:r>
      <w:r w:rsidRPr="009A50DE">
        <w:rPr>
          <w:sz w:val="12"/>
          <w:szCs w:val="12"/>
          <w:lang w:val="it-IT"/>
        </w:rPr>
        <w:t>;</w:t>
      </w:r>
    </w:p>
    <w:p w14:paraId="7000C508" w14:textId="3F9247D7" w:rsidR="007E66E1" w:rsidRPr="00C50856" w:rsidRDefault="007E66E1" w:rsidP="007E66E1">
      <w:pPr>
        <w:pStyle w:val="Corpsdetexte"/>
      </w:pPr>
      <w:r w:rsidRPr="00C50856">
        <w:t>ouvre le fichier</w:t>
      </w:r>
      <w:r w:rsidR="00F0115E" w:rsidRPr="00C50856">
        <w:t>.</w:t>
      </w:r>
    </w:p>
    <w:p w14:paraId="6893AF5A" w14:textId="0D4AEFF1" w:rsidR="007E66E1" w:rsidRDefault="00922142" w:rsidP="007E66E1">
      <w:pPr>
        <w:pStyle w:val="Corpsdetexte"/>
      </w:pPr>
      <w:r>
        <w:t xml:space="preserve">Par ailleurs, si </w:t>
      </w:r>
      <w:r w:rsidR="007E66E1">
        <w:t xml:space="preserve">ce fichier </w:t>
      </w:r>
      <w:r w:rsidR="002079EE">
        <w:t xml:space="preserve">est ouvert </w:t>
      </w:r>
      <w:r w:rsidR="007E66E1">
        <w:t xml:space="preserve">avec l’éditeur de texte </w:t>
      </w:r>
      <w:r w:rsidR="007E66E1">
        <w:rPr>
          <w:i/>
        </w:rPr>
        <w:t xml:space="preserve">Bloc-notes </w:t>
      </w:r>
      <w:r w:rsidR="007E66E1">
        <w:t xml:space="preserve">de </w:t>
      </w:r>
      <w:r w:rsidR="007E66E1">
        <w:rPr>
          <w:i/>
        </w:rPr>
        <w:t>Windows</w:t>
      </w:r>
      <w:r w:rsidR="007E66E1">
        <w:t xml:space="preserve">, le contenu </w:t>
      </w:r>
      <w:r w:rsidR="00F13CE9">
        <w:t xml:space="preserve">semble </w:t>
      </w:r>
      <w:r w:rsidR="007E66E1">
        <w:t>incompréhensible </w:t>
      </w:r>
      <w:r w:rsidR="00F13CE9">
        <w:t xml:space="preserve">parce que le programme </w:t>
      </w:r>
      <w:r w:rsidR="00F13CE9" w:rsidRPr="00626354">
        <w:rPr>
          <w:i/>
        </w:rPr>
        <w:t>Bloc-notes</w:t>
      </w:r>
      <w:r w:rsidR="00F13CE9">
        <w:t xml:space="preserve"> interprète le contenu du fichier comme une suite caractères </w:t>
      </w:r>
      <w:r w:rsidR="00AD1063">
        <w:t xml:space="preserve">et non un entier de 4 octets </w:t>
      </w:r>
      <w:r w:rsidR="007E66E1">
        <w:t>:</w:t>
      </w:r>
    </w:p>
    <w:p w14:paraId="04BAFBD2" w14:textId="77777777" w:rsidR="007E66E1" w:rsidRDefault="007E66E1" w:rsidP="007E66E1">
      <w:pPr>
        <w:pStyle w:val="Corpsdetexte"/>
      </w:pPr>
      <w:r>
        <w:rPr>
          <w:noProof/>
          <w:lang w:val="en-US" w:eastAsia="en-US"/>
        </w:rPr>
        <w:lastRenderedPageBreak/>
        <w:drawing>
          <wp:inline distT="0" distB="0" distL="0" distR="0" wp14:anchorId="03BD3DF5" wp14:editId="7CE22AB9">
            <wp:extent cx="2160905" cy="1106170"/>
            <wp:effectExtent l="0" t="0" r="0" b="0"/>
            <wp:docPr id="1814793207"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pic:nvPicPr>
                  <pic:blipFill>
                    <a:blip r:embed="rId492">
                      <a:extLst>
                        <a:ext uri="{28A0092B-C50C-407E-A947-70E740481C1C}">
                          <a14:useLocalDpi xmlns:a14="http://schemas.microsoft.com/office/drawing/2010/main" val="0"/>
                        </a:ext>
                      </a:extLst>
                    </a:blip>
                    <a:stretch>
                      <a:fillRect/>
                    </a:stretch>
                  </pic:blipFill>
                  <pic:spPr>
                    <a:xfrm>
                      <a:off x="0" y="0"/>
                      <a:ext cx="2160905" cy="1106170"/>
                    </a:xfrm>
                    <a:prstGeom prst="rect">
                      <a:avLst/>
                    </a:prstGeom>
                  </pic:spPr>
                </pic:pic>
              </a:graphicData>
            </a:graphic>
          </wp:inline>
        </w:drawing>
      </w:r>
    </w:p>
    <w:p w14:paraId="1053FBC4" w14:textId="05B84E5E" w:rsidR="007E66E1" w:rsidRDefault="007E66E1" w:rsidP="007E66E1">
      <w:pPr>
        <w:pStyle w:val="Corpsdetexte"/>
      </w:pPr>
      <w:r>
        <w:t xml:space="preserve">On dit souvent de ce genre de fichier qu’il est </w:t>
      </w:r>
      <w:r>
        <w:rPr>
          <w:i/>
        </w:rPr>
        <w:t>binaire</w:t>
      </w:r>
      <w:r>
        <w:t xml:space="preserve"> par opposition à un fichier de type </w:t>
      </w:r>
      <w:r>
        <w:rPr>
          <w:i/>
        </w:rPr>
        <w:t>texte</w:t>
      </w:r>
      <w:r>
        <w:t xml:space="preserve"> que nous étudierons plus loin.</w:t>
      </w:r>
      <w:r w:rsidR="00F13CE9">
        <w:t xml:space="preserve"> </w:t>
      </w:r>
      <w:r>
        <w:t xml:space="preserve">Pour lire le fichier avec </w:t>
      </w:r>
      <w:hyperlink r:id="rId493" w:tooltip="class in java.io" w:history="1">
        <w:r>
          <w:rPr>
            <w:rStyle w:val="Hyperlien"/>
            <w:rFonts w:ascii="&amp;quot" w:hAnsi="&amp;quot"/>
            <w:b/>
            <w:bCs/>
            <w:color w:val="4A6782"/>
            <w:sz w:val="20"/>
          </w:rPr>
          <w:t>FileInputStream</w:t>
        </w:r>
      </w:hyperlink>
      <w:r>
        <w:t xml:space="preserve">, </w:t>
      </w:r>
      <w:r w:rsidR="00D23021">
        <w:t xml:space="preserve">et l’interpréter correctement, </w:t>
      </w:r>
      <w:r>
        <w:t xml:space="preserve">il faut convertir les octets </w:t>
      </w:r>
      <w:r w:rsidR="00D23021">
        <w:t xml:space="preserve">lus </w:t>
      </w:r>
      <w:r>
        <w:t>en entier.</w:t>
      </w:r>
    </w:p>
    <w:p w14:paraId="7C0DDBBA" w14:textId="5875C6EF" w:rsidR="004B6F48" w:rsidRDefault="004B6F48" w:rsidP="007E66E1">
      <w:pPr>
        <w:pStyle w:val="Corpsdetexte"/>
      </w:pPr>
      <w:r w:rsidRPr="00E826BC">
        <w:rPr>
          <w:b/>
        </w:rPr>
        <w:t>Exemple</w:t>
      </w:r>
      <w:r>
        <w:t>.</w:t>
      </w:r>
    </w:p>
    <w:p w14:paraId="395DA687" w14:textId="302361BC" w:rsidR="00CB2EA4" w:rsidRDefault="00000000" w:rsidP="007E66E1">
      <w:pPr>
        <w:pStyle w:val="Corpsdetexte"/>
      </w:pPr>
      <w:hyperlink r:id="rId494" w:history="1">
        <w:r w:rsidR="00D16DD5">
          <w:rPr>
            <w:rStyle w:val="Hyperlien"/>
            <w:rFonts w:ascii="Segoe UI" w:hAnsi="Segoe UI" w:cs="Segoe UI"/>
            <w:b/>
            <w:bCs/>
            <w:color w:val="0366D6"/>
          </w:rPr>
          <w:t>JavaPasAPas</w:t>
        </w:r>
      </w:hyperlink>
      <w:r w:rsidR="00D16DD5">
        <w:rPr>
          <w:rStyle w:val="separator"/>
          <w:rFonts w:ascii="Segoe UI" w:hAnsi="Segoe UI" w:cs="Segoe UI"/>
          <w:color w:val="586069"/>
        </w:rPr>
        <w:t>/</w:t>
      </w:r>
      <w:r w:rsidR="00C50856">
        <w:rPr>
          <w:rStyle w:val="lev"/>
          <w:rFonts w:ascii="Segoe UI" w:hAnsi="Segoe UI" w:cs="Segoe UI"/>
          <w:color w:val="24292E"/>
        </w:rPr>
        <w:t>chapitre_9/L</w:t>
      </w:r>
      <w:r w:rsidR="00D16DD5">
        <w:rPr>
          <w:rStyle w:val="lev"/>
          <w:rFonts w:ascii="Segoe UI" w:hAnsi="Segoe UI" w:cs="Segoe UI"/>
          <w:color w:val="24292E"/>
        </w:rPr>
        <w:t>ireEntierEnOctets.java</w:t>
      </w:r>
    </w:p>
    <w:p w14:paraId="04028709" w14:textId="77777777" w:rsidR="00C50856" w:rsidRPr="00C50856" w:rsidRDefault="00C50856" w:rsidP="00C50856">
      <w:pPr>
        <w:pStyle w:val="Code"/>
        <w:rPr>
          <w:color w:val="000000"/>
          <w:lang w:eastAsia="zh-CN"/>
        </w:rPr>
      </w:pPr>
      <w:r w:rsidRPr="00C50856">
        <w:rPr>
          <w:lang w:eastAsia="zh-CN"/>
        </w:rPr>
        <w:t>/* Lecture dans le fichier d'un entier sous forme d'une suite d'octets et conversion en int */</w:t>
      </w:r>
    </w:p>
    <w:p w14:paraId="700307B5" w14:textId="77777777" w:rsidR="00C50856" w:rsidRPr="00C50856" w:rsidRDefault="00C50856" w:rsidP="00C50856">
      <w:pPr>
        <w:pStyle w:val="Code"/>
        <w:rPr>
          <w:color w:val="000000"/>
          <w:lang w:eastAsia="zh-CN"/>
        </w:rPr>
      </w:pPr>
    </w:p>
    <w:p w14:paraId="3F4BA7BC" w14:textId="77777777" w:rsidR="00C50856" w:rsidRPr="009A50DE" w:rsidRDefault="00C50856" w:rsidP="00C50856">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546EB03C" w14:textId="77777777" w:rsidR="00C50856" w:rsidRPr="009A50DE" w:rsidRDefault="00C50856" w:rsidP="00C50856">
      <w:pPr>
        <w:pStyle w:val="Code"/>
        <w:rPr>
          <w:color w:val="000000"/>
          <w:lang w:val="en-CA" w:eastAsia="zh-CN"/>
        </w:rPr>
      </w:pPr>
    </w:p>
    <w:p w14:paraId="356BDEF1" w14:textId="77777777" w:rsidR="00C50856" w:rsidRPr="009A50DE" w:rsidRDefault="00C50856" w:rsidP="00C62F99">
      <w:pPr>
        <w:pStyle w:val="Code"/>
        <w:keepNext w:val="0"/>
        <w:keepLines w:val="0"/>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LireEntierEnOctets </w:t>
      </w:r>
      <w:r w:rsidRPr="009A50DE">
        <w:rPr>
          <w:color w:val="800080"/>
          <w:lang w:val="en-CA" w:eastAsia="zh-CN"/>
        </w:rPr>
        <w:t>{</w:t>
      </w:r>
    </w:p>
    <w:p w14:paraId="065481AC"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72FF46D9"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FileInputStream</w:t>
      </w:r>
      <w:r w:rsidRPr="009A50DE">
        <w:rPr>
          <w:color w:val="000000"/>
          <w:lang w:val="en-CA" w:eastAsia="zh-CN"/>
        </w:rPr>
        <w:t xml:space="preserve"> unFichier</w:t>
      </w:r>
      <w:r w:rsidRPr="009A50DE">
        <w:rPr>
          <w:color w:val="800080"/>
          <w:lang w:val="en-CA" w:eastAsia="zh-CN"/>
        </w:rPr>
        <w:t>;</w:t>
      </w:r>
    </w:p>
    <w:p w14:paraId="464DE8D8"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try</w:t>
      </w:r>
      <w:r w:rsidRPr="009A50DE">
        <w:rPr>
          <w:color w:val="000000"/>
          <w:lang w:val="en-CA" w:eastAsia="zh-CN"/>
        </w:rPr>
        <w:t xml:space="preserve"> </w:t>
      </w:r>
      <w:r w:rsidRPr="009A50DE">
        <w:rPr>
          <w:color w:val="800080"/>
          <w:lang w:val="en-CA" w:eastAsia="zh-CN"/>
        </w:rPr>
        <w:t>{</w:t>
      </w:r>
    </w:p>
    <w:p w14:paraId="35EA839B"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FileInputStream</w:t>
      </w:r>
      <w:r w:rsidRPr="009A50DE">
        <w:rPr>
          <w:color w:val="808030"/>
          <w:lang w:val="en-CA" w:eastAsia="zh-CN"/>
        </w:rPr>
        <w:t>(</w:t>
      </w:r>
      <w:r w:rsidRPr="009A50DE">
        <w:rPr>
          <w:color w:val="0000E6"/>
          <w:lang w:val="en-CA" w:eastAsia="zh-CN"/>
        </w:rPr>
        <w:t>"Octets.dat"</w:t>
      </w:r>
      <w:r w:rsidRPr="009A50DE">
        <w:rPr>
          <w:color w:val="808030"/>
          <w:lang w:val="en-CA" w:eastAsia="zh-CN"/>
        </w:rPr>
        <w:t>)</w:t>
      </w:r>
      <w:r w:rsidRPr="009A50DE">
        <w:rPr>
          <w:color w:val="800080"/>
          <w:lang w:val="en-CA" w:eastAsia="zh-CN"/>
        </w:rPr>
        <w:t>;</w:t>
      </w:r>
    </w:p>
    <w:p w14:paraId="00C7A2AF" w14:textId="77777777" w:rsidR="00C50856" w:rsidRPr="009A50DE" w:rsidRDefault="00C50856" w:rsidP="00C62F99">
      <w:pPr>
        <w:pStyle w:val="Code"/>
        <w:keepNext w:val="0"/>
        <w:keepLines w:val="0"/>
        <w:rPr>
          <w:color w:val="000000"/>
          <w:lang w:val="en-CA" w:eastAsia="zh-CN"/>
        </w:rPr>
      </w:pPr>
    </w:p>
    <w:p w14:paraId="05B8D118" w14:textId="77777777" w:rsidR="00C50856" w:rsidRPr="00C50856" w:rsidRDefault="00C50856" w:rsidP="00C62F99">
      <w:pPr>
        <w:pStyle w:val="Code"/>
        <w:keepNext w:val="0"/>
        <w:keepLines w:val="0"/>
        <w:rPr>
          <w:color w:val="000000"/>
          <w:lang w:eastAsia="zh-CN"/>
        </w:rPr>
      </w:pPr>
      <w:r w:rsidRPr="009A50DE">
        <w:rPr>
          <w:color w:val="000000"/>
          <w:lang w:val="en-CA" w:eastAsia="zh-CN"/>
        </w:rPr>
        <w:t xml:space="preserve">      </w:t>
      </w:r>
      <w:r w:rsidRPr="00C50856">
        <w:rPr>
          <w:color w:val="BB7977"/>
          <w:lang w:eastAsia="zh-CN"/>
        </w:rPr>
        <w:t>byte</w:t>
      </w:r>
      <w:r w:rsidRPr="00C50856">
        <w:rPr>
          <w:color w:val="808030"/>
          <w:lang w:eastAsia="zh-CN"/>
        </w:rPr>
        <w:t>[]</w:t>
      </w:r>
      <w:r w:rsidRPr="00C50856">
        <w:rPr>
          <w:color w:val="000000"/>
          <w:lang w:eastAsia="zh-CN"/>
        </w:rPr>
        <w:t xml:space="preserve"> tampon </w:t>
      </w:r>
      <w:r w:rsidRPr="00C50856">
        <w:rPr>
          <w:color w:val="808030"/>
          <w:lang w:eastAsia="zh-CN"/>
        </w:rPr>
        <w:t>=</w:t>
      </w:r>
      <w:r w:rsidRPr="00C50856">
        <w:rPr>
          <w:color w:val="000000"/>
          <w:lang w:eastAsia="zh-CN"/>
        </w:rPr>
        <w:t xml:space="preserve"> </w:t>
      </w:r>
      <w:r w:rsidRPr="00C50856">
        <w:rPr>
          <w:b/>
          <w:bCs/>
          <w:color w:val="800000"/>
          <w:lang w:eastAsia="zh-CN"/>
        </w:rPr>
        <w:t>new</w:t>
      </w:r>
      <w:r w:rsidRPr="00C50856">
        <w:rPr>
          <w:color w:val="000000"/>
          <w:lang w:eastAsia="zh-CN"/>
        </w:rPr>
        <w:t xml:space="preserve"> </w:t>
      </w:r>
      <w:r w:rsidRPr="00C50856">
        <w:rPr>
          <w:color w:val="BB7977"/>
          <w:lang w:eastAsia="zh-CN"/>
        </w:rPr>
        <w:t>byte</w:t>
      </w:r>
      <w:r w:rsidRPr="00C50856">
        <w:rPr>
          <w:color w:val="808030"/>
          <w:lang w:eastAsia="zh-CN"/>
        </w:rPr>
        <w:t>[</w:t>
      </w:r>
      <w:r w:rsidRPr="00C50856">
        <w:rPr>
          <w:color w:val="008C00"/>
          <w:lang w:eastAsia="zh-CN"/>
        </w:rPr>
        <w:t>4</w:t>
      </w:r>
      <w:r w:rsidRPr="00C50856">
        <w:rPr>
          <w:color w:val="808030"/>
          <w:lang w:eastAsia="zh-CN"/>
        </w:rPr>
        <w:t>]</w:t>
      </w:r>
      <w:r w:rsidRPr="00C50856">
        <w:rPr>
          <w:color w:val="800080"/>
          <w:lang w:eastAsia="zh-CN"/>
        </w:rPr>
        <w:t>;</w:t>
      </w:r>
    </w:p>
    <w:p w14:paraId="1E3A3E12"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unFichier</w:t>
      </w:r>
      <w:r w:rsidRPr="00C50856">
        <w:rPr>
          <w:color w:val="808030"/>
          <w:lang w:eastAsia="zh-CN"/>
        </w:rPr>
        <w:t>.</w:t>
      </w:r>
      <w:r w:rsidRPr="00C50856">
        <w:rPr>
          <w:color w:val="000000"/>
          <w:lang w:eastAsia="zh-CN"/>
        </w:rPr>
        <w:t>read</w:t>
      </w:r>
      <w:r w:rsidRPr="00C50856">
        <w:rPr>
          <w:color w:val="808030"/>
          <w:lang w:eastAsia="zh-CN"/>
        </w:rPr>
        <w:t>(</w:t>
      </w:r>
      <w:r w:rsidRPr="00C50856">
        <w:rPr>
          <w:color w:val="000000"/>
          <w:lang w:eastAsia="zh-CN"/>
        </w:rPr>
        <w:t>tampon</w:t>
      </w:r>
      <w:r w:rsidRPr="00C50856">
        <w:rPr>
          <w:color w:val="808030"/>
          <w:lang w:eastAsia="zh-CN"/>
        </w:rPr>
        <w:t>)</w:t>
      </w:r>
      <w:r w:rsidRPr="00C50856">
        <w:rPr>
          <w:color w:val="800080"/>
          <w:lang w:eastAsia="zh-CN"/>
        </w:rPr>
        <w:t>;</w:t>
      </w:r>
      <w:r w:rsidRPr="00C50856">
        <w:rPr>
          <w:color w:val="000000"/>
          <w:lang w:eastAsia="zh-CN"/>
        </w:rPr>
        <w:t xml:space="preserve"> </w:t>
      </w:r>
      <w:r w:rsidRPr="00C50856">
        <w:rPr>
          <w:lang w:eastAsia="zh-CN"/>
        </w:rPr>
        <w:t>// Lecture des 4 octets</w:t>
      </w:r>
    </w:p>
    <w:p w14:paraId="3B6BE7ED" w14:textId="77777777" w:rsidR="00C50856" w:rsidRPr="00C50856" w:rsidRDefault="00C50856" w:rsidP="00C62F99">
      <w:pPr>
        <w:pStyle w:val="Code"/>
        <w:keepNext w:val="0"/>
        <w:keepLines w:val="0"/>
        <w:rPr>
          <w:color w:val="000000"/>
          <w:lang w:eastAsia="zh-CN"/>
        </w:rPr>
      </w:pPr>
    </w:p>
    <w:p w14:paraId="35AD502B" w14:textId="77777777" w:rsidR="00C50856" w:rsidRPr="00C50856" w:rsidRDefault="00C50856" w:rsidP="00C62F99">
      <w:pPr>
        <w:pStyle w:val="Code"/>
        <w:keepNext w:val="0"/>
        <w:keepLines w:val="0"/>
        <w:rPr>
          <w:color w:val="000000"/>
          <w:lang w:val="fr-FR" w:eastAsia="zh-CN"/>
        </w:rPr>
      </w:pPr>
      <w:r w:rsidRPr="00C50856">
        <w:rPr>
          <w:color w:val="000000"/>
          <w:lang w:eastAsia="zh-CN"/>
        </w:rPr>
        <w:t xml:space="preserve">      </w:t>
      </w:r>
      <w:r w:rsidRPr="00C50856">
        <w:rPr>
          <w:lang w:val="fr-FR" w:eastAsia="zh-CN"/>
        </w:rPr>
        <w:t>// Convertir le tableau d'octets tampon en int unEntier</w:t>
      </w:r>
    </w:p>
    <w:p w14:paraId="54E95457" w14:textId="77777777" w:rsidR="00C50856" w:rsidRPr="009A50DE" w:rsidRDefault="00C50856" w:rsidP="00C62F99">
      <w:pPr>
        <w:pStyle w:val="Code"/>
        <w:keepNext w:val="0"/>
        <w:keepLines w:val="0"/>
        <w:rPr>
          <w:color w:val="000000"/>
          <w:lang w:val="en-CA" w:eastAsia="zh-CN"/>
        </w:rPr>
      </w:pPr>
      <w:r w:rsidRPr="00C50856">
        <w:rPr>
          <w:color w:val="000000"/>
          <w:lang w:val="fr-FR" w:eastAsia="zh-CN"/>
        </w:rPr>
        <w:t xml:space="preserve">      </w:t>
      </w:r>
      <w:r w:rsidRPr="009A50DE">
        <w:rPr>
          <w:color w:val="BB7977"/>
          <w:lang w:val="en-CA" w:eastAsia="zh-CN"/>
        </w:rPr>
        <w:t>int</w:t>
      </w:r>
      <w:r w:rsidRPr="009A50DE">
        <w:rPr>
          <w:color w:val="000000"/>
          <w:lang w:val="en-CA" w:eastAsia="zh-CN"/>
        </w:rPr>
        <w:t xml:space="preserve"> unEntier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16557BD4"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for</w:t>
      </w:r>
      <w:r w:rsidRPr="009A50DE">
        <w:rPr>
          <w:color w:val="000000"/>
          <w:lang w:val="en-CA" w:eastAsia="zh-CN"/>
        </w:rPr>
        <w:t xml:space="preserve"> </w:t>
      </w:r>
      <w:r w:rsidRPr="009A50DE">
        <w:rPr>
          <w:color w:val="808030"/>
          <w:lang w:val="en-CA" w:eastAsia="zh-CN"/>
        </w:rPr>
        <w:t>(</w:t>
      </w:r>
      <w:r w:rsidRPr="009A50DE">
        <w:rPr>
          <w:color w:val="BB7977"/>
          <w:lang w:val="en-CA" w:eastAsia="zh-CN"/>
        </w:rPr>
        <w:t>int</w:t>
      </w:r>
      <w:r w:rsidRPr="009A50DE">
        <w:rPr>
          <w:color w:val="000000"/>
          <w:lang w:val="en-CA" w:eastAsia="zh-CN"/>
        </w:rPr>
        <w:t xml:space="preserve"> i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r w:rsidRPr="009A50DE">
        <w:rPr>
          <w:color w:val="000000"/>
          <w:lang w:val="en-CA" w:eastAsia="zh-CN"/>
        </w:rPr>
        <w:t xml:space="preserve"> i </w:t>
      </w:r>
      <w:r w:rsidRPr="009A50DE">
        <w:rPr>
          <w:color w:val="808030"/>
          <w:lang w:val="en-CA" w:eastAsia="zh-CN"/>
        </w:rPr>
        <w:t>&lt;=</w:t>
      </w:r>
      <w:r w:rsidRPr="009A50DE">
        <w:rPr>
          <w:color w:val="000000"/>
          <w:lang w:val="en-CA" w:eastAsia="zh-CN"/>
        </w:rPr>
        <w:t xml:space="preserve"> </w:t>
      </w:r>
      <w:r w:rsidRPr="009A50DE">
        <w:rPr>
          <w:color w:val="008C00"/>
          <w:lang w:val="en-CA" w:eastAsia="zh-CN"/>
        </w:rPr>
        <w:t>3</w:t>
      </w:r>
      <w:r w:rsidRPr="009A50DE">
        <w:rPr>
          <w:color w:val="800080"/>
          <w:lang w:val="en-CA" w:eastAsia="zh-CN"/>
        </w:rPr>
        <w:t>;</w:t>
      </w:r>
      <w:r w:rsidRPr="009A50DE">
        <w:rPr>
          <w:color w:val="000000"/>
          <w:lang w:val="en-CA" w:eastAsia="zh-CN"/>
        </w:rPr>
        <w:t xml:space="preserve"> i</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687C2EE8" w14:textId="77777777" w:rsidR="00C50856" w:rsidRPr="00C50856" w:rsidRDefault="00C50856" w:rsidP="00C62F99">
      <w:pPr>
        <w:pStyle w:val="Code"/>
        <w:keepNext w:val="0"/>
        <w:keepLines w:val="0"/>
        <w:rPr>
          <w:color w:val="000000"/>
          <w:lang w:val="fr-FR" w:eastAsia="zh-CN"/>
        </w:rPr>
      </w:pPr>
      <w:r w:rsidRPr="009A50DE">
        <w:rPr>
          <w:color w:val="000000"/>
          <w:lang w:val="en-CA" w:eastAsia="zh-CN"/>
        </w:rPr>
        <w:t xml:space="preserve">        </w:t>
      </w:r>
      <w:r w:rsidRPr="00C50856">
        <w:rPr>
          <w:color w:val="000000"/>
          <w:lang w:val="fr-FR" w:eastAsia="zh-CN"/>
        </w:rPr>
        <w:t xml:space="preserve">unEntier </w:t>
      </w:r>
      <w:r w:rsidRPr="00C50856">
        <w:rPr>
          <w:color w:val="808030"/>
          <w:lang w:val="fr-FR" w:eastAsia="zh-CN"/>
        </w:rPr>
        <w:t>&lt;&lt;=</w:t>
      </w:r>
      <w:r w:rsidRPr="00C50856">
        <w:rPr>
          <w:color w:val="000000"/>
          <w:lang w:val="fr-FR" w:eastAsia="zh-CN"/>
        </w:rPr>
        <w:t xml:space="preserve"> </w:t>
      </w:r>
      <w:r w:rsidRPr="00C50856">
        <w:rPr>
          <w:color w:val="008C00"/>
          <w:lang w:val="fr-FR" w:eastAsia="zh-CN"/>
        </w:rPr>
        <w:t>8</w:t>
      </w:r>
      <w:r w:rsidRPr="00C50856">
        <w:rPr>
          <w:color w:val="800080"/>
          <w:lang w:val="fr-FR" w:eastAsia="zh-CN"/>
        </w:rPr>
        <w:t>;</w:t>
      </w:r>
    </w:p>
    <w:p w14:paraId="7F2071A3"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unEntier </w:t>
      </w:r>
      <w:r w:rsidRPr="00C50856">
        <w:rPr>
          <w:color w:val="808030"/>
          <w:lang w:val="fr-FR" w:eastAsia="zh-CN"/>
        </w:rPr>
        <w:t>+=</w:t>
      </w:r>
      <w:r w:rsidRPr="00C50856">
        <w:rPr>
          <w:color w:val="000000"/>
          <w:lang w:val="fr-FR" w:eastAsia="zh-CN"/>
        </w:rPr>
        <w:t xml:space="preserve"> </w:t>
      </w:r>
      <w:r w:rsidRPr="00C50856">
        <w:rPr>
          <w:color w:val="808030"/>
          <w:lang w:val="fr-FR" w:eastAsia="zh-CN"/>
        </w:rPr>
        <w:t>((</w:t>
      </w:r>
      <w:r w:rsidRPr="00C50856">
        <w:rPr>
          <w:color w:val="BB7977"/>
          <w:lang w:val="fr-FR" w:eastAsia="zh-CN"/>
        </w:rPr>
        <w:t>int</w:t>
      </w:r>
      <w:r w:rsidRPr="00C50856">
        <w:rPr>
          <w:color w:val="808030"/>
          <w:lang w:val="fr-FR" w:eastAsia="zh-CN"/>
        </w:rPr>
        <w:t>)</w:t>
      </w:r>
      <w:r w:rsidRPr="00C50856">
        <w:rPr>
          <w:color w:val="000000"/>
          <w:lang w:val="fr-FR" w:eastAsia="zh-CN"/>
        </w:rPr>
        <w:t xml:space="preserve"> tampon</w:t>
      </w:r>
      <w:r w:rsidRPr="00C50856">
        <w:rPr>
          <w:color w:val="808030"/>
          <w:lang w:val="fr-FR" w:eastAsia="zh-CN"/>
        </w:rPr>
        <w:t>[</w:t>
      </w:r>
      <w:r w:rsidRPr="00C50856">
        <w:rPr>
          <w:color w:val="000000"/>
          <w:lang w:val="fr-FR" w:eastAsia="zh-CN"/>
        </w:rPr>
        <w:t>i</w:t>
      </w:r>
      <w:r w:rsidRPr="00C50856">
        <w:rPr>
          <w:color w:val="808030"/>
          <w:lang w:val="fr-FR" w:eastAsia="zh-CN"/>
        </w:rPr>
        <w:t>])</w:t>
      </w:r>
      <w:r w:rsidRPr="00C50856">
        <w:rPr>
          <w:color w:val="000000"/>
          <w:lang w:val="fr-FR" w:eastAsia="zh-CN"/>
        </w:rPr>
        <w:t xml:space="preserve"> </w:t>
      </w:r>
      <w:r w:rsidRPr="00C50856">
        <w:rPr>
          <w:color w:val="808030"/>
          <w:lang w:val="fr-FR" w:eastAsia="zh-CN"/>
        </w:rPr>
        <w:t>&amp;</w:t>
      </w:r>
      <w:r w:rsidRPr="00C50856">
        <w:rPr>
          <w:color w:val="000000"/>
          <w:lang w:val="fr-FR" w:eastAsia="zh-CN"/>
        </w:rPr>
        <w:t xml:space="preserve"> </w:t>
      </w:r>
      <w:r w:rsidRPr="00C50856">
        <w:rPr>
          <w:color w:val="008000"/>
          <w:lang w:val="fr-FR" w:eastAsia="zh-CN"/>
        </w:rPr>
        <w:t>0</w:t>
      </w:r>
      <w:r w:rsidRPr="00C50856">
        <w:rPr>
          <w:color w:val="008C00"/>
          <w:lang w:val="fr-FR" w:eastAsia="zh-CN"/>
        </w:rPr>
        <w:t>X</w:t>
      </w:r>
      <w:r w:rsidRPr="00C50856">
        <w:rPr>
          <w:color w:val="008000"/>
          <w:lang w:val="fr-FR" w:eastAsia="zh-CN"/>
        </w:rPr>
        <w:t>FF</w:t>
      </w:r>
      <w:r w:rsidRPr="00C50856">
        <w:rPr>
          <w:color w:val="800080"/>
          <w:lang w:val="fr-FR" w:eastAsia="zh-CN"/>
        </w:rPr>
        <w:t>;</w:t>
      </w:r>
    </w:p>
    <w:p w14:paraId="1AB487FB"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800080"/>
          <w:lang w:val="fr-FR" w:eastAsia="zh-CN"/>
        </w:rPr>
        <w:t>}</w:t>
      </w:r>
    </w:p>
    <w:p w14:paraId="1AD17523"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close</w:t>
      </w:r>
      <w:r w:rsidRPr="00C50856">
        <w:rPr>
          <w:color w:val="808030"/>
          <w:lang w:val="fr-FR" w:eastAsia="zh-CN"/>
        </w:rPr>
        <w:t>()</w:t>
      </w:r>
      <w:r w:rsidRPr="00C50856">
        <w:rPr>
          <w:color w:val="800080"/>
          <w:lang w:val="fr-FR" w:eastAsia="zh-CN"/>
        </w:rPr>
        <w:t>;</w:t>
      </w:r>
    </w:p>
    <w:p w14:paraId="70878818"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b/>
          <w:bCs/>
          <w:color w:val="BB7977"/>
          <w:lang w:val="fr-FR" w:eastAsia="zh-CN"/>
        </w:rPr>
        <w:t>System</w:t>
      </w:r>
      <w:r w:rsidRPr="00C50856">
        <w:rPr>
          <w:color w:val="808030"/>
          <w:lang w:val="fr-FR" w:eastAsia="zh-CN"/>
        </w:rPr>
        <w:t>.</w:t>
      </w:r>
      <w:r w:rsidRPr="00C50856">
        <w:rPr>
          <w:color w:val="000000"/>
          <w:lang w:val="fr-FR" w:eastAsia="zh-CN"/>
        </w:rPr>
        <w:t>out</w:t>
      </w:r>
      <w:r w:rsidRPr="00C50856">
        <w:rPr>
          <w:color w:val="808030"/>
          <w:lang w:val="fr-FR" w:eastAsia="zh-CN"/>
        </w:rPr>
        <w:t>.</w:t>
      </w:r>
      <w:r w:rsidRPr="00C50856">
        <w:rPr>
          <w:color w:val="000000"/>
          <w:lang w:val="fr-FR" w:eastAsia="zh-CN"/>
        </w:rPr>
        <w:t>println</w:t>
      </w:r>
      <w:r w:rsidRPr="00C50856">
        <w:rPr>
          <w:color w:val="808030"/>
          <w:lang w:val="fr-FR" w:eastAsia="zh-CN"/>
        </w:rPr>
        <w:t>(</w:t>
      </w:r>
      <w:r w:rsidRPr="00C50856">
        <w:rPr>
          <w:color w:val="0000E6"/>
          <w:lang w:val="fr-FR" w:eastAsia="zh-CN"/>
        </w:rPr>
        <w:t>"Valeur décimale de l'entier : "</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unEntier</w:t>
      </w:r>
      <w:r w:rsidRPr="00C50856">
        <w:rPr>
          <w:color w:val="808030"/>
          <w:lang w:val="fr-FR" w:eastAsia="zh-CN"/>
        </w:rPr>
        <w:t>)</w:t>
      </w:r>
      <w:r w:rsidRPr="00C50856">
        <w:rPr>
          <w:color w:val="800080"/>
          <w:lang w:val="fr-FR" w:eastAsia="zh-CN"/>
        </w:rPr>
        <w:t>;</w:t>
      </w:r>
    </w:p>
    <w:p w14:paraId="1A7CEC65" w14:textId="77777777" w:rsidR="00C50856" w:rsidRPr="009A50DE" w:rsidRDefault="00C50856" w:rsidP="00C50856">
      <w:pPr>
        <w:pStyle w:val="Code"/>
        <w:rPr>
          <w:color w:val="000000"/>
          <w:lang w:val="en-CA" w:eastAsia="zh-CN"/>
        </w:rPr>
      </w:pPr>
      <w:r w:rsidRPr="00C50856">
        <w:rPr>
          <w:color w:val="000000"/>
          <w:lang w:val="fr-FR"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58592E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30620C00" w14:textId="77777777" w:rsidR="00C50856" w:rsidRPr="00D95704" w:rsidRDefault="00C50856" w:rsidP="00C50856">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3C73328B" w14:textId="207FE335" w:rsidR="00C50856" w:rsidRDefault="00C50856" w:rsidP="00C50856">
      <w:pPr>
        <w:pStyle w:val="Code"/>
        <w:rPr>
          <w:color w:val="800080"/>
          <w:lang w:val="fr-FR" w:eastAsia="zh-CN"/>
        </w:rPr>
      </w:pPr>
      <w:r w:rsidRPr="00D95704">
        <w:rPr>
          <w:color w:val="000000"/>
          <w:lang w:val="fr-FR" w:eastAsia="zh-CN"/>
        </w:rPr>
        <w:t xml:space="preserve">  </w:t>
      </w:r>
      <w:r w:rsidRPr="00D95704">
        <w:rPr>
          <w:color w:val="800080"/>
          <w:lang w:val="fr-FR" w:eastAsia="zh-CN"/>
        </w:rPr>
        <w:t>}</w:t>
      </w:r>
    </w:p>
    <w:p w14:paraId="7732A848" w14:textId="3B456BA2" w:rsidR="007E66E1" w:rsidRDefault="00117845" w:rsidP="00117845">
      <w:pPr>
        <w:pStyle w:val="Code"/>
        <w:rPr>
          <w:color w:val="800080"/>
          <w:lang w:val="fr-FR" w:eastAsia="zh-CN"/>
        </w:rPr>
      </w:pPr>
      <w:r>
        <w:rPr>
          <w:color w:val="800080"/>
          <w:lang w:val="fr-FR" w:eastAsia="zh-CN"/>
        </w:rPr>
        <w:t>}</w:t>
      </w:r>
    </w:p>
    <w:p w14:paraId="713EF5DF" w14:textId="77777777" w:rsidR="00117845" w:rsidRPr="00117845" w:rsidRDefault="00117845" w:rsidP="00117845">
      <w:pPr>
        <w:pStyle w:val="Code"/>
        <w:rPr>
          <w:color w:val="000000"/>
          <w:lang w:val="fr-FR" w:eastAsia="zh-CN"/>
        </w:rPr>
      </w:pPr>
    </w:p>
    <w:p w14:paraId="6D6ECA6A" w14:textId="77777777" w:rsidR="007E66E1" w:rsidRDefault="007E66E1" w:rsidP="007E66E1">
      <w:pPr>
        <w:pStyle w:val="Corpsdetexte"/>
      </w:pPr>
      <w:r>
        <w:t>Résultat :</w:t>
      </w:r>
    </w:p>
    <w:p w14:paraId="4E5832E0" w14:textId="77777777" w:rsidR="007E66E1" w:rsidRDefault="007E66E1" w:rsidP="007E66E1">
      <w:pPr>
        <w:pStyle w:val="Corpsdetexte"/>
        <w:pBdr>
          <w:top w:val="single" w:sz="4" w:space="1" w:color="auto"/>
          <w:left w:val="single" w:sz="4" w:space="4" w:color="auto"/>
          <w:bottom w:val="single" w:sz="4" w:space="1" w:color="auto"/>
          <w:right w:val="single" w:sz="4" w:space="4" w:color="auto"/>
        </w:pBdr>
      </w:pPr>
      <w:r>
        <w:t>Valeur décimale de l'entier : 1629696561</w:t>
      </w:r>
    </w:p>
    <w:p w14:paraId="530F2987" w14:textId="18E92176" w:rsidR="00EB193D" w:rsidRDefault="0093077F" w:rsidP="007E66E1">
      <w:pPr>
        <w:pStyle w:val="Corpsdetexte"/>
      </w:pPr>
      <w:r w:rsidRPr="009B7219">
        <w:rPr>
          <w:b/>
        </w:rPr>
        <w:lastRenderedPageBreak/>
        <w:t>Exercice</w:t>
      </w:r>
      <w:r>
        <w:t>. Etendre l’exemple précédent en écrivant une suite de 3 entiers dans un fichier. Ensuite relire les trois entiers du fichier dans un autre programme.</w:t>
      </w:r>
    </w:p>
    <w:p w14:paraId="28A4AAA5" w14:textId="10321527" w:rsidR="007E66E1" w:rsidRDefault="007E66E1" w:rsidP="007E66E1">
      <w:pPr>
        <w:pStyle w:val="Corpsdetexte"/>
      </w:pPr>
      <w:r>
        <w:t xml:space="preserve">Les classes </w:t>
      </w:r>
      <w:hyperlink r:id="rId495" w:tooltip="class in java.io" w:history="1">
        <w:hyperlink r:id="rId496" w:tooltip="class in java.io" w:history="1">
          <w:r>
            <w:rPr>
              <w:rStyle w:val="Hyperlien"/>
              <w:rFonts w:ascii="&amp;quot" w:hAnsi="&amp;quot"/>
              <w:b/>
              <w:bCs/>
              <w:color w:val="4A6782"/>
              <w:sz w:val="20"/>
            </w:rPr>
            <w:t>InputStream</w:t>
          </w:r>
        </w:hyperlink>
      </w:hyperlink>
      <w:r>
        <w:t xml:space="preserve"> et </w:t>
      </w:r>
      <w:hyperlink r:id="rId497" w:tooltip="class in java.io" w:history="1">
        <w:r>
          <w:rPr>
            <w:rStyle w:val="Hyperlien"/>
            <w:rFonts w:ascii="&amp;quot" w:hAnsi="&amp;quot"/>
            <w:b/>
            <w:bCs/>
            <w:color w:val="4A6782"/>
            <w:sz w:val="20"/>
          </w:rPr>
          <w:t>OutputStream</w:t>
        </w:r>
      </w:hyperlink>
      <w:r>
        <w:t xml:space="preserve"> sont rarement utilisées directement</w:t>
      </w:r>
      <w:r w:rsidR="001653F4">
        <w:t xml:space="preserve"> à cause des conversions </w:t>
      </w:r>
      <w:r w:rsidR="00F77002">
        <w:t>fastidieuses à effectuer comme l’illustre les exemples précédents</w:t>
      </w:r>
      <w:r>
        <w:t xml:space="preserve">. D’autres sous-classes fournissent des abstractions de plus haut niveau. Les classes </w:t>
      </w:r>
      <w:hyperlink r:id="rId498" w:tooltip="class in java.io" w:history="1">
        <w:r w:rsidR="00AA5827" w:rsidRPr="00123C5E">
          <w:rPr>
            <w:rStyle w:val="Hyperlien"/>
            <w:rFonts w:ascii="&amp;quot" w:hAnsi="&amp;quot"/>
            <w:b/>
            <w:color w:val="4A6782"/>
            <w:sz w:val="20"/>
            <w:szCs w:val="20"/>
          </w:rPr>
          <w:t>DataInputStream</w:t>
        </w:r>
      </w:hyperlink>
      <w:r w:rsidR="00AA5827">
        <w:t xml:space="preserve"> </w:t>
      </w:r>
      <w:r>
        <w:t xml:space="preserve">et </w:t>
      </w:r>
      <w:hyperlink r:id="rId499" w:tooltip="class in java.io" w:history="1">
        <w:r w:rsidR="00C948D6" w:rsidRPr="00123C5E">
          <w:rPr>
            <w:rStyle w:val="Hyperlien"/>
            <w:rFonts w:ascii="&amp;quot" w:hAnsi="&amp;quot"/>
            <w:b/>
            <w:color w:val="4A6782"/>
            <w:sz w:val="20"/>
            <w:szCs w:val="20"/>
          </w:rPr>
          <w:t>DataOutputStream</w:t>
        </w:r>
      </w:hyperlink>
      <w:r w:rsidR="00C948D6">
        <w:t xml:space="preserve"> </w:t>
      </w:r>
      <w:r>
        <w:t>permettent de lire et d’écrire directement des types de base (</w:t>
      </w:r>
      <w:r>
        <w:rPr>
          <w:i/>
        </w:rPr>
        <w:t>int</w:t>
      </w:r>
      <w:r>
        <w:t xml:space="preserve">, </w:t>
      </w:r>
      <w:r>
        <w:rPr>
          <w:i/>
        </w:rPr>
        <w:t>long</w:t>
      </w:r>
      <w:r>
        <w:t xml:space="preserve">, </w:t>
      </w:r>
      <w:r>
        <w:rPr>
          <w:i/>
        </w:rPr>
        <w:t>float</w:t>
      </w:r>
      <w:r>
        <w:t xml:space="preserve">,…) sans avoir à les convertir en suite d’octets. Les classes </w:t>
      </w:r>
      <w:hyperlink r:id="rId500" w:tooltip="class in java.io" w:history="1">
        <w:r w:rsidR="008B0B55" w:rsidRPr="00123C5E">
          <w:rPr>
            <w:rStyle w:val="Hyperlien"/>
            <w:rFonts w:ascii="&amp;quot" w:hAnsi="&amp;quot"/>
            <w:b/>
            <w:color w:val="4A6782"/>
            <w:sz w:val="20"/>
            <w:szCs w:val="20"/>
          </w:rPr>
          <w:t>ObjectInputStream</w:t>
        </w:r>
      </w:hyperlink>
      <w:r w:rsidR="008B0B55">
        <w:t xml:space="preserve"> </w:t>
      </w:r>
      <w:r>
        <w:t xml:space="preserve">et </w:t>
      </w:r>
      <w:hyperlink r:id="rId501" w:tooltip="class in java.io" w:history="1">
        <w:r w:rsidR="002F489E" w:rsidRPr="00123C5E">
          <w:rPr>
            <w:rStyle w:val="Hyperlien"/>
            <w:rFonts w:ascii="&amp;quot" w:hAnsi="&amp;quot"/>
            <w:b/>
            <w:color w:val="4A6782"/>
            <w:sz w:val="20"/>
            <w:szCs w:val="20"/>
          </w:rPr>
          <w:t>ObjectOutputStream</w:t>
        </w:r>
      </w:hyperlink>
      <w:r w:rsidR="002F489E">
        <w:t xml:space="preserve"> </w:t>
      </w:r>
      <w:r>
        <w:t xml:space="preserve">permettent de lire et d’écrire directement des objets. </w:t>
      </w:r>
      <w:r w:rsidR="00D1798D">
        <w:t>D’autre part, l</w:t>
      </w:r>
      <w:r>
        <w:t xml:space="preserve">es classes </w:t>
      </w:r>
      <w:hyperlink r:id="rId502" w:tooltip="class in java.io" w:history="1">
        <w:r w:rsidR="00E44BFD" w:rsidRPr="00123C5E">
          <w:rPr>
            <w:rStyle w:val="Hyperlien"/>
            <w:rFonts w:ascii="&amp;quot" w:hAnsi="&amp;quot"/>
            <w:b/>
            <w:color w:val="4A6782"/>
            <w:sz w:val="20"/>
            <w:szCs w:val="20"/>
          </w:rPr>
          <w:t>Reader</w:t>
        </w:r>
      </w:hyperlink>
      <w:r w:rsidR="00E44BFD">
        <w:t xml:space="preserve"> </w:t>
      </w:r>
      <w:r>
        <w:t xml:space="preserve">et </w:t>
      </w:r>
      <w:hyperlink r:id="rId503" w:tooltip="class in java.io" w:history="1">
        <w:r w:rsidR="00886B68" w:rsidRPr="00123C5E">
          <w:rPr>
            <w:rStyle w:val="Hyperlien"/>
            <w:rFonts w:ascii="&amp;quot" w:hAnsi="&amp;quot"/>
            <w:b/>
            <w:color w:val="4A6782"/>
            <w:sz w:val="20"/>
            <w:szCs w:val="20"/>
          </w:rPr>
          <w:t>Writer</w:t>
        </w:r>
      </w:hyperlink>
      <w:r w:rsidR="00886B68">
        <w:t xml:space="preserve"> </w:t>
      </w:r>
      <w:r>
        <w:t xml:space="preserve">permettent de traiter les fichiers de type texte qui sont </w:t>
      </w:r>
      <w:r w:rsidR="00F23DE6">
        <w:t xml:space="preserve">directement </w:t>
      </w:r>
      <w:r w:rsidR="00D1798D">
        <w:t>lisibles</w:t>
      </w:r>
      <w:r w:rsidR="00F23DE6">
        <w:t xml:space="preserve"> </w:t>
      </w:r>
      <w:r w:rsidR="00A318A1">
        <w:t>par les humains</w:t>
      </w:r>
      <w:r>
        <w:t>.</w:t>
      </w:r>
    </w:p>
    <w:p w14:paraId="50334BAA" w14:textId="54F8E0A5" w:rsidR="007E66E1" w:rsidRDefault="007E66E1" w:rsidP="006E7EE2">
      <w:pPr>
        <w:pStyle w:val="Titre2"/>
      </w:pPr>
      <w:bookmarkStart w:id="207" w:name="_Toc16917470"/>
      <w:bookmarkStart w:id="208" w:name="_Toc155813928"/>
      <w:r>
        <w:t>DataInputStream et DataOutputStream</w:t>
      </w:r>
      <w:bookmarkEnd w:id="207"/>
      <w:bookmarkEnd w:id="208"/>
    </w:p>
    <w:p w14:paraId="5AEA9CC9" w14:textId="72D1CE78" w:rsidR="007E66E1" w:rsidRDefault="007E66E1" w:rsidP="007E66E1">
      <w:pPr>
        <w:pStyle w:val="Corpsdetexte"/>
      </w:pPr>
      <w:r>
        <w:t xml:space="preserve">Les classes </w:t>
      </w:r>
      <w:hyperlink r:id="rId504" w:tooltip="class in java.io" w:history="1">
        <w:r w:rsidR="00035371" w:rsidRPr="00123C5E">
          <w:rPr>
            <w:rStyle w:val="Hyperlien"/>
            <w:rFonts w:ascii="&amp;quot" w:hAnsi="&amp;quot"/>
            <w:b/>
            <w:color w:val="4A6782"/>
            <w:sz w:val="20"/>
            <w:szCs w:val="20"/>
          </w:rPr>
          <w:t>DataInputStream</w:t>
        </w:r>
      </w:hyperlink>
      <w:r w:rsidR="00035371">
        <w:t xml:space="preserve"> et </w:t>
      </w:r>
      <w:hyperlink r:id="rId505" w:tooltip="class in java.io" w:history="1">
        <w:r w:rsidR="00035371" w:rsidRPr="00123C5E">
          <w:rPr>
            <w:rStyle w:val="Hyperlien"/>
            <w:rFonts w:ascii="&amp;quot" w:hAnsi="&amp;quot"/>
            <w:b/>
            <w:color w:val="4A6782"/>
            <w:sz w:val="20"/>
            <w:szCs w:val="20"/>
          </w:rPr>
          <w:t>DataOutputStream</w:t>
        </w:r>
      </w:hyperlink>
      <w:r w:rsidR="00035371">
        <w:t xml:space="preserve"> </w:t>
      </w:r>
      <w:r>
        <w:t>permettent de lire et d’écrire les types de base. La figure suivante montre les méthodes supportées.</w:t>
      </w:r>
    </w:p>
    <w:p w14:paraId="758DB7AA" w14:textId="77777777" w:rsidR="007E66E1" w:rsidRDefault="007E66E1" w:rsidP="007E66E1">
      <w:pPr>
        <w:pStyle w:val="Corpsdetexte"/>
        <w:rPr>
          <w:noProof/>
        </w:rPr>
      </w:pPr>
      <w:r>
        <w:rPr>
          <w:noProof/>
          <w:lang w:val="en-US" w:eastAsia="en-US"/>
        </w:rPr>
        <w:drawing>
          <wp:inline distT="0" distB="0" distL="0" distR="0" wp14:anchorId="7AFC60E3" wp14:editId="6BB6DDDD">
            <wp:extent cx="4215862" cy="238835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236526" cy="2400066"/>
                    </a:xfrm>
                    <a:prstGeom prst="rect">
                      <a:avLst/>
                    </a:prstGeom>
                    <a:noFill/>
                    <a:ln>
                      <a:noFill/>
                    </a:ln>
                  </pic:spPr>
                </pic:pic>
              </a:graphicData>
            </a:graphic>
          </wp:inline>
        </w:drawing>
      </w:r>
    </w:p>
    <w:p w14:paraId="58CBDD22" w14:textId="2B57D913" w:rsidR="007E66E1" w:rsidRDefault="007E66E1" w:rsidP="007E66E1">
      <w:pPr>
        <w:pStyle w:val="Lgende"/>
        <w:jc w:val="center"/>
      </w:pPr>
      <w:r>
        <w:t xml:space="preserve">Figure </w:t>
      </w:r>
      <w:r>
        <w:fldChar w:fldCharType="begin"/>
      </w:r>
      <w:r>
        <w:instrText xml:space="preserve"> SEQ Figure \* ARABIC </w:instrText>
      </w:r>
      <w:r>
        <w:fldChar w:fldCharType="separate"/>
      </w:r>
      <w:r w:rsidR="00AB64FB">
        <w:rPr>
          <w:noProof/>
        </w:rPr>
        <w:t>36</w:t>
      </w:r>
      <w:r>
        <w:fldChar w:fldCharType="end"/>
      </w:r>
      <w:r>
        <w:t xml:space="preserve">. Méthodes des classes </w:t>
      </w:r>
      <w:r>
        <w:rPr>
          <w:i/>
        </w:rPr>
        <w:t>DataInputStream</w:t>
      </w:r>
      <w:r>
        <w:t xml:space="preserve"> et </w:t>
      </w:r>
      <w:r>
        <w:rPr>
          <w:i/>
        </w:rPr>
        <w:t>DataOutputStream</w:t>
      </w:r>
      <w:r>
        <w:t>.</w:t>
      </w:r>
    </w:p>
    <w:p w14:paraId="1FEF3C3E" w14:textId="77777777" w:rsidR="007E66E1" w:rsidRDefault="007E66E1" w:rsidP="007E66E1">
      <w:pPr>
        <w:pStyle w:val="Corpsdetexte"/>
      </w:pPr>
      <w:r>
        <w:t>Pour illustrer l’utilisation de ces classes, reprenons l’exemple précédent d’écriture et de lecture d’un entier.</w:t>
      </w:r>
    </w:p>
    <w:p w14:paraId="37E6D6AA" w14:textId="32D4CA34" w:rsidR="007E66E1" w:rsidRDefault="007E66E1" w:rsidP="007E66E1">
      <w:pPr>
        <w:pStyle w:val="Corpsdetexte"/>
      </w:pPr>
      <w:r>
        <w:rPr>
          <w:b/>
        </w:rPr>
        <w:lastRenderedPageBreak/>
        <w:t>Exemple</w:t>
      </w:r>
      <w:r>
        <w:t xml:space="preserve">. Comme dans l’exemple précédent, le programme suivant stocke un entier dans un fichier, mais cette fois-ci, en utilisant la méthode </w:t>
      </w:r>
      <w:hyperlink r:id="rId507" w:anchor="writeInt-int-" w:history="1">
        <w:r w:rsidR="00C211DD">
          <w:rPr>
            <w:rStyle w:val="Hyperlien"/>
            <w:rFonts w:ascii="&amp;quot" w:hAnsi="&amp;quot" w:cs="Courier New"/>
            <w:b/>
            <w:bCs/>
            <w:color w:val="4A6782"/>
            <w:sz w:val="21"/>
            <w:szCs w:val="21"/>
          </w:rPr>
          <w:t>writeInt</w:t>
        </w:r>
      </w:hyperlink>
      <w:r w:rsidR="00C211DD">
        <w:rPr>
          <w:rStyle w:val="CodeHTML"/>
          <w:rFonts w:ascii="&amp;quot" w:hAnsi="&amp;quot"/>
          <w:color w:val="353833"/>
          <w:sz w:val="21"/>
          <w:szCs w:val="21"/>
        </w:rPr>
        <w:t>(int v)</w:t>
      </w:r>
      <w:r>
        <w:t xml:space="preserve"> de la classe </w:t>
      </w:r>
      <w:hyperlink r:id="rId508" w:tooltip="class in java.io" w:history="1">
        <w:r w:rsidR="00DF4DD7" w:rsidRPr="00485C76">
          <w:rPr>
            <w:rStyle w:val="Hyperlien"/>
            <w:rFonts w:ascii="&amp;quot" w:hAnsi="&amp;quot"/>
            <w:b/>
            <w:color w:val="4A6782"/>
            <w:sz w:val="20"/>
            <w:szCs w:val="20"/>
          </w:rPr>
          <w:t>DataOutputStream</w:t>
        </w:r>
      </w:hyperlink>
      <w:r w:rsidR="00DF4DD7">
        <w:t xml:space="preserve"> </w:t>
      </w:r>
      <w:r w:rsidR="009710B5">
        <w:t xml:space="preserve">évitant ainsi </w:t>
      </w:r>
      <w:r w:rsidR="00313BB2">
        <w:t xml:space="preserve">la conversion en </w:t>
      </w:r>
      <w:r w:rsidR="00ED195B">
        <w:t>suite d’octets</w:t>
      </w:r>
      <w:r>
        <w:t xml:space="preserve">. </w:t>
      </w:r>
    </w:p>
    <w:p w14:paraId="045934DD" w14:textId="3635B3A5" w:rsidR="008209B6" w:rsidRDefault="00000000" w:rsidP="007E66E1">
      <w:pPr>
        <w:pStyle w:val="Corpsdetexte"/>
      </w:pPr>
      <w:hyperlink r:id="rId509" w:history="1">
        <w:r w:rsidR="00780216">
          <w:rPr>
            <w:rStyle w:val="Hyperlien"/>
            <w:rFonts w:ascii="Segoe UI" w:hAnsi="Segoe UI" w:cs="Segoe UI"/>
            <w:b/>
            <w:bCs/>
            <w:color w:val="0366D6"/>
          </w:rPr>
          <w:t>JavaPasAPas</w:t>
        </w:r>
      </w:hyperlink>
      <w:r w:rsidR="00780216">
        <w:rPr>
          <w:rStyle w:val="separator"/>
          <w:rFonts w:ascii="Segoe UI" w:hAnsi="Segoe UI" w:cs="Segoe UI"/>
          <w:color w:val="586069"/>
        </w:rPr>
        <w:t>/</w:t>
      </w:r>
      <w:r w:rsidR="00C50856">
        <w:rPr>
          <w:rStyle w:val="lev"/>
          <w:rFonts w:ascii="Segoe UI" w:hAnsi="Segoe UI" w:cs="Segoe UI"/>
          <w:color w:val="24292E"/>
        </w:rPr>
        <w:t>chapitre_9/E</w:t>
      </w:r>
      <w:r w:rsidR="00780216">
        <w:rPr>
          <w:rStyle w:val="lev"/>
          <w:rFonts w:ascii="Segoe UI" w:hAnsi="Segoe UI" w:cs="Segoe UI"/>
          <w:color w:val="24292E"/>
        </w:rPr>
        <w:t>crireEntier.java</w:t>
      </w:r>
    </w:p>
    <w:p w14:paraId="22F36A2D" w14:textId="77777777" w:rsidR="00C50856" w:rsidRPr="00C50856" w:rsidRDefault="00C50856" w:rsidP="00C50856">
      <w:pPr>
        <w:pStyle w:val="Code"/>
        <w:rPr>
          <w:color w:val="000000"/>
          <w:lang w:eastAsia="zh-CN"/>
        </w:rPr>
      </w:pPr>
      <w:r w:rsidRPr="00C50856">
        <w:rPr>
          <w:lang w:eastAsia="zh-CN"/>
        </w:rPr>
        <w:t>/* création d'un DataOutputStream à partir d'un fichier et écriture d'un entier dans le fichier */</w:t>
      </w:r>
    </w:p>
    <w:p w14:paraId="6F3D12B1" w14:textId="77777777" w:rsidR="00C50856" w:rsidRPr="00C50856" w:rsidRDefault="00C50856" w:rsidP="00C50856">
      <w:pPr>
        <w:pStyle w:val="Code"/>
        <w:rPr>
          <w:color w:val="000000"/>
          <w:lang w:eastAsia="zh-CN"/>
        </w:rPr>
      </w:pPr>
      <w:r w:rsidRPr="00C50856">
        <w:rPr>
          <w:b/>
          <w:bCs/>
          <w:color w:val="800000"/>
          <w:lang w:eastAsia="zh-CN"/>
        </w:rPr>
        <w:t>package</w:t>
      </w:r>
      <w:r w:rsidRPr="00C50856">
        <w:rPr>
          <w:color w:val="004A43"/>
          <w:lang w:eastAsia="zh-CN"/>
        </w:rPr>
        <w:t xml:space="preserve"> LivreJava</w:t>
      </w:r>
      <w:r w:rsidRPr="00C50856">
        <w:rPr>
          <w:color w:val="800080"/>
          <w:lang w:eastAsia="zh-CN"/>
        </w:rPr>
        <w:t>;</w:t>
      </w:r>
    </w:p>
    <w:p w14:paraId="1503020B" w14:textId="77777777" w:rsidR="00C50856" w:rsidRPr="00C50856" w:rsidRDefault="00C50856" w:rsidP="00C50856">
      <w:pPr>
        <w:pStyle w:val="Code"/>
        <w:rPr>
          <w:color w:val="000000"/>
          <w:lang w:eastAsia="zh-CN"/>
        </w:rPr>
      </w:pPr>
    </w:p>
    <w:p w14:paraId="2F722FA5"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io</w:t>
      </w:r>
      <w:r w:rsidRPr="00C50856">
        <w:rPr>
          <w:color w:val="808030"/>
          <w:lang w:eastAsia="zh-CN"/>
        </w:rPr>
        <w:t>.</w:t>
      </w:r>
      <w:r w:rsidRPr="00C50856">
        <w:rPr>
          <w:b/>
          <w:bCs/>
          <w:color w:val="800000"/>
          <w:lang w:eastAsia="zh-CN"/>
        </w:rPr>
        <w:t>*</w:t>
      </w:r>
      <w:r w:rsidRPr="00C50856">
        <w:rPr>
          <w:color w:val="800080"/>
          <w:lang w:eastAsia="zh-CN"/>
        </w:rPr>
        <w:t>;</w:t>
      </w:r>
    </w:p>
    <w:p w14:paraId="4A9AAA01" w14:textId="77777777" w:rsidR="00C50856" w:rsidRPr="00C50856" w:rsidRDefault="00C50856" w:rsidP="00C50856">
      <w:pPr>
        <w:pStyle w:val="Code"/>
        <w:keepNext w:val="0"/>
        <w:keepLines w:val="0"/>
        <w:rPr>
          <w:color w:val="000000"/>
          <w:lang w:eastAsia="zh-CN"/>
        </w:rPr>
      </w:pPr>
    </w:p>
    <w:p w14:paraId="2A78B2C5" w14:textId="77777777" w:rsidR="00C50856" w:rsidRPr="009A50DE" w:rsidRDefault="00C50856" w:rsidP="00C50856">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EcrireEntier </w:t>
      </w:r>
      <w:r w:rsidRPr="009A50DE">
        <w:rPr>
          <w:color w:val="800080"/>
          <w:lang w:val="en-CA" w:eastAsia="zh-CN"/>
        </w:rPr>
        <w:t>{</w:t>
      </w:r>
    </w:p>
    <w:p w14:paraId="736EF133"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228363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DataOutputStream</w:t>
      </w:r>
      <w:r w:rsidRPr="009A50DE">
        <w:rPr>
          <w:color w:val="000000"/>
          <w:lang w:val="en-CA" w:eastAsia="zh-CN"/>
        </w:rPr>
        <w:t xml:space="preserve"> unFichier</w:t>
      </w:r>
      <w:r w:rsidRPr="009A50DE">
        <w:rPr>
          <w:color w:val="800080"/>
          <w:lang w:val="en-CA" w:eastAsia="zh-CN"/>
        </w:rPr>
        <w:t>;</w:t>
      </w:r>
    </w:p>
    <w:p w14:paraId="5BB51CE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try</w:t>
      </w:r>
      <w:r w:rsidRPr="009A50DE">
        <w:rPr>
          <w:color w:val="000000"/>
          <w:lang w:val="en-CA" w:eastAsia="zh-CN"/>
        </w:rPr>
        <w:t xml:space="preserve"> </w:t>
      </w:r>
      <w:r w:rsidRPr="009A50DE">
        <w:rPr>
          <w:color w:val="800080"/>
          <w:lang w:val="en-CA" w:eastAsia="zh-CN"/>
        </w:rPr>
        <w:t>{</w:t>
      </w:r>
    </w:p>
    <w:p w14:paraId="4E235903" w14:textId="77777777" w:rsidR="00C50856" w:rsidRPr="009A50DE" w:rsidRDefault="00C50856" w:rsidP="00C50856">
      <w:pPr>
        <w:pStyle w:val="Code"/>
        <w:rPr>
          <w:color w:val="000000"/>
          <w:lang w:val="en-CA" w:eastAsia="zh-CN"/>
        </w:rPr>
      </w:pP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DataOutputStream</w:t>
      </w:r>
      <w:r w:rsidRPr="009A50DE">
        <w:rPr>
          <w:color w:val="808030"/>
          <w:lang w:val="en-CA" w:eastAsia="zh-CN"/>
        </w:rPr>
        <w:t>(</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FileOutputStream</w:t>
      </w:r>
      <w:r w:rsidRPr="009A50DE">
        <w:rPr>
          <w:color w:val="808030"/>
          <w:lang w:val="en-CA" w:eastAsia="zh-CN"/>
        </w:rPr>
        <w:t>(</w:t>
      </w:r>
      <w:r w:rsidRPr="009A50DE">
        <w:rPr>
          <w:color w:val="0000E6"/>
          <w:lang w:val="en-CA" w:eastAsia="zh-CN"/>
        </w:rPr>
        <w:t>"UnEntier.dat"</w:t>
      </w:r>
      <w:r w:rsidRPr="009A50DE">
        <w:rPr>
          <w:color w:val="808030"/>
          <w:lang w:val="en-CA" w:eastAsia="zh-CN"/>
        </w:rPr>
        <w:t>))</w:t>
      </w:r>
      <w:r w:rsidRPr="009A50DE">
        <w:rPr>
          <w:color w:val="800080"/>
          <w:lang w:val="en-CA" w:eastAsia="zh-CN"/>
        </w:rPr>
        <w:t>;</w:t>
      </w:r>
    </w:p>
    <w:p w14:paraId="5F6E718A" w14:textId="77777777" w:rsidR="0082113B" w:rsidRDefault="00C50856" w:rsidP="00C50856">
      <w:pPr>
        <w:pStyle w:val="Code"/>
        <w:rPr>
          <w:color w:val="000000"/>
          <w:lang w:val="fr-FR" w:eastAsia="zh-CN"/>
        </w:rPr>
      </w:pPr>
      <w:r w:rsidRPr="009A50DE">
        <w:rPr>
          <w:color w:val="000000"/>
          <w:lang w:val="en-CA" w:eastAsia="zh-CN"/>
        </w:rPr>
        <w:t xml:space="preserve">      </w:t>
      </w:r>
      <w:r w:rsidRPr="00C50856">
        <w:rPr>
          <w:color w:val="BB7977"/>
          <w:lang w:val="fr-FR" w:eastAsia="zh-CN"/>
        </w:rPr>
        <w:t>int</w:t>
      </w:r>
      <w:r w:rsidRPr="00C50856">
        <w:rPr>
          <w:color w:val="000000"/>
          <w:lang w:val="fr-FR" w:eastAsia="zh-CN"/>
        </w:rPr>
        <w:t xml:space="preserve"> unEntier </w:t>
      </w:r>
      <w:r w:rsidRPr="00C50856">
        <w:rPr>
          <w:color w:val="808030"/>
          <w:lang w:val="fr-FR" w:eastAsia="zh-CN"/>
        </w:rPr>
        <w:t>=</w:t>
      </w:r>
      <w:r w:rsidRPr="00C50856">
        <w:rPr>
          <w:color w:val="000000"/>
          <w:lang w:val="fr-FR" w:eastAsia="zh-CN"/>
        </w:rPr>
        <w:t xml:space="preserve"> </w:t>
      </w:r>
      <w:r w:rsidRPr="00C50856">
        <w:rPr>
          <w:color w:val="008C00"/>
          <w:lang w:val="fr-FR" w:eastAsia="zh-CN"/>
        </w:rPr>
        <w:t>1629696561</w:t>
      </w:r>
      <w:r w:rsidRPr="00C50856">
        <w:rPr>
          <w:color w:val="800080"/>
          <w:lang w:val="fr-FR" w:eastAsia="zh-CN"/>
        </w:rPr>
        <w:t>;</w:t>
      </w:r>
      <w:r w:rsidRPr="00C50856">
        <w:rPr>
          <w:color w:val="000000"/>
          <w:lang w:val="fr-FR" w:eastAsia="zh-CN"/>
        </w:rPr>
        <w:t xml:space="preserve"> </w:t>
      </w:r>
    </w:p>
    <w:p w14:paraId="3D1A9950" w14:textId="0A9E87AA" w:rsidR="00C50856" w:rsidRDefault="0082113B" w:rsidP="00C50856">
      <w:pPr>
        <w:pStyle w:val="Code"/>
        <w:rPr>
          <w:lang w:val="fr-FR" w:eastAsia="zh-CN"/>
        </w:rPr>
      </w:pPr>
      <w:r>
        <w:rPr>
          <w:color w:val="000000"/>
          <w:lang w:val="fr-FR" w:eastAsia="zh-CN"/>
        </w:rPr>
        <w:t xml:space="preserve">      </w:t>
      </w:r>
      <w:r w:rsidR="00C50856" w:rsidRPr="00C50856">
        <w:rPr>
          <w:lang w:val="fr-FR" w:eastAsia="zh-CN"/>
        </w:rPr>
        <w:t>// (97*2^24)+(35*2^16)+(50&lt;&lt;2^8)+49 = "a#21" en String;</w:t>
      </w:r>
    </w:p>
    <w:p w14:paraId="3AC27E9C" w14:textId="77777777" w:rsidR="0082113B" w:rsidRPr="00C50856" w:rsidRDefault="0082113B" w:rsidP="0082113B">
      <w:pPr>
        <w:pStyle w:val="Code"/>
        <w:keepNext w:val="0"/>
        <w:keepLines w:val="0"/>
        <w:rPr>
          <w:color w:val="000000"/>
          <w:lang w:val="fr-FR" w:eastAsia="zh-CN"/>
        </w:rPr>
      </w:pPr>
    </w:p>
    <w:p w14:paraId="40786801" w14:textId="77777777" w:rsidR="00C50856" w:rsidRPr="00C50856" w:rsidRDefault="00C50856" w:rsidP="00C50856">
      <w:pPr>
        <w:pStyle w:val="Code"/>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writeInt</w:t>
      </w:r>
      <w:r w:rsidRPr="00C50856">
        <w:rPr>
          <w:color w:val="808030"/>
          <w:lang w:val="fr-FR" w:eastAsia="zh-CN"/>
        </w:rPr>
        <w:t>(</w:t>
      </w:r>
      <w:r w:rsidRPr="00C50856">
        <w:rPr>
          <w:color w:val="000000"/>
          <w:lang w:val="fr-FR" w:eastAsia="zh-CN"/>
        </w:rPr>
        <w:t>unEntier</w:t>
      </w:r>
      <w:r w:rsidRPr="00C50856">
        <w:rPr>
          <w:color w:val="808030"/>
          <w:lang w:val="fr-FR" w:eastAsia="zh-CN"/>
        </w:rPr>
        <w:t>)</w:t>
      </w:r>
      <w:r w:rsidRPr="00C50856">
        <w:rPr>
          <w:color w:val="800080"/>
          <w:lang w:val="fr-FR" w:eastAsia="zh-CN"/>
        </w:rPr>
        <w:t>;</w:t>
      </w:r>
    </w:p>
    <w:p w14:paraId="663AD550" w14:textId="77777777" w:rsidR="00C50856" w:rsidRDefault="00C50856" w:rsidP="00C50856">
      <w:pPr>
        <w:pStyle w:val="Code"/>
        <w:rPr>
          <w:color w:val="80008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close</w:t>
      </w:r>
      <w:r w:rsidRPr="00C50856">
        <w:rPr>
          <w:color w:val="808030"/>
          <w:lang w:val="fr-FR" w:eastAsia="zh-CN"/>
        </w:rPr>
        <w:t>()</w:t>
      </w:r>
      <w:r w:rsidRPr="00C50856">
        <w:rPr>
          <w:color w:val="800080"/>
          <w:lang w:val="fr-FR" w:eastAsia="zh-CN"/>
        </w:rPr>
        <w:t>;</w:t>
      </w:r>
    </w:p>
    <w:p w14:paraId="1E04F0CC" w14:textId="77777777" w:rsidR="0082113B" w:rsidRPr="00C50856" w:rsidRDefault="0082113B" w:rsidP="0082113B">
      <w:pPr>
        <w:pStyle w:val="Code"/>
        <w:keepNext w:val="0"/>
        <w:keepLines w:val="0"/>
        <w:rPr>
          <w:color w:val="000000"/>
          <w:lang w:val="fr-FR" w:eastAsia="zh-CN"/>
        </w:rPr>
      </w:pPr>
    </w:p>
    <w:p w14:paraId="7A164DED" w14:textId="77777777" w:rsidR="00C50856" w:rsidRPr="009A50DE" w:rsidRDefault="00C50856" w:rsidP="00C50856">
      <w:pPr>
        <w:pStyle w:val="Code"/>
        <w:rPr>
          <w:color w:val="000000"/>
          <w:lang w:val="en-CA" w:eastAsia="zh-CN"/>
        </w:rPr>
      </w:pPr>
      <w:r w:rsidRPr="00C50856">
        <w:rPr>
          <w:color w:val="000000"/>
          <w:lang w:val="fr-FR"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4B88491"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75C29819" w14:textId="77777777" w:rsidR="00C50856" w:rsidRPr="00D95704" w:rsidRDefault="00C50856" w:rsidP="00C50856">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4551E6BA" w14:textId="77777777" w:rsidR="00C50856" w:rsidRPr="00D95704" w:rsidRDefault="00C50856" w:rsidP="00C50856">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720D39EB" w14:textId="6B2756DC" w:rsidR="00C50856" w:rsidRDefault="00C50856" w:rsidP="00C50856">
      <w:pPr>
        <w:pStyle w:val="Code"/>
        <w:rPr>
          <w:color w:val="800080"/>
          <w:lang w:val="fr-FR" w:eastAsia="zh-CN"/>
        </w:rPr>
      </w:pPr>
      <w:r w:rsidRPr="00D95704">
        <w:rPr>
          <w:color w:val="800080"/>
          <w:lang w:val="fr-FR" w:eastAsia="zh-CN"/>
        </w:rPr>
        <w:t>}</w:t>
      </w:r>
    </w:p>
    <w:p w14:paraId="5F3C1F0B" w14:textId="77777777" w:rsidR="00117845" w:rsidRPr="00D95704" w:rsidRDefault="00117845" w:rsidP="00C50856">
      <w:pPr>
        <w:pStyle w:val="Code"/>
        <w:rPr>
          <w:color w:val="000000"/>
          <w:lang w:val="fr-FR" w:eastAsia="zh-CN"/>
        </w:rPr>
      </w:pPr>
    </w:p>
    <w:p w14:paraId="1CF22D4C" w14:textId="77777777" w:rsidR="007E66E1" w:rsidRDefault="007E66E1" w:rsidP="007E66E1">
      <w:pPr>
        <w:pStyle w:val="Corpsdetexte"/>
      </w:pPr>
    </w:p>
    <w:p w14:paraId="11C070EA" w14:textId="293E796F" w:rsidR="007E66E1" w:rsidRDefault="007E66E1" w:rsidP="007E66E1">
      <w:pPr>
        <w:pStyle w:val="Corpsdetexte"/>
      </w:pPr>
      <w:r>
        <w:t xml:space="preserve">L’objet </w:t>
      </w:r>
      <w:hyperlink r:id="rId510" w:tooltip="class in java.io" w:history="1">
        <w:r w:rsidR="00933C82" w:rsidRPr="00485C76">
          <w:rPr>
            <w:rStyle w:val="Hyperlien"/>
            <w:rFonts w:ascii="&amp;quot" w:hAnsi="&amp;quot"/>
            <w:b/>
            <w:color w:val="4A6782"/>
            <w:sz w:val="20"/>
            <w:szCs w:val="20"/>
          </w:rPr>
          <w:t>DataOutputStream</w:t>
        </w:r>
      </w:hyperlink>
      <w:r w:rsidR="00933C82">
        <w:t xml:space="preserve"> </w:t>
      </w:r>
      <w:r>
        <w:t xml:space="preserve">est construit à partir d’un </w:t>
      </w:r>
      <w:hyperlink r:id="rId511" w:tooltip="class in java.io" w:history="1">
        <w:r w:rsidR="00C107AC" w:rsidRPr="00784B96">
          <w:rPr>
            <w:rStyle w:val="Hyperlien"/>
            <w:rFonts w:ascii="&amp;quot" w:hAnsi="&amp;quot"/>
            <w:b/>
            <w:color w:val="4A6782"/>
            <w:sz w:val="20"/>
            <w:szCs w:val="20"/>
          </w:rPr>
          <w:t>FileOutputStream</w:t>
        </w:r>
      </w:hyperlink>
      <w:r w:rsidR="00C107AC">
        <w:t xml:space="preserve"> </w:t>
      </w:r>
      <w:r>
        <w:t>avec l’instruction</w:t>
      </w:r>
      <w:r>
        <w:rPr>
          <w:rStyle w:val="Appelnotedebasdep"/>
        </w:rPr>
        <w:footnoteReference w:id="31"/>
      </w:r>
      <w:r>
        <w:t> :</w:t>
      </w:r>
    </w:p>
    <w:p w14:paraId="0EFE3F79" w14:textId="77777777" w:rsidR="00C107AC" w:rsidRPr="00C50856" w:rsidRDefault="00C107AC" w:rsidP="00C107AC">
      <w:pPr>
        <w:pStyle w:val="codeCompact"/>
        <w:rPr>
          <w:sz w:val="16"/>
          <w:lang w:val="en-CA"/>
        </w:rPr>
      </w:pPr>
      <w:r w:rsidRPr="00CE3EB3">
        <w:rPr>
          <w:sz w:val="16"/>
          <w:lang w:val="fr-CA"/>
        </w:rPr>
        <w:t xml:space="preserve">                </w:t>
      </w:r>
      <w:r w:rsidRPr="00C50856">
        <w:rPr>
          <w:sz w:val="16"/>
          <w:highlight w:val="yellow"/>
          <w:lang w:val="en-CA"/>
        </w:rPr>
        <w:t>new DataOutputStream(</w:t>
      </w:r>
    </w:p>
    <w:p w14:paraId="4AD5AC85" w14:textId="786CB6FB" w:rsidR="00C107AC" w:rsidRPr="00C50856" w:rsidRDefault="00C107AC" w:rsidP="00C107AC">
      <w:pPr>
        <w:pStyle w:val="codeCompact"/>
        <w:rPr>
          <w:sz w:val="16"/>
          <w:lang w:val="en-CA"/>
        </w:rPr>
      </w:pPr>
      <w:r w:rsidRPr="00C50856">
        <w:rPr>
          <w:sz w:val="16"/>
          <w:lang w:val="en-CA"/>
        </w:rPr>
        <w:t xml:space="preserve">      new FileOutputStream("UnEntier.dat"));</w:t>
      </w:r>
    </w:p>
    <w:p w14:paraId="002CC159" w14:textId="77777777" w:rsidR="007E66E1" w:rsidRDefault="007E66E1" w:rsidP="007E66E1">
      <w:pPr>
        <w:pStyle w:val="Corpsdetexte"/>
      </w:pPr>
      <w:r>
        <w:t>Il est ensuite possible d’écrire directement l’entier dans le fichier avec :</w:t>
      </w:r>
    </w:p>
    <w:p w14:paraId="05671B3E" w14:textId="77777777" w:rsidR="00C107AC" w:rsidRPr="00E95C60" w:rsidRDefault="00C107AC" w:rsidP="00C107AC">
      <w:pPr>
        <w:pStyle w:val="codeCompact"/>
        <w:rPr>
          <w:sz w:val="16"/>
          <w:lang w:val="fr-CA"/>
        </w:rPr>
      </w:pPr>
      <w:r w:rsidRPr="00E95C60">
        <w:rPr>
          <w:sz w:val="16"/>
          <w:lang w:val="fr-CA"/>
        </w:rPr>
        <w:t xml:space="preserve">            </w:t>
      </w:r>
      <w:r w:rsidRPr="00E95C60">
        <w:rPr>
          <w:sz w:val="16"/>
          <w:highlight w:val="yellow"/>
          <w:lang w:val="fr-CA"/>
        </w:rPr>
        <w:t>unFichier.writeInt(unEntier)</w:t>
      </w:r>
      <w:r w:rsidRPr="00E95C60">
        <w:rPr>
          <w:sz w:val="16"/>
          <w:lang w:val="fr-CA"/>
        </w:rPr>
        <w:t>;</w:t>
      </w:r>
    </w:p>
    <w:p w14:paraId="7BFF773C" w14:textId="77777777" w:rsidR="007E66E1" w:rsidRDefault="007E66E1" w:rsidP="007E66E1">
      <w:pPr>
        <w:pStyle w:val="Corpsdetexte"/>
      </w:pPr>
    </w:p>
    <w:p w14:paraId="128E2A51" w14:textId="1C6DF720" w:rsidR="007E66E1" w:rsidRDefault="007E66E1" w:rsidP="007E66E1">
      <w:pPr>
        <w:pStyle w:val="Corpsdetexte"/>
        <w:rPr>
          <w:i/>
        </w:rPr>
      </w:pPr>
      <w:r>
        <w:rPr>
          <w:b/>
        </w:rPr>
        <w:t>Exemple</w:t>
      </w:r>
      <w:r>
        <w:t xml:space="preserve">. Le programme suivant lit l’entier avec </w:t>
      </w:r>
      <w:hyperlink r:id="rId512" w:anchor="readInt--" w:history="1">
        <w:r w:rsidR="00997E21">
          <w:rPr>
            <w:rStyle w:val="Hyperlien"/>
            <w:rFonts w:ascii="&amp;quot" w:hAnsi="&amp;quot"/>
            <w:b/>
            <w:bCs/>
            <w:color w:val="4A6782"/>
            <w:sz w:val="21"/>
            <w:szCs w:val="21"/>
          </w:rPr>
          <w:t>readInt</w:t>
        </w:r>
      </w:hyperlink>
      <w:r w:rsidR="00997E21">
        <w:rPr>
          <w:rFonts w:ascii="DejaVu Sans Mono" w:hAnsi="DejaVu Sans Mono"/>
          <w:color w:val="353833"/>
          <w:sz w:val="21"/>
          <w:szCs w:val="21"/>
        </w:rPr>
        <w:t>()</w:t>
      </w:r>
      <w:r>
        <w:rPr>
          <w:i/>
        </w:rPr>
        <w:t>.</w:t>
      </w:r>
    </w:p>
    <w:p w14:paraId="5B3E4299" w14:textId="53A74CBD" w:rsidR="00780216" w:rsidRDefault="00000000" w:rsidP="007E66E1">
      <w:pPr>
        <w:pStyle w:val="Corpsdetexte"/>
      </w:pPr>
      <w:hyperlink r:id="rId513" w:history="1">
        <w:r w:rsidR="00F05CB0">
          <w:rPr>
            <w:rStyle w:val="Hyperlien"/>
            <w:rFonts w:ascii="Segoe UI" w:hAnsi="Segoe UI" w:cs="Segoe UI"/>
            <w:b/>
            <w:bCs/>
            <w:color w:val="0366D6"/>
          </w:rPr>
          <w:t>JavaPasAPas</w:t>
        </w:r>
      </w:hyperlink>
      <w:r w:rsidR="00F05CB0">
        <w:rPr>
          <w:rStyle w:val="separator"/>
          <w:rFonts w:ascii="Segoe UI" w:hAnsi="Segoe UI" w:cs="Segoe UI"/>
          <w:color w:val="586069"/>
        </w:rPr>
        <w:t>/</w:t>
      </w:r>
      <w:r w:rsidR="00C50856">
        <w:rPr>
          <w:rStyle w:val="lev"/>
          <w:rFonts w:ascii="Segoe UI" w:hAnsi="Segoe UI" w:cs="Segoe UI"/>
          <w:color w:val="24292E"/>
        </w:rPr>
        <w:t>chapitre_9/L</w:t>
      </w:r>
      <w:r w:rsidR="00F05CB0">
        <w:rPr>
          <w:rStyle w:val="lev"/>
          <w:rFonts w:ascii="Segoe UI" w:hAnsi="Segoe UI" w:cs="Segoe UI"/>
          <w:color w:val="24292E"/>
        </w:rPr>
        <w:t>ireEntier.java</w:t>
      </w:r>
    </w:p>
    <w:p w14:paraId="44E95FF6" w14:textId="77777777" w:rsidR="00C50856" w:rsidRPr="00C50856" w:rsidRDefault="00C50856" w:rsidP="00C50856">
      <w:pPr>
        <w:pStyle w:val="Code"/>
        <w:rPr>
          <w:color w:val="000000"/>
          <w:lang w:eastAsia="zh-CN"/>
        </w:rPr>
      </w:pPr>
      <w:r w:rsidRPr="00C50856">
        <w:rPr>
          <w:lang w:eastAsia="zh-CN"/>
        </w:rPr>
        <w:lastRenderedPageBreak/>
        <w:t>/* Lecture dans le fichier d'un entier à l'aide d'un DataInputStream */</w:t>
      </w:r>
    </w:p>
    <w:p w14:paraId="48134A17" w14:textId="77777777" w:rsidR="00C50856" w:rsidRPr="00C50856" w:rsidRDefault="00C50856" w:rsidP="00C50856">
      <w:pPr>
        <w:pStyle w:val="Code"/>
        <w:rPr>
          <w:color w:val="000000"/>
          <w:lang w:val="en-CA" w:eastAsia="zh-CN"/>
        </w:rPr>
      </w:pPr>
      <w:r w:rsidRPr="00C50856">
        <w:rPr>
          <w:b/>
          <w:bCs/>
          <w:color w:val="800000"/>
          <w:lang w:val="en-CA" w:eastAsia="zh-CN"/>
        </w:rPr>
        <w:t>import</w:t>
      </w:r>
      <w:r w:rsidRPr="00C50856">
        <w:rPr>
          <w:color w:val="004A43"/>
          <w:lang w:val="en-CA" w:eastAsia="zh-CN"/>
        </w:rPr>
        <w:t xml:space="preserve"> java</w:t>
      </w:r>
      <w:r w:rsidRPr="00C50856">
        <w:rPr>
          <w:color w:val="808030"/>
          <w:lang w:val="en-CA" w:eastAsia="zh-CN"/>
        </w:rPr>
        <w:t>.</w:t>
      </w:r>
      <w:r w:rsidRPr="00C50856">
        <w:rPr>
          <w:color w:val="004A43"/>
          <w:lang w:val="en-CA" w:eastAsia="zh-CN"/>
        </w:rPr>
        <w:t>io</w:t>
      </w:r>
      <w:r w:rsidRPr="00C50856">
        <w:rPr>
          <w:color w:val="808030"/>
          <w:lang w:val="en-CA" w:eastAsia="zh-CN"/>
        </w:rPr>
        <w:t>.</w:t>
      </w:r>
      <w:r w:rsidRPr="00C50856">
        <w:rPr>
          <w:b/>
          <w:bCs/>
          <w:color w:val="800000"/>
          <w:lang w:val="en-CA" w:eastAsia="zh-CN"/>
        </w:rPr>
        <w:t>*</w:t>
      </w:r>
      <w:r w:rsidRPr="00C50856">
        <w:rPr>
          <w:color w:val="800080"/>
          <w:lang w:val="en-CA" w:eastAsia="zh-CN"/>
        </w:rPr>
        <w:t>;</w:t>
      </w:r>
    </w:p>
    <w:p w14:paraId="270E3983" w14:textId="77777777" w:rsidR="00C50856" w:rsidRPr="00C50856" w:rsidRDefault="00C50856" w:rsidP="00C50856">
      <w:pPr>
        <w:pStyle w:val="Code"/>
        <w:rPr>
          <w:color w:val="000000"/>
          <w:lang w:val="en-CA" w:eastAsia="zh-CN"/>
        </w:rPr>
      </w:pPr>
    </w:p>
    <w:p w14:paraId="67C1124E" w14:textId="77777777" w:rsidR="00C50856" w:rsidRPr="00C50856" w:rsidRDefault="00C50856" w:rsidP="00C50856">
      <w:pPr>
        <w:pStyle w:val="Code"/>
        <w:rPr>
          <w:color w:val="000000"/>
          <w:lang w:val="en-CA" w:eastAsia="zh-CN"/>
        </w:rPr>
      </w:pP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class</w:t>
      </w:r>
      <w:r w:rsidRPr="00C50856">
        <w:rPr>
          <w:color w:val="000000"/>
          <w:lang w:val="en-CA" w:eastAsia="zh-CN"/>
        </w:rPr>
        <w:t xml:space="preserve"> LireEntier </w:t>
      </w:r>
      <w:r w:rsidRPr="00C50856">
        <w:rPr>
          <w:color w:val="800080"/>
          <w:lang w:val="en-CA" w:eastAsia="zh-CN"/>
        </w:rPr>
        <w:t>{</w:t>
      </w:r>
    </w:p>
    <w:p w14:paraId="74E8319E"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0AC48133"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DataInputStream</w:t>
      </w:r>
      <w:r w:rsidRPr="00C50856">
        <w:rPr>
          <w:color w:val="000000"/>
          <w:lang w:val="en-CA" w:eastAsia="zh-CN"/>
        </w:rPr>
        <w:t xml:space="preserve"> unFichier</w:t>
      </w:r>
      <w:r w:rsidRPr="00C50856">
        <w:rPr>
          <w:color w:val="800080"/>
          <w:lang w:val="en-CA" w:eastAsia="zh-CN"/>
        </w:rPr>
        <w:t>;</w:t>
      </w:r>
    </w:p>
    <w:p w14:paraId="2F9D2C50"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3BB9C80A" w14:textId="77777777" w:rsidR="00C50856" w:rsidRPr="00C50856" w:rsidRDefault="00C50856" w:rsidP="00C50856">
      <w:pPr>
        <w:pStyle w:val="Code"/>
        <w:rPr>
          <w:color w:val="000000"/>
          <w:lang w:val="en-CA" w:eastAsia="zh-CN"/>
        </w:rPr>
      </w:pPr>
      <w:r w:rsidRPr="00C50856">
        <w:rPr>
          <w:color w:val="000000"/>
          <w:lang w:val="en-CA" w:eastAsia="zh-CN"/>
        </w:rPr>
        <w:t xml:space="preserve">      unFichier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DataInputStream</w:t>
      </w:r>
      <w:r w:rsidRPr="00C50856">
        <w:rPr>
          <w:color w:val="808030"/>
          <w:lang w:val="en-CA" w:eastAsia="zh-CN"/>
        </w:rPr>
        <w:t>(</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FileInputStream</w:t>
      </w:r>
      <w:r w:rsidRPr="00C50856">
        <w:rPr>
          <w:color w:val="808030"/>
          <w:lang w:val="en-CA" w:eastAsia="zh-CN"/>
        </w:rPr>
        <w:t>(</w:t>
      </w:r>
      <w:r w:rsidRPr="00C50856">
        <w:rPr>
          <w:color w:val="0000E6"/>
          <w:lang w:val="en-CA" w:eastAsia="zh-CN"/>
        </w:rPr>
        <w:t>"UnEntier.dat"</w:t>
      </w:r>
      <w:r w:rsidRPr="00C50856">
        <w:rPr>
          <w:color w:val="808030"/>
          <w:lang w:val="en-CA" w:eastAsia="zh-CN"/>
        </w:rPr>
        <w:t>))</w:t>
      </w:r>
      <w:r w:rsidRPr="00C50856">
        <w:rPr>
          <w:color w:val="800080"/>
          <w:lang w:val="en-CA" w:eastAsia="zh-CN"/>
        </w:rPr>
        <w:t>;</w:t>
      </w:r>
    </w:p>
    <w:p w14:paraId="613BEC57" w14:textId="77777777" w:rsidR="00C50856" w:rsidRPr="00C50856" w:rsidRDefault="00C50856" w:rsidP="00C50856">
      <w:pPr>
        <w:pStyle w:val="Code"/>
        <w:rPr>
          <w:color w:val="000000"/>
          <w:lang w:eastAsia="zh-CN"/>
        </w:rPr>
      </w:pPr>
      <w:r w:rsidRPr="00C50856">
        <w:rPr>
          <w:color w:val="000000"/>
          <w:lang w:val="en-CA" w:eastAsia="zh-CN"/>
        </w:rPr>
        <w:t xml:space="preserve">      </w:t>
      </w:r>
      <w:r w:rsidRPr="00C50856">
        <w:rPr>
          <w:color w:val="BB7977"/>
          <w:lang w:eastAsia="zh-CN"/>
        </w:rPr>
        <w:t>int</w:t>
      </w:r>
      <w:r w:rsidRPr="00C50856">
        <w:rPr>
          <w:color w:val="000000"/>
          <w:lang w:eastAsia="zh-CN"/>
        </w:rPr>
        <w:t xml:space="preserve"> unEntier </w:t>
      </w:r>
      <w:r w:rsidRPr="00C50856">
        <w:rPr>
          <w:color w:val="808030"/>
          <w:lang w:eastAsia="zh-CN"/>
        </w:rPr>
        <w:t>=</w:t>
      </w:r>
      <w:r w:rsidRPr="00C50856">
        <w:rPr>
          <w:color w:val="000000"/>
          <w:lang w:eastAsia="zh-CN"/>
        </w:rPr>
        <w:t xml:space="preserve"> unFichier</w:t>
      </w:r>
      <w:r w:rsidRPr="00C50856">
        <w:rPr>
          <w:color w:val="808030"/>
          <w:lang w:eastAsia="zh-CN"/>
        </w:rPr>
        <w:t>.</w:t>
      </w:r>
      <w:r w:rsidRPr="00C50856">
        <w:rPr>
          <w:color w:val="000000"/>
          <w:lang w:eastAsia="zh-CN"/>
        </w:rPr>
        <w:t>readInt</w:t>
      </w:r>
      <w:r w:rsidRPr="00C50856">
        <w:rPr>
          <w:color w:val="808030"/>
          <w:lang w:eastAsia="zh-CN"/>
        </w:rPr>
        <w:t>()</w:t>
      </w:r>
      <w:r w:rsidRPr="00C50856">
        <w:rPr>
          <w:color w:val="800080"/>
          <w:lang w:eastAsia="zh-CN"/>
        </w:rPr>
        <w:t>;</w:t>
      </w:r>
    </w:p>
    <w:p w14:paraId="52E6B519" w14:textId="77777777" w:rsidR="00C50856" w:rsidRPr="00C50856" w:rsidRDefault="00C50856" w:rsidP="00C50856">
      <w:pPr>
        <w:pStyle w:val="Code"/>
        <w:rPr>
          <w:color w:val="000000"/>
          <w:lang w:eastAsia="zh-CN"/>
        </w:rPr>
      </w:pPr>
      <w:r w:rsidRPr="00C50856">
        <w:rPr>
          <w:color w:val="000000"/>
          <w:lang w:eastAsia="zh-CN"/>
        </w:rPr>
        <w:t xml:space="preserve">      unFichier</w:t>
      </w:r>
      <w:r w:rsidRPr="00C50856">
        <w:rPr>
          <w:color w:val="808030"/>
          <w:lang w:eastAsia="zh-CN"/>
        </w:rPr>
        <w:t>.</w:t>
      </w:r>
      <w:r w:rsidRPr="00C50856">
        <w:rPr>
          <w:color w:val="000000"/>
          <w:lang w:eastAsia="zh-CN"/>
        </w:rPr>
        <w:t>close</w:t>
      </w:r>
      <w:r w:rsidRPr="00C50856">
        <w:rPr>
          <w:color w:val="808030"/>
          <w:lang w:eastAsia="zh-CN"/>
        </w:rPr>
        <w:t>()</w:t>
      </w:r>
      <w:r w:rsidRPr="00C50856">
        <w:rPr>
          <w:color w:val="800080"/>
          <w:lang w:eastAsia="zh-CN"/>
        </w:rPr>
        <w:t>;</w:t>
      </w:r>
    </w:p>
    <w:p w14:paraId="77BE64B5"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"Valeur décimale de l'entier : "</w:t>
      </w:r>
      <w:r w:rsidRPr="00C50856">
        <w:rPr>
          <w:color w:val="000000"/>
          <w:lang w:eastAsia="zh-CN"/>
        </w:rPr>
        <w:t xml:space="preserve"> </w:t>
      </w:r>
      <w:r w:rsidRPr="00C50856">
        <w:rPr>
          <w:color w:val="808030"/>
          <w:lang w:eastAsia="zh-CN"/>
        </w:rPr>
        <w:t>+</w:t>
      </w:r>
      <w:r w:rsidRPr="00C50856">
        <w:rPr>
          <w:color w:val="000000"/>
          <w:lang w:eastAsia="zh-CN"/>
        </w:rPr>
        <w:t xml:space="preserve"> unEntier</w:t>
      </w:r>
      <w:r w:rsidRPr="00C50856">
        <w:rPr>
          <w:color w:val="808030"/>
          <w:lang w:eastAsia="zh-CN"/>
        </w:rPr>
        <w:t>)</w:t>
      </w:r>
      <w:r w:rsidRPr="00C50856">
        <w:rPr>
          <w:color w:val="800080"/>
          <w:lang w:eastAsia="zh-CN"/>
        </w:rPr>
        <w:t>;</w:t>
      </w:r>
    </w:p>
    <w:p w14:paraId="5E2A71C8" w14:textId="77777777" w:rsidR="00C50856" w:rsidRPr="009A50DE" w:rsidRDefault="00C50856" w:rsidP="00C50856">
      <w:pPr>
        <w:pStyle w:val="Code"/>
        <w:rPr>
          <w:color w:val="000000"/>
          <w:lang w:val="en-CA" w:eastAsia="zh-CN"/>
        </w:rPr>
      </w:pPr>
      <w:r w:rsidRPr="00C50856">
        <w:rPr>
          <w:color w:val="000000"/>
          <w:lang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D5BF394"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6B9C3A26" w14:textId="77777777" w:rsidR="00C50856" w:rsidRPr="00D95704" w:rsidRDefault="00C50856" w:rsidP="00C50856">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636FA549" w14:textId="77777777" w:rsidR="00C50856" w:rsidRPr="00D95704" w:rsidRDefault="00C50856" w:rsidP="00C50856">
      <w:pPr>
        <w:pStyle w:val="Code"/>
        <w:rPr>
          <w:color w:val="000000"/>
          <w:lang w:val="fr-FR" w:eastAsia="zh-CN"/>
        </w:rPr>
      </w:pPr>
      <w:r w:rsidRPr="00D95704">
        <w:rPr>
          <w:color w:val="000000"/>
          <w:lang w:val="fr-FR" w:eastAsia="zh-CN"/>
        </w:rPr>
        <w:t xml:space="preserve">  </w:t>
      </w:r>
      <w:bookmarkStart w:id="209" w:name="OLE_LINK25"/>
      <w:r w:rsidRPr="00D95704">
        <w:rPr>
          <w:color w:val="800080"/>
          <w:lang w:val="fr-FR" w:eastAsia="zh-CN"/>
        </w:rPr>
        <w:t>}</w:t>
      </w:r>
      <w:bookmarkEnd w:id="209"/>
    </w:p>
    <w:p w14:paraId="4D24C77F" w14:textId="563D3A54" w:rsidR="00C50856" w:rsidRDefault="00C50856" w:rsidP="00C50856">
      <w:pPr>
        <w:pStyle w:val="Code"/>
        <w:rPr>
          <w:color w:val="800080"/>
          <w:lang w:val="fr-FR" w:eastAsia="zh-CN"/>
        </w:rPr>
      </w:pPr>
      <w:r w:rsidRPr="00D95704">
        <w:rPr>
          <w:color w:val="800080"/>
          <w:lang w:val="fr-FR" w:eastAsia="zh-CN"/>
        </w:rPr>
        <w:t>}</w:t>
      </w:r>
    </w:p>
    <w:p w14:paraId="05F38AFA" w14:textId="77777777" w:rsidR="00117845" w:rsidRPr="00D95704" w:rsidRDefault="00117845" w:rsidP="00C50856">
      <w:pPr>
        <w:pStyle w:val="Code"/>
        <w:rPr>
          <w:color w:val="000000"/>
          <w:lang w:val="fr-FR" w:eastAsia="zh-CN"/>
        </w:rPr>
      </w:pPr>
    </w:p>
    <w:p w14:paraId="3FD9867F" w14:textId="370C456B" w:rsidR="007E66E1" w:rsidRDefault="007E66E1" w:rsidP="007E66E1">
      <w:pPr>
        <w:pStyle w:val="Corpsdetexte"/>
      </w:pPr>
    </w:p>
    <w:p w14:paraId="6CCFED30" w14:textId="789577A2" w:rsidR="00726D4B" w:rsidRDefault="00726D4B" w:rsidP="007E66E1">
      <w:pPr>
        <w:pStyle w:val="Corpsdetexte"/>
      </w:pPr>
      <w:r w:rsidRPr="009B7219">
        <w:rPr>
          <w:b/>
        </w:rPr>
        <w:t>Exercice</w:t>
      </w:r>
      <w:r>
        <w:t>. Etend</w:t>
      </w:r>
      <w:r w:rsidR="0052402A">
        <w:t>re</w:t>
      </w:r>
      <w:r>
        <w:t xml:space="preserve"> l’exemple précédent en écrivant une suite de 3 entiers dans un fichier. Ensuite reli</w:t>
      </w:r>
      <w:r w:rsidR="0052402A">
        <w:t>re</w:t>
      </w:r>
      <w:r>
        <w:t xml:space="preserve"> les trois entiers du fichier dans un autre programme.</w:t>
      </w:r>
    </w:p>
    <w:p w14:paraId="17098FFB" w14:textId="555C676F" w:rsidR="007E66E1" w:rsidRDefault="007E66E1" w:rsidP="00FA2BC0">
      <w:pPr>
        <w:pStyle w:val="Titre2"/>
      </w:pPr>
      <w:bookmarkStart w:id="210" w:name="_Toc16917471"/>
      <w:bookmarkStart w:id="211" w:name="_Toc155813929"/>
      <w:r>
        <w:t>Fichier texte</w:t>
      </w:r>
      <w:bookmarkEnd w:id="210"/>
      <w:bookmarkEnd w:id="211"/>
    </w:p>
    <w:p w14:paraId="64E53B7D" w14:textId="1D474241" w:rsidR="007E66E1" w:rsidRDefault="007E66E1" w:rsidP="007E66E1">
      <w:pPr>
        <w:pStyle w:val="Corpsdetexte"/>
      </w:pPr>
      <w:r>
        <w:t xml:space="preserve">Les classes abstraites </w:t>
      </w:r>
      <w:hyperlink r:id="rId514" w:tooltip="class in java.io" w:history="1">
        <w:r w:rsidR="009075BE" w:rsidRPr="00485C76">
          <w:rPr>
            <w:rStyle w:val="Hyperlien"/>
            <w:rFonts w:ascii="&amp;quot" w:hAnsi="&amp;quot"/>
            <w:b/>
            <w:color w:val="4A6782"/>
            <w:sz w:val="20"/>
            <w:szCs w:val="20"/>
          </w:rPr>
          <w:t>Reader</w:t>
        </w:r>
      </w:hyperlink>
      <w:r w:rsidR="009075BE">
        <w:t xml:space="preserve"> et </w:t>
      </w:r>
      <w:hyperlink r:id="rId515" w:tooltip="class in java.io" w:history="1">
        <w:r w:rsidR="009075BE" w:rsidRPr="00485C76">
          <w:rPr>
            <w:rStyle w:val="Hyperlien"/>
            <w:rFonts w:ascii="&amp;quot" w:hAnsi="&amp;quot"/>
            <w:b/>
            <w:color w:val="4A6782"/>
            <w:sz w:val="20"/>
            <w:szCs w:val="20"/>
          </w:rPr>
          <w:t>Writer</w:t>
        </w:r>
      </w:hyperlink>
      <w:r w:rsidR="009075BE">
        <w:t xml:space="preserve"> </w:t>
      </w:r>
      <w:r>
        <w:t xml:space="preserve">sont analogues aux classes </w:t>
      </w:r>
      <w:hyperlink r:id="rId516" w:tooltip="class in java.io" w:history="1">
        <w:hyperlink r:id="rId517" w:tooltip="class in java.io" w:history="1">
          <w:r>
            <w:rPr>
              <w:rStyle w:val="Hyperlien"/>
              <w:rFonts w:ascii="&amp;quot" w:hAnsi="&amp;quot"/>
              <w:b/>
              <w:bCs/>
              <w:color w:val="4A6782"/>
              <w:sz w:val="20"/>
            </w:rPr>
            <w:t>InputStream</w:t>
          </w:r>
        </w:hyperlink>
      </w:hyperlink>
      <w:r>
        <w:t xml:space="preserve"> et </w:t>
      </w:r>
      <w:hyperlink r:id="rId518" w:tooltip="class in java.io" w:history="1">
        <w:r>
          <w:rPr>
            <w:rStyle w:val="Hyperlien"/>
            <w:rFonts w:ascii="&amp;quot" w:hAnsi="&amp;quot"/>
            <w:b/>
            <w:bCs/>
            <w:color w:val="4A6782"/>
            <w:sz w:val="20"/>
          </w:rPr>
          <w:t>OutputStream</w:t>
        </w:r>
      </w:hyperlink>
      <w:r>
        <w:t xml:space="preserve"> sauf qu’elles interprètent les flux d’octets comme des suites de caractères d’un jeu de caractère particulier. </w:t>
      </w:r>
      <w:r w:rsidR="00C3645D">
        <w:t xml:space="preserve">Elles </w:t>
      </w:r>
      <w:r w:rsidR="0084674A">
        <w:t>gèrent</w:t>
      </w:r>
      <w:r>
        <w:t xml:space="preserve"> plusieurs jeux de caractères standards (ASCII, ISO-Latin-1, Unicode, etc.). Par défaut, le jeu de caractère de la plate-forme sous-jacente est utilisé. La conversion des octets en caractères est effectuée par ces classes. </w:t>
      </w:r>
    </w:p>
    <w:p w14:paraId="49282A2A" w14:textId="77777777" w:rsidR="007E66E1" w:rsidRDefault="007E66E1" w:rsidP="007E66E1">
      <w:pPr>
        <w:pStyle w:val="Corpsdetexte"/>
      </w:pPr>
    </w:p>
    <w:p w14:paraId="24E65B7C" w14:textId="77777777" w:rsidR="007E66E1" w:rsidRDefault="007E66E1" w:rsidP="007E66E1">
      <w:pPr>
        <w:pStyle w:val="Corpsdetexte"/>
        <w:rPr>
          <w:noProof/>
        </w:rPr>
      </w:pPr>
      <w:r>
        <w:rPr>
          <w:noProof/>
          <w:lang w:val="en-US" w:eastAsia="en-US"/>
        </w:rPr>
        <w:drawing>
          <wp:inline distT="0" distB="0" distL="0" distR="0" wp14:anchorId="76A6DF36" wp14:editId="4AD322CF">
            <wp:extent cx="4285643" cy="1408052"/>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326929" cy="1421616"/>
                    </a:xfrm>
                    <a:prstGeom prst="rect">
                      <a:avLst/>
                    </a:prstGeom>
                    <a:noFill/>
                    <a:ln>
                      <a:noFill/>
                    </a:ln>
                  </pic:spPr>
                </pic:pic>
              </a:graphicData>
            </a:graphic>
          </wp:inline>
        </w:drawing>
      </w:r>
    </w:p>
    <w:p w14:paraId="34506FCD" w14:textId="30D3ADE4" w:rsidR="007E66E1" w:rsidRDefault="007E66E1" w:rsidP="007E66E1">
      <w:pPr>
        <w:pStyle w:val="Lgende"/>
        <w:jc w:val="center"/>
        <w:rPr>
          <w:noProof/>
        </w:rPr>
      </w:pPr>
      <w:r>
        <w:t xml:space="preserve">Figure </w:t>
      </w:r>
      <w:r>
        <w:fldChar w:fldCharType="begin"/>
      </w:r>
      <w:r>
        <w:instrText xml:space="preserve"> SEQ Figure \* ARABIC </w:instrText>
      </w:r>
      <w:r>
        <w:fldChar w:fldCharType="separate"/>
      </w:r>
      <w:r w:rsidR="00AB64FB">
        <w:rPr>
          <w:noProof/>
        </w:rPr>
        <w:t>37</w:t>
      </w:r>
      <w:r>
        <w:fldChar w:fldCharType="end"/>
      </w:r>
      <w:r>
        <w:t>. Sous-hiérarchie des classes Writer.</w:t>
      </w:r>
    </w:p>
    <w:p w14:paraId="0CDDD774" w14:textId="77777777" w:rsidR="007E66E1" w:rsidRDefault="007E66E1" w:rsidP="007E66E1">
      <w:pPr>
        <w:pStyle w:val="Corpsdetexte"/>
        <w:rPr>
          <w:noProof/>
        </w:rPr>
      </w:pPr>
      <w:r>
        <w:rPr>
          <w:noProof/>
          <w:lang w:val="en-US" w:eastAsia="en-US"/>
        </w:rPr>
        <w:lastRenderedPageBreak/>
        <w:drawing>
          <wp:inline distT="0" distB="0" distL="0" distR="0" wp14:anchorId="51324D3D" wp14:editId="730FF907">
            <wp:extent cx="4268356" cy="1380193"/>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316034" cy="1395610"/>
                    </a:xfrm>
                    <a:prstGeom prst="rect">
                      <a:avLst/>
                    </a:prstGeom>
                    <a:noFill/>
                    <a:ln>
                      <a:noFill/>
                    </a:ln>
                  </pic:spPr>
                </pic:pic>
              </a:graphicData>
            </a:graphic>
          </wp:inline>
        </w:drawing>
      </w:r>
    </w:p>
    <w:p w14:paraId="507340A6" w14:textId="50898437" w:rsidR="007E66E1" w:rsidRDefault="007E66E1" w:rsidP="0084674A">
      <w:pPr>
        <w:pStyle w:val="Lgende"/>
        <w:jc w:val="center"/>
        <w:rPr>
          <w:noProof/>
        </w:rPr>
      </w:pPr>
      <w:r>
        <w:t xml:space="preserve">Figure </w:t>
      </w:r>
      <w:r>
        <w:fldChar w:fldCharType="begin"/>
      </w:r>
      <w:r>
        <w:instrText xml:space="preserve"> SEQ Figure \* ARABIC </w:instrText>
      </w:r>
      <w:r>
        <w:fldChar w:fldCharType="separate"/>
      </w:r>
      <w:r w:rsidR="00AB64FB">
        <w:rPr>
          <w:noProof/>
        </w:rPr>
        <w:t>38</w:t>
      </w:r>
      <w:r>
        <w:fldChar w:fldCharType="end"/>
      </w:r>
      <w:r>
        <w:t xml:space="preserve">. Sous-hiérarchie des classes </w:t>
      </w:r>
      <w:r>
        <w:rPr>
          <w:i/>
        </w:rPr>
        <w:t>Reader</w:t>
      </w:r>
      <w:r>
        <w:t>.</w:t>
      </w:r>
    </w:p>
    <w:p w14:paraId="708411BE" w14:textId="7FD97079" w:rsidR="007E66E1" w:rsidRDefault="007E66E1" w:rsidP="007E66E1">
      <w:pPr>
        <w:pStyle w:val="Corpsdetexte"/>
      </w:pPr>
      <w:r>
        <w:rPr>
          <w:b/>
        </w:rPr>
        <w:t>Exemple</w:t>
      </w:r>
      <w:r>
        <w:t>. L’exemple suivant écrit une chaîne de caractère qui représente un entier</w:t>
      </w:r>
      <w:r w:rsidR="000D1A3B">
        <w:t xml:space="preserve"> dans un fichier</w:t>
      </w:r>
      <w:r>
        <w:t>.</w:t>
      </w:r>
    </w:p>
    <w:p w14:paraId="53BCCAF7" w14:textId="535B7590" w:rsidR="00FE7A10" w:rsidRDefault="00000000" w:rsidP="007E66E1">
      <w:pPr>
        <w:pStyle w:val="Corpsdetexte"/>
      </w:pPr>
      <w:hyperlink r:id="rId521" w:history="1">
        <w:r w:rsidR="0034240F">
          <w:rPr>
            <w:rStyle w:val="Hyperlien"/>
            <w:rFonts w:ascii="Segoe UI" w:hAnsi="Segoe UI" w:cs="Segoe UI"/>
            <w:b/>
            <w:bCs/>
            <w:color w:val="0366D6"/>
          </w:rPr>
          <w:t>JavaPasAPas</w:t>
        </w:r>
      </w:hyperlink>
      <w:r w:rsidR="0034240F">
        <w:rPr>
          <w:rStyle w:val="separator"/>
          <w:rFonts w:ascii="Segoe UI" w:hAnsi="Segoe UI" w:cs="Segoe UI"/>
          <w:color w:val="586069"/>
        </w:rPr>
        <w:t>/</w:t>
      </w:r>
      <w:r w:rsidR="008C15F5">
        <w:rPr>
          <w:rStyle w:val="lev"/>
          <w:rFonts w:ascii="Segoe UI" w:hAnsi="Segoe UI" w:cs="Segoe UI"/>
          <w:color w:val="24292E"/>
        </w:rPr>
        <w:t>chapitre_9/E</w:t>
      </w:r>
      <w:r w:rsidR="0034240F">
        <w:rPr>
          <w:rStyle w:val="lev"/>
          <w:rFonts w:ascii="Segoe UI" w:hAnsi="Segoe UI" w:cs="Segoe UI"/>
          <w:color w:val="24292E"/>
        </w:rPr>
        <w:t>crireEntierTexte.java</w:t>
      </w:r>
    </w:p>
    <w:p w14:paraId="31400C7C" w14:textId="77777777" w:rsidR="008C15F5" w:rsidRPr="008C15F5" w:rsidRDefault="008C15F5" w:rsidP="008C15F5">
      <w:pPr>
        <w:pStyle w:val="Code"/>
        <w:rPr>
          <w:color w:val="000000"/>
          <w:lang w:eastAsia="zh-CN"/>
        </w:rPr>
      </w:pPr>
      <w:r w:rsidRPr="008C15F5">
        <w:rPr>
          <w:lang w:eastAsia="zh-CN"/>
        </w:rPr>
        <w:t>/* création d'un FileWriter à partir d'un fichier et écriture d'un entier dans le fichier</w:t>
      </w:r>
    </w:p>
    <w:p w14:paraId="012BCDF6" w14:textId="77777777" w:rsidR="008C15F5" w:rsidRPr="008C15F5" w:rsidRDefault="008C15F5" w:rsidP="008C15F5">
      <w:pPr>
        <w:pStyle w:val="Code"/>
        <w:rPr>
          <w:color w:val="000000"/>
          <w:lang w:eastAsia="zh-CN"/>
        </w:rPr>
      </w:pPr>
      <w:r w:rsidRPr="008C15F5">
        <w:rPr>
          <w:lang w:eastAsia="zh-CN"/>
        </w:rPr>
        <w:t>sous forme d'une chaîne de caractères */</w:t>
      </w:r>
    </w:p>
    <w:p w14:paraId="088912D7" w14:textId="77777777" w:rsidR="008C15F5" w:rsidRPr="009A50DE" w:rsidRDefault="008C15F5" w:rsidP="008C15F5">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0DA465A0" w14:textId="77777777" w:rsidR="008C15F5" w:rsidRPr="009A50DE" w:rsidRDefault="008C15F5" w:rsidP="008C15F5">
      <w:pPr>
        <w:pStyle w:val="Code"/>
        <w:keepNext w:val="0"/>
        <w:keepLines w:val="0"/>
        <w:rPr>
          <w:color w:val="000000"/>
          <w:lang w:val="en-CA" w:eastAsia="zh-CN"/>
        </w:rPr>
      </w:pPr>
    </w:p>
    <w:p w14:paraId="76DB6DD8" w14:textId="77777777" w:rsidR="008C15F5" w:rsidRPr="009A50DE" w:rsidRDefault="008C15F5" w:rsidP="008C15F5">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EcrireEntierTexte </w:t>
      </w:r>
      <w:r w:rsidRPr="009A50DE">
        <w:rPr>
          <w:color w:val="800080"/>
          <w:lang w:val="en-CA" w:eastAsia="zh-CN"/>
        </w:rPr>
        <w:t>{</w:t>
      </w:r>
    </w:p>
    <w:p w14:paraId="5B12014C"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CC8B293"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BB7977"/>
          <w:lang w:val="en-CA" w:eastAsia="zh-CN"/>
        </w:rPr>
        <w:t>FileWriter</w:t>
      </w:r>
      <w:r w:rsidRPr="009A50DE">
        <w:rPr>
          <w:color w:val="000000"/>
          <w:lang w:val="en-CA" w:eastAsia="zh-CN"/>
        </w:rPr>
        <w:t xml:space="preserve"> unFichier</w:t>
      </w:r>
      <w:r w:rsidRPr="009A50DE">
        <w:rPr>
          <w:color w:val="800080"/>
          <w:lang w:val="en-CA" w:eastAsia="zh-CN"/>
        </w:rPr>
        <w:t>;</w:t>
      </w:r>
    </w:p>
    <w:p w14:paraId="1A7795CF"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800000"/>
          <w:lang w:val="en-CA" w:eastAsia="zh-CN"/>
        </w:rPr>
        <w:t>try</w:t>
      </w:r>
      <w:r w:rsidRPr="009A50DE">
        <w:rPr>
          <w:color w:val="000000"/>
          <w:lang w:val="en-CA" w:eastAsia="zh-CN"/>
        </w:rPr>
        <w:t xml:space="preserve"> </w:t>
      </w:r>
      <w:r w:rsidRPr="009A50DE">
        <w:rPr>
          <w:color w:val="800080"/>
          <w:lang w:val="en-CA" w:eastAsia="zh-CN"/>
        </w:rPr>
        <w:t>{</w:t>
      </w:r>
    </w:p>
    <w:p w14:paraId="78BAE8F5" w14:textId="77777777" w:rsidR="008C15F5" w:rsidRPr="009A50DE" w:rsidRDefault="008C15F5" w:rsidP="008C15F5">
      <w:pPr>
        <w:pStyle w:val="Code"/>
        <w:rPr>
          <w:color w:val="000000"/>
          <w:lang w:val="en-CA" w:eastAsia="zh-CN"/>
        </w:rPr>
      </w:pP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FileWriter</w:t>
      </w:r>
      <w:r w:rsidRPr="009A50DE">
        <w:rPr>
          <w:color w:val="808030"/>
          <w:lang w:val="en-CA" w:eastAsia="zh-CN"/>
        </w:rPr>
        <w:t>(</w:t>
      </w:r>
      <w:r w:rsidRPr="009A50DE">
        <w:rPr>
          <w:color w:val="0000E6"/>
          <w:lang w:val="en-CA" w:eastAsia="zh-CN"/>
        </w:rPr>
        <w:t>"UnEntier.txt"</w:t>
      </w:r>
      <w:r w:rsidRPr="009A50DE">
        <w:rPr>
          <w:color w:val="808030"/>
          <w:lang w:val="en-CA" w:eastAsia="zh-CN"/>
        </w:rPr>
        <w:t>)</w:t>
      </w:r>
      <w:r w:rsidRPr="009A50DE">
        <w:rPr>
          <w:color w:val="800080"/>
          <w:lang w:val="en-CA" w:eastAsia="zh-CN"/>
        </w:rPr>
        <w:t>;</w:t>
      </w:r>
    </w:p>
    <w:p w14:paraId="3587F923" w14:textId="77777777" w:rsidR="008C15F5" w:rsidRPr="009A50DE" w:rsidRDefault="008C15F5" w:rsidP="008C15F5">
      <w:pPr>
        <w:pStyle w:val="Code"/>
        <w:rPr>
          <w:color w:val="000000"/>
          <w:lang w:val="en-CA" w:eastAsia="zh-CN"/>
        </w:rPr>
      </w:pPr>
      <w:r w:rsidRPr="009A50DE">
        <w:rPr>
          <w:color w:val="000000"/>
          <w:lang w:val="en-CA" w:eastAsia="zh-CN"/>
        </w:rPr>
        <w:t xml:space="preserve">      unFichier</w:t>
      </w:r>
      <w:r w:rsidRPr="009A50DE">
        <w:rPr>
          <w:color w:val="808030"/>
          <w:lang w:val="en-CA" w:eastAsia="zh-CN"/>
        </w:rPr>
        <w:t>.</w:t>
      </w:r>
      <w:r w:rsidRPr="009A50DE">
        <w:rPr>
          <w:color w:val="000000"/>
          <w:lang w:val="en-CA" w:eastAsia="zh-CN"/>
        </w:rPr>
        <w:t>write</w:t>
      </w:r>
      <w:r w:rsidRPr="009A50DE">
        <w:rPr>
          <w:color w:val="808030"/>
          <w:lang w:val="en-CA" w:eastAsia="zh-CN"/>
        </w:rPr>
        <w:t>(</w:t>
      </w:r>
      <w:r w:rsidRPr="009A50DE">
        <w:rPr>
          <w:color w:val="0000E6"/>
          <w:lang w:val="en-CA" w:eastAsia="zh-CN"/>
        </w:rPr>
        <w:t>"1629696561"</w:t>
      </w:r>
      <w:r w:rsidRPr="009A50DE">
        <w:rPr>
          <w:color w:val="808030"/>
          <w:lang w:val="en-CA" w:eastAsia="zh-CN"/>
        </w:rPr>
        <w:t>)</w:t>
      </w:r>
      <w:r w:rsidRPr="009A50DE">
        <w:rPr>
          <w:color w:val="800080"/>
          <w:lang w:val="en-CA" w:eastAsia="zh-CN"/>
        </w:rPr>
        <w:t>;</w:t>
      </w:r>
    </w:p>
    <w:p w14:paraId="3C6D908D" w14:textId="77777777" w:rsidR="008C15F5" w:rsidRPr="009A50DE" w:rsidRDefault="008C15F5" w:rsidP="008C15F5">
      <w:pPr>
        <w:pStyle w:val="Code"/>
        <w:rPr>
          <w:color w:val="000000"/>
          <w:lang w:val="en-CA" w:eastAsia="zh-CN"/>
        </w:rPr>
      </w:pPr>
      <w:r w:rsidRPr="009A50DE">
        <w:rPr>
          <w:color w:val="000000"/>
          <w:lang w:val="en-CA" w:eastAsia="zh-CN"/>
        </w:rPr>
        <w:t xml:space="preserve">      unFichier</w:t>
      </w:r>
      <w:r w:rsidRPr="009A50DE">
        <w:rPr>
          <w:color w:val="808030"/>
          <w:lang w:val="en-CA" w:eastAsia="zh-CN"/>
        </w:rPr>
        <w:t>.</w:t>
      </w:r>
      <w:r w:rsidRPr="009A50DE">
        <w:rPr>
          <w:color w:val="000000"/>
          <w:lang w:val="en-CA" w:eastAsia="zh-CN"/>
        </w:rPr>
        <w:t>close</w:t>
      </w:r>
      <w:r w:rsidRPr="009A50DE">
        <w:rPr>
          <w:color w:val="808030"/>
          <w:lang w:val="en-CA" w:eastAsia="zh-CN"/>
        </w:rPr>
        <w:t>()</w:t>
      </w:r>
      <w:r w:rsidRPr="009A50DE">
        <w:rPr>
          <w:color w:val="800080"/>
          <w:lang w:val="en-CA" w:eastAsia="zh-CN"/>
        </w:rPr>
        <w:t>;</w:t>
      </w:r>
    </w:p>
    <w:p w14:paraId="524F4D15"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74D12FE"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72DE777B" w14:textId="77777777" w:rsidR="008C15F5" w:rsidRPr="008C15F5" w:rsidRDefault="008C15F5" w:rsidP="008C15F5">
      <w:pPr>
        <w:pStyle w:val="Code"/>
        <w:rPr>
          <w:color w:val="000000"/>
          <w:lang w:eastAsia="zh-CN"/>
        </w:rPr>
      </w:pPr>
      <w:r w:rsidRPr="009A50DE">
        <w:rPr>
          <w:color w:val="000000"/>
          <w:lang w:val="en-CA" w:eastAsia="zh-CN"/>
        </w:rPr>
        <w:t xml:space="preserve">    </w:t>
      </w:r>
      <w:r w:rsidRPr="008C15F5">
        <w:rPr>
          <w:color w:val="800080"/>
          <w:lang w:eastAsia="zh-CN"/>
        </w:rPr>
        <w:t>}</w:t>
      </w:r>
    </w:p>
    <w:p w14:paraId="5B9AA863" w14:textId="77777777" w:rsidR="008C15F5" w:rsidRPr="008C15F5" w:rsidRDefault="008C15F5" w:rsidP="008C15F5">
      <w:pPr>
        <w:pStyle w:val="Code"/>
        <w:rPr>
          <w:color w:val="000000"/>
          <w:lang w:eastAsia="zh-CN"/>
        </w:rPr>
      </w:pPr>
      <w:r w:rsidRPr="008C15F5">
        <w:rPr>
          <w:color w:val="000000"/>
          <w:lang w:eastAsia="zh-CN"/>
        </w:rPr>
        <w:t xml:space="preserve">  </w:t>
      </w:r>
      <w:r w:rsidRPr="008C15F5">
        <w:rPr>
          <w:color w:val="800080"/>
          <w:lang w:eastAsia="zh-CN"/>
        </w:rPr>
        <w:t>}</w:t>
      </w:r>
    </w:p>
    <w:p w14:paraId="573ABDCC" w14:textId="34281E88" w:rsidR="008C15F5" w:rsidRDefault="008C15F5" w:rsidP="008C15F5">
      <w:pPr>
        <w:pStyle w:val="Code"/>
        <w:rPr>
          <w:color w:val="800080"/>
          <w:lang w:eastAsia="zh-CN"/>
        </w:rPr>
      </w:pPr>
      <w:r w:rsidRPr="008C15F5">
        <w:rPr>
          <w:color w:val="800080"/>
          <w:lang w:eastAsia="zh-CN"/>
        </w:rPr>
        <w:t>}</w:t>
      </w:r>
    </w:p>
    <w:p w14:paraId="022811BD" w14:textId="77777777" w:rsidR="00117845" w:rsidRPr="008C15F5" w:rsidRDefault="00117845" w:rsidP="008C15F5">
      <w:pPr>
        <w:pStyle w:val="Code"/>
        <w:rPr>
          <w:color w:val="000000"/>
          <w:lang w:eastAsia="zh-CN"/>
        </w:rPr>
      </w:pPr>
    </w:p>
    <w:p w14:paraId="4B431817" w14:textId="77777777" w:rsidR="007E66E1" w:rsidRDefault="007E66E1" w:rsidP="007E66E1">
      <w:pPr>
        <w:pStyle w:val="Corpsdetexte"/>
      </w:pPr>
    </w:p>
    <w:p w14:paraId="67FFFD39" w14:textId="20C86A1C" w:rsidR="007E66E1" w:rsidRDefault="007E66E1" w:rsidP="007E66E1">
      <w:pPr>
        <w:pStyle w:val="Corpsdetexte"/>
      </w:pPr>
      <w:r>
        <w:t xml:space="preserve">Comme le contenu du fichier </w:t>
      </w:r>
      <w:r>
        <w:rPr>
          <w:i/>
        </w:rPr>
        <w:t>UnEntier.txt</w:t>
      </w:r>
      <w:r>
        <w:t xml:space="preserve"> est sous forme de texte, il peut être consulté avec un éditeur de texte. En ouvrant ce fichier avec l’éditeur Notepad, on voit donc l’entier sous une forme lisible :</w:t>
      </w:r>
    </w:p>
    <w:p w14:paraId="62A26FDD" w14:textId="77777777" w:rsidR="007E66E1" w:rsidRDefault="007E66E1" w:rsidP="007E66E1">
      <w:pPr>
        <w:pStyle w:val="Corpsdetexte"/>
        <w:rPr>
          <w:noProof/>
        </w:rPr>
      </w:pPr>
      <w:r>
        <w:rPr>
          <w:noProof/>
          <w:lang w:val="en-US" w:eastAsia="en-US"/>
        </w:rPr>
        <w:drawing>
          <wp:inline distT="0" distB="0" distL="0" distR="0" wp14:anchorId="0C158CAD" wp14:editId="341D4A5A">
            <wp:extent cx="1677066" cy="746760"/>
            <wp:effectExtent l="0" t="0" r="0" b="0"/>
            <wp:docPr id="224279645"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pic:nvPicPr>
                  <pic:blipFill>
                    <a:blip r:embed="rId522">
                      <a:extLst>
                        <a:ext uri="{28A0092B-C50C-407E-A947-70E740481C1C}">
                          <a14:useLocalDpi xmlns:a14="http://schemas.microsoft.com/office/drawing/2010/main" val="0"/>
                        </a:ext>
                      </a:extLst>
                    </a:blip>
                    <a:stretch>
                      <a:fillRect/>
                    </a:stretch>
                  </pic:blipFill>
                  <pic:spPr>
                    <a:xfrm>
                      <a:off x="0" y="0"/>
                      <a:ext cx="1677066" cy="746760"/>
                    </a:xfrm>
                    <a:prstGeom prst="rect">
                      <a:avLst/>
                    </a:prstGeom>
                  </pic:spPr>
                </pic:pic>
              </a:graphicData>
            </a:graphic>
          </wp:inline>
        </w:drawing>
      </w:r>
    </w:p>
    <w:p w14:paraId="0CAA4A4E" w14:textId="5560851E" w:rsidR="007E66E1" w:rsidRDefault="007E66E1" w:rsidP="007E66E1">
      <w:pPr>
        <w:pStyle w:val="Corpsdetexte"/>
      </w:pPr>
      <w:r>
        <w:rPr>
          <w:noProof/>
        </w:rPr>
        <w:lastRenderedPageBreak/>
        <w:t>Le même effet est obtenu par le programme suivant qui utilise plutôt un</w:t>
      </w:r>
      <w:r w:rsidR="00B32122">
        <w:t xml:space="preserve"> </w:t>
      </w:r>
      <w:hyperlink r:id="rId523" w:tooltip="class in java.io" w:history="1">
        <w:r w:rsidR="00B32122">
          <w:rPr>
            <w:rStyle w:val="typenamelink"/>
            <w:rFonts w:ascii="&amp;quot" w:hAnsi="&amp;quot"/>
            <w:b/>
            <w:bCs/>
            <w:color w:val="4A6782"/>
            <w:sz w:val="21"/>
            <w:szCs w:val="21"/>
          </w:rPr>
          <w:t>PrintWriter</w:t>
        </w:r>
      </w:hyperlink>
      <w:r>
        <w:rPr>
          <w:noProof/>
        </w:rPr>
        <w:t xml:space="preserve">. Ceci permet d’écrire un </w:t>
      </w:r>
      <w:r>
        <w:rPr>
          <w:i/>
          <w:noProof/>
        </w:rPr>
        <w:t>int</w:t>
      </w:r>
      <w:r>
        <w:rPr>
          <w:noProof/>
        </w:rPr>
        <w:t xml:space="preserve"> qui sera automatiquement converti sous forme d’une chaîne de caractère.</w:t>
      </w:r>
      <w:r w:rsidR="0058076F">
        <w:rPr>
          <w:noProof/>
        </w:rPr>
        <w:t xml:space="preserve"> </w:t>
      </w:r>
      <w:r w:rsidR="0058076F">
        <w:t xml:space="preserve">Le </w:t>
      </w:r>
      <w:r w:rsidR="0058076F">
        <w:rPr>
          <w:i/>
        </w:rPr>
        <w:t>print</w:t>
      </w:r>
      <w:r w:rsidR="0058076F">
        <w:t>() accepte tous les types de base.</w:t>
      </w:r>
    </w:p>
    <w:p w14:paraId="00E5952E" w14:textId="4DCCBB85" w:rsidR="0034240F" w:rsidRDefault="0034240F" w:rsidP="007E66E1">
      <w:pPr>
        <w:pStyle w:val="Corpsdetexte"/>
        <w:rPr>
          <w:noProof/>
        </w:rPr>
      </w:pPr>
      <w:r w:rsidRPr="0034240F">
        <w:rPr>
          <w:b/>
          <w:noProof/>
        </w:rPr>
        <w:t>Exemple</w:t>
      </w:r>
      <w:r>
        <w:rPr>
          <w:noProof/>
        </w:rPr>
        <w:t>.</w:t>
      </w:r>
    </w:p>
    <w:p w14:paraId="4242B342" w14:textId="08B65263" w:rsidR="0034240F" w:rsidRDefault="00000000" w:rsidP="00492058">
      <w:pPr>
        <w:pStyle w:val="Corpsdetexte"/>
        <w:keepNext/>
        <w:keepLines/>
        <w:rPr>
          <w:noProof/>
        </w:rPr>
      </w:pPr>
      <w:hyperlink r:id="rId524" w:history="1">
        <w:r w:rsidR="0057755D">
          <w:rPr>
            <w:rStyle w:val="Hyperlien"/>
            <w:rFonts w:ascii="Segoe UI" w:hAnsi="Segoe UI" w:cs="Segoe UI"/>
            <w:b/>
            <w:bCs/>
            <w:color w:val="0366D6"/>
          </w:rPr>
          <w:t>JavaPasAPas</w:t>
        </w:r>
      </w:hyperlink>
      <w:r w:rsidR="0057755D">
        <w:rPr>
          <w:rStyle w:val="separator"/>
          <w:rFonts w:ascii="Segoe UI" w:hAnsi="Segoe UI" w:cs="Segoe UI"/>
          <w:color w:val="586069"/>
        </w:rPr>
        <w:t>/</w:t>
      </w:r>
      <w:r w:rsidR="008C15F5">
        <w:rPr>
          <w:rStyle w:val="lev"/>
          <w:rFonts w:ascii="Segoe UI" w:hAnsi="Segoe UI" w:cs="Segoe UI"/>
          <w:color w:val="24292E"/>
        </w:rPr>
        <w:t>chapitre_9/E</w:t>
      </w:r>
      <w:r w:rsidR="0057755D">
        <w:rPr>
          <w:rStyle w:val="lev"/>
          <w:rFonts w:ascii="Segoe UI" w:hAnsi="Segoe UI" w:cs="Segoe UI"/>
          <w:color w:val="24292E"/>
        </w:rPr>
        <w:t>crireEntierTextePrintWriter.java</w:t>
      </w:r>
    </w:p>
    <w:p w14:paraId="37295CDB" w14:textId="77777777" w:rsidR="008C15F5" w:rsidRPr="008C15F5" w:rsidRDefault="008C15F5" w:rsidP="00492058">
      <w:pPr>
        <w:pStyle w:val="Code"/>
        <w:rPr>
          <w:color w:val="000000"/>
          <w:lang w:eastAsia="zh-CN"/>
        </w:rPr>
      </w:pPr>
      <w:r w:rsidRPr="008C15F5">
        <w:rPr>
          <w:lang w:eastAsia="zh-CN"/>
        </w:rPr>
        <w:t>/* création d'un PrintWriter à partir d'un fichier et écriture d'un entier dans le fichier</w:t>
      </w:r>
    </w:p>
    <w:p w14:paraId="48DC027E" w14:textId="77777777" w:rsidR="008C15F5" w:rsidRPr="008C15F5" w:rsidRDefault="008C15F5" w:rsidP="008C15F5">
      <w:pPr>
        <w:pStyle w:val="Code"/>
        <w:rPr>
          <w:color w:val="000000"/>
          <w:lang w:eastAsia="zh-CN"/>
        </w:rPr>
      </w:pPr>
      <w:r w:rsidRPr="008C15F5">
        <w:rPr>
          <w:lang w:eastAsia="zh-CN"/>
        </w:rPr>
        <w:t>sous forme d'une chaîne de caractères */</w:t>
      </w:r>
    </w:p>
    <w:p w14:paraId="3B5879CF" w14:textId="77777777" w:rsidR="008C15F5" w:rsidRPr="008C15F5" w:rsidRDefault="008C15F5" w:rsidP="008C15F5">
      <w:pPr>
        <w:pStyle w:val="Code"/>
        <w:rPr>
          <w:color w:val="000000"/>
          <w:lang w:eastAsia="zh-CN"/>
        </w:rPr>
      </w:pPr>
    </w:p>
    <w:p w14:paraId="4C45D277" w14:textId="77777777" w:rsidR="008C15F5" w:rsidRPr="009A50DE" w:rsidRDefault="008C15F5" w:rsidP="008C15F5">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2DA7F806" w14:textId="77777777" w:rsidR="008C15F5" w:rsidRPr="009A50DE" w:rsidRDefault="008C15F5" w:rsidP="00B36EED">
      <w:pPr>
        <w:pStyle w:val="Code"/>
        <w:keepNext w:val="0"/>
        <w:keepLines w:val="0"/>
        <w:rPr>
          <w:color w:val="000000"/>
          <w:lang w:val="en-CA" w:eastAsia="zh-CN"/>
        </w:rPr>
      </w:pPr>
    </w:p>
    <w:p w14:paraId="1FE2BB06" w14:textId="77777777" w:rsidR="008C15F5" w:rsidRPr="009A50DE" w:rsidRDefault="008C15F5" w:rsidP="008C15F5">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EcrireEntierTextePrintWriter </w:t>
      </w:r>
      <w:r w:rsidRPr="009A50DE">
        <w:rPr>
          <w:color w:val="800080"/>
          <w:lang w:val="en-CA" w:eastAsia="zh-CN"/>
        </w:rPr>
        <w:t>{</w:t>
      </w:r>
    </w:p>
    <w:p w14:paraId="582D9B89" w14:textId="77777777" w:rsidR="008C15F5" w:rsidRPr="008C15F5" w:rsidRDefault="008C15F5" w:rsidP="008C15F5">
      <w:pPr>
        <w:pStyle w:val="Code"/>
        <w:rPr>
          <w:color w:val="000000"/>
          <w:lang w:val="en-CA" w:eastAsia="zh-CN"/>
        </w:rPr>
      </w:pPr>
      <w:r w:rsidRPr="009A50DE">
        <w:rPr>
          <w:color w:val="000000"/>
          <w:lang w:val="en-CA" w:eastAsia="zh-CN"/>
        </w:rPr>
        <w:t xml:space="preserve">  </w:t>
      </w: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static</w:t>
      </w:r>
      <w:r w:rsidRPr="008C15F5">
        <w:rPr>
          <w:color w:val="000000"/>
          <w:lang w:val="en-CA" w:eastAsia="zh-CN"/>
        </w:rPr>
        <w:t xml:space="preserve"> </w:t>
      </w:r>
      <w:r w:rsidRPr="008C15F5">
        <w:rPr>
          <w:color w:val="BB7977"/>
          <w:lang w:val="en-CA" w:eastAsia="zh-CN"/>
        </w:rPr>
        <w:t>void</w:t>
      </w:r>
      <w:r w:rsidRPr="008C15F5">
        <w:rPr>
          <w:color w:val="000000"/>
          <w:lang w:val="en-CA" w:eastAsia="zh-CN"/>
        </w:rPr>
        <w:t xml:space="preserve"> main</w:t>
      </w:r>
      <w:r w:rsidRPr="008C15F5">
        <w:rPr>
          <w:color w:val="808030"/>
          <w:lang w:val="en-CA" w:eastAsia="zh-CN"/>
        </w:rPr>
        <w:t>(</w:t>
      </w:r>
      <w:r w:rsidRPr="008C15F5">
        <w:rPr>
          <w:b/>
          <w:bCs/>
          <w:color w:val="BB7977"/>
          <w:lang w:val="en-CA" w:eastAsia="zh-CN"/>
        </w:rPr>
        <w:t>String</w:t>
      </w:r>
      <w:r w:rsidRPr="008C15F5">
        <w:rPr>
          <w:color w:val="000000"/>
          <w:lang w:val="en-CA" w:eastAsia="zh-CN"/>
        </w:rPr>
        <w:t xml:space="preserve"> args</w:t>
      </w:r>
      <w:r w:rsidRPr="008C15F5">
        <w:rPr>
          <w:color w:val="808030"/>
          <w:lang w:val="en-CA" w:eastAsia="zh-CN"/>
        </w:rPr>
        <w:t>[])</w:t>
      </w:r>
      <w:r w:rsidRPr="008C15F5">
        <w:rPr>
          <w:color w:val="000000"/>
          <w:lang w:val="en-CA" w:eastAsia="zh-CN"/>
        </w:rPr>
        <w:t xml:space="preserve"> </w:t>
      </w:r>
      <w:r w:rsidRPr="008C15F5">
        <w:rPr>
          <w:color w:val="800080"/>
          <w:lang w:val="en-CA" w:eastAsia="zh-CN"/>
        </w:rPr>
        <w:t>{</w:t>
      </w:r>
    </w:p>
    <w:p w14:paraId="68B4C61C"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FileWriter</w:t>
      </w:r>
      <w:r w:rsidRPr="008C15F5">
        <w:rPr>
          <w:color w:val="000000"/>
          <w:lang w:val="en-CA" w:eastAsia="zh-CN"/>
        </w:rPr>
        <w:t xml:space="preserve"> unFichier</w:t>
      </w:r>
      <w:r w:rsidRPr="008C15F5">
        <w:rPr>
          <w:color w:val="800080"/>
          <w:lang w:val="en-CA" w:eastAsia="zh-CN"/>
        </w:rPr>
        <w:t>;</w:t>
      </w:r>
    </w:p>
    <w:p w14:paraId="7A211D39"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PrintWriter</w:t>
      </w:r>
      <w:r w:rsidRPr="008C15F5">
        <w:rPr>
          <w:color w:val="000000"/>
          <w:lang w:val="en-CA" w:eastAsia="zh-CN"/>
        </w:rPr>
        <w:t xml:space="preserve"> unPrintWriter</w:t>
      </w:r>
      <w:r w:rsidRPr="008C15F5">
        <w:rPr>
          <w:color w:val="800080"/>
          <w:lang w:val="en-CA" w:eastAsia="zh-CN"/>
        </w:rPr>
        <w:t>;</w:t>
      </w:r>
    </w:p>
    <w:p w14:paraId="636B19FA"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800000"/>
          <w:lang w:val="en-CA" w:eastAsia="zh-CN"/>
        </w:rPr>
        <w:t>try</w:t>
      </w:r>
      <w:r w:rsidRPr="008C15F5">
        <w:rPr>
          <w:color w:val="000000"/>
          <w:lang w:val="en-CA" w:eastAsia="zh-CN"/>
        </w:rPr>
        <w:t xml:space="preserve"> </w:t>
      </w:r>
      <w:r w:rsidRPr="008C15F5">
        <w:rPr>
          <w:color w:val="800080"/>
          <w:lang w:val="en-CA" w:eastAsia="zh-CN"/>
        </w:rPr>
        <w:t>{</w:t>
      </w:r>
    </w:p>
    <w:p w14:paraId="1ED078D8" w14:textId="77777777" w:rsidR="008C15F5" w:rsidRPr="008C15F5" w:rsidRDefault="008C15F5" w:rsidP="008C15F5">
      <w:pPr>
        <w:pStyle w:val="Code"/>
        <w:rPr>
          <w:color w:val="000000"/>
          <w:lang w:val="en-CA" w:eastAsia="zh-CN"/>
        </w:rPr>
      </w:pPr>
      <w:r w:rsidRPr="008C15F5">
        <w:rPr>
          <w:color w:val="000000"/>
          <w:lang w:val="en-CA" w:eastAsia="zh-CN"/>
        </w:rPr>
        <w:t xml:space="preserve">      unFichier </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FileWriter</w:t>
      </w:r>
      <w:r w:rsidRPr="008C15F5">
        <w:rPr>
          <w:color w:val="808030"/>
          <w:lang w:val="en-CA" w:eastAsia="zh-CN"/>
        </w:rPr>
        <w:t>(</w:t>
      </w:r>
      <w:r w:rsidRPr="008C15F5">
        <w:rPr>
          <w:color w:val="0000E6"/>
          <w:lang w:val="en-CA" w:eastAsia="zh-CN"/>
        </w:rPr>
        <w:t>"UnEntierPW.txt"</w:t>
      </w:r>
      <w:r w:rsidRPr="008C15F5">
        <w:rPr>
          <w:color w:val="808030"/>
          <w:lang w:val="en-CA" w:eastAsia="zh-CN"/>
        </w:rPr>
        <w:t>)</w:t>
      </w:r>
      <w:r w:rsidRPr="008C15F5">
        <w:rPr>
          <w:color w:val="800080"/>
          <w:lang w:val="en-CA" w:eastAsia="zh-CN"/>
        </w:rPr>
        <w:t>;</w:t>
      </w:r>
    </w:p>
    <w:p w14:paraId="3EB8B4F6" w14:textId="77777777" w:rsidR="008C15F5" w:rsidRPr="008C15F5" w:rsidRDefault="008C15F5" w:rsidP="008C15F5">
      <w:pPr>
        <w:pStyle w:val="Code"/>
        <w:rPr>
          <w:color w:val="000000"/>
          <w:lang w:val="en-CA" w:eastAsia="zh-CN"/>
        </w:rPr>
      </w:pPr>
      <w:r w:rsidRPr="008C15F5">
        <w:rPr>
          <w:color w:val="000000"/>
          <w:lang w:val="en-CA" w:eastAsia="zh-CN"/>
        </w:rPr>
        <w:t xml:space="preserve">      unPrintWriter </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PrintWriter</w:t>
      </w:r>
      <w:r w:rsidRPr="008C15F5">
        <w:rPr>
          <w:color w:val="808030"/>
          <w:lang w:val="en-CA" w:eastAsia="zh-CN"/>
        </w:rPr>
        <w:t>(</w:t>
      </w:r>
      <w:r w:rsidRPr="008C15F5">
        <w:rPr>
          <w:color w:val="000000"/>
          <w:lang w:val="en-CA" w:eastAsia="zh-CN"/>
        </w:rPr>
        <w:t>unFichier</w:t>
      </w:r>
      <w:r w:rsidRPr="008C15F5">
        <w:rPr>
          <w:color w:val="808030"/>
          <w:lang w:val="en-CA" w:eastAsia="zh-CN"/>
        </w:rPr>
        <w:t>)</w:t>
      </w:r>
      <w:r w:rsidRPr="008C15F5">
        <w:rPr>
          <w:color w:val="800080"/>
          <w:lang w:val="en-CA" w:eastAsia="zh-CN"/>
        </w:rPr>
        <w:t>;</w:t>
      </w:r>
    </w:p>
    <w:p w14:paraId="4F030793" w14:textId="77777777" w:rsidR="008C15F5" w:rsidRPr="008C15F5" w:rsidRDefault="008C15F5" w:rsidP="008C15F5">
      <w:pPr>
        <w:pStyle w:val="Code"/>
        <w:rPr>
          <w:color w:val="000000"/>
          <w:lang w:val="en-CA" w:eastAsia="zh-CN"/>
        </w:rPr>
      </w:pPr>
      <w:r w:rsidRPr="008C15F5">
        <w:rPr>
          <w:color w:val="000000"/>
          <w:lang w:val="en-CA" w:eastAsia="zh-CN"/>
        </w:rPr>
        <w:t xml:space="preserve">      unPrintWriter</w:t>
      </w:r>
      <w:r w:rsidRPr="008C15F5">
        <w:rPr>
          <w:color w:val="808030"/>
          <w:lang w:val="en-CA" w:eastAsia="zh-CN"/>
        </w:rPr>
        <w:t>.</w:t>
      </w:r>
      <w:r w:rsidRPr="008C15F5">
        <w:rPr>
          <w:color w:val="000000"/>
          <w:lang w:val="en-CA" w:eastAsia="zh-CN"/>
        </w:rPr>
        <w:t>print</w:t>
      </w:r>
      <w:r w:rsidRPr="008C15F5">
        <w:rPr>
          <w:color w:val="808030"/>
          <w:lang w:val="en-CA" w:eastAsia="zh-CN"/>
        </w:rPr>
        <w:t>(</w:t>
      </w:r>
      <w:r w:rsidRPr="008C15F5">
        <w:rPr>
          <w:color w:val="008C00"/>
          <w:lang w:val="en-CA" w:eastAsia="zh-CN"/>
        </w:rPr>
        <w:t>1629696561</w:t>
      </w:r>
      <w:r w:rsidRPr="008C15F5">
        <w:rPr>
          <w:color w:val="808030"/>
          <w:lang w:val="en-CA" w:eastAsia="zh-CN"/>
        </w:rPr>
        <w:t>)</w:t>
      </w:r>
      <w:r w:rsidRPr="008C15F5">
        <w:rPr>
          <w:color w:val="800080"/>
          <w:lang w:val="en-CA" w:eastAsia="zh-CN"/>
        </w:rPr>
        <w:t>;</w:t>
      </w:r>
    </w:p>
    <w:p w14:paraId="424673CF"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System</w:t>
      </w:r>
      <w:r w:rsidRPr="008C15F5">
        <w:rPr>
          <w:color w:val="808030"/>
          <w:lang w:val="en-CA" w:eastAsia="zh-CN"/>
        </w:rPr>
        <w:t>.</w:t>
      </w:r>
      <w:r w:rsidRPr="008C15F5">
        <w:rPr>
          <w:color w:val="000000"/>
          <w:lang w:val="en-CA" w:eastAsia="zh-CN"/>
        </w:rPr>
        <w:t>out</w:t>
      </w:r>
      <w:r w:rsidRPr="008C15F5">
        <w:rPr>
          <w:color w:val="808030"/>
          <w:lang w:val="en-CA" w:eastAsia="zh-CN"/>
        </w:rPr>
        <w:t>.</w:t>
      </w:r>
      <w:r w:rsidRPr="008C15F5">
        <w:rPr>
          <w:color w:val="000000"/>
          <w:lang w:val="en-CA" w:eastAsia="zh-CN"/>
        </w:rPr>
        <w:t>println</w:t>
      </w:r>
      <w:r w:rsidRPr="008C15F5">
        <w:rPr>
          <w:color w:val="808030"/>
          <w:lang w:val="en-CA" w:eastAsia="zh-CN"/>
        </w:rPr>
        <w:t>(</w:t>
      </w:r>
      <w:r w:rsidRPr="008C15F5">
        <w:rPr>
          <w:color w:val="000000"/>
          <w:lang w:val="en-CA" w:eastAsia="zh-CN"/>
        </w:rPr>
        <w:t>unFichier</w:t>
      </w:r>
      <w:r w:rsidRPr="008C15F5">
        <w:rPr>
          <w:color w:val="808030"/>
          <w:lang w:val="en-CA" w:eastAsia="zh-CN"/>
        </w:rPr>
        <w:t>.</w:t>
      </w:r>
      <w:r w:rsidRPr="008C15F5">
        <w:rPr>
          <w:color w:val="000000"/>
          <w:lang w:val="en-CA" w:eastAsia="zh-CN"/>
        </w:rPr>
        <w:t>getEncoding</w:t>
      </w:r>
      <w:r w:rsidRPr="008C15F5">
        <w:rPr>
          <w:color w:val="808030"/>
          <w:lang w:val="en-CA" w:eastAsia="zh-CN"/>
        </w:rPr>
        <w:t>())</w:t>
      </w:r>
      <w:r w:rsidRPr="008C15F5">
        <w:rPr>
          <w:color w:val="800080"/>
          <w:lang w:val="en-CA" w:eastAsia="zh-CN"/>
        </w:rPr>
        <w:t>;</w:t>
      </w:r>
    </w:p>
    <w:p w14:paraId="23D5AB23" w14:textId="77777777" w:rsidR="008C15F5" w:rsidRPr="008C15F5" w:rsidRDefault="008C15F5" w:rsidP="008C15F5">
      <w:pPr>
        <w:pStyle w:val="Code"/>
        <w:rPr>
          <w:color w:val="000000"/>
          <w:lang w:val="en-CA" w:eastAsia="zh-CN"/>
        </w:rPr>
      </w:pPr>
      <w:r w:rsidRPr="008C15F5">
        <w:rPr>
          <w:color w:val="000000"/>
          <w:lang w:val="en-CA" w:eastAsia="zh-CN"/>
        </w:rPr>
        <w:t xml:space="preserve">      unFichier</w:t>
      </w:r>
      <w:r w:rsidRPr="008C15F5">
        <w:rPr>
          <w:color w:val="808030"/>
          <w:lang w:val="en-CA" w:eastAsia="zh-CN"/>
        </w:rPr>
        <w:t>.</w:t>
      </w:r>
      <w:r w:rsidRPr="008C15F5">
        <w:rPr>
          <w:color w:val="000000"/>
          <w:lang w:val="en-CA" w:eastAsia="zh-CN"/>
        </w:rPr>
        <w:t>close</w:t>
      </w:r>
      <w:r w:rsidRPr="008C15F5">
        <w:rPr>
          <w:color w:val="808030"/>
          <w:lang w:val="en-CA" w:eastAsia="zh-CN"/>
        </w:rPr>
        <w:t>()</w:t>
      </w:r>
      <w:r w:rsidRPr="008C15F5">
        <w:rPr>
          <w:color w:val="800080"/>
          <w:lang w:val="en-CA" w:eastAsia="zh-CN"/>
        </w:rPr>
        <w:t>;</w:t>
      </w:r>
    </w:p>
    <w:p w14:paraId="57131682"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color w:val="800080"/>
          <w:lang w:val="en-CA" w:eastAsia="zh-CN"/>
        </w:rPr>
        <w:t>}</w:t>
      </w:r>
      <w:r w:rsidRPr="008C15F5">
        <w:rPr>
          <w:color w:val="000000"/>
          <w:lang w:val="en-CA" w:eastAsia="zh-CN"/>
        </w:rPr>
        <w:t xml:space="preserve"> </w:t>
      </w:r>
      <w:r w:rsidRPr="008C15F5">
        <w:rPr>
          <w:b/>
          <w:bCs/>
          <w:color w:val="800000"/>
          <w:lang w:val="en-CA" w:eastAsia="zh-CN"/>
        </w:rPr>
        <w:t>catch</w:t>
      </w:r>
      <w:r w:rsidRPr="008C15F5">
        <w:rPr>
          <w:color w:val="000000"/>
          <w:lang w:val="en-CA" w:eastAsia="zh-CN"/>
        </w:rPr>
        <w:t xml:space="preserve"> </w:t>
      </w:r>
      <w:r w:rsidRPr="008C15F5">
        <w:rPr>
          <w:color w:val="808030"/>
          <w:lang w:val="en-CA" w:eastAsia="zh-CN"/>
        </w:rPr>
        <w:t>(</w:t>
      </w:r>
      <w:r w:rsidRPr="008C15F5">
        <w:rPr>
          <w:b/>
          <w:bCs/>
          <w:color w:val="BB7977"/>
          <w:lang w:val="en-CA" w:eastAsia="zh-CN"/>
        </w:rPr>
        <w:t>IOException</w:t>
      </w:r>
      <w:r w:rsidRPr="008C15F5">
        <w:rPr>
          <w:color w:val="000000"/>
          <w:lang w:val="en-CA" w:eastAsia="zh-CN"/>
        </w:rPr>
        <w:t xml:space="preserve"> e</w:t>
      </w:r>
      <w:r w:rsidRPr="008C15F5">
        <w:rPr>
          <w:color w:val="808030"/>
          <w:lang w:val="en-CA" w:eastAsia="zh-CN"/>
        </w:rPr>
        <w:t>)</w:t>
      </w:r>
      <w:r w:rsidRPr="008C15F5">
        <w:rPr>
          <w:color w:val="000000"/>
          <w:lang w:val="en-CA" w:eastAsia="zh-CN"/>
        </w:rPr>
        <w:t xml:space="preserve"> </w:t>
      </w:r>
      <w:r w:rsidRPr="008C15F5">
        <w:rPr>
          <w:color w:val="800080"/>
          <w:lang w:val="en-CA" w:eastAsia="zh-CN"/>
        </w:rPr>
        <w:t>{</w:t>
      </w:r>
    </w:p>
    <w:p w14:paraId="12536D4B"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System</w:t>
      </w:r>
      <w:r w:rsidRPr="008C15F5">
        <w:rPr>
          <w:color w:val="808030"/>
          <w:lang w:val="en-CA" w:eastAsia="zh-CN"/>
        </w:rPr>
        <w:t>.</w:t>
      </w:r>
      <w:r w:rsidRPr="008C15F5">
        <w:rPr>
          <w:color w:val="000000"/>
          <w:lang w:val="en-CA" w:eastAsia="zh-CN"/>
        </w:rPr>
        <w:t>err</w:t>
      </w:r>
      <w:r w:rsidRPr="008C15F5">
        <w:rPr>
          <w:color w:val="808030"/>
          <w:lang w:val="en-CA" w:eastAsia="zh-CN"/>
        </w:rPr>
        <w:t>.</w:t>
      </w:r>
      <w:r w:rsidRPr="008C15F5">
        <w:rPr>
          <w:color w:val="000000"/>
          <w:lang w:val="en-CA" w:eastAsia="zh-CN"/>
        </w:rPr>
        <w:t>println</w:t>
      </w:r>
      <w:r w:rsidRPr="008C15F5">
        <w:rPr>
          <w:color w:val="808030"/>
          <w:lang w:val="en-CA" w:eastAsia="zh-CN"/>
        </w:rPr>
        <w:t>(</w:t>
      </w:r>
      <w:r w:rsidRPr="008C15F5">
        <w:rPr>
          <w:color w:val="0000E6"/>
          <w:lang w:val="en-CA" w:eastAsia="zh-CN"/>
        </w:rPr>
        <w:t>"Exception</w:t>
      </w:r>
      <w:r w:rsidRPr="008C15F5">
        <w:rPr>
          <w:color w:val="0F69FF"/>
          <w:lang w:val="en-CA" w:eastAsia="zh-CN"/>
        </w:rPr>
        <w:t>\n</w:t>
      </w:r>
      <w:r w:rsidRPr="008C15F5">
        <w:rPr>
          <w:color w:val="0000E6"/>
          <w:lang w:val="en-CA" w:eastAsia="zh-CN"/>
        </w:rPr>
        <w:t>"</w:t>
      </w:r>
      <w:r w:rsidRPr="008C15F5">
        <w:rPr>
          <w:color w:val="000000"/>
          <w:lang w:val="en-CA" w:eastAsia="zh-CN"/>
        </w:rPr>
        <w:t xml:space="preserve"> </w:t>
      </w:r>
      <w:r w:rsidRPr="008C15F5">
        <w:rPr>
          <w:color w:val="808030"/>
          <w:lang w:val="en-CA" w:eastAsia="zh-CN"/>
        </w:rPr>
        <w:t>+</w:t>
      </w:r>
      <w:r w:rsidRPr="008C15F5">
        <w:rPr>
          <w:color w:val="000000"/>
          <w:lang w:val="en-CA" w:eastAsia="zh-CN"/>
        </w:rPr>
        <w:t xml:space="preserve"> e</w:t>
      </w:r>
      <w:r w:rsidRPr="008C15F5">
        <w:rPr>
          <w:color w:val="808030"/>
          <w:lang w:val="en-CA" w:eastAsia="zh-CN"/>
        </w:rPr>
        <w:t>.</w:t>
      </w:r>
      <w:r w:rsidRPr="008C15F5">
        <w:rPr>
          <w:color w:val="000000"/>
          <w:lang w:val="en-CA" w:eastAsia="zh-CN"/>
        </w:rPr>
        <w:t>toString</w:t>
      </w:r>
      <w:r w:rsidRPr="008C15F5">
        <w:rPr>
          <w:color w:val="808030"/>
          <w:lang w:val="en-CA" w:eastAsia="zh-CN"/>
        </w:rPr>
        <w:t>())</w:t>
      </w:r>
      <w:r w:rsidRPr="008C15F5">
        <w:rPr>
          <w:color w:val="800080"/>
          <w:lang w:val="en-CA" w:eastAsia="zh-CN"/>
        </w:rPr>
        <w:t>;</w:t>
      </w:r>
    </w:p>
    <w:p w14:paraId="25949796" w14:textId="77777777" w:rsidR="008C15F5" w:rsidRPr="00D95704" w:rsidRDefault="008C15F5" w:rsidP="008C15F5">
      <w:pPr>
        <w:pStyle w:val="Code"/>
        <w:rPr>
          <w:color w:val="000000"/>
          <w:lang w:val="fr-FR" w:eastAsia="zh-CN"/>
        </w:rPr>
      </w:pPr>
      <w:r w:rsidRPr="008C15F5">
        <w:rPr>
          <w:color w:val="000000"/>
          <w:lang w:val="en-CA" w:eastAsia="zh-CN"/>
        </w:rPr>
        <w:t xml:space="preserve">    </w:t>
      </w:r>
      <w:r w:rsidRPr="00D95704">
        <w:rPr>
          <w:color w:val="800080"/>
          <w:lang w:val="fr-FR" w:eastAsia="zh-CN"/>
        </w:rPr>
        <w:t>}</w:t>
      </w:r>
    </w:p>
    <w:p w14:paraId="508817F4" w14:textId="77777777" w:rsidR="008C15F5" w:rsidRPr="00D95704" w:rsidRDefault="008C15F5" w:rsidP="008C15F5">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00BC9E7" w14:textId="0E9DFC64" w:rsidR="008C15F5" w:rsidRDefault="008C15F5" w:rsidP="008C15F5">
      <w:pPr>
        <w:pStyle w:val="Code"/>
        <w:rPr>
          <w:color w:val="800080"/>
          <w:lang w:val="fr-FR" w:eastAsia="zh-CN"/>
        </w:rPr>
      </w:pPr>
      <w:r w:rsidRPr="00D95704">
        <w:rPr>
          <w:color w:val="800080"/>
          <w:lang w:val="fr-FR" w:eastAsia="zh-CN"/>
        </w:rPr>
        <w:t>}</w:t>
      </w:r>
    </w:p>
    <w:p w14:paraId="5DE84EE9" w14:textId="77777777" w:rsidR="00117845" w:rsidRPr="00D95704" w:rsidRDefault="00117845" w:rsidP="008C15F5">
      <w:pPr>
        <w:pStyle w:val="Code"/>
        <w:rPr>
          <w:color w:val="000000"/>
          <w:lang w:val="fr-FR" w:eastAsia="zh-CN"/>
        </w:rPr>
      </w:pPr>
    </w:p>
    <w:p w14:paraId="1F8D7422" w14:textId="445E00CE" w:rsidR="007E66E1" w:rsidRDefault="007E66E1" w:rsidP="007E66E1">
      <w:pPr>
        <w:pStyle w:val="Lgende"/>
        <w:jc w:val="center"/>
      </w:pPr>
    </w:p>
    <w:p w14:paraId="3EBF68D1" w14:textId="2D104619" w:rsidR="002E03AE" w:rsidRDefault="00000000" w:rsidP="007E66E1">
      <w:pPr>
        <w:pStyle w:val="Corpsdetexte"/>
        <w:pBdr>
          <w:top w:val="single" w:sz="4" w:space="1" w:color="auto"/>
          <w:left w:val="single" w:sz="4" w:space="4" w:color="auto"/>
          <w:bottom w:val="single" w:sz="4" w:space="1" w:color="auto"/>
          <w:right w:val="single" w:sz="4" w:space="4" w:color="auto"/>
        </w:pBdr>
      </w:pPr>
      <w:hyperlink r:id="rId525" w:tooltip="class in java.io" w:history="1">
        <w:r w:rsidR="002E03AE">
          <w:rPr>
            <w:rStyle w:val="Hyperlien"/>
            <w:rFonts w:ascii="&amp;quot" w:hAnsi="&amp;quot"/>
            <w:b/>
            <w:bCs/>
            <w:color w:val="4A6782"/>
            <w:sz w:val="21"/>
            <w:szCs w:val="21"/>
          </w:rPr>
          <w:t>PrintStream</w:t>
        </w:r>
      </w:hyperlink>
      <w:r w:rsidR="002E03AE">
        <w:t xml:space="preserve"> </w:t>
      </w:r>
    </w:p>
    <w:p w14:paraId="59A99973" w14:textId="71E184AE" w:rsidR="007E66E1" w:rsidRDefault="007E66E1" w:rsidP="007E66E1">
      <w:pPr>
        <w:pStyle w:val="Corpsdetexte"/>
        <w:pBdr>
          <w:top w:val="single" w:sz="4" w:space="1" w:color="auto"/>
          <w:left w:val="single" w:sz="4" w:space="4" w:color="auto"/>
          <w:bottom w:val="single" w:sz="4" w:space="1" w:color="auto"/>
          <w:right w:val="single" w:sz="4" w:space="4" w:color="auto"/>
        </w:pBdr>
      </w:pPr>
      <w:r>
        <w:t xml:space="preserve">La classe </w:t>
      </w:r>
      <w:hyperlink r:id="rId526" w:tooltip="class in java.io" w:history="1">
        <w:r w:rsidR="000E311B">
          <w:rPr>
            <w:rStyle w:val="Hyperlien"/>
            <w:rFonts w:ascii="&amp;quot" w:hAnsi="&amp;quot"/>
            <w:b/>
            <w:bCs/>
            <w:color w:val="4A6782"/>
            <w:sz w:val="21"/>
            <w:szCs w:val="21"/>
          </w:rPr>
          <w:t>PrintStream</w:t>
        </w:r>
      </w:hyperlink>
      <w:r w:rsidR="000E311B">
        <w:t xml:space="preserve"> </w:t>
      </w:r>
      <w:r>
        <w:t xml:space="preserve">permet aussi de faire un </w:t>
      </w:r>
      <w:r>
        <w:rPr>
          <w:i/>
        </w:rPr>
        <w:t>print</w:t>
      </w:r>
      <w:r>
        <w:t xml:space="preserve">  des types de base. Pour des raisons historiques, les objets prédéfinis </w:t>
      </w:r>
      <w:r>
        <w:rPr>
          <w:i/>
        </w:rPr>
        <w:t>System.out</w:t>
      </w:r>
      <w:r>
        <w:t xml:space="preserve"> (sortie standard, habituellement l’écran) et </w:t>
      </w:r>
      <w:r>
        <w:rPr>
          <w:i/>
        </w:rPr>
        <w:t>System.err</w:t>
      </w:r>
      <w:r>
        <w:t xml:space="preserve"> sont des </w:t>
      </w:r>
      <w:hyperlink r:id="rId527" w:tooltip="class in java.io" w:history="1">
        <w:r w:rsidR="000E311B">
          <w:rPr>
            <w:rStyle w:val="Hyperlien"/>
            <w:rFonts w:ascii="&amp;quot" w:hAnsi="&amp;quot"/>
            <w:b/>
            <w:bCs/>
            <w:color w:val="4A6782"/>
            <w:sz w:val="21"/>
            <w:szCs w:val="21"/>
          </w:rPr>
          <w:t>PrintStream</w:t>
        </w:r>
      </w:hyperlink>
      <w:r>
        <w:t xml:space="preserve"> plutôt que des </w:t>
      </w:r>
      <w:hyperlink r:id="rId528" w:tooltip="class in java.io" w:history="1">
        <w:r w:rsidR="00B32122">
          <w:rPr>
            <w:rStyle w:val="typenamelink"/>
            <w:rFonts w:ascii="&amp;quot" w:hAnsi="&amp;quot"/>
            <w:b/>
            <w:bCs/>
            <w:color w:val="4A6782"/>
            <w:sz w:val="21"/>
            <w:szCs w:val="21"/>
          </w:rPr>
          <w:t>PrintWriter</w:t>
        </w:r>
      </w:hyperlink>
      <w:r>
        <w:t>.</w:t>
      </w:r>
    </w:p>
    <w:p w14:paraId="5A70A78B" w14:textId="5F22C68C" w:rsidR="007E66E1" w:rsidRDefault="007E66E1" w:rsidP="007E66E1">
      <w:pPr>
        <w:pStyle w:val="Corpsdetexte"/>
      </w:pPr>
      <w:r>
        <w:rPr>
          <w:b/>
        </w:rPr>
        <w:t>Exemple</w:t>
      </w:r>
      <w:r>
        <w:t xml:space="preserve">. Le programme suivant lit l’entier sous forme de texte dans un tableau de caractères. Ensuite le tableau est converti en un </w:t>
      </w:r>
      <w:r>
        <w:rPr>
          <w:i/>
        </w:rPr>
        <w:t>int</w:t>
      </w:r>
      <w:r>
        <w:t xml:space="preserve"> en passant par la méthode </w:t>
      </w:r>
      <w:hyperlink r:id="rId529" w:tooltip="class in java.lang" w:history="1">
        <w:r w:rsidR="00824AA6">
          <w:rPr>
            <w:rStyle w:val="typenamelink"/>
            <w:rFonts w:ascii="&amp;quot" w:hAnsi="&amp;quot"/>
            <w:b/>
            <w:bCs/>
            <w:color w:val="4A6782"/>
            <w:sz w:val="21"/>
            <w:szCs w:val="21"/>
          </w:rPr>
          <w:t>Integer</w:t>
        </w:r>
      </w:hyperlink>
      <w:r>
        <w:rPr>
          <w:i/>
        </w:rPr>
        <w:t>.</w:t>
      </w:r>
      <w:hyperlink r:id="rId530" w:anchor="parseInt-java.lang.String-" w:history="1">
        <w:r w:rsidR="005F6745">
          <w:rPr>
            <w:rStyle w:val="Hyperlien"/>
            <w:rFonts w:ascii="&amp;quot" w:hAnsi="&amp;quot" w:cs="Courier New"/>
            <w:b/>
            <w:bCs/>
            <w:color w:val="4A6782"/>
            <w:sz w:val="21"/>
            <w:szCs w:val="21"/>
          </w:rPr>
          <w:t>parseInt</w:t>
        </w:r>
      </w:hyperlink>
      <w:r w:rsidR="005F6745">
        <w:rPr>
          <w:rStyle w:val="CodeHTML"/>
          <w:rFonts w:ascii="&amp;quot" w:hAnsi="&amp;quot"/>
          <w:color w:val="353833"/>
          <w:sz w:val="21"/>
          <w:szCs w:val="21"/>
        </w:rPr>
        <w:t>(</w:t>
      </w:r>
      <w:hyperlink r:id="rId531" w:tooltip="class in java.lang" w:history="1">
        <w:r w:rsidR="005F6745">
          <w:rPr>
            <w:rStyle w:val="Hyperlien"/>
            <w:rFonts w:ascii="&amp;quot" w:hAnsi="&amp;quot" w:cs="Courier New"/>
            <w:b/>
            <w:bCs/>
            <w:color w:val="4A6782"/>
            <w:sz w:val="21"/>
            <w:szCs w:val="21"/>
          </w:rPr>
          <w:t>String</w:t>
        </w:r>
      </w:hyperlink>
      <w:r w:rsidR="005F6745">
        <w:rPr>
          <w:rStyle w:val="CodeHTML"/>
          <w:rFonts w:ascii="&amp;quot" w:hAnsi="&amp;quot"/>
          <w:color w:val="353833"/>
          <w:sz w:val="21"/>
          <w:szCs w:val="21"/>
        </w:rPr>
        <w:t> s)</w:t>
      </w:r>
      <w:r>
        <w:t>.</w:t>
      </w:r>
    </w:p>
    <w:p w14:paraId="3BF95881" w14:textId="18CBEC02" w:rsidR="0057755D" w:rsidRDefault="00000000" w:rsidP="00492058">
      <w:pPr>
        <w:pStyle w:val="Corpsdetexte"/>
        <w:keepNext/>
        <w:keepLines/>
      </w:pPr>
      <w:hyperlink r:id="rId532" w:history="1">
        <w:r w:rsidR="006D257B">
          <w:rPr>
            <w:rStyle w:val="Hyperlien"/>
            <w:rFonts w:ascii="Segoe UI" w:hAnsi="Segoe UI" w:cs="Segoe UI"/>
            <w:b/>
            <w:bCs/>
            <w:color w:val="0366D6"/>
          </w:rPr>
          <w:t>JavaPasAPas</w:t>
        </w:r>
      </w:hyperlink>
      <w:r w:rsidR="006D257B">
        <w:rPr>
          <w:rStyle w:val="separator"/>
          <w:rFonts w:ascii="Segoe UI" w:hAnsi="Segoe UI" w:cs="Segoe UI"/>
          <w:color w:val="586069"/>
        </w:rPr>
        <w:t>/</w:t>
      </w:r>
      <w:r w:rsidR="00233E8F">
        <w:rPr>
          <w:rStyle w:val="lev"/>
          <w:rFonts w:ascii="Segoe UI" w:hAnsi="Segoe UI" w:cs="Segoe UI"/>
          <w:color w:val="24292E"/>
        </w:rPr>
        <w:t>chapitre_9/L</w:t>
      </w:r>
      <w:r w:rsidR="006D257B">
        <w:rPr>
          <w:rStyle w:val="lev"/>
          <w:rFonts w:ascii="Segoe UI" w:hAnsi="Segoe UI" w:cs="Segoe UI"/>
          <w:color w:val="24292E"/>
        </w:rPr>
        <w:t>ireEntierTexte.java</w:t>
      </w:r>
    </w:p>
    <w:p w14:paraId="1C1EB560" w14:textId="77777777" w:rsidR="00233E8F" w:rsidRPr="00233E8F" w:rsidRDefault="00233E8F" w:rsidP="00492058">
      <w:pPr>
        <w:pStyle w:val="Code"/>
        <w:rPr>
          <w:color w:val="000000"/>
          <w:lang w:eastAsia="zh-CN"/>
        </w:rPr>
      </w:pPr>
      <w:r w:rsidRPr="00233E8F">
        <w:rPr>
          <w:lang w:eastAsia="zh-CN"/>
        </w:rPr>
        <w:t>/* Lecture dans le fichier d'un entier sous forme de texte à l'aide d'un FileReader */</w:t>
      </w:r>
    </w:p>
    <w:p w14:paraId="6120D5C7" w14:textId="77777777" w:rsidR="00233E8F" w:rsidRPr="00233E8F" w:rsidRDefault="00233E8F" w:rsidP="00492058">
      <w:pPr>
        <w:pStyle w:val="Code"/>
        <w:rPr>
          <w:color w:val="000000"/>
          <w:lang w:eastAsia="zh-CN"/>
        </w:rPr>
      </w:pPr>
    </w:p>
    <w:p w14:paraId="43B60C15" w14:textId="77777777" w:rsidR="00233E8F" w:rsidRPr="009A50DE" w:rsidRDefault="00233E8F" w:rsidP="00492058">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39FA64D6" w14:textId="77777777" w:rsidR="00233E8F" w:rsidRPr="009A50DE" w:rsidRDefault="00233E8F" w:rsidP="00B36EED">
      <w:pPr>
        <w:pStyle w:val="Code"/>
        <w:keepNext w:val="0"/>
        <w:keepLines w:val="0"/>
        <w:rPr>
          <w:color w:val="000000"/>
          <w:lang w:val="en-CA" w:eastAsia="zh-CN"/>
        </w:rPr>
      </w:pPr>
    </w:p>
    <w:p w14:paraId="55FB2C19" w14:textId="77777777" w:rsidR="00233E8F" w:rsidRPr="009A50DE" w:rsidRDefault="00233E8F" w:rsidP="00233E8F">
      <w:pPr>
        <w:pStyle w:val="Code"/>
        <w:rPr>
          <w:color w:val="000000"/>
          <w:lang w:val="en-CA" w:eastAsia="zh-CN"/>
        </w:rPr>
      </w:pPr>
      <w:r w:rsidRPr="009A50DE">
        <w:rPr>
          <w:b/>
          <w:bCs/>
          <w:color w:val="800000"/>
          <w:lang w:val="en-CA" w:eastAsia="zh-CN"/>
        </w:rPr>
        <w:lastRenderedPageBreak/>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LireEntierTexte </w:t>
      </w:r>
      <w:r w:rsidRPr="009A50DE">
        <w:rPr>
          <w:color w:val="800080"/>
          <w:lang w:val="en-CA" w:eastAsia="zh-CN"/>
        </w:rPr>
        <w:t>{</w:t>
      </w:r>
    </w:p>
    <w:p w14:paraId="1FD7AA6E"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2FB1EE4A" w14:textId="77777777" w:rsidR="00233E8F" w:rsidRPr="00233E8F" w:rsidRDefault="00233E8F" w:rsidP="00233E8F">
      <w:pPr>
        <w:pStyle w:val="Code"/>
        <w:rPr>
          <w:color w:val="000000"/>
          <w:lang w:val="en-CA" w:eastAsia="zh-CN"/>
        </w:rPr>
      </w:pPr>
      <w:r w:rsidRPr="009A50DE">
        <w:rPr>
          <w:color w:val="000000"/>
          <w:lang w:val="en-CA" w:eastAsia="zh-CN"/>
        </w:rPr>
        <w:t xml:space="preserve">    </w:t>
      </w:r>
      <w:r w:rsidRPr="00233E8F">
        <w:rPr>
          <w:b/>
          <w:bCs/>
          <w:color w:val="BB7977"/>
          <w:lang w:val="en-CA" w:eastAsia="zh-CN"/>
        </w:rPr>
        <w:t>FileReader</w:t>
      </w:r>
      <w:r w:rsidRPr="00233E8F">
        <w:rPr>
          <w:color w:val="000000"/>
          <w:lang w:val="en-CA" w:eastAsia="zh-CN"/>
        </w:rPr>
        <w:t xml:space="preserve"> unFichier</w:t>
      </w:r>
      <w:r w:rsidRPr="00233E8F">
        <w:rPr>
          <w:color w:val="800080"/>
          <w:lang w:val="en-CA" w:eastAsia="zh-CN"/>
        </w:rPr>
        <w:t>;</w:t>
      </w:r>
    </w:p>
    <w:p w14:paraId="580F6CCA"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62CD6E67"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BB7977"/>
          <w:lang w:val="en-CA" w:eastAsia="zh-CN"/>
        </w:rPr>
        <w:t>char</w:t>
      </w:r>
      <w:r w:rsidRPr="00233E8F">
        <w:rPr>
          <w:color w:val="808030"/>
          <w:lang w:val="en-CA" w:eastAsia="zh-CN"/>
        </w:rPr>
        <w:t>[]</w:t>
      </w:r>
      <w:r w:rsidRPr="00233E8F">
        <w:rPr>
          <w:color w:val="000000"/>
          <w:lang w:val="en-CA" w:eastAsia="zh-CN"/>
        </w:rPr>
        <w:t xml:space="preserve"> tableauChar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color w:val="BB7977"/>
          <w:lang w:val="en-CA" w:eastAsia="zh-CN"/>
        </w:rPr>
        <w:t>char</w:t>
      </w:r>
      <w:r w:rsidRPr="00233E8F">
        <w:rPr>
          <w:color w:val="808030"/>
          <w:lang w:val="en-CA" w:eastAsia="zh-CN"/>
        </w:rPr>
        <w:t>[</w:t>
      </w:r>
      <w:r w:rsidRPr="00233E8F">
        <w:rPr>
          <w:color w:val="008C00"/>
          <w:lang w:val="en-CA" w:eastAsia="zh-CN"/>
        </w:rPr>
        <w:t>10</w:t>
      </w:r>
      <w:r w:rsidRPr="00233E8F">
        <w:rPr>
          <w:color w:val="808030"/>
          <w:lang w:val="en-CA" w:eastAsia="zh-CN"/>
        </w:rPr>
        <w:t>]</w:t>
      </w:r>
      <w:r w:rsidRPr="00233E8F">
        <w:rPr>
          <w:color w:val="800080"/>
          <w:lang w:val="en-CA" w:eastAsia="zh-CN"/>
        </w:rPr>
        <w:t>;</w:t>
      </w:r>
    </w:p>
    <w:p w14:paraId="7E114A45" w14:textId="77777777" w:rsidR="00233E8F" w:rsidRPr="00233E8F" w:rsidRDefault="00233E8F" w:rsidP="00233E8F">
      <w:pPr>
        <w:pStyle w:val="Code"/>
        <w:rPr>
          <w:color w:val="000000"/>
          <w:lang w:val="en-CA" w:eastAsia="zh-CN"/>
        </w:rPr>
      </w:pP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FileReader</w:t>
      </w:r>
      <w:r w:rsidRPr="00233E8F">
        <w:rPr>
          <w:color w:val="808030"/>
          <w:lang w:val="en-CA" w:eastAsia="zh-CN"/>
        </w:rPr>
        <w:t>(</w:t>
      </w:r>
      <w:r w:rsidRPr="00233E8F">
        <w:rPr>
          <w:color w:val="0000E6"/>
          <w:lang w:val="en-CA" w:eastAsia="zh-CN"/>
        </w:rPr>
        <w:t>"UnEntier.txt"</w:t>
      </w:r>
      <w:r w:rsidRPr="00233E8F">
        <w:rPr>
          <w:color w:val="808030"/>
          <w:lang w:val="en-CA" w:eastAsia="zh-CN"/>
        </w:rPr>
        <w:t>)</w:t>
      </w:r>
      <w:r w:rsidRPr="00233E8F">
        <w:rPr>
          <w:color w:val="800080"/>
          <w:lang w:val="en-CA" w:eastAsia="zh-CN"/>
        </w:rPr>
        <w:t>;</w:t>
      </w:r>
    </w:p>
    <w:p w14:paraId="785B25A2" w14:textId="77777777" w:rsidR="00233E8F" w:rsidRPr="00233E8F" w:rsidRDefault="00233E8F" w:rsidP="00233E8F">
      <w:pPr>
        <w:pStyle w:val="Code"/>
        <w:rPr>
          <w:color w:val="000000"/>
          <w:lang w:val="en-CA" w:eastAsia="zh-CN"/>
        </w:rPr>
      </w:pPr>
      <w:r w:rsidRPr="00233E8F">
        <w:rPr>
          <w:color w:val="000000"/>
          <w:lang w:val="en-CA" w:eastAsia="zh-CN"/>
        </w:rPr>
        <w:t xml:space="preserve">      unFichier</w:t>
      </w:r>
      <w:r w:rsidRPr="00233E8F">
        <w:rPr>
          <w:color w:val="808030"/>
          <w:lang w:val="en-CA" w:eastAsia="zh-CN"/>
        </w:rPr>
        <w:t>.</w:t>
      </w:r>
      <w:r w:rsidRPr="00233E8F">
        <w:rPr>
          <w:color w:val="000000"/>
          <w:lang w:val="en-CA" w:eastAsia="zh-CN"/>
        </w:rPr>
        <w:t>read</w:t>
      </w:r>
      <w:r w:rsidRPr="00233E8F">
        <w:rPr>
          <w:color w:val="808030"/>
          <w:lang w:val="en-CA" w:eastAsia="zh-CN"/>
        </w:rPr>
        <w:t>(</w:t>
      </w:r>
      <w:r w:rsidRPr="00233E8F">
        <w:rPr>
          <w:color w:val="000000"/>
          <w:lang w:val="en-CA" w:eastAsia="zh-CN"/>
        </w:rPr>
        <w:t>tableauChar</w:t>
      </w:r>
      <w:r w:rsidRPr="00233E8F">
        <w:rPr>
          <w:color w:val="808030"/>
          <w:lang w:val="en-CA" w:eastAsia="zh-CN"/>
        </w:rPr>
        <w:t>,</w:t>
      </w:r>
      <w:r w:rsidRPr="00233E8F">
        <w:rPr>
          <w:color w:val="000000"/>
          <w:lang w:val="en-CA" w:eastAsia="zh-CN"/>
        </w:rPr>
        <w:t xml:space="preserve"> </w:t>
      </w:r>
      <w:r w:rsidRPr="00233E8F">
        <w:rPr>
          <w:color w:val="008C00"/>
          <w:lang w:val="en-CA" w:eastAsia="zh-CN"/>
        </w:rPr>
        <w:t>0</w:t>
      </w:r>
      <w:r w:rsidRPr="00233E8F">
        <w:rPr>
          <w:color w:val="808030"/>
          <w:lang w:val="en-CA" w:eastAsia="zh-CN"/>
        </w:rPr>
        <w:t>,</w:t>
      </w:r>
      <w:r w:rsidRPr="00233E8F">
        <w:rPr>
          <w:color w:val="000000"/>
          <w:lang w:val="en-CA" w:eastAsia="zh-CN"/>
        </w:rPr>
        <w:t xml:space="preserve"> </w:t>
      </w:r>
      <w:r w:rsidRPr="00233E8F">
        <w:rPr>
          <w:color w:val="008C00"/>
          <w:lang w:val="en-CA" w:eastAsia="zh-CN"/>
        </w:rPr>
        <w:t>10</w:t>
      </w:r>
      <w:r w:rsidRPr="00233E8F">
        <w:rPr>
          <w:color w:val="808030"/>
          <w:lang w:val="en-CA" w:eastAsia="zh-CN"/>
        </w:rPr>
        <w:t>)</w:t>
      </w:r>
      <w:r w:rsidRPr="00233E8F">
        <w:rPr>
          <w:color w:val="800080"/>
          <w:lang w:val="en-CA" w:eastAsia="zh-CN"/>
        </w:rPr>
        <w:t>;</w:t>
      </w:r>
    </w:p>
    <w:p w14:paraId="5BBFBFB2"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BB7977"/>
          <w:lang w:val="en-CA" w:eastAsia="zh-CN"/>
        </w:rPr>
        <w:t>int</w:t>
      </w:r>
      <w:r w:rsidRPr="00233E8F">
        <w:rPr>
          <w:color w:val="000000"/>
          <w:lang w:val="en-CA" w:eastAsia="zh-CN"/>
        </w:rPr>
        <w:t xml:space="preserve"> unEntier </w:t>
      </w:r>
      <w:r w:rsidRPr="00233E8F">
        <w:rPr>
          <w:color w:val="808030"/>
          <w:lang w:val="en-CA" w:eastAsia="zh-CN"/>
        </w:rPr>
        <w:t>=</w:t>
      </w:r>
      <w:r w:rsidRPr="00233E8F">
        <w:rPr>
          <w:color w:val="000000"/>
          <w:lang w:val="en-CA" w:eastAsia="zh-CN"/>
        </w:rPr>
        <w:t xml:space="preserve"> </w:t>
      </w:r>
      <w:r w:rsidRPr="00233E8F">
        <w:rPr>
          <w:b/>
          <w:bCs/>
          <w:color w:val="BB7977"/>
          <w:lang w:val="en-CA" w:eastAsia="zh-CN"/>
        </w:rPr>
        <w:t>Integer</w:t>
      </w:r>
      <w:r w:rsidRPr="00233E8F">
        <w:rPr>
          <w:color w:val="808030"/>
          <w:lang w:val="en-CA" w:eastAsia="zh-CN"/>
        </w:rPr>
        <w:t>.</w:t>
      </w:r>
      <w:r w:rsidRPr="00233E8F">
        <w:rPr>
          <w:color w:val="000000"/>
          <w:lang w:val="en-CA" w:eastAsia="zh-CN"/>
        </w:rPr>
        <w:t>parseInt</w:t>
      </w:r>
      <w:r w:rsidRPr="00233E8F">
        <w:rPr>
          <w:color w:val="808030"/>
          <w:lang w:val="en-CA" w:eastAsia="zh-CN"/>
        </w:rPr>
        <w:t>(</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String</w:t>
      </w:r>
      <w:r w:rsidRPr="00233E8F">
        <w:rPr>
          <w:color w:val="808030"/>
          <w:lang w:val="en-CA" w:eastAsia="zh-CN"/>
        </w:rPr>
        <w:t>(</w:t>
      </w:r>
      <w:r w:rsidRPr="00233E8F">
        <w:rPr>
          <w:color w:val="000000"/>
          <w:lang w:val="en-CA" w:eastAsia="zh-CN"/>
        </w:rPr>
        <w:t>tableauChar</w:t>
      </w:r>
      <w:r w:rsidRPr="00233E8F">
        <w:rPr>
          <w:color w:val="808030"/>
          <w:lang w:val="en-CA" w:eastAsia="zh-CN"/>
        </w:rPr>
        <w:t>,</w:t>
      </w:r>
      <w:r w:rsidRPr="00233E8F">
        <w:rPr>
          <w:color w:val="000000"/>
          <w:lang w:val="en-CA" w:eastAsia="zh-CN"/>
        </w:rPr>
        <w:t xml:space="preserve"> </w:t>
      </w:r>
      <w:r w:rsidRPr="00233E8F">
        <w:rPr>
          <w:color w:val="008C00"/>
          <w:lang w:val="en-CA" w:eastAsia="zh-CN"/>
        </w:rPr>
        <w:t>0</w:t>
      </w:r>
      <w:r w:rsidRPr="00233E8F">
        <w:rPr>
          <w:color w:val="808030"/>
          <w:lang w:val="en-CA" w:eastAsia="zh-CN"/>
        </w:rPr>
        <w:t>,</w:t>
      </w:r>
      <w:r w:rsidRPr="00233E8F">
        <w:rPr>
          <w:color w:val="000000"/>
          <w:lang w:val="en-CA" w:eastAsia="zh-CN"/>
        </w:rPr>
        <w:t xml:space="preserve"> </w:t>
      </w:r>
      <w:r w:rsidRPr="00233E8F">
        <w:rPr>
          <w:color w:val="008C00"/>
          <w:lang w:val="en-CA" w:eastAsia="zh-CN"/>
        </w:rPr>
        <w:t>10</w:t>
      </w:r>
      <w:r w:rsidRPr="00233E8F">
        <w:rPr>
          <w:color w:val="808030"/>
          <w:lang w:val="en-CA" w:eastAsia="zh-CN"/>
        </w:rPr>
        <w:t>))</w:t>
      </w:r>
      <w:r w:rsidRPr="00233E8F">
        <w:rPr>
          <w:color w:val="800080"/>
          <w:lang w:val="en-CA" w:eastAsia="zh-CN"/>
        </w:rPr>
        <w:t>;</w:t>
      </w:r>
    </w:p>
    <w:p w14:paraId="6629F5A4" w14:textId="77777777" w:rsidR="00233E8F" w:rsidRPr="00233E8F" w:rsidRDefault="00233E8F" w:rsidP="00233E8F">
      <w:pPr>
        <w:pStyle w:val="Code"/>
        <w:rPr>
          <w:color w:val="000000"/>
          <w:lang w:val="fr-FR" w:eastAsia="zh-CN"/>
        </w:rPr>
      </w:pPr>
      <w:r w:rsidRPr="00233E8F">
        <w:rPr>
          <w:color w:val="000000"/>
          <w:lang w:val="en-CA" w:eastAsia="zh-CN"/>
        </w:rPr>
        <w:t xml:space="preserve">      </w:t>
      </w:r>
      <w:r w:rsidRPr="00233E8F">
        <w:rPr>
          <w:color w:val="000000"/>
          <w:lang w:val="fr-FR" w:eastAsia="zh-CN"/>
        </w:rPr>
        <w:t>unFichier</w:t>
      </w:r>
      <w:r w:rsidRPr="00233E8F">
        <w:rPr>
          <w:color w:val="808030"/>
          <w:lang w:val="fr-FR" w:eastAsia="zh-CN"/>
        </w:rPr>
        <w:t>.</w:t>
      </w:r>
      <w:r w:rsidRPr="00233E8F">
        <w:rPr>
          <w:color w:val="000000"/>
          <w:lang w:val="fr-FR" w:eastAsia="zh-CN"/>
        </w:rPr>
        <w:t>close</w:t>
      </w:r>
      <w:r w:rsidRPr="00233E8F">
        <w:rPr>
          <w:color w:val="808030"/>
          <w:lang w:val="fr-FR" w:eastAsia="zh-CN"/>
        </w:rPr>
        <w:t>()</w:t>
      </w:r>
      <w:r w:rsidRPr="00233E8F">
        <w:rPr>
          <w:color w:val="800080"/>
          <w:lang w:val="fr-FR" w:eastAsia="zh-CN"/>
        </w:rPr>
        <w:t>;</w:t>
      </w:r>
    </w:p>
    <w:p w14:paraId="72C17695"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color w:val="BB7977"/>
          <w:lang w:val="fr-FR" w:eastAsia="zh-CN"/>
        </w:rPr>
        <w:t>System</w:t>
      </w:r>
      <w:r w:rsidRPr="00233E8F">
        <w:rPr>
          <w:color w:val="808030"/>
          <w:lang w:val="fr-FR" w:eastAsia="zh-CN"/>
        </w:rPr>
        <w:t>.</w:t>
      </w:r>
      <w:r w:rsidRPr="00233E8F">
        <w:rPr>
          <w:color w:val="000000"/>
          <w:lang w:val="fr-FR" w:eastAsia="zh-CN"/>
        </w:rPr>
        <w:t>out</w:t>
      </w:r>
      <w:r w:rsidRPr="00233E8F">
        <w:rPr>
          <w:color w:val="808030"/>
          <w:lang w:val="fr-FR" w:eastAsia="zh-CN"/>
        </w:rPr>
        <w:t>.</w:t>
      </w:r>
      <w:r w:rsidRPr="00233E8F">
        <w:rPr>
          <w:color w:val="000000"/>
          <w:lang w:val="fr-FR" w:eastAsia="zh-CN"/>
        </w:rPr>
        <w:t>println</w:t>
      </w:r>
      <w:r w:rsidRPr="00233E8F">
        <w:rPr>
          <w:color w:val="808030"/>
          <w:lang w:val="fr-FR" w:eastAsia="zh-CN"/>
        </w:rPr>
        <w:t>(</w:t>
      </w:r>
      <w:r w:rsidRPr="00233E8F">
        <w:rPr>
          <w:color w:val="0000E6"/>
          <w:lang w:val="fr-FR" w:eastAsia="zh-CN"/>
        </w:rPr>
        <w:t>"Valeur décimale de l'entier : "</w:t>
      </w:r>
      <w:r w:rsidRPr="00233E8F">
        <w:rPr>
          <w:color w:val="000000"/>
          <w:lang w:val="fr-FR" w:eastAsia="zh-CN"/>
        </w:rPr>
        <w:t xml:space="preserve"> </w:t>
      </w:r>
      <w:r w:rsidRPr="00233E8F">
        <w:rPr>
          <w:color w:val="808030"/>
          <w:lang w:val="fr-FR" w:eastAsia="zh-CN"/>
        </w:rPr>
        <w:t>+</w:t>
      </w:r>
      <w:r w:rsidRPr="00233E8F">
        <w:rPr>
          <w:color w:val="000000"/>
          <w:lang w:val="fr-FR" w:eastAsia="zh-CN"/>
        </w:rPr>
        <w:t xml:space="preserve"> unEntier</w:t>
      </w:r>
      <w:r w:rsidRPr="00233E8F">
        <w:rPr>
          <w:color w:val="808030"/>
          <w:lang w:val="fr-FR" w:eastAsia="zh-CN"/>
        </w:rPr>
        <w:t>)</w:t>
      </w:r>
      <w:r w:rsidRPr="00233E8F">
        <w:rPr>
          <w:color w:val="800080"/>
          <w:lang w:val="fr-FR" w:eastAsia="zh-CN"/>
        </w:rPr>
        <w:t>;</w:t>
      </w:r>
    </w:p>
    <w:p w14:paraId="02EF2273" w14:textId="77777777" w:rsidR="00233E8F" w:rsidRPr="009A50DE" w:rsidRDefault="00233E8F" w:rsidP="00233E8F">
      <w:pPr>
        <w:pStyle w:val="Code"/>
        <w:rPr>
          <w:color w:val="000000"/>
          <w:lang w:val="en-CA" w:eastAsia="zh-CN"/>
        </w:rPr>
      </w:pPr>
      <w:r w:rsidRPr="00233E8F">
        <w:rPr>
          <w:color w:val="000000"/>
          <w:lang w:val="fr-FR"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2B09540B"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1FEA01AB" w14:textId="77777777" w:rsidR="00233E8F" w:rsidRPr="00D95704" w:rsidRDefault="00233E8F" w:rsidP="00233E8F">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6F4EB52A"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3989075E" w14:textId="41C10848" w:rsidR="00233E8F" w:rsidRDefault="00233E8F" w:rsidP="00233E8F">
      <w:pPr>
        <w:pStyle w:val="Code"/>
        <w:rPr>
          <w:color w:val="800080"/>
          <w:lang w:val="fr-FR" w:eastAsia="zh-CN"/>
        </w:rPr>
      </w:pPr>
      <w:r w:rsidRPr="00D95704">
        <w:rPr>
          <w:color w:val="800080"/>
          <w:lang w:val="fr-FR" w:eastAsia="zh-CN"/>
        </w:rPr>
        <w:t>}</w:t>
      </w:r>
    </w:p>
    <w:p w14:paraId="25677FC9" w14:textId="77777777" w:rsidR="00117845" w:rsidRPr="00D95704" w:rsidRDefault="00117845" w:rsidP="00233E8F">
      <w:pPr>
        <w:pStyle w:val="Code"/>
        <w:rPr>
          <w:color w:val="000000"/>
          <w:lang w:val="fr-FR" w:eastAsia="zh-CN"/>
        </w:rPr>
      </w:pPr>
    </w:p>
    <w:p w14:paraId="1B68AE54" w14:textId="77777777" w:rsidR="007E66E1" w:rsidRDefault="007E66E1" w:rsidP="007E66E1">
      <w:pPr>
        <w:pStyle w:val="Corpsdetexte"/>
      </w:pPr>
    </w:p>
    <w:p w14:paraId="19F49F9E" w14:textId="7573B094" w:rsidR="007E66E1" w:rsidRDefault="007E66E1" w:rsidP="007E66E1">
      <w:pPr>
        <w:pStyle w:val="Corpsdetexte"/>
      </w:pPr>
      <w:r>
        <w:t xml:space="preserve">Une difficulté importante de la lecture de données sous forme de texte est que la taille de la donnée à lire n’est pas toujours connue à l’avance et peut être variable. Dans l’appel à </w:t>
      </w:r>
      <w:hyperlink r:id="rId533" w:anchor="read-char:A-int-int-" w:history="1">
        <w:r w:rsidR="001B1DE7" w:rsidRPr="001B1DE7">
          <w:rPr>
            <w:rStyle w:val="Hyperlien"/>
            <w:rFonts w:ascii="&amp;quot" w:hAnsi="&amp;quot"/>
            <w:b/>
            <w:bCs/>
            <w:color w:val="4A6782"/>
            <w:sz w:val="20"/>
            <w:szCs w:val="20"/>
          </w:rPr>
          <w:t>read</w:t>
        </w:r>
      </w:hyperlink>
      <w:r w:rsidR="001B1DE7" w:rsidRPr="001B1DE7">
        <w:rPr>
          <w:rFonts w:ascii="DejaVu Sans Mono" w:hAnsi="DejaVu Sans Mono"/>
          <w:color w:val="353833"/>
          <w:sz w:val="20"/>
          <w:szCs w:val="20"/>
        </w:rPr>
        <w:t>(char[] cbuf, int off, int len)</w:t>
      </w:r>
      <w:r>
        <w:t>, il faut spécifier l</w:t>
      </w:r>
      <w:r w:rsidR="00891E37">
        <w:t>’indice du début de la ch</w:t>
      </w:r>
      <w:r w:rsidR="00AA2B35">
        <w:t>aîne et</w:t>
      </w:r>
      <w:r>
        <w:t xml:space="preserve"> nombre de caractères à lire :</w:t>
      </w:r>
    </w:p>
    <w:p w14:paraId="589C255F" w14:textId="77777777" w:rsidR="007E66E1" w:rsidRDefault="007E66E1" w:rsidP="007E66E1">
      <w:pPr>
        <w:pStyle w:val="CodeJava"/>
      </w:pPr>
      <w:r>
        <w:t>unFichier.read(tableauChar,0,10);</w:t>
      </w:r>
    </w:p>
    <w:p w14:paraId="70895D8F" w14:textId="77777777" w:rsidR="007E66E1" w:rsidRDefault="007E66E1" w:rsidP="007E66E1">
      <w:pPr>
        <w:pStyle w:val="Corpsdetexte"/>
      </w:pPr>
      <w:r>
        <w:t>Si le nombre de caractères utilisé pour représenter l’entier est différent de 10, le programme ne donnera pas le bon résultat. Habituellement, lorsque des données sont placées dans un fichier texte, la fin d’une donnée est spécifiée par un délimiteur déterminé par une convention prédéfinie. Dans notre petit exemple, on pourrait spécifier que la fin de l’entier est déterminée par la fin du fichier. Le programme pourrait alors lire caractère par caractère jusqu’à ce que la fin du fichier soit atteinte. Le cas général du découpage d’un texte en éléments délimités est étudié plus loin.</w:t>
      </w:r>
    </w:p>
    <w:p w14:paraId="60D7331B" w14:textId="77777777" w:rsidR="007E66E1" w:rsidRDefault="007E66E1" w:rsidP="007E66E1">
      <w:pPr>
        <w:pStyle w:val="Titre3"/>
      </w:pPr>
      <w:bookmarkStart w:id="212" w:name="_Toc16917472"/>
      <w:bookmarkStart w:id="213" w:name="_Toc155813930"/>
      <w:r>
        <w:t>Représentation interne des caractères et traitement des fins de ligne</w:t>
      </w:r>
      <w:bookmarkEnd w:id="212"/>
      <w:bookmarkEnd w:id="213"/>
    </w:p>
    <w:p w14:paraId="3AD06BE6" w14:textId="77777777" w:rsidR="007E66E1" w:rsidRDefault="007E66E1" w:rsidP="007E66E1">
      <w:pPr>
        <w:pStyle w:val="Corpsdetexte"/>
      </w:pPr>
      <w:r>
        <w:t xml:space="preserve">Supposons que le fichier </w:t>
      </w:r>
      <w:r>
        <w:rPr>
          <w:i/>
        </w:rPr>
        <w:t>Fichier1.txt</w:t>
      </w:r>
      <w:r>
        <w:t xml:space="preserve"> soit édité avec l’éditeur de texte </w:t>
      </w:r>
      <w:r>
        <w:rPr>
          <w:i/>
        </w:rPr>
        <w:t>Notepad</w:t>
      </w:r>
      <w:r>
        <w:t xml:space="preserve"> et que le contenu soit celui affiché à la figure suivante :</w:t>
      </w:r>
    </w:p>
    <w:p w14:paraId="68C82F45" w14:textId="77777777" w:rsidR="007E66E1" w:rsidRDefault="007E66E1" w:rsidP="006D7BD3">
      <w:pPr>
        <w:pStyle w:val="Corpsdetexte"/>
        <w:jc w:val="center"/>
        <w:rPr>
          <w:noProof/>
        </w:rPr>
      </w:pPr>
      <w:r>
        <w:rPr>
          <w:noProof/>
          <w:lang w:val="en-US" w:eastAsia="en-US"/>
        </w:rPr>
        <w:drawing>
          <wp:inline distT="0" distB="0" distL="0" distR="0" wp14:anchorId="08B9A002" wp14:editId="18726F01">
            <wp:extent cx="1612392" cy="850855"/>
            <wp:effectExtent l="0" t="0" r="6985" b="6985"/>
            <wp:docPr id="14662134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534">
                      <a:extLst>
                        <a:ext uri="{28A0092B-C50C-407E-A947-70E740481C1C}">
                          <a14:useLocalDpi xmlns:a14="http://schemas.microsoft.com/office/drawing/2010/main" val="0"/>
                        </a:ext>
                      </a:extLst>
                    </a:blip>
                    <a:stretch>
                      <a:fillRect/>
                    </a:stretch>
                  </pic:blipFill>
                  <pic:spPr>
                    <a:xfrm>
                      <a:off x="0" y="0"/>
                      <a:ext cx="1612392" cy="850855"/>
                    </a:xfrm>
                    <a:prstGeom prst="rect">
                      <a:avLst/>
                    </a:prstGeom>
                  </pic:spPr>
                </pic:pic>
              </a:graphicData>
            </a:graphic>
          </wp:inline>
        </w:drawing>
      </w:r>
    </w:p>
    <w:p w14:paraId="62CA464D" w14:textId="77777777" w:rsidR="007E66E1" w:rsidRDefault="007E66E1" w:rsidP="007E66E1">
      <w:pPr>
        <w:pStyle w:val="Corpsdetexte"/>
      </w:pPr>
      <w:r>
        <w:lastRenderedPageBreak/>
        <w:t xml:space="preserve">L’éditeur de texte nous affiche le contenu du fichier sous forme de caractères. En réalité, le contenu du fichier est une séquence de bits. Avec </w:t>
      </w:r>
      <w:r>
        <w:rPr>
          <w:i/>
        </w:rPr>
        <w:t>Notepad</w:t>
      </w:r>
      <w:r>
        <w:t xml:space="preserve"> sous </w:t>
      </w:r>
      <w:r>
        <w:rPr>
          <w:i/>
        </w:rPr>
        <w:t>Windows</w:t>
      </w:r>
      <w:r>
        <w:t>, par défaut, le jeu de caractère utilisé est le code ASCII. Chacun des caractères du texte est représenté par un code ASCII de huit bits (un octet). La première ligne de l’exemple suivant montre le contenu réel du fichier. La deuxième ligne indique les caractères correspondants.</w:t>
      </w:r>
    </w:p>
    <w:p w14:paraId="04F7E8D2" w14:textId="5A807B42" w:rsidR="007E66E1" w:rsidRDefault="007E66E1" w:rsidP="007E66E1">
      <w:pPr>
        <w:pStyle w:val="Corpsdetexte"/>
        <w:rPr>
          <w:rFonts w:ascii="Courier New" w:hAnsi="Courier New"/>
        </w:rPr>
      </w:pPr>
      <w:r>
        <w:rPr>
          <w:b/>
        </w:rPr>
        <w:t>Exemple</w:t>
      </w:r>
      <w:r>
        <w:t xml:space="preserve">. Contenu du fichier </w:t>
      </w:r>
      <w:r>
        <w:rPr>
          <w:i/>
        </w:rPr>
        <w:t>Fichier1.txt</w:t>
      </w:r>
      <w:r>
        <w:t xml:space="preserve"> en </w:t>
      </w:r>
      <w:r w:rsidR="006E065D">
        <w:t>binaire</w:t>
      </w:r>
      <w:r>
        <w:t>.</w:t>
      </w:r>
    </w:p>
    <w:p w14:paraId="35AB6288" w14:textId="77777777" w:rsidR="007E66E1" w:rsidRPr="00F94CA9" w:rsidRDefault="007E66E1" w:rsidP="007E66E1">
      <w:pPr>
        <w:pStyle w:val="Corpsdetexte"/>
        <w:rPr>
          <w:rFonts w:ascii="Courier New" w:hAnsi="Courier New"/>
          <w:sz w:val="18"/>
          <w:szCs w:val="18"/>
        </w:rPr>
      </w:pPr>
      <w:r w:rsidRPr="00F94CA9">
        <w:rPr>
          <w:rFonts w:ascii="Courier New" w:hAnsi="Courier New"/>
          <w:sz w:val="18"/>
          <w:szCs w:val="18"/>
        </w:rPr>
        <w:t>01100001 01100010 01100011 00001101 00001010 00110001 00110010 00001101 00001010</w:t>
      </w:r>
    </w:p>
    <w:p w14:paraId="0AEFD5A0" w14:textId="77777777" w:rsidR="007E66E1" w:rsidRPr="00F94CA9" w:rsidRDefault="007E66E1" w:rsidP="007E66E1">
      <w:pPr>
        <w:pStyle w:val="Corpsdetexte"/>
        <w:rPr>
          <w:rFonts w:ascii="Courier New" w:hAnsi="Courier New"/>
          <w:sz w:val="18"/>
          <w:szCs w:val="18"/>
        </w:rPr>
      </w:pPr>
      <w:r w:rsidRPr="00F94CA9">
        <w:rPr>
          <w:rFonts w:ascii="Courier New" w:hAnsi="Courier New"/>
          <w:sz w:val="18"/>
          <w:szCs w:val="18"/>
        </w:rPr>
        <w:t>a        b        c        \r       \n       1        2        \r       \n</w:t>
      </w:r>
    </w:p>
    <w:p w14:paraId="78F38FCA" w14:textId="5EB4DC26" w:rsidR="007E66E1" w:rsidRDefault="007E66E1" w:rsidP="00AD689B">
      <w:pPr>
        <w:pStyle w:val="Corpsdetexte"/>
      </w:pPr>
      <w:r>
        <w:t xml:space="preserve">Sous Windows, la fin de ligne est représentée par la séquence des caractères spéciaux ASCII, </w:t>
      </w:r>
      <w:r>
        <w:rPr>
          <w:i/>
        </w:rPr>
        <w:t>retour de chariot</w:t>
      </w:r>
      <w:r>
        <w:t xml:space="preserve"> (noté &lt;CR&gt; ou '\r' en Java) et </w:t>
      </w:r>
      <w:r>
        <w:rPr>
          <w:i/>
        </w:rPr>
        <w:t>saut de ligne</w:t>
      </w:r>
      <w:r>
        <w:t xml:space="preserve"> (&lt;LF&gt; ou '\n' en Java)</w:t>
      </w:r>
      <w:r>
        <w:rPr>
          <w:rStyle w:val="Appelnotedebasdep"/>
        </w:rPr>
        <w:footnoteReference w:id="32"/>
      </w:r>
      <w:r>
        <w:t xml:space="preserve">. Un code supplémentaire, absent dans l’exemple, est ajouté à la fin de la séquence pour indiquer la fin du fichier (0X0A sur Windows). </w:t>
      </w:r>
    </w:p>
    <w:p w14:paraId="32E02ED8" w14:textId="77777777" w:rsidR="007E66E1" w:rsidRDefault="007E66E1" w:rsidP="007E66E1">
      <w:pPr>
        <w:pStyle w:val="Corpsdetexte"/>
      </w:pPr>
      <w:r>
        <w:t xml:space="preserve">Avec cet exemple, le programme </w:t>
      </w:r>
      <w:r>
        <w:rPr>
          <w:i/>
        </w:rPr>
        <w:t>CompterOctetsFichier</w:t>
      </w:r>
      <w:r>
        <w:t xml:space="preserve"> afficherait le résultat suivant à l’écran :</w:t>
      </w:r>
    </w:p>
    <w:p w14:paraId="5D71F50D" w14:textId="77777777" w:rsidR="007E66E1" w:rsidRDefault="007E66E1" w:rsidP="007E66E1">
      <w:pPr>
        <w:pStyle w:val="CodeJava"/>
      </w:pPr>
      <w:r>
        <w:t>Nombre d'octets du fichier Fichier1.txt : 9</w:t>
      </w:r>
    </w:p>
    <w:p w14:paraId="77D2D2BB" w14:textId="77777777" w:rsidR="007E66E1" w:rsidRDefault="007E66E1" w:rsidP="007E66E1">
      <w:pPr>
        <w:pStyle w:val="Corpsdetexte"/>
      </w:pPr>
    </w:p>
    <w:p w14:paraId="6DEB360F" w14:textId="691276B5" w:rsidR="007E66E1" w:rsidRDefault="007E66E1" w:rsidP="007E66E1">
      <w:pPr>
        <w:pStyle w:val="Corpsdetexte"/>
      </w:pPr>
      <w:r>
        <w:t xml:space="preserve">Pour un </w:t>
      </w:r>
      <w:hyperlink r:id="rId535" w:tooltip="class in java.io" w:history="1">
        <w:r w:rsidR="00A00145">
          <w:rPr>
            <w:rStyle w:val="Hyperlien"/>
            <w:rFonts w:ascii="&amp;quot" w:hAnsi="&amp;quot"/>
            <w:b/>
            <w:bCs/>
            <w:color w:val="4A6782"/>
            <w:sz w:val="20"/>
          </w:rPr>
          <w:t>FileInputStream</w:t>
        </w:r>
      </w:hyperlink>
      <w:r>
        <w:t xml:space="preserve">, les octets lus n’ont pas de signification particulière. Les octets représentant les caractères de contrôle, de retour de chariot ('\r') et de saut de ligne ('\n') sont des octets comme les autres et ils sont donc comptés par le programme. C’est pourquoi même si à l’écran de </w:t>
      </w:r>
      <w:r>
        <w:rPr>
          <w:i/>
        </w:rPr>
        <w:t>Notepad</w:t>
      </w:r>
      <w:r>
        <w:t xml:space="preserve">, on ne voit que 5 caractères, chacun étant représenté par un octet ASCII, le programme compte 9 octets. Un </w:t>
      </w:r>
      <w:hyperlink r:id="rId536" w:tooltip="class in java.io" w:history="1">
        <w:r>
          <w:rPr>
            <w:rStyle w:val="Hyperlien"/>
            <w:rFonts w:ascii="&amp;quot" w:hAnsi="&amp;quot"/>
            <w:b/>
            <w:bCs/>
            <w:color w:val="4A6782"/>
            <w:sz w:val="20"/>
          </w:rPr>
          <w:t>InputStream</w:t>
        </w:r>
      </w:hyperlink>
      <w:r>
        <w:t xml:space="preserve"> voit donc un fichier sous forme binaire, c’est-à-dire sans interpréter les octets lus.</w:t>
      </w:r>
    </w:p>
    <w:p w14:paraId="7385CD77" w14:textId="1291F004" w:rsidR="007E66E1" w:rsidRDefault="006D257B" w:rsidP="007E66E1">
      <w:pPr>
        <w:pStyle w:val="Corpsdetexte"/>
        <w:rPr>
          <w:rStyle w:val="Hyperlien"/>
          <w:rFonts w:ascii="&amp;quot" w:hAnsi="&amp;quot"/>
          <w:b/>
          <w:color w:val="4A6782"/>
          <w:sz w:val="20"/>
          <w:szCs w:val="20"/>
        </w:rPr>
      </w:pPr>
      <w:r w:rsidRPr="006D257B">
        <w:rPr>
          <w:b/>
        </w:rPr>
        <w:t>Exemple</w:t>
      </w:r>
      <w:r>
        <w:t xml:space="preserve">. </w:t>
      </w:r>
      <w:r w:rsidR="007E66E1">
        <w:t xml:space="preserve">Le fichier </w:t>
      </w:r>
      <w:r w:rsidR="007E66E1">
        <w:rPr>
          <w:i/>
        </w:rPr>
        <w:t>Fichier1.txt</w:t>
      </w:r>
      <w:r w:rsidR="007E66E1">
        <w:t xml:space="preserve"> pourrait être produit en écrivant directement les octets à l’aide d’un </w:t>
      </w:r>
      <w:hyperlink r:id="rId537" w:tooltip="class in java.io" w:history="1">
        <w:r w:rsidR="008F1ECB" w:rsidRPr="00784B96">
          <w:rPr>
            <w:rStyle w:val="Hyperlien"/>
            <w:rFonts w:ascii="&amp;quot" w:hAnsi="&amp;quot"/>
            <w:b/>
            <w:color w:val="4A6782"/>
            <w:sz w:val="20"/>
            <w:szCs w:val="20"/>
          </w:rPr>
          <w:t>FileOutputStream</w:t>
        </w:r>
      </w:hyperlink>
      <w:r>
        <w:rPr>
          <w:rStyle w:val="Hyperlien"/>
          <w:rFonts w:ascii="&amp;quot" w:hAnsi="&amp;quot"/>
          <w:b/>
          <w:color w:val="4A6782"/>
          <w:sz w:val="20"/>
          <w:szCs w:val="20"/>
        </w:rPr>
        <w:t>.</w:t>
      </w:r>
    </w:p>
    <w:p w14:paraId="5A585605" w14:textId="49B997A7" w:rsidR="006D257B" w:rsidRDefault="00000000" w:rsidP="00492058">
      <w:pPr>
        <w:pStyle w:val="Corpsdetexte"/>
        <w:keepNext/>
        <w:keepLines/>
      </w:pPr>
      <w:hyperlink r:id="rId538" w:history="1">
        <w:r w:rsidR="00127AE9">
          <w:rPr>
            <w:rStyle w:val="Hyperlien"/>
            <w:rFonts w:ascii="Segoe UI" w:hAnsi="Segoe UI" w:cs="Segoe UI"/>
            <w:b/>
            <w:bCs/>
            <w:color w:val="0366D6"/>
          </w:rPr>
          <w:t>JavaPasAPas</w:t>
        </w:r>
      </w:hyperlink>
      <w:r w:rsidR="00127AE9">
        <w:rPr>
          <w:rStyle w:val="separator"/>
          <w:rFonts w:ascii="Segoe UI" w:hAnsi="Segoe UI" w:cs="Segoe UI"/>
          <w:color w:val="586069"/>
        </w:rPr>
        <w:t>/</w:t>
      </w:r>
      <w:r w:rsidR="00233E8F">
        <w:rPr>
          <w:rStyle w:val="lev"/>
          <w:rFonts w:ascii="Segoe UI" w:hAnsi="Segoe UI" w:cs="Segoe UI"/>
          <w:color w:val="24292E"/>
        </w:rPr>
        <w:t>chapitre_9/E</w:t>
      </w:r>
      <w:r w:rsidR="00127AE9">
        <w:rPr>
          <w:rStyle w:val="lev"/>
          <w:rFonts w:ascii="Segoe UI" w:hAnsi="Segoe UI" w:cs="Segoe UI"/>
          <w:color w:val="24292E"/>
        </w:rPr>
        <w:t>crireOctetsFichier.java</w:t>
      </w:r>
    </w:p>
    <w:p w14:paraId="6F68B4F4" w14:textId="77777777" w:rsidR="00233E8F" w:rsidRPr="00233E8F" w:rsidRDefault="00233E8F" w:rsidP="00492058">
      <w:pPr>
        <w:pStyle w:val="Code"/>
        <w:rPr>
          <w:color w:val="000000"/>
          <w:lang w:eastAsia="zh-CN"/>
        </w:rPr>
      </w:pPr>
      <w:r w:rsidRPr="00233E8F">
        <w:rPr>
          <w:lang w:eastAsia="zh-CN"/>
        </w:rPr>
        <w:t>/* création d'un fichier et écriture d'un suite d'octets dans le fichier */</w:t>
      </w:r>
    </w:p>
    <w:p w14:paraId="1EF2DD2B" w14:textId="77777777" w:rsidR="00233E8F" w:rsidRPr="009A50DE" w:rsidRDefault="00233E8F" w:rsidP="00492058">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661B7D15" w14:textId="77777777" w:rsidR="00233E8F" w:rsidRPr="009A50DE" w:rsidRDefault="00233E8F" w:rsidP="00492058">
      <w:pPr>
        <w:pStyle w:val="Code"/>
        <w:rPr>
          <w:color w:val="000000"/>
          <w:lang w:val="en-CA" w:eastAsia="zh-CN"/>
        </w:rPr>
      </w:pPr>
    </w:p>
    <w:p w14:paraId="479A6CE3" w14:textId="77777777" w:rsidR="00233E8F" w:rsidRPr="009A50DE" w:rsidRDefault="00233E8F" w:rsidP="001A3D9B">
      <w:pPr>
        <w:pStyle w:val="Code"/>
        <w:keepNext w:val="0"/>
        <w:keepLines w:val="0"/>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EcrireOctetsFichier </w:t>
      </w:r>
      <w:r w:rsidRPr="009A50DE">
        <w:rPr>
          <w:color w:val="800080"/>
          <w:lang w:val="en-CA" w:eastAsia="zh-CN"/>
        </w:rPr>
        <w:t>{</w:t>
      </w:r>
    </w:p>
    <w:p w14:paraId="0A502DA4"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0F392A4" w14:textId="77777777" w:rsidR="00233E8F" w:rsidRPr="00233E8F" w:rsidRDefault="00233E8F" w:rsidP="001A3D9B">
      <w:pPr>
        <w:pStyle w:val="Code"/>
        <w:keepNext w:val="0"/>
        <w:keepLines w:val="0"/>
        <w:rPr>
          <w:color w:val="000000"/>
          <w:lang w:val="en-CA" w:eastAsia="zh-CN"/>
        </w:rPr>
      </w:pPr>
      <w:r w:rsidRPr="009A50DE">
        <w:rPr>
          <w:color w:val="000000"/>
          <w:lang w:val="en-CA" w:eastAsia="zh-CN"/>
        </w:rPr>
        <w:t xml:space="preserve">    </w:t>
      </w:r>
      <w:r w:rsidRPr="00233E8F">
        <w:rPr>
          <w:b/>
          <w:bCs/>
          <w:color w:val="BB7977"/>
          <w:lang w:val="en-CA" w:eastAsia="zh-CN"/>
        </w:rPr>
        <w:t>FileOutputStream</w:t>
      </w:r>
      <w:r w:rsidRPr="00233E8F">
        <w:rPr>
          <w:color w:val="000000"/>
          <w:lang w:val="en-CA" w:eastAsia="zh-CN"/>
        </w:rPr>
        <w:t xml:space="preserve"> unFichier</w:t>
      </w:r>
      <w:r w:rsidRPr="00233E8F">
        <w:rPr>
          <w:color w:val="800080"/>
          <w:lang w:val="en-CA" w:eastAsia="zh-CN"/>
        </w:rPr>
        <w:t>;</w:t>
      </w:r>
    </w:p>
    <w:p w14:paraId="5B4D81E8"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477D8370"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FileOutputStream</w:t>
      </w:r>
      <w:r w:rsidRPr="00233E8F">
        <w:rPr>
          <w:color w:val="808030"/>
          <w:lang w:val="en-CA" w:eastAsia="zh-CN"/>
        </w:rPr>
        <w:t>(</w:t>
      </w:r>
      <w:r w:rsidRPr="00233E8F">
        <w:rPr>
          <w:color w:val="0000E6"/>
          <w:lang w:val="en-CA" w:eastAsia="zh-CN"/>
        </w:rPr>
        <w:t>"Fichier1.txt"</w:t>
      </w:r>
      <w:r w:rsidRPr="00233E8F">
        <w:rPr>
          <w:color w:val="808030"/>
          <w:lang w:val="en-CA" w:eastAsia="zh-CN"/>
        </w:rPr>
        <w:t>)</w:t>
      </w:r>
      <w:r w:rsidRPr="00233E8F">
        <w:rPr>
          <w:color w:val="800080"/>
          <w:lang w:val="en-CA" w:eastAsia="zh-CN"/>
        </w:rPr>
        <w:t>;</w:t>
      </w:r>
    </w:p>
    <w:p w14:paraId="35283794" w14:textId="77777777" w:rsidR="00233E8F" w:rsidRPr="00233E8F" w:rsidRDefault="00233E8F" w:rsidP="001A3D9B">
      <w:pPr>
        <w:pStyle w:val="Code"/>
        <w:keepNext w:val="0"/>
        <w:keepLines w:val="0"/>
        <w:rPr>
          <w:color w:val="000000"/>
          <w:lang w:val="en-CA" w:eastAsia="zh-CN"/>
        </w:rPr>
      </w:pPr>
    </w:p>
    <w:p w14:paraId="62E90513" w14:textId="77777777" w:rsidR="00233E8F" w:rsidRPr="00233E8F" w:rsidRDefault="00233E8F" w:rsidP="001A3D9B">
      <w:pPr>
        <w:pStyle w:val="Code"/>
        <w:keepNext w:val="0"/>
        <w:keepLines w:val="0"/>
        <w:rPr>
          <w:color w:val="000000"/>
          <w:lang w:val="it-IT" w:eastAsia="zh-CN"/>
        </w:rPr>
      </w:pPr>
      <w:r w:rsidRPr="00233E8F">
        <w:rPr>
          <w:color w:val="000000"/>
          <w:lang w:val="en-CA" w:eastAsia="zh-CN"/>
        </w:rPr>
        <w:t xml:space="preserve">      </w:t>
      </w:r>
      <w:r w:rsidRPr="00233E8F">
        <w:rPr>
          <w:color w:val="000000"/>
          <w:lang w:val="it-IT" w:eastAsia="zh-CN"/>
        </w:rPr>
        <w:t>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61</w:t>
      </w:r>
      <w:r w:rsidRPr="00233E8F">
        <w:rPr>
          <w:color w:val="808030"/>
          <w:lang w:val="it-IT" w:eastAsia="zh-CN"/>
        </w:rPr>
        <w:t>)</w:t>
      </w:r>
      <w:r w:rsidRPr="00233E8F">
        <w:rPr>
          <w:color w:val="800080"/>
          <w:lang w:val="it-IT" w:eastAsia="zh-CN"/>
        </w:rPr>
        <w:t>;</w:t>
      </w:r>
    </w:p>
    <w:p w14:paraId="2074A1B7"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62</w:t>
      </w:r>
      <w:r w:rsidRPr="00233E8F">
        <w:rPr>
          <w:color w:val="808030"/>
          <w:lang w:val="it-IT" w:eastAsia="zh-CN"/>
        </w:rPr>
        <w:t>)</w:t>
      </w:r>
      <w:r w:rsidRPr="00233E8F">
        <w:rPr>
          <w:color w:val="800080"/>
          <w:lang w:val="it-IT" w:eastAsia="zh-CN"/>
        </w:rPr>
        <w:t>;</w:t>
      </w:r>
    </w:p>
    <w:p w14:paraId="356CADF7"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63</w:t>
      </w:r>
      <w:r w:rsidRPr="00233E8F">
        <w:rPr>
          <w:color w:val="808030"/>
          <w:lang w:val="it-IT" w:eastAsia="zh-CN"/>
        </w:rPr>
        <w:t>)</w:t>
      </w:r>
      <w:r w:rsidRPr="00233E8F">
        <w:rPr>
          <w:color w:val="800080"/>
          <w:lang w:val="it-IT" w:eastAsia="zh-CN"/>
        </w:rPr>
        <w:t>;</w:t>
      </w:r>
    </w:p>
    <w:p w14:paraId="255AB752"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0D</w:t>
      </w:r>
      <w:r w:rsidRPr="00233E8F">
        <w:rPr>
          <w:color w:val="808030"/>
          <w:lang w:val="it-IT" w:eastAsia="zh-CN"/>
        </w:rPr>
        <w:t>)</w:t>
      </w:r>
      <w:r w:rsidRPr="00233E8F">
        <w:rPr>
          <w:color w:val="800080"/>
          <w:lang w:val="it-IT" w:eastAsia="zh-CN"/>
        </w:rPr>
        <w:t>;</w:t>
      </w:r>
    </w:p>
    <w:p w14:paraId="24378F6B"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0A</w:t>
      </w:r>
      <w:r w:rsidRPr="00233E8F">
        <w:rPr>
          <w:color w:val="808030"/>
          <w:lang w:val="it-IT" w:eastAsia="zh-CN"/>
        </w:rPr>
        <w:t>)</w:t>
      </w:r>
      <w:r w:rsidRPr="00233E8F">
        <w:rPr>
          <w:color w:val="800080"/>
          <w:lang w:val="it-IT" w:eastAsia="zh-CN"/>
        </w:rPr>
        <w:t>;</w:t>
      </w:r>
    </w:p>
    <w:p w14:paraId="0285D26B"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31</w:t>
      </w:r>
      <w:r w:rsidRPr="00233E8F">
        <w:rPr>
          <w:color w:val="808030"/>
          <w:lang w:val="it-IT" w:eastAsia="zh-CN"/>
        </w:rPr>
        <w:t>)</w:t>
      </w:r>
      <w:r w:rsidRPr="00233E8F">
        <w:rPr>
          <w:color w:val="800080"/>
          <w:lang w:val="it-IT" w:eastAsia="zh-CN"/>
        </w:rPr>
        <w:t>;</w:t>
      </w:r>
    </w:p>
    <w:p w14:paraId="62E5FE7A"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32</w:t>
      </w:r>
      <w:r w:rsidRPr="00233E8F">
        <w:rPr>
          <w:color w:val="808030"/>
          <w:lang w:val="it-IT" w:eastAsia="zh-CN"/>
        </w:rPr>
        <w:t>)</w:t>
      </w:r>
      <w:r w:rsidRPr="00233E8F">
        <w:rPr>
          <w:color w:val="800080"/>
          <w:lang w:val="it-IT" w:eastAsia="zh-CN"/>
        </w:rPr>
        <w:t>;</w:t>
      </w:r>
    </w:p>
    <w:p w14:paraId="2C608396"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0D</w:t>
      </w:r>
      <w:r w:rsidRPr="00233E8F">
        <w:rPr>
          <w:color w:val="808030"/>
          <w:lang w:val="it-IT" w:eastAsia="zh-CN"/>
        </w:rPr>
        <w:t>)</w:t>
      </w:r>
      <w:r w:rsidRPr="00233E8F">
        <w:rPr>
          <w:color w:val="800080"/>
          <w:lang w:val="it-IT" w:eastAsia="zh-CN"/>
        </w:rPr>
        <w:t>;</w:t>
      </w:r>
    </w:p>
    <w:p w14:paraId="0DA4E63D"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0A</w:t>
      </w:r>
      <w:r w:rsidRPr="00233E8F">
        <w:rPr>
          <w:color w:val="808030"/>
          <w:lang w:val="it-IT" w:eastAsia="zh-CN"/>
        </w:rPr>
        <w:t>)</w:t>
      </w:r>
      <w:r w:rsidRPr="00233E8F">
        <w:rPr>
          <w:color w:val="800080"/>
          <w:lang w:val="it-IT" w:eastAsia="zh-CN"/>
        </w:rPr>
        <w:t>;</w:t>
      </w:r>
    </w:p>
    <w:p w14:paraId="0A217659" w14:textId="77777777" w:rsidR="00233E8F" w:rsidRPr="00233E8F" w:rsidRDefault="00233E8F" w:rsidP="001A3D9B">
      <w:pPr>
        <w:pStyle w:val="Code"/>
        <w:keepNext w:val="0"/>
        <w:keepLines w:val="0"/>
        <w:rPr>
          <w:color w:val="000000"/>
          <w:lang w:val="it-IT" w:eastAsia="zh-CN"/>
        </w:rPr>
      </w:pPr>
    </w:p>
    <w:p w14:paraId="40C5F30C"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close</w:t>
      </w:r>
      <w:r w:rsidRPr="00233E8F">
        <w:rPr>
          <w:color w:val="808030"/>
          <w:lang w:val="it-IT" w:eastAsia="zh-CN"/>
        </w:rPr>
        <w:t>()</w:t>
      </w:r>
      <w:r w:rsidRPr="00233E8F">
        <w:rPr>
          <w:color w:val="800080"/>
          <w:lang w:val="it-IT" w:eastAsia="zh-CN"/>
        </w:rPr>
        <w:t>;</w:t>
      </w:r>
    </w:p>
    <w:p w14:paraId="0509EE7A"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w:t>
      </w:r>
      <w:r w:rsidRPr="00233E8F">
        <w:rPr>
          <w:color w:val="800080"/>
          <w:lang w:val="it-IT" w:eastAsia="zh-CN"/>
        </w:rPr>
        <w:t>}</w:t>
      </w:r>
      <w:r w:rsidRPr="00233E8F">
        <w:rPr>
          <w:color w:val="000000"/>
          <w:lang w:val="it-IT" w:eastAsia="zh-CN"/>
        </w:rPr>
        <w:t xml:space="preserve"> </w:t>
      </w:r>
      <w:r w:rsidRPr="00233E8F">
        <w:rPr>
          <w:b/>
          <w:bCs/>
          <w:color w:val="800000"/>
          <w:lang w:val="it-IT" w:eastAsia="zh-CN"/>
        </w:rPr>
        <w:t>catch</w:t>
      </w:r>
      <w:r w:rsidRPr="00233E8F">
        <w:rPr>
          <w:color w:val="000000"/>
          <w:lang w:val="it-IT" w:eastAsia="zh-CN"/>
        </w:rPr>
        <w:t xml:space="preserve"> </w:t>
      </w:r>
      <w:r w:rsidRPr="00233E8F">
        <w:rPr>
          <w:color w:val="808030"/>
          <w:lang w:val="it-IT" w:eastAsia="zh-CN"/>
        </w:rPr>
        <w:t>(</w:t>
      </w:r>
      <w:r w:rsidRPr="00233E8F">
        <w:rPr>
          <w:b/>
          <w:bCs/>
          <w:color w:val="BB7977"/>
          <w:lang w:val="it-IT" w:eastAsia="zh-CN"/>
        </w:rPr>
        <w:t>IOException</w:t>
      </w:r>
      <w:r w:rsidRPr="00233E8F">
        <w:rPr>
          <w:color w:val="000000"/>
          <w:lang w:val="it-IT" w:eastAsia="zh-CN"/>
        </w:rPr>
        <w:t xml:space="preserve"> e</w:t>
      </w:r>
      <w:r w:rsidRPr="00233E8F">
        <w:rPr>
          <w:color w:val="808030"/>
          <w:lang w:val="it-IT" w:eastAsia="zh-CN"/>
        </w:rPr>
        <w:t>)</w:t>
      </w:r>
      <w:r w:rsidRPr="00233E8F">
        <w:rPr>
          <w:color w:val="000000"/>
          <w:lang w:val="it-IT" w:eastAsia="zh-CN"/>
        </w:rPr>
        <w:t xml:space="preserve"> </w:t>
      </w:r>
      <w:r w:rsidRPr="00233E8F">
        <w:rPr>
          <w:color w:val="800080"/>
          <w:lang w:val="it-IT" w:eastAsia="zh-CN"/>
        </w:rPr>
        <w:t>{</w:t>
      </w:r>
    </w:p>
    <w:p w14:paraId="690E6D00" w14:textId="77777777" w:rsidR="00233E8F" w:rsidRPr="00233E8F" w:rsidRDefault="00233E8F" w:rsidP="001A3D9B">
      <w:pPr>
        <w:pStyle w:val="Code"/>
        <w:keepNext w:val="0"/>
        <w:keepLines w:val="0"/>
        <w:rPr>
          <w:color w:val="000000"/>
          <w:lang w:val="it-IT" w:eastAsia="zh-CN"/>
        </w:rPr>
      </w:pPr>
      <w:r w:rsidRPr="00233E8F">
        <w:rPr>
          <w:color w:val="000000"/>
          <w:lang w:val="it-IT" w:eastAsia="zh-CN"/>
        </w:rPr>
        <w:t xml:space="preserve">      </w:t>
      </w:r>
      <w:r w:rsidRPr="00233E8F">
        <w:rPr>
          <w:b/>
          <w:bCs/>
          <w:color w:val="BB7977"/>
          <w:lang w:val="it-IT" w:eastAsia="zh-CN"/>
        </w:rPr>
        <w:t>System</w:t>
      </w:r>
      <w:r w:rsidRPr="00233E8F">
        <w:rPr>
          <w:color w:val="808030"/>
          <w:lang w:val="it-IT" w:eastAsia="zh-CN"/>
        </w:rPr>
        <w:t>.</w:t>
      </w:r>
      <w:r w:rsidRPr="00233E8F">
        <w:rPr>
          <w:color w:val="000000"/>
          <w:lang w:val="it-IT" w:eastAsia="zh-CN"/>
        </w:rPr>
        <w:t>err</w:t>
      </w:r>
      <w:r w:rsidRPr="00233E8F">
        <w:rPr>
          <w:color w:val="808030"/>
          <w:lang w:val="it-IT" w:eastAsia="zh-CN"/>
        </w:rPr>
        <w:t>.</w:t>
      </w:r>
      <w:r w:rsidRPr="00233E8F">
        <w:rPr>
          <w:color w:val="000000"/>
          <w:lang w:val="it-IT" w:eastAsia="zh-CN"/>
        </w:rPr>
        <w:t>println</w:t>
      </w:r>
      <w:r w:rsidRPr="00233E8F">
        <w:rPr>
          <w:color w:val="808030"/>
          <w:lang w:val="it-IT" w:eastAsia="zh-CN"/>
        </w:rPr>
        <w:t>(</w:t>
      </w:r>
      <w:r w:rsidRPr="00233E8F">
        <w:rPr>
          <w:color w:val="0000E6"/>
          <w:lang w:val="it-IT" w:eastAsia="zh-CN"/>
        </w:rPr>
        <w:t>"Exception</w:t>
      </w:r>
      <w:r w:rsidRPr="00233E8F">
        <w:rPr>
          <w:color w:val="0F69FF"/>
          <w:lang w:val="it-IT" w:eastAsia="zh-CN"/>
        </w:rPr>
        <w:t>\n</w:t>
      </w:r>
      <w:r w:rsidRPr="00233E8F">
        <w:rPr>
          <w:color w:val="0000E6"/>
          <w:lang w:val="it-IT" w:eastAsia="zh-CN"/>
        </w:rPr>
        <w:t>"</w:t>
      </w:r>
      <w:r w:rsidRPr="00233E8F">
        <w:rPr>
          <w:color w:val="000000"/>
          <w:lang w:val="it-IT" w:eastAsia="zh-CN"/>
        </w:rPr>
        <w:t xml:space="preserve"> </w:t>
      </w:r>
      <w:r w:rsidRPr="00233E8F">
        <w:rPr>
          <w:color w:val="808030"/>
          <w:lang w:val="it-IT" w:eastAsia="zh-CN"/>
        </w:rPr>
        <w:t>+</w:t>
      </w:r>
      <w:r w:rsidRPr="00233E8F">
        <w:rPr>
          <w:color w:val="000000"/>
          <w:lang w:val="it-IT" w:eastAsia="zh-CN"/>
        </w:rPr>
        <w:t xml:space="preserve"> e</w:t>
      </w:r>
      <w:r w:rsidRPr="00233E8F">
        <w:rPr>
          <w:color w:val="808030"/>
          <w:lang w:val="it-IT" w:eastAsia="zh-CN"/>
        </w:rPr>
        <w:t>.</w:t>
      </w:r>
      <w:r w:rsidRPr="00233E8F">
        <w:rPr>
          <w:color w:val="000000"/>
          <w:lang w:val="it-IT" w:eastAsia="zh-CN"/>
        </w:rPr>
        <w:t>toString</w:t>
      </w:r>
      <w:r w:rsidRPr="00233E8F">
        <w:rPr>
          <w:color w:val="808030"/>
          <w:lang w:val="it-IT" w:eastAsia="zh-CN"/>
        </w:rPr>
        <w:t>())</w:t>
      </w:r>
      <w:r w:rsidRPr="00233E8F">
        <w:rPr>
          <w:color w:val="800080"/>
          <w:lang w:val="it-IT" w:eastAsia="zh-CN"/>
        </w:rPr>
        <w:t>;</w:t>
      </w:r>
    </w:p>
    <w:p w14:paraId="6978790E" w14:textId="77777777" w:rsidR="00233E8F" w:rsidRPr="00233E8F" w:rsidRDefault="00233E8F" w:rsidP="00233E8F">
      <w:pPr>
        <w:pStyle w:val="Code"/>
        <w:rPr>
          <w:color w:val="000000"/>
          <w:lang w:eastAsia="zh-CN"/>
        </w:rPr>
      </w:pPr>
      <w:r w:rsidRPr="00233E8F">
        <w:rPr>
          <w:color w:val="000000"/>
          <w:lang w:val="it-IT" w:eastAsia="zh-CN"/>
        </w:rPr>
        <w:t xml:space="preserve">    </w:t>
      </w:r>
      <w:r w:rsidRPr="00233E8F">
        <w:rPr>
          <w:color w:val="800080"/>
          <w:lang w:eastAsia="zh-CN"/>
        </w:rPr>
        <w:t>}</w:t>
      </w:r>
    </w:p>
    <w:p w14:paraId="4DC9090B"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p>
    <w:p w14:paraId="346CC79C" w14:textId="21FDC876" w:rsidR="00233E8F" w:rsidRDefault="00233E8F" w:rsidP="00233E8F">
      <w:pPr>
        <w:pStyle w:val="Code"/>
        <w:rPr>
          <w:color w:val="800080"/>
          <w:lang w:eastAsia="zh-CN"/>
        </w:rPr>
      </w:pPr>
      <w:r w:rsidRPr="00233E8F">
        <w:rPr>
          <w:color w:val="800080"/>
          <w:lang w:eastAsia="zh-CN"/>
        </w:rPr>
        <w:t>}</w:t>
      </w:r>
    </w:p>
    <w:p w14:paraId="20002CBD" w14:textId="77777777" w:rsidR="00117845" w:rsidRPr="00233E8F" w:rsidRDefault="00117845" w:rsidP="00233E8F">
      <w:pPr>
        <w:pStyle w:val="Code"/>
        <w:rPr>
          <w:color w:val="800080"/>
          <w:lang w:eastAsia="zh-CN"/>
        </w:rPr>
      </w:pPr>
    </w:p>
    <w:p w14:paraId="3B523C10" w14:textId="77777777" w:rsidR="00233E8F" w:rsidRPr="00233E8F" w:rsidRDefault="00233E8F" w:rsidP="00233E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246F15F1" w14:textId="26A303EB" w:rsidR="007E66E1" w:rsidRDefault="007E66E1" w:rsidP="007E66E1">
      <w:pPr>
        <w:pStyle w:val="Corpsdetexte"/>
      </w:pPr>
      <w:r>
        <w:t xml:space="preserve">On peut produire le même effet avec les classes </w:t>
      </w:r>
      <w:hyperlink r:id="rId539" w:tooltip="class in java.io" w:history="1">
        <w:r w:rsidR="00AC70C4">
          <w:rPr>
            <w:rStyle w:val="typenamelink"/>
            <w:rFonts w:ascii="&amp;quot" w:hAnsi="&amp;quot"/>
            <w:b/>
            <w:bCs/>
            <w:color w:val="4A6782"/>
            <w:sz w:val="21"/>
            <w:szCs w:val="21"/>
          </w:rPr>
          <w:t>PrintWriter</w:t>
        </w:r>
      </w:hyperlink>
      <w:r w:rsidR="00AC70C4">
        <w:t xml:space="preserve"> </w:t>
      </w:r>
      <w:r>
        <w:t xml:space="preserve">et </w:t>
      </w:r>
      <w:r>
        <w:rPr>
          <w:i/>
        </w:rPr>
        <w:t>PrintStream</w:t>
      </w:r>
      <w:r>
        <w:t xml:space="preserve"> qui possèdent des méthodes pour traiter les fins de ligne. En particulier, les méthodes </w:t>
      </w:r>
      <w:r>
        <w:rPr>
          <w:i/>
        </w:rPr>
        <w:t>println</w:t>
      </w:r>
      <w:r>
        <w:t xml:space="preserve">() sont analogues aux méthodes </w:t>
      </w:r>
      <w:r>
        <w:rPr>
          <w:i/>
        </w:rPr>
        <w:t>print</w:t>
      </w:r>
      <w:r>
        <w:t>() et ajoutent une fin de ligne après la donnée.</w:t>
      </w:r>
    </w:p>
    <w:p w14:paraId="54A98B0D" w14:textId="08400892" w:rsidR="007E66E1" w:rsidRDefault="007E66E1" w:rsidP="007E66E1">
      <w:pPr>
        <w:pStyle w:val="Corpsdetexte"/>
      </w:pPr>
      <w:r>
        <w:rPr>
          <w:b/>
        </w:rPr>
        <w:t>Exemple</w:t>
      </w:r>
      <w:r>
        <w:t xml:space="preserve">. Production de </w:t>
      </w:r>
      <w:r>
        <w:rPr>
          <w:i/>
        </w:rPr>
        <w:t>Fichier1.txt</w:t>
      </w:r>
      <w:r>
        <w:t xml:space="preserve"> avec un </w:t>
      </w:r>
      <w:hyperlink r:id="rId540" w:tooltip="class in java.io" w:history="1">
        <w:r w:rsidR="00AC70C4">
          <w:rPr>
            <w:rStyle w:val="typenamelink"/>
            <w:rFonts w:ascii="&amp;quot" w:hAnsi="&amp;quot"/>
            <w:b/>
            <w:bCs/>
            <w:color w:val="4A6782"/>
            <w:sz w:val="21"/>
            <w:szCs w:val="21"/>
          </w:rPr>
          <w:t>PrintWriter</w:t>
        </w:r>
      </w:hyperlink>
      <w:r>
        <w:t>.</w:t>
      </w:r>
    </w:p>
    <w:p w14:paraId="62B2DD15" w14:textId="52B3D028" w:rsidR="00127AE9" w:rsidRDefault="00000000" w:rsidP="00492058">
      <w:pPr>
        <w:pStyle w:val="Corpsdetexte"/>
        <w:keepNext/>
        <w:keepLines/>
      </w:pPr>
      <w:hyperlink r:id="rId541" w:history="1">
        <w:r w:rsidR="000165D9">
          <w:rPr>
            <w:rStyle w:val="Hyperlien"/>
            <w:rFonts w:ascii="Segoe UI" w:hAnsi="Segoe UI" w:cs="Segoe UI"/>
            <w:b/>
            <w:bCs/>
            <w:color w:val="0366D6"/>
          </w:rPr>
          <w:t>JavaPasAPas</w:t>
        </w:r>
      </w:hyperlink>
      <w:r w:rsidR="000165D9">
        <w:rPr>
          <w:rStyle w:val="separator"/>
          <w:rFonts w:ascii="Segoe UI" w:hAnsi="Segoe UI" w:cs="Segoe UI"/>
          <w:color w:val="586069"/>
        </w:rPr>
        <w:t>/</w:t>
      </w:r>
      <w:r w:rsidR="00233E8F">
        <w:rPr>
          <w:rStyle w:val="lev"/>
          <w:rFonts w:ascii="Segoe UI" w:hAnsi="Segoe UI" w:cs="Segoe UI"/>
          <w:color w:val="24292E"/>
        </w:rPr>
        <w:t>chapitre_9/E</w:t>
      </w:r>
      <w:r w:rsidR="000165D9">
        <w:rPr>
          <w:rStyle w:val="lev"/>
          <w:rFonts w:ascii="Segoe UI" w:hAnsi="Segoe UI" w:cs="Segoe UI"/>
          <w:color w:val="24292E"/>
        </w:rPr>
        <w:t>crireTexteabc12.java</w:t>
      </w:r>
    </w:p>
    <w:p w14:paraId="22B6483A" w14:textId="77777777" w:rsidR="00233E8F" w:rsidRPr="00233E8F" w:rsidRDefault="00233E8F" w:rsidP="00492058">
      <w:pPr>
        <w:pStyle w:val="Code"/>
        <w:rPr>
          <w:color w:val="000000"/>
          <w:lang w:eastAsia="zh-CN"/>
        </w:rPr>
      </w:pPr>
      <w:r w:rsidRPr="00233E8F">
        <w:rPr>
          <w:lang w:eastAsia="zh-CN"/>
        </w:rPr>
        <w:t>/* création d'un PrintWriter à partir d'un fichier et écriture de texte avec println */</w:t>
      </w:r>
    </w:p>
    <w:p w14:paraId="45FD9E27" w14:textId="77777777" w:rsidR="00233E8F" w:rsidRPr="00233E8F" w:rsidRDefault="00233E8F" w:rsidP="00233E8F">
      <w:pPr>
        <w:pStyle w:val="Code"/>
        <w:rPr>
          <w:color w:val="000000"/>
          <w:lang w:eastAsia="zh-CN"/>
        </w:rPr>
      </w:pPr>
    </w:p>
    <w:p w14:paraId="2DA92A24"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import</w:t>
      </w:r>
      <w:r w:rsidRPr="00233E8F">
        <w:rPr>
          <w:color w:val="004A43"/>
          <w:lang w:val="en-CA" w:eastAsia="zh-CN"/>
        </w:rPr>
        <w:t xml:space="preserve"> java</w:t>
      </w:r>
      <w:r w:rsidRPr="00233E8F">
        <w:rPr>
          <w:color w:val="808030"/>
          <w:lang w:val="en-CA" w:eastAsia="zh-CN"/>
        </w:rPr>
        <w:t>.</w:t>
      </w:r>
      <w:r w:rsidRPr="00233E8F">
        <w:rPr>
          <w:color w:val="004A43"/>
          <w:lang w:val="en-CA" w:eastAsia="zh-CN"/>
        </w:rPr>
        <w:t>io</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4DC2771A" w14:textId="77777777" w:rsidR="00233E8F" w:rsidRPr="00233E8F" w:rsidRDefault="00233E8F" w:rsidP="001A3D9B">
      <w:pPr>
        <w:pStyle w:val="Code"/>
        <w:keepNext w:val="0"/>
        <w:keepLines w:val="0"/>
        <w:rPr>
          <w:color w:val="000000"/>
          <w:lang w:val="en-CA" w:eastAsia="zh-CN"/>
        </w:rPr>
      </w:pPr>
    </w:p>
    <w:p w14:paraId="385FF9FC"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class</w:t>
      </w:r>
      <w:r w:rsidRPr="00233E8F">
        <w:rPr>
          <w:color w:val="000000"/>
          <w:lang w:val="en-CA" w:eastAsia="zh-CN"/>
        </w:rPr>
        <w:t xml:space="preserve"> EcrireTexteabc12 </w:t>
      </w:r>
      <w:r w:rsidRPr="00233E8F">
        <w:rPr>
          <w:color w:val="800080"/>
          <w:lang w:val="en-CA" w:eastAsia="zh-CN"/>
        </w:rPr>
        <w:t>{</w:t>
      </w:r>
    </w:p>
    <w:p w14:paraId="550614B5"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static</w:t>
      </w:r>
      <w:r w:rsidRPr="00233E8F">
        <w:rPr>
          <w:color w:val="000000"/>
          <w:lang w:val="en-CA" w:eastAsia="zh-CN"/>
        </w:rPr>
        <w:t xml:space="preserve"> </w:t>
      </w:r>
      <w:r w:rsidRPr="00233E8F">
        <w:rPr>
          <w:color w:val="BB7977"/>
          <w:lang w:val="en-CA" w:eastAsia="zh-CN"/>
        </w:rPr>
        <w:t>void</w:t>
      </w:r>
      <w:r w:rsidRPr="00233E8F">
        <w:rPr>
          <w:color w:val="000000"/>
          <w:lang w:val="en-CA" w:eastAsia="zh-CN"/>
        </w:rPr>
        <w:t xml:space="preserve"> main</w:t>
      </w:r>
      <w:r w:rsidRPr="00233E8F">
        <w:rPr>
          <w:color w:val="808030"/>
          <w:lang w:val="en-CA" w:eastAsia="zh-CN"/>
        </w:rPr>
        <w:t>(</w:t>
      </w:r>
      <w:r w:rsidRPr="00233E8F">
        <w:rPr>
          <w:b/>
          <w:bCs/>
          <w:color w:val="BB7977"/>
          <w:lang w:val="en-CA" w:eastAsia="zh-CN"/>
        </w:rPr>
        <w:t>String</w:t>
      </w:r>
      <w:r w:rsidRPr="00233E8F">
        <w:rPr>
          <w:color w:val="000000"/>
          <w:lang w:val="en-CA" w:eastAsia="zh-CN"/>
        </w:rPr>
        <w:t xml:space="preserve"> args</w:t>
      </w:r>
      <w:r w:rsidRPr="00233E8F">
        <w:rPr>
          <w:color w:val="808030"/>
          <w:lang w:val="en-CA" w:eastAsia="zh-CN"/>
        </w:rPr>
        <w:t>[])</w:t>
      </w:r>
      <w:r w:rsidRPr="00233E8F">
        <w:rPr>
          <w:color w:val="000000"/>
          <w:lang w:val="en-CA" w:eastAsia="zh-CN"/>
        </w:rPr>
        <w:t xml:space="preserve"> </w:t>
      </w:r>
      <w:r w:rsidRPr="00233E8F">
        <w:rPr>
          <w:color w:val="800080"/>
          <w:lang w:val="en-CA" w:eastAsia="zh-CN"/>
        </w:rPr>
        <w:t>{</w:t>
      </w:r>
    </w:p>
    <w:p w14:paraId="65554DA0"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BB7977"/>
          <w:lang w:val="en-CA" w:eastAsia="zh-CN"/>
        </w:rPr>
        <w:t>FileWriter</w:t>
      </w:r>
      <w:r w:rsidRPr="00233E8F">
        <w:rPr>
          <w:color w:val="000000"/>
          <w:lang w:val="en-CA" w:eastAsia="zh-CN"/>
        </w:rPr>
        <w:t xml:space="preserve"> unFichier</w:t>
      </w:r>
      <w:r w:rsidRPr="00233E8F">
        <w:rPr>
          <w:color w:val="800080"/>
          <w:lang w:val="en-CA" w:eastAsia="zh-CN"/>
        </w:rPr>
        <w:t>;</w:t>
      </w:r>
    </w:p>
    <w:p w14:paraId="148FE638" w14:textId="77777777" w:rsidR="00233E8F" w:rsidRDefault="00233E8F" w:rsidP="001A3D9B">
      <w:pPr>
        <w:pStyle w:val="Code"/>
        <w:keepNext w:val="0"/>
        <w:keepLines w:val="0"/>
        <w:rPr>
          <w:color w:val="800080"/>
          <w:lang w:val="en-CA" w:eastAsia="zh-CN"/>
        </w:rPr>
      </w:pPr>
      <w:r w:rsidRPr="00233E8F">
        <w:rPr>
          <w:color w:val="000000"/>
          <w:lang w:val="en-CA" w:eastAsia="zh-CN"/>
        </w:rPr>
        <w:t xml:space="preserve">    </w:t>
      </w:r>
      <w:r w:rsidRPr="00233E8F">
        <w:rPr>
          <w:b/>
          <w:bCs/>
          <w:color w:val="BB7977"/>
          <w:lang w:val="en-CA" w:eastAsia="zh-CN"/>
        </w:rPr>
        <w:t>PrintWriter</w:t>
      </w:r>
      <w:r w:rsidRPr="00233E8F">
        <w:rPr>
          <w:color w:val="000000"/>
          <w:lang w:val="en-CA" w:eastAsia="zh-CN"/>
        </w:rPr>
        <w:t xml:space="preserve"> unPrintWriter</w:t>
      </w:r>
      <w:r w:rsidRPr="00233E8F">
        <w:rPr>
          <w:color w:val="800080"/>
          <w:lang w:val="en-CA" w:eastAsia="zh-CN"/>
        </w:rPr>
        <w:t>;</w:t>
      </w:r>
    </w:p>
    <w:p w14:paraId="0AA4C703" w14:textId="77777777" w:rsidR="00B36EED" w:rsidRPr="00233E8F" w:rsidRDefault="00B36EED" w:rsidP="001A3D9B">
      <w:pPr>
        <w:pStyle w:val="Code"/>
        <w:keepNext w:val="0"/>
        <w:keepLines w:val="0"/>
        <w:rPr>
          <w:color w:val="000000"/>
          <w:lang w:val="en-CA" w:eastAsia="zh-CN"/>
        </w:rPr>
      </w:pPr>
    </w:p>
    <w:p w14:paraId="6F7FA5D1"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0F093AF7"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FileWriter</w:t>
      </w:r>
      <w:r w:rsidRPr="00233E8F">
        <w:rPr>
          <w:color w:val="808030"/>
          <w:lang w:val="en-CA" w:eastAsia="zh-CN"/>
        </w:rPr>
        <w:t>(</w:t>
      </w:r>
      <w:r w:rsidRPr="00233E8F">
        <w:rPr>
          <w:color w:val="0000E6"/>
          <w:lang w:val="en-CA" w:eastAsia="zh-CN"/>
        </w:rPr>
        <w:t>"Fichier1.txt"</w:t>
      </w:r>
      <w:r w:rsidRPr="00233E8F">
        <w:rPr>
          <w:color w:val="808030"/>
          <w:lang w:val="en-CA" w:eastAsia="zh-CN"/>
        </w:rPr>
        <w:t>)</w:t>
      </w:r>
      <w:r w:rsidRPr="00233E8F">
        <w:rPr>
          <w:color w:val="800080"/>
          <w:lang w:val="en-CA" w:eastAsia="zh-CN"/>
        </w:rPr>
        <w:t>;</w:t>
      </w:r>
    </w:p>
    <w:p w14:paraId="7027C8E7"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unPrintWriter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PrintWriter</w:t>
      </w:r>
      <w:r w:rsidRPr="00233E8F">
        <w:rPr>
          <w:color w:val="808030"/>
          <w:lang w:val="en-CA" w:eastAsia="zh-CN"/>
        </w:rPr>
        <w:t>(</w:t>
      </w:r>
      <w:r w:rsidRPr="00233E8F">
        <w:rPr>
          <w:color w:val="000000"/>
          <w:lang w:val="en-CA" w:eastAsia="zh-CN"/>
        </w:rPr>
        <w:t>unFichier</w:t>
      </w:r>
      <w:r w:rsidRPr="00233E8F">
        <w:rPr>
          <w:color w:val="808030"/>
          <w:lang w:val="en-CA" w:eastAsia="zh-CN"/>
        </w:rPr>
        <w:t>)</w:t>
      </w:r>
      <w:r w:rsidRPr="00233E8F">
        <w:rPr>
          <w:color w:val="800080"/>
          <w:lang w:val="en-CA" w:eastAsia="zh-CN"/>
        </w:rPr>
        <w:t>;</w:t>
      </w:r>
    </w:p>
    <w:p w14:paraId="41534871"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unPrintWriter</w:t>
      </w:r>
      <w:r w:rsidRPr="00233E8F">
        <w:rPr>
          <w:color w:val="808030"/>
          <w:lang w:val="en-CA" w:eastAsia="zh-CN"/>
        </w:rPr>
        <w:t>.</w:t>
      </w:r>
      <w:r w:rsidRPr="00233E8F">
        <w:rPr>
          <w:color w:val="000000"/>
          <w:lang w:val="en-CA" w:eastAsia="zh-CN"/>
        </w:rPr>
        <w:t>println</w:t>
      </w:r>
      <w:r w:rsidRPr="00233E8F">
        <w:rPr>
          <w:color w:val="808030"/>
          <w:lang w:val="en-CA" w:eastAsia="zh-CN"/>
        </w:rPr>
        <w:t>(</w:t>
      </w:r>
      <w:r w:rsidRPr="00233E8F">
        <w:rPr>
          <w:color w:val="0000E6"/>
          <w:lang w:val="en-CA" w:eastAsia="zh-CN"/>
        </w:rPr>
        <w:t>"abc"</w:t>
      </w:r>
      <w:r w:rsidRPr="00233E8F">
        <w:rPr>
          <w:color w:val="808030"/>
          <w:lang w:val="en-CA" w:eastAsia="zh-CN"/>
        </w:rPr>
        <w:t>)</w:t>
      </w:r>
      <w:r w:rsidRPr="00233E8F">
        <w:rPr>
          <w:color w:val="800080"/>
          <w:lang w:val="en-CA" w:eastAsia="zh-CN"/>
        </w:rPr>
        <w:t>;</w:t>
      </w:r>
    </w:p>
    <w:p w14:paraId="330F0113"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unPrintWriter</w:t>
      </w:r>
      <w:r w:rsidRPr="00233E8F">
        <w:rPr>
          <w:color w:val="808030"/>
          <w:lang w:val="en-CA" w:eastAsia="zh-CN"/>
        </w:rPr>
        <w:t>.</w:t>
      </w:r>
      <w:r w:rsidRPr="00233E8F">
        <w:rPr>
          <w:color w:val="000000"/>
          <w:lang w:val="en-CA" w:eastAsia="zh-CN"/>
        </w:rPr>
        <w:t>println</w:t>
      </w:r>
      <w:r w:rsidRPr="00233E8F">
        <w:rPr>
          <w:color w:val="808030"/>
          <w:lang w:val="en-CA" w:eastAsia="zh-CN"/>
        </w:rPr>
        <w:t>(</w:t>
      </w:r>
      <w:r w:rsidRPr="00233E8F">
        <w:rPr>
          <w:color w:val="008C00"/>
          <w:lang w:val="en-CA" w:eastAsia="zh-CN"/>
        </w:rPr>
        <w:t>12</w:t>
      </w:r>
      <w:r w:rsidRPr="00233E8F">
        <w:rPr>
          <w:color w:val="808030"/>
          <w:lang w:val="en-CA" w:eastAsia="zh-CN"/>
        </w:rPr>
        <w:t>)</w:t>
      </w:r>
      <w:r w:rsidRPr="00233E8F">
        <w:rPr>
          <w:color w:val="800080"/>
          <w:lang w:val="en-CA" w:eastAsia="zh-CN"/>
        </w:rPr>
        <w:t>;</w:t>
      </w:r>
    </w:p>
    <w:p w14:paraId="61A91090"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unFichier</w:t>
      </w:r>
      <w:r w:rsidRPr="00233E8F">
        <w:rPr>
          <w:color w:val="808030"/>
          <w:lang w:val="en-CA" w:eastAsia="zh-CN"/>
        </w:rPr>
        <w:t>.</w:t>
      </w:r>
      <w:r w:rsidRPr="00233E8F">
        <w:rPr>
          <w:color w:val="000000"/>
          <w:lang w:val="en-CA" w:eastAsia="zh-CN"/>
        </w:rPr>
        <w:t>close</w:t>
      </w:r>
      <w:r w:rsidRPr="00233E8F">
        <w:rPr>
          <w:color w:val="808030"/>
          <w:lang w:val="en-CA" w:eastAsia="zh-CN"/>
        </w:rPr>
        <w:t>()</w:t>
      </w:r>
      <w:r w:rsidRPr="00233E8F">
        <w:rPr>
          <w:color w:val="800080"/>
          <w:lang w:val="en-CA" w:eastAsia="zh-CN"/>
        </w:rPr>
        <w:t>;</w:t>
      </w:r>
    </w:p>
    <w:p w14:paraId="2DED5C46"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lastRenderedPageBreak/>
        <w:t xml:space="preserve">    </w:t>
      </w:r>
      <w:r w:rsidRPr="00233E8F">
        <w:rPr>
          <w:color w:val="800080"/>
          <w:lang w:val="en-CA" w:eastAsia="zh-CN"/>
        </w:rPr>
        <w:t>}</w:t>
      </w:r>
      <w:r w:rsidRPr="00233E8F">
        <w:rPr>
          <w:color w:val="000000"/>
          <w:lang w:val="en-CA" w:eastAsia="zh-CN"/>
        </w:rPr>
        <w:t xml:space="preserve"> </w:t>
      </w:r>
      <w:r w:rsidRPr="00233E8F">
        <w:rPr>
          <w:b/>
          <w:bCs/>
          <w:color w:val="800000"/>
          <w:lang w:val="en-CA" w:eastAsia="zh-CN"/>
        </w:rPr>
        <w:t>catch</w:t>
      </w:r>
      <w:r w:rsidRPr="00233E8F">
        <w:rPr>
          <w:color w:val="000000"/>
          <w:lang w:val="en-CA" w:eastAsia="zh-CN"/>
        </w:rPr>
        <w:t xml:space="preserve"> </w:t>
      </w:r>
      <w:r w:rsidRPr="00233E8F">
        <w:rPr>
          <w:color w:val="808030"/>
          <w:lang w:val="en-CA" w:eastAsia="zh-CN"/>
        </w:rPr>
        <w:t>(</w:t>
      </w:r>
      <w:r w:rsidRPr="00233E8F">
        <w:rPr>
          <w:b/>
          <w:bCs/>
          <w:color w:val="BB7977"/>
          <w:lang w:val="en-CA" w:eastAsia="zh-CN"/>
        </w:rPr>
        <w:t>IOException</w:t>
      </w:r>
      <w:r w:rsidRPr="00233E8F">
        <w:rPr>
          <w:color w:val="000000"/>
          <w:lang w:val="en-CA" w:eastAsia="zh-CN"/>
        </w:rPr>
        <w:t xml:space="preserve"> e</w:t>
      </w:r>
      <w:r w:rsidRPr="00233E8F">
        <w:rPr>
          <w:color w:val="808030"/>
          <w:lang w:val="en-CA" w:eastAsia="zh-CN"/>
        </w:rPr>
        <w:t>)</w:t>
      </w:r>
      <w:r w:rsidRPr="00233E8F">
        <w:rPr>
          <w:color w:val="000000"/>
          <w:lang w:val="en-CA" w:eastAsia="zh-CN"/>
        </w:rPr>
        <w:t xml:space="preserve"> </w:t>
      </w:r>
      <w:r w:rsidRPr="00233E8F">
        <w:rPr>
          <w:color w:val="800080"/>
          <w:lang w:val="en-CA" w:eastAsia="zh-CN"/>
        </w:rPr>
        <w:t>{</w:t>
      </w:r>
    </w:p>
    <w:p w14:paraId="05F9BBDB"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BB7977"/>
          <w:lang w:val="en-CA" w:eastAsia="zh-CN"/>
        </w:rPr>
        <w:t>System</w:t>
      </w:r>
      <w:r w:rsidRPr="00233E8F">
        <w:rPr>
          <w:color w:val="808030"/>
          <w:lang w:val="en-CA" w:eastAsia="zh-CN"/>
        </w:rPr>
        <w:t>.</w:t>
      </w:r>
      <w:r w:rsidRPr="00233E8F">
        <w:rPr>
          <w:color w:val="000000"/>
          <w:lang w:val="en-CA" w:eastAsia="zh-CN"/>
        </w:rPr>
        <w:t>err</w:t>
      </w:r>
      <w:r w:rsidRPr="00233E8F">
        <w:rPr>
          <w:color w:val="808030"/>
          <w:lang w:val="en-CA" w:eastAsia="zh-CN"/>
        </w:rPr>
        <w:t>.</w:t>
      </w:r>
      <w:r w:rsidRPr="00233E8F">
        <w:rPr>
          <w:color w:val="000000"/>
          <w:lang w:val="en-CA" w:eastAsia="zh-CN"/>
        </w:rPr>
        <w:t>println</w:t>
      </w:r>
      <w:r w:rsidRPr="00233E8F">
        <w:rPr>
          <w:color w:val="808030"/>
          <w:lang w:val="en-CA" w:eastAsia="zh-CN"/>
        </w:rPr>
        <w:t>(</w:t>
      </w:r>
      <w:r w:rsidRPr="00233E8F">
        <w:rPr>
          <w:color w:val="0000E6"/>
          <w:lang w:val="en-CA" w:eastAsia="zh-CN"/>
        </w:rPr>
        <w:t>"Exception</w:t>
      </w:r>
      <w:r w:rsidRPr="00233E8F">
        <w:rPr>
          <w:color w:val="0F69FF"/>
          <w:lang w:val="en-CA" w:eastAsia="zh-CN"/>
        </w:rPr>
        <w:t>\n</w:t>
      </w:r>
      <w:r w:rsidRPr="00233E8F">
        <w:rPr>
          <w:color w:val="0000E6"/>
          <w:lang w:val="en-CA" w:eastAsia="zh-CN"/>
        </w:rPr>
        <w:t>"</w:t>
      </w:r>
      <w:r w:rsidRPr="00233E8F">
        <w:rPr>
          <w:color w:val="000000"/>
          <w:lang w:val="en-CA" w:eastAsia="zh-CN"/>
        </w:rPr>
        <w:t xml:space="preserve"> </w:t>
      </w:r>
      <w:r w:rsidRPr="00233E8F">
        <w:rPr>
          <w:color w:val="808030"/>
          <w:lang w:val="en-CA" w:eastAsia="zh-CN"/>
        </w:rPr>
        <w:t>+</w:t>
      </w:r>
      <w:r w:rsidRPr="00233E8F">
        <w:rPr>
          <w:color w:val="000000"/>
          <w:lang w:val="en-CA" w:eastAsia="zh-CN"/>
        </w:rPr>
        <w:t xml:space="preserve"> e</w:t>
      </w:r>
      <w:r w:rsidRPr="00233E8F">
        <w:rPr>
          <w:color w:val="808030"/>
          <w:lang w:val="en-CA" w:eastAsia="zh-CN"/>
        </w:rPr>
        <w:t>.</w:t>
      </w:r>
      <w:r w:rsidRPr="00233E8F">
        <w:rPr>
          <w:color w:val="000000"/>
          <w:lang w:val="en-CA" w:eastAsia="zh-CN"/>
        </w:rPr>
        <w:t>toString</w:t>
      </w:r>
      <w:r w:rsidRPr="00233E8F">
        <w:rPr>
          <w:color w:val="808030"/>
          <w:lang w:val="en-CA" w:eastAsia="zh-CN"/>
        </w:rPr>
        <w:t>())</w:t>
      </w:r>
      <w:r w:rsidRPr="00233E8F">
        <w:rPr>
          <w:color w:val="800080"/>
          <w:lang w:val="en-CA" w:eastAsia="zh-CN"/>
        </w:rPr>
        <w:t>;</w:t>
      </w:r>
    </w:p>
    <w:p w14:paraId="58A86C8A"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color w:val="800080"/>
          <w:lang w:val="en-CA" w:eastAsia="zh-CN"/>
        </w:rPr>
        <w:t>}</w:t>
      </w:r>
    </w:p>
    <w:p w14:paraId="5058DBE0"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800080"/>
          <w:lang w:val="en-CA" w:eastAsia="zh-CN"/>
        </w:rPr>
        <w:t>}</w:t>
      </w:r>
    </w:p>
    <w:p w14:paraId="7BF7EFDF" w14:textId="33D38CA6" w:rsidR="00233E8F" w:rsidRDefault="00233E8F" w:rsidP="00233E8F">
      <w:pPr>
        <w:pStyle w:val="Code"/>
        <w:rPr>
          <w:color w:val="800080"/>
          <w:lang w:val="en-CA" w:eastAsia="zh-CN"/>
        </w:rPr>
      </w:pPr>
      <w:r w:rsidRPr="00233E8F">
        <w:rPr>
          <w:color w:val="800080"/>
          <w:lang w:val="en-CA" w:eastAsia="zh-CN"/>
        </w:rPr>
        <w:t>}</w:t>
      </w:r>
    </w:p>
    <w:p w14:paraId="55C78D14" w14:textId="77777777" w:rsidR="00117845" w:rsidRPr="00233E8F" w:rsidRDefault="00117845" w:rsidP="00233E8F">
      <w:pPr>
        <w:pStyle w:val="Code"/>
        <w:rPr>
          <w:color w:val="000000"/>
          <w:lang w:val="en-CA" w:eastAsia="zh-CN"/>
        </w:rPr>
      </w:pPr>
    </w:p>
    <w:p w14:paraId="032A2C25" w14:textId="77777777" w:rsidR="007E66E1" w:rsidRDefault="007E66E1" w:rsidP="007E66E1">
      <w:pPr>
        <w:pStyle w:val="Corpsdetexte"/>
      </w:pPr>
    </w:p>
    <w:p w14:paraId="03EC2E55" w14:textId="77777777" w:rsidR="007E66E1" w:rsidRDefault="007E66E1" w:rsidP="007E66E1">
      <w:pPr>
        <w:pStyle w:val="Titre3"/>
      </w:pPr>
      <w:bookmarkStart w:id="214" w:name="_Toc16917473"/>
      <w:bookmarkStart w:id="215" w:name="_Toc155813931"/>
      <w:r>
        <w:t>Analyse lexicale avec la classe StreamTokenizer</w:t>
      </w:r>
      <w:bookmarkEnd w:id="214"/>
      <w:bookmarkEnd w:id="215"/>
    </w:p>
    <w:p w14:paraId="16BA30C6" w14:textId="71644747" w:rsidR="007E66E1" w:rsidRDefault="007E66E1" w:rsidP="007E66E1">
      <w:pPr>
        <w:pStyle w:val="Corpsdetexte"/>
      </w:pPr>
      <w:r>
        <w:t xml:space="preserve">Un fichier texte est </w:t>
      </w:r>
      <w:r w:rsidR="00CE3EB3">
        <w:t>souvent</w:t>
      </w:r>
      <w:r>
        <w:t xml:space="preserve"> utilisé pour saisir des données ou pour échanger des données entre applications. Les données sont alors placées en séquence selon un format </w:t>
      </w:r>
      <w:r w:rsidR="008B6000">
        <w:t>prédéfini</w:t>
      </w:r>
      <w:r>
        <w:t xml:space="preserve">. Par exemple, supposons que le fichier </w:t>
      </w:r>
      <w:r>
        <w:rPr>
          <w:i/>
        </w:rPr>
        <w:t>plants.txt</w:t>
      </w:r>
      <w:r>
        <w:t xml:space="preserve"> contienne des données sur les plants du catalogue de la pépinière </w:t>
      </w:r>
      <w:r>
        <w:rPr>
          <w:i/>
        </w:rPr>
        <w:t>PleinDeFoin</w:t>
      </w:r>
      <w:r>
        <w:t xml:space="preserve"> sous la forme suivante :</w:t>
      </w:r>
    </w:p>
    <w:p w14:paraId="7FEDE7BF" w14:textId="77777777" w:rsidR="007E66E1" w:rsidRDefault="007E66E1" w:rsidP="007E66E1">
      <w:pPr>
        <w:pStyle w:val="Corpsdetexte"/>
      </w:pPr>
      <w:r>
        <w:rPr>
          <w:noProof/>
          <w:lang w:val="en-US" w:eastAsia="en-US"/>
        </w:rPr>
        <w:drawing>
          <wp:inline distT="0" distB="0" distL="0" distR="0" wp14:anchorId="2563EFAE" wp14:editId="4ED853C3">
            <wp:extent cx="2903027" cy="2023872"/>
            <wp:effectExtent l="0" t="0" r="0" b="0"/>
            <wp:docPr id="106070224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pic:nvPicPr>
                  <pic:blipFill>
                    <a:blip r:embed="rId542">
                      <a:extLst>
                        <a:ext uri="{28A0092B-C50C-407E-A947-70E740481C1C}">
                          <a14:useLocalDpi xmlns:a14="http://schemas.microsoft.com/office/drawing/2010/main" val="0"/>
                        </a:ext>
                      </a:extLst>
                    </a:blip>
                    <a:stretch>
                      <a:fillRect/>
                    </a:stretch>
                  </pic:blipFill>
                  <pic:spPr>
                    <a:xfrm>
                      <a:off x="0" y="0"/>
                      <a:ext cx="2903027" cy="2023872"/>
                    </a:xfrm>
                    <a:prstGeom prst="rect">
                      <a:avLst/>
                    </a:prstGeom>
                  </pic:spPr>
                </pic:pic>
              </a:graphicData>
            </a:graphic>
          </wp:inline>
        </w:drawing>
      </w:r>
    </w:p>
    <w:p w14:paraId="64E07472" w14:textId="1DA7CBD7" w:rsidR="007E66E1" w:rsidRDefault="007E66E1" w:rsidP="007E66E1">
      <w:pPr>
        <w:pStyle w:val="Corpsdetexte"/>
      </w:pPr>
      <w:r>
        <w:t xml:space="preserve">On peut imaginer que les données ont été saisies à l’aide d’un éditeur de texte conventionnel. Ces données correspondent au numéro de catalogue, nom et prix d’un ensemble de plants. Supposons que les conventions suivantes ont été établies. Une donnée se termine par un ou plusieurs caractères parmi les suivants : espaces ('  '), tabulation ('\t'), retour de chariot('\r'), fin de ligne ('\n'). Ces caractères jouent le rôle de </w:t>
      </w:r>
      <w:r>
        <w:rPr>
          <w:i/>
        </w:rPr>
        <w:t>délimiteurs</w:t>
      </w:r>
      <w:r>
        <w:t>. Un cas particulier est souvent nécessaire pour les chaînes de caractères qui peuvent contenir des délimiteurs. C’est le cas des descriptions de plants dans notre exemple. Par convention, elles sont encadrées par des guillemets (") qui joue</w:t>
      </w:r>
      <w:r w:rsidR="00DE5A70">
        <w:t>nt</w:t>
      </w:r>
      <w:r>
        <w:t xml:space="preserve"> ainsi le rôle de </w:t>
      </w:r>
      <w:r>
        <w:rPr>
          <w:i/>
        </w:rPr>
        <w:t>délimiteur de chaîne</w:t>
      </w:r>
      <w:r>
        <w:t xml:space="preserve">. Le découpage du texte en ses éléments constitutifs, appelés </w:t>
      </w:r>
      <w:r>
        <w:rPr>
          <w:i/>
        </w:rPr>
        <w:t>jetons</w:t>
      </w:r>
      <w:r>
        <w:t xml:space="preserve"> (</w:t>
      </w:r>
      <w:r>
        <w:rPr>
          <w:i/>
        </w:rPr>
        <w:t>token</w:t>
      </w:r>
      <w:r>
        <w:t>) est un problème bien connu</w:t>
      </w:r>
      <w:r w:rsidR="0075492A">
        <w:t xml:space="preserve">, appelé </w:t>
      </w:r>
      <w:r>
        <w:t xml:space="preserve">analyse lexicale, qui fait appel à des techniques éprouvées. La classe </w:t>
      </w:r>
      <w:hyperlink r:id="rId543" w:tooltip="class in java.io" w:history="1">
        <w:r w:rsidR="001C5DDC">
          <w:rPr>
            <w:rStyle w:val="typenamelink"/>
            <w:rFonts w:ascii="&amp;quot" w:hAnsi="&amp;quot"/>
            <w:b/>
            <w:bCs/>
            <w:color w:val="4A6782"/>
            <w:sz w:val="21"/>
            <w:szCs w:val="21"/>
          </w:rPr>
          <w:t>StreamTokenizer</w:t>
        </w:r>
      </w:hyperlink>
      <w:r w:rsidR="001C5DDC">
        <w:t xml:space="preserve"> </w:t>
      </w:r>
      <w:r>
        <w:t>incorpore les algorithmes nécessaires.</w:t>
      </w:r>
    </w:p>
    <w:p w14:paraId="11E02AC9" w14:textId="46388DAD" w:rsidR="007E66E1" w:rsidRDefault="007E66E1" w:rsidP="007E66E1">
      <w:pPr>
        <w:pStyle w:val="Corpsdetexte"/>
      </w:pPr>
      <w:r>
        <w:rPr>
          <w:b/>
        </w:rPr>
        <w:lastRenderedPageBreak/>
        <w:t>Exemple</w:t>
      </w:r>
      <w:r>
        <w:t xml:space="preserve">. Le programme suivant illustre l’utilisation d’un </w:t>
      </w:r>
      <w:hyperlink r:id="rId544" w:tooltip="class in java.io" w:history="1">
        <w:r w:rsidR="001C5DDC">
          <w:rPr>
            <w:rStyle w:val="typenamelink"/>
            <w:rFonts w:ascii="&amp;quot" w:hAnsi="&amp;quot"/>
            <w:b/>
            <w:bCs/>
            <w:color w:val="4A6782"/>
            <w:sz w:val="21"/>
            <w:szCs w:val="21"/>
          </w:rPr>
          <w:t>StreamTokenizer</w:t>
        </w:r>
      </w:hyperlink>
      <w:r w:rsidR="001C5DDC">
        <w:t xml:space="preserve"> </w:t>
      </w:r>
      <w:r>
        <w:t xml:space="preserve">qui permet de découper un texte en jetons. Les données lues sont stockées dans un vecteur d’objets de la classe </w:t>
      </w:r>
      <w:r>
        <w:rPr>
          <w:i/>
        </w:rPr>
        <w:t>Plant</w:t>
      </w:r>
      <w:r>
        <w:t xml:space="preserve"> et sont affichées à l’écran.</w:t>
      </w:r>
    </w:p>
    <w:bookmarkStart w:id="216" w:name="OLE_LINK17"/>
    <w:bookmarkStart w:id="217" w:name="OLE_LINK18"/>
    <w:p w14:paraId="607775C5" w14:textId="50CA4178" w:rsidR="000165D9" w:rsidRDefault="00521747" w:rsidP="007E66E1">
      <w:pPr>
        <w:pStyle w:val="Corpsdetexte"/>
      </w:pPr>
      <w:r>
        <w:fldChar w:fldCharType="begin"/>
      </w:r>
      <w:r>
        <w:instrText xml:space="preserve"> HYPERLINK "https://github.com/RobertGodin/JavaPasAPas" </w:instrText>
      </w:r>
      <w:r>
        <w:fldChar w:fldCharType="separate"/>
      </w:r>
      <w:r w:rsidR="00C34A74">
        <w:rPr>
          <w:rStyle w:val="Hyperlien"/>
          <w:rFonts w:ascii="Segoe UI" w:hAnsi="Segoe UI" w:cs="Segoe UI"/>
          <w:b/>
          <w:bCs/>
          <w:color w:val="0366D6"/>
        </w:rPr>
        <w:t>JavaPasAPas</w:t>
      </w:r>
      <w:r>
        <w:rPr>
          <w:rStyle w:val="Hyperlien"/>
          <w:rFonts w:ascii="Segoe UI" w:hAnsi="Segoe UI" w:cs="Segoe UI"/>
          <w:b/>
          <w:bCs/>
          <w:color w:val="0366D6"/>
        </w:rPr>
        <w:fldChar w:fldCharType="end"/>
      </w:r>
      <w:r w:rsidR="00C34A74">
        <w:rPr>
          <w:rStyle w:val="separator"/>
          <w:rFonts w:ascii="Segoe UI" w:hAnsi="Segoe UI" w:cs="Segoe UI"/>
          <w:color w:val="586069"/>
        </w:rPr>
        <w:t>/</w:t>
      </w:r>
      <w:r w:rsidR="00233E8F">
        <w:rPr>
          <w:rStyle w:val="lev"/>
          <w:rFonts w:ascii="Segoe UI" w:hAnsi="Segoe UI" w:cs="Segoe UI"/>
          <w:color w:val="24292E"/>
        </w:rPr>
        <w:t>chapitre_9/E</w:t>
      </w:r>
      <w:r w:rsidR="00C34A74">
        <w:rPr>
          <w:rStyle w:val="lev"/>
          <w:rFonts w:ascii="Segoe UI" w:hAnsi="Segoe UI" w:cs="Segoe UI"/>
          <w:color w:val="24292E"/>
        </w:rPr>
        <w:t>xempleStreamTokenizer.java</w:t>
      </w:r>
    </w:p>
    <w:bookmarkEnd w:id="216"/>
    <w:bookmarkEnd w:id="217"/>
    <w:p w14:paraId="4FE5FA54" w14:textId="77777777" w:rsidR="00233E8F" w:rsidRPr="00233E8F" w:rsidRDefault="00233E8F" w:rsidP="00233E8F">
      <w:pPr>
        <w:pStyle w:val="Code"/>
        <w:rPr>
          <w:color w:val="000000"/>
          <w:lang w:eastAsia="zh-CN"/>
        </w:rPr>
      </w:pPr>
      <w:r w:rsidRPr="00233E8F">
        <w:rPr>
          <w:lang w:eastAsia="zh-CN"/>
        </w:rPr>
        <w:t>/* Illustration du StreamTokenizer</w:t>
      </w:r>
    </w:p>
    <w:p w14:paraId="44C155C3" w14:textId="77777777" w:rsidR="00233E8F" w:rsidRPr="00233E8F" w:rsidRDefault="00233E8F" w:rsidP="00233E8F">
      <w:pPr>
        <w:pStyle w:val="Code"/>
        <w:rPr>
          <w:color w:val="000000"/>
          <w:lang w:eastAsia="zh-CN"/>
        </w:rPr>
      </w:pPr>
      <w:r w:rsidRPr="00233E8F">
        <w:rPr>
          <w:lang w:eastAsia="zh-CN"/>
        </w:rPr>
        <w:t> * Lit le fichier plants.txt, affiche à l'écran chacun des jetons (noPlant,description,prixUnitaire) et</w:t>
      </w:r>
    </w:p>
    <w:p w14:paraId="4803ED3C" w14:textId="77777777" w:rsidR="00233E8F" w:rsidRPr="00233E8F" w:rsidRDefault="00233E8F" w:rsidP="00233E8F">
      <w:pPr>
        <w:pStyle w:val="Code"/>
        <w:rPr>
          <w:color w:val="000000"/>
          <w:lang w:eastAsia="zh-CN"/>
        </w:rPr>
      </w:pPr>
      <w:r w:rsidRPr="00233E8F">
        <w:rPr>
          <w:lang w:eastAsia="zh-CN"/>
        </w:rPr>
        <w:t> * stocke le contenu dans un vecteur d'objets Plant */</w:t>
      </w:r>
    </w:p>
    <w:p w14:paraId="59B0F701" w14:textId="77777777" w:rsidR="00233E8F" w:rsidRPr="00233E8F" w:rsidRDefault="00233E8F" w:rsidP="00233E8F">
      <w:pPr>
        <w:pStyle w:val="Code"/>
        <w:rPr>
          <w:color w:val="000000"/>
          <w:lang w:eastAsia="zh-CN"/>
        </w:rPr>
      </w:pPr>
    </w:p>
    <w:p w14:paraId="7500C3E4" w14:textId="77777777" w:rsidR="00233E8F" w:rsidRPr="00233E8F" w:rsidRDefault="00233E8F" w:rsidP="001A3D9B">
      <w:pPr>
        <w:pStyle w:val="Code"/>
        <w:keepNext w:val="0"/>
        <w:keepLines w:val="0"/>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io</w:t>
      </w:r>
      <w:r w:rsidRPr="00233E8F">
        <w:rPr>
          <w:color w:val="808030"/>
          <w:lang w:eastAsia="zh-CN"/>
        </w:rPr>
        <w:t>.</w:t>
      </w:r>
      <w:r w:rsidRPr="00233E8F">
        <w:rPr>
          <w:b/>
          <w:bCs/>
          <w:color w:val="800000"/>
          <w:lang w:eastAsia="zh-CN"/>
        </w:rPr>
        <w:t>*</w:t>
      </w:r>
      <w:r w:rsidRPr="00233E8F">
        <w:rPr>
          <w:color w:val="800080"/>
          <w:lang w:eastAsia="zh-CN"/>
        </w:rPr>
        <w:t>;</w:t>
      </w:r>
    </w:p>
    <w:p w14:paraId="3967FC90" w14:textId="77777777" w:rsidR="00233E8F" w:rsidRPr="00233E8F" w:rsidRDefault="00233E8F" w:rsidP="001A3D9B">
      <w:pPr>
        <w:pStyle w:val="Code"/>
        <w:keepNext w:val="0"/>
        <w:keepLines w:val="0"/>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util</w:t>
      </w:r>
      <w:r w:rsidRPr="00233E8F">
        <w:rPr>
          <w:color w:val="808030"/>
          <w:lang w:eastAsia="zh-CN"/>
        </w:rPr>
        <w:t>.</w:t>
      </w:r>
      <w:r w:rsidRPr="00233E8F">
        <w:rPr>
          <w:b/>
          <w:bCs/>
          <w:color w:val="800000"/>
          <w:lang w:eastAsia="zh-CN"/>
        </w:rPr>
        <w:t>*</w:t>
      </w:r>
      <w:r w:rsidRPr="00233E8F">
        <w:rPr>
          <w:color w:val="800080"/>
          <w:lang w:eastAsia="zh-CN"/>
        </w:rPr>
        <w:t>;</w:t>
      </w:r>
    </w:p>
    <w:p w14:paraId="6550E82B" w14:textId="77777777" w:rsidR="00233E8F" w:rsidRPr="00233E8F" w:rsidRDefault="00233E8F" w:rsidP="001A3D9B">
      <w:pPr>
        <w:pStyle w:val="Code"/>
        <w:keepNext w:val="0"/>
        <w:keepLines w:val="0"/>
        <w:rPr>
          <w:color w:val="000000"/>
          <w:lang w:eastAsia="zh-CN"/>
        </w:rPr>
      </w:pPr>
    </w:p>
    <w:p w14:paraId="6BE79AE0"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class</w:t>
      </w:r>
      <w:r w:rsidRPr="00233E8F">
        <w:rPr>
          <w:color w:val="000000"/>
          <w:lang w:val="en-CA" w:eastAsia="zh-CN"/>
        </w:rPr>
        <w:t xml:space="preserve"> ExempleStreamTokenizer </w:t>
      </w:r>
      <w:r w:rsidRPr="00233E8F">
        <w:rPr>
          <w:color w:val="800080"/>
          <w:lang w:val="en-CA" w:eastAsia="zh-CN"/>
        </w:rPr>
        <w:t>{</w:t>
      </w:r>
    </w:p>
    <w:p w14:paraId="2F2D7ABD"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static</w:t>
      </w:r>
      <w:r w:rsidRPr="00233E8F">
        <w:rPr>
          <w:color w:val="000000"/>
          <w:lang w:val="en-CA" w:eastAsia="zh-CN"/>
        </w:rPr>
        <w:t xml:space="preserve"> </w:t>
      </w:r>
      <w:r w:rsidRPr="00233E8F">
        <w:rPr>
          <w:color w:val="BB7977"/>
          <w:lang w:val="en-CA" w:eastAsia="zh-CN"/>
        </w:rPr>
        <w:t>void</w:t>
      </w:r>
      <w:r w:rsidRPr="00233E8F">
        <w:rPr>
          <w:color w:val="000000"/>
          <w:lang w:val="en-CA" w:eastAsia="zh-CN"/>
        </w:rPr>
        <w:t xml:space="preserve"> main</w:t>
      </w:r>
      <w:r w:rsidRPr="00233E8F">
        <w:rPr>
          <w:color w:val="808030"/>
          <w:lang w:val="en-CA" w:eastAsia="zh-CN"/>
        </w:rPr>
        <w:t>(</w:t>
      </w:r>
      <w:r w:rsidRPr="00233E8F">
        <w:rPr>
          <w:b/>
          <w:bCs/>
          <w:color w:val="BB7977"/>
          <w:lang w:val="en-CA" w:eastAsia="zh-CN"/>
        </w:rPr>
        <w:t>String</w:t>
      </w:r>
      <w:r w:rsidRPr="00233E8F">
        <w:rPr>
          <w:color w:val="000000"/>
          <w:lang w:val="en-CA" w:eastAsia="zh-CN"/>
        </w:rPr>
        <w:t xml:space="preserve"> args</w:t>
      </w:r>
      <w:r w:rsidRPr="00233E8F">
        <w:rPr>
          <w:color w:val="808030"/>
          <w:lang w:val="en-CA" w:eastAsia="zh-CN"/>
        </w:rPr>
        <w:t>[])</w:t>
      </w:r>
      <w:r w:rsidRPr="00233E8F">
        <w:rPr>
          <w:color w:val="000000"/>
          <w:lang w:val="en-CA" w:eastAsia="zh-CN"/>
        </w:rPr>
        <w:t xml:space="preserve"> </w:t>
      </w:r>
      <w:r w:rsidRPr="00233E8F">
        <w:rPr>
          <w:color w:val="800080"/>
          <w:lang w:val="en-CA" w:eastAsia="zh-CN"/>
        </w:rPr>
        <w:t>{</w:t>
      </w:r>
    </w:p>
    <w:p w14:paraId="7ECA65C5"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35AF30DA"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BB7977"/>
          <w:lang w:val="en-CA" w:eastAsia="zh-CN"/>
        </w:rPr>
        <w:t>FileReader</w:t>
      </w: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FileReader</w:t>
      </w:r>
      <w:r w:rsidRPr="00233E8F">
        <w:rPr>
          <w:color w:val="808030"/>
          <w:lang w:val="en-CA" w:eastAsia="zh-CN"/>
        </w:rPr>
        <w:t>(</w:t>
      </w:r>
      <w:r w:rsidRPr="00233E8F">
        <w:rPr>
          <w:color w:val="0000E6"/>
          <w:lang w:val="en-CA" w:eastAsia="zh-CN"/>
        </w:rPr>
        <w:t>"Plants.txt"</w:t>
      </w:r>
      <w:r w:rsidRPr="00233E8F">
        <w:rPr>
          <w:color w:val="808030"/>
          <w:lang w:val="en-CA" w:eastAsia="zh-CN"/>
        </w:rPr>
        <w:t>)</w:t>
      </w:r>
      <w:r w:rsidRPr="00233E8F">
        <w:rPr>
          <w:color w:val="800080"/>
          <w:lang w:val="en-CA" w:eastAsia="zh-CN"/>
        </w:rPr>
        <w:t>;</w:t>
      </w:r>
    </w:p>
    <w:p w14:paraId="1CF1DF75"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BB7977"/>
          <w:lang w:val="en-CA" w:eastAsia="zh-CN"/>
        </w:rPr>
        <w:t>StreamTokenizer</w:t>
      </w:r>
      <w:r w:rsidRPr="00233E8F">
        <w:rPr>
          <w:color w:val="000000"/>
          <w:lang w:val="en-CA" w:eastAsia="zh-CN"/>
        </w:rPr>
        <w:t xml:space="preserve"> unStreamTokenizer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StreamTokenizer</w:t>
      </w:r>
      <w:r w:rsidRPr="00233E8F">
        <w:rPr>
          <w:color w:val="808030"/>
          <w:lang w:val="en-CA" w:eastAsia="zh-CN"/>
        </w:rPr>
        <w:t>(</w:t>
      </w:r>
      <w:r w:rsidRPr="00233E8F">
        <w:rPr>
          <w:color w:val="000000"/>
          <w:lang w:val="en-CA" w:eastAsia="zh-CN"/>
        </w:rPr>
        <w:t>unFichier</w:t>
      </w:r>
      <w:r w:rsidRPr="00233E8F">
        <w:rPr>
          <w:color w:val="808030"/>
          <w:lang w:val="en-CA" w:eastAsia="zh-CN"/>
        </w:rPr>
        <w:t>)</w:t>
      </w:r>
      <w:r w:rsidRPr="00233E8F">
        <w:rPr>
          <w:color w:val="800080"/>
          <w:lang w:val="en-CA" w:eastAsia="zh-CN"/>
        </w:rPr>
        <w:t>;</w:t>
      </w:r>
    </w:p>
    <w:p w14:paraId="06165131" w14:textId="77777777" w:rsidR="00233E8F" w:rsidRPr="00233E8F" w:rsidRDefault="00233E8F" w:rsidP="001A3D9B">
      <w:pPr>
        <w:pStyle w:val="Code"/>
        <w:keepNext w:val="0"/>
        <w:keepLines w:val="0"/>
        <w:rPr>
          <w:color w:val="000000"/>
          <w:lang w:val="en-CA" w:eastAsia="zh-CN"/>
        </w:rPr>
      </w:pPr>
    </w:p>
    <w:p w14:paraId="2135756E" w14:textId="77777777" w:rsidR="00233E8F" w:rsidRPr="00233E8F" w:rsidRDefault="00233E8F" w:rsidP="001A3D9B">
      <w:pPr>
        <w:pStyle w:val="Code"/>
        <w:keepNext w:val="0"/>
        <w:keepLines w:val="0"/>
        <w:rPr>
          <w:color w:val="000000"/>
          <w:lang w:eastAsia="zh-CN"/>
        </w:rPr>
      </w:pPr>
      <w:r w:rsidRPr="00233E8F">
        <w:rPr>
          <w:color w:val="000000"/>
          <w:lang w:val="en-CA" w:eastAsia="zh-CN"/>
        </w:rPr>
        <w:t xml:space="preserve">      </w:t>
      </w:r>
      <w:r w:rsidRPr="00233E8F">
        <w:rPr>
          <w:lang w:eastAsia="zh-CN"/>
        </w:rPr>
        <w:t>// Les 5 lignes suivantes ne sont pas nécessaires car les paramètres</w:t>
      </w:r>
    </w:p>
    <w:p w14:paraId="1AE6D262"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lang w:eastAsia="zh-CN"/>
        </w:rPr>
        <w:t>// donnés sont les valeurs de défaut</w:t>
      </w:r>
    </w:p>
    <w:p w14:paraId="2421AFC7" w14:textId="77777777" w:rsidR="00233E8F" w:rsidRPr="00233E8F" w:rsidRDefault="00233E8F" w:rsidP="001A3D9B">
      <w:pPr>
        <w:pStyle w:val="Code"/>
        <w:keepNext w:val="0"/>
        <w:keepLines w:val="0"/>
        <w:rPr>
          <w:color w:val="000000"/>
          <w:lang w:val="en-CA" w:eastAsia="zh-CN"/>
        </w:rPr>
      </w:pPr>
      <w:r w:rsidRPr="00233E8F">
        <w:rPr>
          <w:color w:val="000000"/>
          <w:lang w:eastAsia="zh-CN"/>
        </w:rPr>
        <w:t xml:space="preserve">      </w:t>
      </w:r>
      <w:r w:rsidRPr="00233E8F">
        <w:rPr>
          <w:color w:val="000000"/>
          <w:lang w:val="en-CA" w:eastAsia="zh-CN"/>
        </w:rPr>
        <w:t>unStreamTokenizer</w:t>
      </w:r>
      <w:r w:rsidRPr="00233E8F">
        <w:rPr>
          <w:color w:val="808030"/>
          <w:lang w:val="en-CA" w:eastAsia="zh-CN"/>
        </w:rPr>
        <w:t>.</w:t>
      </w:r>
      <w:r w:rsidRPr="00233E8F">
        <w:rPr>
          <w:color w:val="000000"/>
          <w:lang w:val="en-CA" w:eastAsia="zh-CN"/>
        </w:rPr>
        <w:t>quoteChar</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w:t>
      </w:r>
      <w:r w:rsidRPr="00233E8F">
        <w:rPr>
          <w:color w:val="808030"/>
          <w:lang w:val="en-CA" w:eastAsia="zh-CN"/>
        </w:rPr>
        <w:t>)</w:t>
      </w:r>
      <w:r w:rsidRPr="00233E8F">
        <w:rPr>
          <w:color w:val="800080"/>
          <w:lang w:val="en-CA" w:eastAsia="zh-CN"/>
        </w:rPr>
        <w:t>;</w:t>
      </w:r>
    </w:p>
    <w:p w14:paraId="3B612548"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'\r'</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'\r'</w:t>
      </w:r>
      <w:r w:rsidRPr="00233E8F">
        <w:rPr>
          <w:color w:val="808030"/>
          <w:lang w:val="en-CA" w:eastAsia="zh-CN"/>
        </w:rPr>
        <w:t>)</w:t>
      </w:r>
      <w:r w:rsidRPr="00233E8F">
        <w:rPr>
          <w:color w:val="800080"/>
          <w:lang w:val="en-CA" w:eastAsia="zh-CN"/>
        </w:rPr>
        <w:t>;</w:t>
      </w:r>
    </w:p>
    <w:p w14:paraId="18E019A5"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'\n'</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'\n'</w:t>
      </w:r>
      <w:r w:rsidRPr="00233E8F">
        <w:rPr>
          <w:color w:val="808030"/>
          <w:lang w:val="en-CA" w:eastAsia="zh-CN"/>
        </w:rPr>
        <w:t>)</w:t>
      </w:r>
      <w:r w:rsidRPr="00233E8F">
        <w:rPr>
          <w:color w:val="800080"/>
          <w:lang w:val="en-CA" w:eastAsia="zh-CN"/>
        </w:rPr>
        <w:t>;</w:t>
      </w:r>
    </w:p>
    <w:p w14:paraId="6844844A"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'\t'</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'\t'</w:t>
      </w:r>
      <w:r w:rsidRPr="00233E8F">
        <w:rPr>
          <w:color w:val="808030"/>
          <w:lang w:val="en-CA" w:eastAsia="zh-CN"/>
        </w:rPr>
        <w:t>)</w:t>
      </w:r>
      <w:r w:rsidRPr="00233E8F">
        <w:rPr>
          <w:color w:val="800080"/>
          <w:lang w:val="en-CA" w:eastAsia="zh-CN"/>
        </w:rPr>
        <w:t>;</w:t>
      </w:r>
    </w:p>
    <w:p w14:paraId="2793F150"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 '</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 '</w:t>
      </w:r>
      <w:r w:rsidRPr="00233E8F">
        <w:rPr>
          <w:color w:val="808030"/>
          <w:lang w:val="en-CA" w:eastAsia="zh-CN"/>
        </w:rPr>
        <w:t>)</w:t>
      </w:r>
      <w:r w:rsidRPr="00233E8F">
        <w:rPr>
          <w:color w:val="800080"/>
          <w:lang w:val="en-CA" w:eastAsia="zh-CN"/>
        </w:rPr>
        <w:t>;</w:t>
      </w:r>
    </w:p>
    <w:p w14:paraId="719D4926" w14:textId="77777777" w:rsidR="00233E8F" w:rsidRPr="00233E8F" w:rsidRDefault="00233E8F" w:rsidP="001A3D9B">
      <w:pPr>
        <w:pStyle w:val="Code"/>
        <w:keepNext w:val="0"/>
        <w:keepLines w:val="0"/>
        <w:rPr>
          <w:color w:val="000000"/>
          <w:lang w:val="en-CA" w:eastAsia="zh-CN"/>
        </w:rPr>
      </w:pPr>
    </w:p>
    <w:p w14:paraId="3A0C34C3" w14:textId="77777777" w:rsidR="00233E8F" w:rsidRPr="009A50DE" w:rsidRDefault="00233E8F" w:rsidP="001A3D9B">
      <w:pPr>
        <w:pStyle w:val="Code"/>
        <w:keepNext w:val="0"/>
        <w:keepLines w:val="0"/>
        <w:rPr>
          <w:color w:val="000000"/>
          <w:lang w:val="en-CA" w:eastAsia="zh-CN"/>
        </w:rPr>
      </w:pPr>
      <w:r w:rsidRPr="00233E8F">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0150DD5B"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1648AE99"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7D5EE272"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double</w:t>
      </w:r>
      <w:r w:rsidRPr="009A50DE">
        <w:rPr>
          <w:color w:val="000000"/>
          <w:lang w:val="en-CA" w:eastAsia="zh-CN"/>
        </w:rPr>
        <w:t xml:space="preserve"> prixUnitaire </w:t>
      </w:r>
      <w:r w:rsidRPr="009A50DE">
        <w:rPr>
          <w:color w:val="808030"/>
          <w:lang w:val="en-CA" w:eastAsia="zh-CN"/>
        </w:rPr>
        <w:t>=</w:t>
      </w:r>
      <w:r w:rsidRPr="009A50DE">
        <w:rPr>
          <w:color w:val="000000"/>
          <w:lang w:val="en-CA" w:eastAsia="zh-CN"/>
        </w:rPr>
        <w:t xml:space="preserve"> </w:t>
      </w:r>
      <w:r w:rsidRPr="009A50DE">
        <w:rPr>
          <w:color w:val="008000"/>
          <w:lang w:val="en-CA" w:eastAsia="zh-CN"/>
        </w:rPr>
        <w:t>0.0</w:t>
      </w:r>
      <w:r w:rsidRPr="009A50DE">
        <w:rPr>
          <w:color w:val="800080"/>
          <w:lang w:val="en-CA" w:eastAsia="zh-CN"/>
        </w:rPr>
        <w:t>;</w:t>
      </w:r>
    </w:p>
    <w:p w14:paraId="3C2223F7" w14:textId="77777777" w:rsidR="00233E8F" w:rsidRPr="009A50DE" w:rsidRDefault="00233E8F" w:rsidP="001A3D9B">
      <w:pPr>
        <w:pStyle w:val="Code"/>
        <w:keepNext w:val="0"/>
        <w:keepLines w:val="0"/>
        <w:rPr>
          <w:color w:val="000000"/>
          <w:lang w:val="en-CA" w:eastAsia="zh-CN"/>
        </w:rPr>
      </w:pPr>
    </w:p>
    <w:p w14:paraId="04CA9639" w14:textId="77777777" w:rsidR="00233E8F" w:rsidRPr="00233E8F" w:rsidRDefault="00233E8F" w:rsidP="001A3D9B">
      <w:pPr>
        <w:pStyle w:val="Code"/>
        <w:keepNext w:val="0"/>
        <w:keepLines w:val="0"/>
        <w:rPr>
          <w:color w:val="000000"/>
          <w:lang w:eastAsia="zh-CN"/>
        </w:rPr>
      </w:pPr>
      <w:r w:rsidRPr="009A50DE">
        <w:rPr>
          <w:color w:val="000000"/>
          <w:lang w:val="en-CA" w:eastAsia="zh-CN"/>
        </w:rPr>
        <w:t xml:space="preserve">      </w:t>
      </w:r>
      <w:r w:rsidRPr="009A50DE">
        <w:rPr>
          <w:b/>
          <w:bCs/>
          <w:color w:val="800000"/>
          <w:lang w:val="en-CA" w:eastAsia="zh-CN"/>
        </w:rPr>
        <w:t>while</w:t>
      </w:r>
      <w:r w:rsidRPr="009A50DE">
        <w:rPr>
          <w:color w:val="000000"/>
          <w:lang w:val="en-CA" w:eastAsia="zh-CN"/>
        </w:rPr>
        <w:t xml:space="preserve"> </w:t>
      </w:r>
      <w:r w:rsidRPr="009A50DE">
        <w:rPr>
          <w:color w:val="808030"/>
          <w:lang w:val="en-CA" w:eastAsia="zh-CN"/>
        </w:rPr>
        <w:t>(</w:t>
      </w:r>
      <w:r w:rsidRPr="009A50DE">
        <w:rPr>
          <w:color w:val="000000"/>
          <w:lang w:val="en-CA" w:eastAsia="zh-CN"/>
        </w:rPr>
        <w:t>unStreamTokenizer</w:t>
      </w:r>
      <w:r w:rsidRPr="009A50DE">
        <w:rPr>
          <w:color w:val="808030"/>
          <w:lang w:val="en-CA" w:eastAsia="zh-CN"/>
        </w:rPr>
        <w:t>.</w:t>
      </w:r>
      <w:r w:rsidRPr="009A50DE">
        <w:rPr>
          <w:color w:val="000000"/>
          <w:lang w:val="en-CA" w:eastAsia="zh-CN"/>
        </w:rPr>
        <w:t>nextToken</w:t>
      </w:r>
      <w:r w:rsidRPr="009A50DE">
        <w:rPr>
          <w:color w:val="80803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233E8F">
        <w:rPr>
          <w:b/>
          <w:bCs/>
          <w:color w:val="BB7977"/>
          <w:lang w:eastAsia="zh-CN"/>
        </w:rPr>
        <w:t>StreamTokenizer</w:t>
      </w:r>
      <w:r w:rsidRPr="00233E8F">
        <w:rPr>
          <w:color w:val="808030"/>
          <w:lang w:eastAsia="zh-CN"/>
        </w:rPr>
        <w:t>.</w:t>
      </w:r>
      <w:r w:rsidRPr="00233E8F">
        <w:rPr>
          <w:color w:val="000000"/>
          <w:lang w:eastAsia="zh-CN"/>
        </w:rPr>
        <w:t>TT_EOF</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fin du fichier ?</w:t>
      </w:r>
    </w:p>
    <w:p w14:paraId="6AF1B3DD"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lang w:eastAsia="zh-CN"/>
        </w:rPr>
        <w:t>// Lecture du noPlant</w:t>
      </w:r>
    </w:p>
    <w:p w14:paraId="558E171A"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800000"/>
          <w:lang w:eastAsia="zh-CN"/>
        </w:rPr>
        <w:t>if</w:t>
      </w:r>
      <w:r w:rsidRPr="00233E8F">
        <w:rPr>
          <w:color w:val="000000"/>
          <w:lang w:eastAsia="zh-CN"/>
        </w:rPr>
        <w:t xml:space="preserve"> </w:t>
      </w:r>
      <w:r w:rsidRPr="00233E8F">
        <w:rPr>
          <w:color w:val="808030"/>
          <w:lang w:eastAsia="zh-CN"/>
        </w:rPr>
        <w:t>(</w:t>
      </w:r>
      <w:r w:rsidRPr="00233E8F">
        <w:rPr>
          <w:color w:val="000000"/>
          <w:lang w:eastAsia="zh-CN"/>
        </w:rPr>
        <w:t>unStreamTokenizer</w:t>
      </w:r>
      <w:r w:rsidRPr="00233E8F">
        <w:rPr>
          <w:color w:val="808030"/>
          <w:lang w:eastAsia="zh-CN"/>
        </w:rPr>
        <w:t>.</w:t>
      </w:r>
      <w:r w:rsidRPr="00233E8F">
        <w:rPr>
          <w:color w:val="000000"/>
          <w:lang w:eastAsia="zh-CN"/>
        </w:rPr>
        <w:t xml:space="preserve">ttype </w:t>
      </w:r>
      <w:r w:rsidRPr="00233E8F">
        <w:rPr>
          <w:color w:val="808030"/>
          <w:lang w:eastAsia="zh-CN"/>
        </w:rPr>
        <w:t>==</w:t>
      </w:r>
      <w:r w:rsidRPr="00233E8F">
        <w:rPr>
          <w:color w:val="000000"/>
          <w:lang w:eastAsia="zh-CN"/>
        </w:rPr>
        <w:t xml:space="preserve"> </w:t>
      </w:r>
      <w:r w:rsidRPr="00233E8F">
        <w:rPr>
          <w:b/>
          <w:bCs/>
          <w:color w:val="BB7977"/>
          <w:lang w:eastAsia="zh-CN"/>
        </w:rPr>
        <w:t>StreamTokenizer</w:t>
      </w:r>
      <w:r w:rsidRPr="00233E8F">
        <w:rPr>
          <w:color w:val="808030"/>
          <w:lang w:eastAsia="zh-CN"/>
        </w:rPr>
        <w:t>.</w:t>
      </w:r>
      <w:r w:rsidRPr="00233E8F">
        <w:rPr>
          <w:color w:val="000000"/>
          <w:lang w:eastAsia="zh-CN"/>
        </w:rPr>
        <w:t>TT_NUMBER</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Est-ce bien un nombre ?</w:t>
      </w:r>
    </w:p>
    <w:p w14:paraId="471916FD"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noPlant </w:t>
      </w:r>
      <w:r w:rsidRPr="00233E8F">
        <w:rPr>
          <w:color w:val="808030"/>
          <w:lang w:eastAsia="zh-CN"/>
        </w:rPr>
        <w:t>=</w:t>
      </w:r>
      <w:r w:rsidRPr="00233E8F">
        <w:rPr>
          <w:color w:val="000000"/>
          <w:lang w:eastAsia="zh-CN"/>
        </w:rPr>
        <w:t xml:space="preserve"> </w:t>
      </w:r>
      <w:r w:rsidRPr="00233E8F">
        <w:rPr>
          <w:color w:val="808030"/>
          <w:lang w:eastAsia="zh-CN"/>
        </w:rPr>
        <w:t>(</w:t>
      </w:r>
      <w:r w:rsidRPr="00233E8F">
        <w:rPr>
          <w:color w:val="BB7977"/>
          <w:lang w:eastAsia="zh-CN"/>
        </w:rPr>
        <w:t>int</w:t>
      </w:r>
      <w:r w:rsidRPr="00233E8F">
        <w:rPr>
          <w:color w:val="808030"/>
          <w:lang w:eastAsia="zh-CN"/>
        </w:rPr>
        <w:t>)</w:t>
      </w:r>
      <w:r w:rsidRPr="00233E8F">
        <w:rPr>
          <w:color w:val="000000"/>
          <w:lang w:eastAsia="zh-CN"/>
        </w:rPr>
        <w:t xml:space="preserve"> unStreamTokenizer</w:t>
      </w:r>
      <w:r w:rsidRPr="00233E8F">
        <w:rPr>
          <w:color w:val="808030"/>
          <w:lang w:eastAsia="zh-CN"/>
        </w:rPr>
        <w:t>.</w:t>
      </w:r>
      <w:r w:rsidRPr="00233E8F">
        <w:rPr>
          <w:color w:val="000000"/>
          <w:lang w:eastAsia="zh-CN"/>
        </w:rPr>
        <w:t>nval</w:t>
      </w:r>
      <w:r w:rsidRPr="00233E8F">
        <w:rPr>
          <w:color w:val="800080"/>
          <w:lang w:eastAsia="zh-CN"/>
        </w:rPr>
        <w:t>;</w:t>
      </w:r>
      <w:r w:rsidRPr="00233E8F">
        <w:rPr>
          <w:color w:val="000000"/>
          <w:lang w:eastAsia="zh-CN"/>
        </w:rPr>
        <w:t xml:space="preserve"> </w:t>
      </w:r>
      <w:r w:rsidRPr="00233E8F">
        <w:rPr>
          <w:lang w:eastAsia="zh-CN"/>
        </w:rPr>
        <w:t>// nval est un double !</w:t>
      </w:r>
    </w:p>
    <w:p w14:paraId="2893B9E2"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else</w:t>
      </w:r>
      <w:r w:rsidRPr="00233E8F">
        <w:rPr>
          <w:color w:val="000000"/>
          <w:lang w:eastAsia="zh-CN"/>
        </w:rPr>
        <w:t xml:space="preserve"> </w:t>
      </w:r>
      <w:r w:rsidRPr="00233E8F">
        <w:rPr>
          <w:color w:val="800080"/>
          <w:lang w:eastAsia="zh-CN"/>
        </w:rPr>
        <w:t>{</w:t>
      </w:r>
    </w:p>
    <w:p w14:paraId="464EE200"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E6"/>
          <w:lang w:eastAsia="zh-CN"/>
        </w:rPr>
        <w:t>"Le format du fichier est incorrect : noPlant attendu"</w:t>
      </w:r>
      <w:r w:rsidRPr="00233E8F">
        <w:rPr>
          <w:color w:val="808030"/>
          <w:lang w:eastAsia="zh-CN"/>
        </w:rPr>
        <w:t>)</w:t>
      </w:r>
      <w:r w:rsidRPr="00233E8F">
        <w:rPr>
          <w:color w:val="800080"/>
          <w:lang w:eastAsia="zh-CN"/>
        </w:rPr>
        <w:t>;</w:t>
      </w:r>
    </w:p>
    <w:p w14:paraId="5B40FE1A"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exit</w:t>
      </w:r>
      <w:r w:rsidRPr="00233E8F">
        <w:rPr>
          <w:color w:val="808030"/>
          <w:lang w:eastAsia="zh-CN"/>
        </w:rPr>
        <w:t>(</w:t>
      </w:r>
      <w:r w:rsidRPr="00233E8F">
        <w:rPr>
          <w:color w:val="008C00"/>
          <w:lang w:eastAsia="zh-CN"/>
        </w:rPr>
        <w:t>1</w:t>
      </w:r>
      <w:r w:rsidRPr="00233E8F">
        <w:rPr>
          <w:color w:val="808030"/>
          <w:lang w:eastAsia="zh-CN"/>
        </w:rPr>
        <w:t>)</w:t>
      </w:r>
      <w:r w:rsidRPr="00233E8F">
        <w:rPr>
          <w:color w:val="800080"/>
          <w:lang w:eastAsia="zh-CN"/>
        </w:rPr>
        <w:t>;</w:t>
      </w:r>
    </w:p>
    <w:p w14:paraId="67611F0F" w14:textId="77777777" w:rsidR="00233E8F" w:rsidRDefault="00233E8F" w:rsidP="001A3D9B">
      <w:pPr>
        <w:pStyle w:val="Code"/>
        <w:keepNext w:val="0"/>
        <w:keepLines w:val="0"/>
        <w:rPr>
          <w:color w:val="800080"/>
          <w:lang w:eastAsia="zh-CN"/>
        </w:rPr>
      </w:pPr>
      <w:r w:rsidRPr="00233E8F">
        <w:rPr>
          <w:color w:val="000000"/>
          <w:lang w:eastAsia="zh-CN"/>
        </w:rPr>
        <w:t xml:space="preserve">        </w:t>
      </w:r>
      <w:r w:rsidRPr="00233E8F">
        <w:rPr>
          <w:color w:val="800080"/>
          <w:lang w:eastAsia="zh-CN"/>
        </w:rPr>
        <w:t>}</w:t>
      </w:r>
    </w:p>
    <w:p w14:paraId="71BB85A3" w14:textId="77777777" w:rsidR="00B36EED" w:rsidRPr="00233E8F" w:rsidRDefault="00B36EED" w:rsidP="001A3D9B">
      <w:pPr>
        <w:pStyle w:val="Code"/>
        <w:keepNext w:val="0"/>
        <w:keepLines w:val="0"/>
        <w:rPr>
          <w:color w:val="000000"/>
          <w:lang w:eastAsia="zh-CN"/>
        </w:rPr>
      </w:pPr>
    </w:p>
    <w:p w14:paraId="13F166B5"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lang w:eastAsia="zh-CN"/>
        </w:rPr>
        <w:t>// Lecture de la description</w:t>
      </w:r>
    </w:p>
    <w:p w14:paraId="2EFDE294"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unStreamTokenizer</w:t>
      </w:r>
      <w:r w:rsidRPr="00233E8F">
        <w:rPr>
          <w:color w:val="808030"/>
          <w:lang w:eastAsia="zh-CN"/>
        </w:rPr>
        <w:t>.</w:t>
      </w:r>
      <w:r w:rsidRPr="00233E8F">
        <w:rPr>
          <w:color w:val="000000"/>
          <w:lang w:eastAsia="zh-CN"/>
        </w:rPr>
        <w:t>nextToken</w:t>
      </w:r>
      <w:r w:rsidRPr="00233E8F">
        <w:rPr>
          <w:color w:val="808030"/>
          <w:lang w:eastAsia="zh-CN"/>
        </w:rPr>
        <w:t>()</w:t>
      </w:r>
      <w:r w:rsidRPr="00233E8F">
        <w:rPr>
          <w:color w:val="800080"/>
          <w:lang w:eastAsia="zh-CN"/>
        </w:rPr>
        <w:t>;</w:t>
      </w:r>
    </w:p>
    <w:p w14:paraId="5CEA23C7" w14:textId="781F820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800000"/>
          <w:lang w:eastAsia="zh-CN"/>
        </w:rPr>
        <w:t>if</w:t>
      </w:r>
      <w:r w:rsidRPr="00233E8F">
        <w:rPr>
          <w:color w:val="000000"/>
          <w:lang w:eastAsia="zh-CN"/>
        </w:rPr>
        <w:t xml:space="preserve"> </w:t>
      </w:r>
      <w:r w:rsidRPr="00233E8F">
        <w:rPr>
          <w:color w:val="808030"/>
          <w:lang w:eastAsia="zh-CN"/>
        </w:rPr>
        <w:t>(</w:t>
      </w:r>
      <w:r w:rsidRPr="00233E8F">
        <w:rPr>
          <w:color w:val="000000"/>
          <w:lang w:eastAsia="zh-CN"/>
        </w:rPr>
        <w:t>unStreamTokenizer</w:t>
      </w:r>
      <w:r w:rsidRPr="00233E8F">
        <w:rPr>
          <w:color w:val="808030"/>
          <w:lang w:eastAsia="zh-CN"/>
        </w:rPr>
        <w:t>.</w:t>
      </w:r>
      <w:r w:rsidRPr="00233E8F">
        <w:rPr>
          <w:color w:val="000000"/>
          <w:lang w:eastAsia="zh-CN"/>
        </w:rPr>
        <w:t xml:space="preserve">ttype </w:t>
      </w:r>
      <w:r w:rsidRPr="00233E8F">
        <w:rPr>
          <w:color w:val="808030"/>
          <w:lang w:eastAsia="zh-CN"/>
        </w:rPr>
        <w:t>==</w:t>
      </w:r>
      <w:r w:rsidRPr="00233E8F">
        <w:rPr>
          <w:color w:val="000000"/>
          <w:lang w:eastAsia="zh-CN"/>
        </w:rPr>
        <w:t xml:space="preserve"> </w:t>
      </w:r>
      <w:r w:rsidRPr="00233E8F">
        <w:rPr>
          <w:color w:val="808030"/>
          <w:lang w:eastAsia="zh-CN"/>
        </w:rPr>
        <w:t>(</w:t>
      </w:r>
      <w:r w:rsidRPr="00233E8F">
        <w:rPr>
          <w:color w:val="BB7977"/>
          <w:lang w:eastAsia="zh-CN"/>
        </w:rPr>
        <w:t>int</w:t>
      </w:r>
      <w:r w:rsidRPr="00233E8F">
        <w:rPr>
          <w:color w:val="808030"/>
          <w:lang w:eastAsia="zh-CN"/>
        </w:rPr>
        <w:t>)</w:t>
      </w:r>
      <w:r w:rsidRPr="00233E8F">
        <w:rPr>
          <w:color w:val="000000"/>
          <w:lang w:eastAsia="zh-CN"/>
        </w:rPr>
        <w:t xml:space="preserve"> </w:t>
      </w:r>
      <w:r w:rsidRPr="00233E8F">
        <w:rPr>
          <w:color w:val="0000E6"/>
          <w:lang w:eastAsia="zh-CN"/>
        </w:rPr>
        <w:t>'"'</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Est-ce bien une chaîne encadr</w:t>
      </w:r>
      <w:r w:rsidR="00117845" w:rsidRPr="00117845">
        <w:rPr>
          <w:lang w:eastAsia="zh-CN"/>
        </w:rPr>
        <w:t>é</w:t>
      </w:r>
      <w:r w:rsidRPr="00233E8F">
        <w:rPr>
          <w:lang w:eastAsia="zh-CN"/>
        </w:rPr>
        <w:t>e par " ?</w:t>
      </w:r>
    </w:p>
    <w:p w14:paraId="1D6B653B"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description </w:t>
      </w:r>
      <w:r w:rsidRPr="00233E8F">
        <w:rPr>
          <w:color w:val="808030"/>
          <w:lang w:eastAsia="zh-CN"/>
        </w:rPr>
        <w:t>=</w:t>
      </w:r>
      <w:r w:rsidRPr="00233E8F">
        <w:rPr>
          <w:color w:val="000000"/>
          <w:lang w:eastAsia="zh-CN"/>
        </w:rPr>
        <w:t xml:space="preserve"> unStreamTokenizer</w:t>
      </w:r>
      <w:r w:rsidRPr="00233E8F">
        <w:rPr>
          <w:color w:val="808030"/>
          <w:lang w:eastAsia="zh-CN"/>
        </w:rPr>
        <w:t>.</w:t>
      </w:r>
      <w:r w:rsidRPr="00233E8F">
        <w:rPr>
          <w:color w:val="000000"/>
          <w:lang w:eastAsia="zh-CN"/>
        </w:rPr>
        <w:t>sval</w:t>
      </w:r>
      <w:r w:rsidRPr="00233E8F">
        <w:rPr>
          <w:color w:val="800080"/>
          <w:lang w:eastAsia="zh-CN"/>
        </w:rPr>
        <w:t>;</w:t>
      </w:r>
    </w:p>
    <w:p w14:paraId="3C175D67"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else</w:t>
      </w:r>
      <w:r w:rsidRPr="00233E8F">
        <w:rPr>
          <w:color w:val="000000"/>
          <w:lang w:eastAsia="zh-CN"/>
        </w:rPr>
        <w:t xml:space="preserve"> </w:t>
      </w:r>
      <w:r w:rsidRPr="00233E8F">
        <w:rPr>
          <w:color w:val="800080"/>
          <w:lang w:eastAsia="zh-CN"/>
        </w:rPr>
        <w:t>{</w:t>
      </w:r>
    </w:p>
    <w:p w14:paraId="67671181"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E6"/>
          <w:lang w:eastAsia="zh-CN"/>
        </w:rPr>
        <w:t>"Le format du fichier est incorrect : description attendue"</w:t>
      </w:r>
      <w:r w:rsidRPr="00233E8F">
        <w:rPr>
          <w:color w:val="808030"/>
          <w:lang w:eastAsia="zh-CN"/>
        </w:rPr>
        <w:t>)</w:t>
      </w:r>
      <w:r w:rsidRPr="00233E8F">
        <w:rPr>
          <w:color w:val="800080"/>
          <w:lang w:eastAsia="zh-CN"/>
        </w:rPr>
        <w:t>;</w:t>
      </w:r>
    </w:p>
    <w:p w14:paraId="781780F0"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exit</w:t>
      </w:r>
      <w:r w:rsidRPr="00233E8F">
        <w:rPr>
          <w:color w:val="808030"/>
          <w:lang w:eastAsia="zh-CN"/>
        </w:rPr>
        <w:t>(</w:t>
      </w:r>
      <w:r w:rsidRPr="00233E8F">
        <w:rPr>
          <w:color w:val="008C00"/>
          <w:lang w:eastAsia="zh-CN"/>
        </w:rPr>
        <w:t>1</w:t>
      </w:r>
      <w:r w:rsidRPr="00233E8F">
        <w:rPr>
          <w:color w:val="808030"/>
          <w:lang w:eastAsia="zh-CN"/>
        </w:rPr>
        <w:t>)</w:t>
      </w:r>
      <w:r w:rsidRPr="00233E8F">
        <w:rPr>
          <w:color w:val="800080"/>
          <w:lang w:eastAsia="zh-CN"/>
        </w:rPr>
        <w:t>;</w:t>
      </w:r>
    </w:p>
    <w:p w14:paraId="38BA79CA"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800080"/>
          <w:lang w:eastAsia="zh-CN"/>
        </w:rPr>
        <w:t>}</w:t>
      </w:r>
    </w:p>
    <w:p w14:paraId="64DF04EF"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lang w:eastAsia="zh-CN"/>
        </w:rPr>
        <w:t>// Lecture du prixUnitaire</w:t>
      </w:r>
    </w:p>
    <w:p w14:paraId="5ACD3AC3"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unStreamTokenizer</w:t>
      </w:r>
      <w:r w:rsidRPr="00233E8F">
        <w:rPr>
          <w:color w:val="808030"/>
          <w:lang w:eastAsia="zh-CN"/>
        </w:rPr>
        <w:t>.</w:t>
      </w:r>
      <w:r w:rsidRPr="00233E8F">
        <w:rPr>
          <w:color w:val="000000"/>
          <w:lang w:eastAsia="zh-CN"/>
        </w:rPr>
        <w:t>nextToken</w:t>
      </w:r>
      <w:r w:rsidRPr="00233E8F">
        <w:rPr>
          <w:color w:val="808030"/>
          <w:lang w:eastAsia="zh-CN"/>
        </w:rPr>
        <w:t>()</w:t>
      </w:r>
      <w:r w:rsidRPr="00233E8F">
        <w:rPr>
          <w:color w:val="800080"/>
          <w:lang w:eastAsia="zh-CN"/>
        </w:rPr>
        <w:t>;</w:t>
      </w:r>
    </w:p>
    <w:p w14:paraId="0E5420F0" w14:textId="77777777" w:rsidR="00233E8F" w:rsidRPr="00233E8F" w:rsidRDefault="00233E8F" w:rsidP="001A3D9B">
      <w:pPr>
        <w:pStyle w:val="Code"/>
        <w:keepNext w:val="0"/>
        <w:keepLines w:val="0"/>
        <w:rPr>
          <w:color w:val="000000"/>
          <w:lang w:eastAsia="zh-CN"/>
        </w:rPr>
      </w:pPr>
      <w:r w:rsidRPr="00233E8F">
        <w:rPr>
          <w:color w:val="000000"/>
          <w:lang w:eastAsia="zh-CN"/>
        </w:rPr>
        <w:lastRenderedPageBreak/>
        <w:t xml:space="preserve">        </w:t>
      </w:r>
      <w:r w:rsidRPr="00233E8F">
        <w:rPr>
          <w:b/>
          <w:bCs/>
          <w:color w:val="800000"/>
          <w:lang w:eastAsia="zh-CN"/>
        </w:rPr>
        <w:t>if</w:t>
      </w:r>
      <w:r w:rsidRPr="00233E8F">
        <w:rPr>
          <w:color w:val="000000"/>
          <w:lang w:eastAsia="zh-CN"/>
        </w:rPr>
        <w:t xml:space="preserve"> </w:t>
      </w:r>
      <w:r w:rsidRPr="00233E8F">
        <w:rPr>
          <w:color w:val="808030"/>
          <w:lang w:eastAsia="zh-CN"/>
        </w:rPr>
        <w:t>(</w:t>
      </w:r>
      <w:r w:rsidRPr="00233E8F">
        <w:rPr>
          <w:color w:val="000000"/>
          <w:lang w:eastAsia="zh-CN"/>
        </w:rPr>
        <w:t>unStreamTokenizer</w:t>
      </w:r>
      <w:r w:rsidRPr="00233E8F">
        <w:rPr>
          <w:color w:val="808030"/>
          <w:lang w:eastAsia="zh-CN"/>
        </w:rPr>
        <w:t>.</w:t>
      </w:r>
      <w:r w:rsidRPr="00233E8F">
        <w:rPr>
          <w:color w:val="000000"/>
          <w:lang w:eastAsia="zh-CN"/>
        </w:rPr>
        <w:t xml:space="preserve">ttype </w:t>
      </w:r>
      <w:r w:rsidRPr="00233E8F">
        <w:rPr>
          <w:color w:val="808030"/>
          <w:lang w:eastAsia="zh-CN"/>
        </w:rPr>
        <w:t>==</w:t>
      </w:r>
      <w:r w:rsidRPr="00233E8F">
        <w:rPr>
          <w:color w:val="000000"/>
          <w:lang w:eastAsia="zh-CN"/>
        </w:rPr>
        <w:t xml:space="preserve"> </w:t>
      </w:r>
      <w:r w:rsidRPr="00233E8F">
        <w:rPr>
          <w:b/>
          <w:bCs/>
          <w:color w:val="BB7977"/>
          <w:lang w:eastAsia="zh-CN"/>
        </w:rPr>
        <w:t>StreamTokenizer</w:t>
      </w:r>
      <w:r w:rsidRPr="00233E8F">
        <w:rPr>
          <w:color w:val="808030"/>
          <w:lang w:eastAsia="zh-CN"/>
        </w:rPr>
        <w:t>.</w:t>
      </w:r>
      <w:r w:rsidRPr="00233E8F">
        <w:rPr>
          <w:color w:val="000000"/>
          <w:lang w:eastAsia="zh-CN"/>
        </w:rPr>
        <w:t>TT_NUMBER</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Est-ce bien un nombre ?</w:t>
      </w:r>
    </w:p>
    <w:p w14:paraId="4C803F59"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prixUnitaire </w:t>
      </w:r>
      <w:r w:rsidRPr="00233E8F">
        <w:rPr>
          <w:color w:val="808030"/>
          <w:lang w:eastAsia="zh-CN"/>
        </w:rPr>
        <w:t>=</w:t>
      </w:r>
      <w:r w:rsidRPr="00233E8F">
        <w:rPr>
          <w:color w:val="000000"/>
          <w:lang w:eastAsia="zh-CN"/>
        </w:rPr>
        <w:t xml:space="preserve"> unStreamTokenizer</w:t>
      </w:r>
      <w:r w:rsidRPr="00233E8F">
        <w:rPr>
          <w:color w:val="808030"/>
          <w:lang w:eastAsia="zh-CN"/>
        </w:rPr>
        <w:t>.</w:t>
      </w:r>
      <w:r w:rsidRPr="00233E8F">
        <w:rPr>
          <w:color w:val="000000"/>
          <w:lang w:eastAsia="zh-CN"/>
        </w:rPr>
        <w:t>nval</w:t>
      </w:r>
      <w:r w:rsidRPr="00233E8F">
        <w:rPr>
          <w:color w:val="800080"/>
          <w:lang w:eastAsia="zh-CN"/>
        </w:rPr>
        <w:t>;</w:t>
      </w:r>
    </w:p>
    <w:p w14:paraId="6F0B20F5"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else</w:t>
      </w:r>
      <w:r w:rsidRPr="00233E8F">
        <w:rPr>
          <w:color w:val="000000"/>
          <w:lang w:eastAsia="zh-CN"/>
        </w:rPr>
        <w:t xml:space="preserve"> </w:t>
      </w:r>
      <w:r w:rsidRPr="00233E8F">
        <w:rPr>
          <w:color w:val="800080"/>
          <w:lang w:eastAsia="zh-CN"/>
        </w:rPr>
        <w:t>{</w:t>
      </w:r>
    </w:p>
    <w:p w14:paraId="18FC38DD"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E6"/>
          <w:lang w:eastAsia="zh-CN"/>
        </w:rPr>
        <w:t>"Le format du fichier est incorrect : prix attendu"</w:t>
      </w:r>
      <w:r w:rsidRPr="00233E8F">
        <w:rPr>
          <w:color w:val="808030"/>
          <w:lang w:eastAsia="zh-CN"/>
        </w:rPr>
        <w:t>)</w:t>
      </w:r>
      <w:r w:rsidRPr="00233E8F">
        <w:rPr>
          <w:color w:val="800080"/>
          <w:lang w:eastAsia="zh-CN"/>
        </w:rPr>
        <w:t>;</w:t>
      </w:r>
    </w:p>
    <w:p w14:paraId="1F1E3274"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exit</w:t>
      </w:r>
      <w:r w:rsidRPr="00233E8F">
        <w:rPr>
          <w:color w:val="808030"/>
          <w:lang w:eastAsia="zh-CN"/>
        </w:rPr>
        <w:t>(</w:t>
      </w:r>
      <w:r w:rsidRPr="00233E8F">
        <w:rPr>
          <w:color w:val="008C00"/>
          <w:lang w:eastAsia="zh-CN"/>
        </w:rPr>
        <w:t>1</w:t>
      </w:r>
      <w:r w:rsidRPr="00233E8F">
        <w:rPr>
          <w:color w:val="808030"/>
          <w:lang w:eastAsia="zh-CN"/>
        </w:rPr>
        <w:t>)</w:t>
      </w:r>
      <w:r w:rsidRPr="00233E8F">
        <w:rPr>
          <w:color w:val="800080"/>
          <w:lang w:eastAsia="zh-CN"/>
        </w:rPr>
        <w:t>;</w:t>
      </w:r>
    </w:p>
    <w:p w14:paraId="64826082"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800080"/>
          <w:lang w:eastAsia="zh-CN"/>
        </w:rPr>
        <w:t>}</w:t>
      </w:r>
    </w:p>
    <w:p w14:paraId="78BD494B" w14:textId="77777777" w:rsidR="00233E8F" w:rsidRPr="00233E8F" w:rsidRDefault="00233E8F" w:rsidP="001A3D9B">
      <w:pPr>
        <w:pStyle w:val="Code"/>
        <w:keepNext w:val="0"/>
        <w:keepLines w:val="0"/>
        <w:rPr>
          <w:color w:val="000000"/>
          <w:lang w:eastAsia="zh-CN"/>
        </w:rPr>
      </w:pPr>
    </w:p>
    <w:p w14:paraId="10B1BBEF"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lang w:eastAsia="zh-CN"/>
        </w:rPr>
        <w:t>// création de l'objet Plant</w:t>
      </w:r>
    </w:p>
    <w:p w14:paraId="0D8372B4"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Plant unPlant </w:t>
      </w:r>
      <w:r w:rsidRPr="00233E8F">
        <w:rPr>
          <w:color w:val="808030"/>
          <w:lang w:eastAsia="zh-CN"/>
        </w:rPr>
        <w:t>=</w:t>
      </w:r>
      <w:r w:rsidRPr="00233E8F">
        <w:rPr>
          <w:color w:val="000000"/>
          <w:lang w:eastAsia="zh-CN"/>
        </w:rPr>
        <w:t xml:space="preserve"> </w:t>
      </w:r>
      <w:r w:rsidRPr="00233E8F">
        <w:rPr>
          <w:b/>
          <w:bCs/>
          <w:color w:val="800000"/>
          <w:lang w:eastAsia="zh-CN"/>
        </w:rPr>
        <w:t>new</w:t>
      </w:r>
      <w:r w:rsidRPr="00233E8F">
        <w:rPr>
          <w:color w:val="000000"/>
          <w:lang w:eastAsia="zh-CN"/>
        </w:rPr>
        <w:t xml:space="preserve"> Plant</w:t>
      </w:r>
      <w:r w:rsidRPr="00233E8F">
        <w:rPr>
          <w:color w:val="808030"/>
          <w:lang w:eastAsia="zh-CN"/>
        </w:rPr>
        <w:t>(</w:t>
      </w:r>
      <w:r w:rsidRPr="00233E8F">
        <w:rPr>
          <w:color w:val="000000"/>
          <w:lang w:eastAsia="zh-CN"/>
        </w:rPr>
        <w:t>noPlant</w:t>
      </w:r>
      <w:r w:rsidRPr="00233E8F">
        <w:rPr>
          <w:color w:val="808030"/>
          <w:lang w:eastAsia="zh-CN"/>
        </w:rPr>
        <w:t>,</w:t>
      </w:r>
      <w:r w:rsidRPr="00233E8F">
        <w:rPr>
          <w:color w:val="000000"/>
          <w:lang w:eastAsia="zh-CN"/>
        </w:rPr>
        <w:t xml:space="preserve"> description</w:t>
      </w:r>
      <w:r w:rsidRPr="00233E8F">
        <w:rPr>
          <w:color w:val="808030"/>
          <w:lang w:eastAsia="zh-CN"/>
        </w:rPr>
        <w:t>,</w:t>
      </w:r>
      <w:r w:rsidRPr="00233E8F">
        <w:rPr>
          <w:color w:val="000000"/>
          <w:lang w:eastAsia="zh-CN"/>
        </w:rPr>
        <w:t xml:space="preserve"> prixUnitaire</w:t>
      </w:r>
      <w:r w:rsidRPr="00233E8F">
        <w:rPr>
          <w:color w:val="808030"/>
          <w:lang w:eastAsia="zh-CN"/>
        </w:rPr>
        <w:t>)</w:t>
      </w:r>
      <w:r w:rsidRPr="00233E8F">
        <w:rPr>
          <w:color w:val="800080"/>
          <w:lang w:eastAsia="zh-CN"/>
        </w:rPr>
        <w:t>;</w:t>
      </w:r>
    </w:p>
    <w:p w14:paraId="06D423AF"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00"/>
          <w:lang w:eastAsia="zh-CN"/>
        </w:rPr>
        <w:t xml:space="preserve">noPlant </w:t>
      </w:r>
      <w:r w:rsidRPr="00233E8F">
        <w:rPr>
          <w:color w:val="808030"/>
          <w:lang w:eastAsia="zh-CN"/>
        </w:rPr>
        <w:t>+</w:t>
      </w:r>
      <w:r w:rsidRPr="00233E8F">
        <w:rPr>
          <w:color w:val="000000"/>
          <w:lang w:eastAsia="zh-CN"/>
        </w:rPr>
        <w:t xml:space="preserve"> </w:t>
      </w:r>
      <w:r w:rsidRPr="00233E8F">
        <w:rPr>
          <w:color w:val="0000E6"/>
          <w:lang w:eastAsia="zh-CN"/>
        </w:rPr>
        <w:t>" "</w:t>
      </w:r>
      <w:r w:rsidRPr="00233E8F">
        <w:rPr>
          <w:color w:val="000000"/>
          <w:lang w:eastAsia="zh-CN"/>
        </w:rPr>
        <w:t xml:space="preserve"> </w:t>
      </w:r>
      <w:r w:rsidRPr="00233E8F">
        <w:rPr>
          <w:color w:val="808030"/>
          <w:lang w:eastAsia="zh-CN"/>
        </w:rPr>
        <w:t>+</w:t>
      </w:r>
      <w:r w:rsidRPr="00233E8F">
        <w:rPr>
          <w:color w:val="000000"/>
          <w:lang w:eastAsia="zh-CN"/>
        </w:rPr>
        <w:t xml:space="preserve"> description </w:t>
      </w:r>
      <w:r w:rsidRPr="00233E8F">
        <w:rPr>
          <w:color w:val="808030"/>
          <w:lang w:eastAsia="zh-CN"/>
        </w:rPr>
        <w:t>+</w:t>
      </w:r>
      <w:r w:rsidRPr="00233E8F">
        <w:rPr>
          <w:color w:val="000000"/>
          <w:lang w:eastAsia="zh-CN"/>
        </w:rPr>
        <w:t xml:space="preserve"> </w:t>
      </w:r>
      <w:r w:rsidRPr="00233E8F">
        <w:rPr>
          <w:color w:val="0000E6"/>
          <w:lang w:eastAsia="zh-CN"/>
        </w:rPr>
        <w:t>" "</w:t>
      </w:r>
      <w:r w:rsidRPr="00233E8F">
        <w:rPr>
          <w:color w:val="000000"/>
          <w:lang w:eastAsia="zh-CN"/>
        </w:rPr>
        <w:t xml:space="preserve"> </w:t>
      </w:r>
      <w:r w:rsidRPr="00233E8F">
        <w:rPr>
          <w:color w:val="808030"/>
          <w:lang w:eastAsia="zh-CN"/>
        </w:rPr>
        <w:t>+</w:t>
      </w:r>
      <w:r w:rsidRPr="00233E8F">
        <w:rPr>
          <w:color w:val="000000"/>
          <w:lang w:eastAsia="zh-CN"/>
        </w:rPr>
        <w:t xml:space="preserve"> prixUnitaire</w:t>
      </w:r>
      <w:r w:rsidRPr="00233E8F">
        <w:rPr>
          <w:color w:val="808030"/>
          <w:lang w:eastAsia="zh-CN"/>
        </w:rPr>
        <w:t>)</w:t>
      </w:r>
      <w:r w:rsidRPr="00233E8F">
        <w:rPr>
          <w:color w:val="800080"/>
          <w:lang w:eastAsia="zh-CN"/>
        </w:rPr>
        <w:t>;</w:t>
      </w:r>
    </w:p>
    <w:p w14:paraId="13699E35"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vecteurDePlants</w:t>
      </w:r>
      <w:r w:rsidRPr="00233E8F">
        <w:rPr>
          <w:color w:val="808030"/>
          <w:lang w:eastAsia="zh-CN"/>
        </w:rPr>
        <w:t>.</w:t>
      </w:r>
      <w:r w:rsidRPr="00233E8F">
        <w:rPr>
          <w:color w:val="000000"/>
          <w:lang w:eastAsia="zh-CN"/>
        </w:rPr>
        <w:t>addElement</w:t>
      </w:r>
      <w:r w:rsidRPr="00233E8F">
        <w:rPr>
          <w:color w:val="808030"/>
          <w:lang w:eastAsia="zh-CN"/>
        </w:rPr>
        <w:t>(</w:t>
      </w:r>
      <w:r w:rsidRPr="00233E8F">
        <w:rPr>
          <w:color w:val="000000"/>
          <w:lang w:eastAsia="zh-CN"/>
        </w:rPr>
        <w:t>unPlant</w:t>
      </w:r>
      <w:r w:rsidRPr="00233E8F">
        <w:rPr>
          <w:color w:val="808030"/>
          <w:lang w:eastAsia="zh-CN"/>
        </w:rPr>
        <w:t>)</w:t>
      </w:r>
      <w:r w:rsidRPr="00233E8F">
        <w:rPr>
          <w:color w:val="800080"/>
          <w:lang w:eastAsia="zh-CN"/>
        </w:rPr>
        <w:t>;</w:t>
      </w:r>
    </w:p>
    <w:p w14:paraId="55E7227B"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800080"/>
          <w:lang w:eastAsia="zh-CN"/>
        </w:rPr>
        <w:t>}</w:t>
      </w:r>
    </w:p>
    <w:p w14:paraId="1F22B09D" w14:textId="77777777" w:rsidR="00233E8F" w:rsidRPr="00233E8F" w:rsidRDefault="00233E8F" w:rsidP="00233E8F">
      <w:pPr>
        <w:pStyle w:val="Code"/>
        <w:rPr>
          <w:color w:val="000000"/>
          <w:lang w:eastAsia="zh-CN"/>
        </w:rPr>
      </w:pPr>
      <w:r w:rsidRPr="00233E8F">
        <w:rPr>
          <w:color w:val="000000"/>
          <w:lang w:eastAsia="zh-CN"/>
        </w:rPr>
        <w:t xml:space="preserve">      unFichier</w:t>
      </w:r>
      <w:r w:rsidRPr="00233E8F">
        <w:rPr>
          <w:color w:val="808030"/>
          <w:lang w:eastAsia="zh-CN"/>
        </w:rPr>
        <w:t>.</w:t>
      </w:r>
      <w:r w:rsidRPr="00233E8F">
        <w:rPr>
          <w:color w:val="000000"/>
          <w:lang w:eastAsia="zh-CN"/>
        </w:rPr>
        <w:t>close</w:t>
      </w:r>
      <w:r w:rsidRPr="00233E8F">
        <w:rPr>
          <w:color w:val="808030"/>
          <w:lang w:eastAsia="zh-CN"/>
        </w:rPr>
        <w:t>()</w:t>
      </w:r>
      <w:r w:rsidRPr="00233E8F">
        <w:rPr>
          <w:color w:val="800080"/>
          <w:lang w:eastAsia="zh-CN"/>
        </w:rPr>
        <w:t>;</w:t>
      </w:r>
    </w:p>
    <w:p w14:paraId="10DE280B"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catch</w:t>
      </w:r>
      <w:r w:rsidRPr="00233E8F">
        <w:rPr>
          <w:color w:val="000000"/>
          <w:lang w:eastAsia="zh-CN"/>
        </w:rPr>
        <w:t xml:space="preserve"> </w:t>
      </w:r>
      <w:r w:rsidRPr="00233E8F">
        <w:rPr>
          <w:color w:val="808030"/>
          <w:lang w:eastAsia="zh-CN"/>
        </w:rPr>
        <w:t>(</w:t>
      </w:r>
      <w:r w:rsidRPr="00233E8F">
        <w:rPr>
          <w:b/>
          <w:bCs/>
          <w:color w:val="BB7977"/>
          <w:lang w:eastAsia="zh-CN"/>
        </w:rPr>
        <w:t>IOException</w:t>
      </w:r>
      <w:r w:rsidRPr="00233E8F">
        <w:rPr>
          <w:color w:val="000000"/>
          <w:lang w:eastAsia="zh-CN"/>
        </w:rPr>
        <w:t xml:space="preserve"> e</w:t>
      </w:r>
      <w:r w:rsidRPr="00233E8F">
        <w:rPr>
          <w:color w:val="808030"/>
          <w:lang w:eastAsia="zh-CN"/>
        </w:rPr>
        <w:t>)</w:t>
      </w:r>
      <w:r w:rsidRPr="00233E8F">
        <w:rPr>
          <w:color w:val="000000"/>
          <w:lang w:eastAsia="zh-CN"/>
        </w:rPr>
        <w:t xml:space="preserve"> </w:t>
      </w:r>
      <w:r w:rsidRPr="00233E8F">
        <w:rPr>
          <w:color w:val="800080"/>
          <w:lang w:eastAsia="zh-CN"/>
        </w:rPr>
        <w:t>{</w:t>
      </w:r>
    </w:p>
    <w:p w14:paraId="35B2D988" w14:textId="77777777" w:rsidR="00233E8F" w:rsidRPr="009A50DE" w:rsidRDefault="00233E8F" w:rsidP="00233E8F">
      <w:pPr>
        <w:pStyle w:val="Code"/>
        <w:rPr>
          <w:color w:val="000000"/>
          <w:lang w:val="en-CA" w:eastAsia="zh-CN"/>
        </w:rPr>
      </w:pPr>
      <w:r w:rsidRPr="00233E8F">
        <w:rPr>
          <w:color w:val="000000"/>
          <w:lang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294FFE57" w14:textId="77777777" w:rsidR="00233E8F" w:rsidRPr="00D95704" w:rsidRDefault="00233E8F" w:rsidP="00233E8F">
      <w:pPr>
        <w:pStyle w:val="Code"/>
        <w:rPr>
          <w:color w:val="000000"/>
          <w:lang w:eastAsia="zh-CN"/>
        </w:rPr>
      </w:pPr>
      <w:r w:rsidRPr="009A50DE">
        <w:rPr>
          <w:color w:val="000000"/>
          <w:lang w:val="en-CA" w:eastAsia="zh-CN"/>
        </w:rPr>
        <w:t xml:space="preserve">    </w:t>
      </w:r>
      <w:r w:rsidRPr="00D95704">
        <w:rPr>
          <w:color w:val="800080"/>
          <w:lang w:eastAsia="zh-CN"/>
        </w:rPr>
        <w:t>}</w:t>
      </w:r>
    </w:p>
    <w:p w14:paraId="7CDD1177" w14:textId="77777777" w:rsidR="00233E8F" w:rsidRPr="00D95704" w:rsidRDefault="00233E8F" w:rsidP="00233E8F">
      <w:pPr>
        <w:pStyle w:val="Code"/>
        <w:rPr>
          <w:color w:val="000000"/>
          <w:lang w:eastAsia="zh-CN"/>
        </w:rPr>
      </w:pPr>
      <w:r w:rsidRPr="00D95704">
        <w:rPr>
          <w:color w:val="000000"/>
          <w:lang w:eastAsia="zh-CN"/>
        </w:rPr>
        <w:t xml:space="preserve">  </w:t>
      </w:r>
      <w:r w:rsidRPr="00D95704">
        <w:rPr>
          <w:color w:val="800080"/>
          <w:lang w:eastAsia="zh-CN"/>
        </w:rPr>
        <w:t>}</w:t>
      </w:r>
    </w:p>
    <w:p w14:paraId="47F3F578" w14:textId="6151CF01" w:rsidR="00233E8F" w:rsidRDefault="00233E8F" w:rsidP="00233E8F">
      <w:pPr>
        <w:pStyle w:val="Code"/>
        <w:rPr>
          <w:color w:val="800080"/>
          <w:lang w:eastAsia="zh-CN"/>
        </w:rPr>
      </w:pPr>
      <w:r w:rsidRPr="00D95704">
        <w:rPr>
          <w:color w:val="800080"/>
          <w:lang w:eastAsia="zh-CN"/>
        </w:rPr>
        <w:t>}</w:t>
      </w:r>
    </w:p>
    <w:p w14:paraId="1A7F5572" w14:textId="77777777" w:rsidR="00117845" w:rsidRPr="00D95704" w:rsidRDefault="00117845" w:rsidP="00233E8F">
      <w:pPr>
        <w:pStyle w:val="Code"/>
        <w:rPr>
          <w:color w:val="000000"/>
          <w:lang w:eastAsia="zh-CN"/>
        </w:rPr>
      </w:pPr>
    </w:p>
    <w:p w14:paraId="06FD36CC" w14:textId="77777777" w:rsidR="00233E8F" w:rsidRDefault="00233E8F" w:rsidP="00233E8F">
      <w:pPr>
        <w:pStyle w:val="Corpsdetexte"/>
      </w:pPr>
    </w:p>
    <w:p w14:paraId="5206B26B" w14:textId="31A64700" w:rsidR="00795C5E" w:rsidRPr="00233E8F" w:rsidRDefault="00000000" w:rsidP="00233E8F">
      <w:pPr>
        <w:pStyle w:val="Corpsdetexte"/>
      </w:pPr>
      <w:hyperlink r:id="rId545" w:history="1">
        <w:r w:rsidR="00233E8F">
          <w:rPr>
            <w:rStyle w:val="Hyperlien"/>
            <w:rFonts w:ascii="Segoe UI" w:hAnsi="Segoe UI" w:cs="Segoe UI"/>
            <w:b/>
            <w:bCs/>
            <w:color w:val="0366D6"/>
          </w:rPr>
          <w:t>JavaPasAPas</w:t>
        </w:r>
      </w:hyperlink>
      <w:r w:rsidR="00233E8F">
        <w:rPr>
          <w:rStyle w:val="separator"/>
          <w:rFonts w:ascii="Segoe UI" w:hAnsi="Segoe UI" w:cs="Segoe UI"/>
          <w:color w:val="586069"/>
        </w:rPr>
        <w:t>/</w:t>
      </w:r>
      <w:r w:rsidR="00233E8F">
        <w:rPr>
          <w:rStyle w:val="lev"/>
          <w:rFonts w:ascii="Segoe UI" w:hAnsi="Segoe UI" w:cs="Segoe UI"/>
          <w:color w:val="24292E"/>
        </w:rPr>
        <w:t>chapitre_9/Plant.java</w:t>
      </w:r>
    </w:p>
    <w:p w14:paraId="08B0D23B" w14:textId="77777777" w:rsidR="00233E8F" w:rsidRPr="00233E8F" w:rsidRDefault="00233E8F" w:rsidP="00233E8F">
      <w:pPr>
        <w:pStyle w:val="Code"/>
        <w:rPr>
          <w:color w:val="000000"/>
          <w:lang w:eastAsia="zh-CN"/>
        </w:rPr>
      </w:pPr>
      <w:r w:rsidRPr="00233E8F">
        <w:rPr>
          <w:b/>
          <w:bCs/>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io</w:t>
      </w:r>
      <w:r w:rsidRPr="00233E8F">
        <w:rPr>
          <w:color w:val="808030"/>
          <w:lang w:eastAsia="zh-CN"/>
        </w:rPr>
        <w:t>.</w:t>
      </w:r>
      <w:r w:rsidRPr="00233E8F">
        <w:rPr>
          <w:b/>
          <w:bCs/>
          <w:lang w:eastAsia="zh-CN"/>
        </w:rPr>
        <w:t>*</w:t>
      </w:r>
      <w:r w:rsidRPr="00233E8F">
        <w:rPr>
          <w:color w:val="800080"/>
          <w:lang w:eastAsia="zh-CN"/>
        </w:rPr>
        <w:t>;</w:t>
      </w:r>
    </w:p>
    <w:p w14:paraId="027DD80F" w14:textId="77777777" w:rsidR="00233E8F" w:rsidRPr="00233E8F" w:rsidRDefault="00233E8F" w:rsidP="00233E8F">
      <w:pPr>
        <w:pStyle w:val="Code"/>
        <w:keepNext w:val="0"/>
        <w:keepLines w:val="0"/>
        <w:rPr>
          <w:color w:val="000000"/>
          <w:lang w:eastAsia="zh-CN"/>
        </w:rPr>
      </w:pPr>
    </w:p>
    <w:p w14:paraId="30D67AE3" w14:textId="77777777" w:rsidR="00233E8F" w:rsidRPr="00D95704" w:rsidRDefault="00233E8F" w:rsidP="00233E8F">
      <w:pPr>
        <w:pStyle w:val="Code"/>
        <w:rPr>
          <w:color w:val="000000"/>
          <w:lang w:val="en-CA" w:eastAsia="zh-CN"/>
        </w:rPr>
      </w:pPr>
      <w:r w:rsidRPr="00D95704">
        <w:rPr>
          <w:b/>
          <w:bCs/>
          <w:lang w:val="en-CA" w:eastAsia="zh-CN"/>
        </w:rPr>
        <w:t>public</w:t>
      </w:r>
      <w:r w:rsidRPr="00D95704">
        <w:rPr>
          <w:color w:val="000000"/>
          <w:lang w:val="en-CA" w:eastAsia="zh-CN"/>
        </w:rPr>
        <w:t xml:space="preserve"> </w:t>
      </w:r>
      <w:r w:rsidRPr="00D95704">
        <w:rPr>
          <w:b/>
          <w:bCs/>
          <w:lang w:val="en-CA" w:eastAsia="zh-CN"/>
        </w:rPr>
        <w:t>class</w:t>
      </w:r>
      <w:r w:rsidRPr="00D95704">
        <w:rPr>
          <w:color w:val="000000"/>
          <w:lang w:val="en-CA" w:eastAsia="zh-CN"/>
        </w:rPr>
        <w:t xml:space="preserve"> Plant </w:t>
      </w:r>
      <w:r w:rsidRPr="00D95704">
        <w:rPr>
          <w:b/>
          <w:bCs/>
          <w:lang w:val="en-CA" w:eastAsia="zh-CN"/>
        </w:rPr>
        <w:t>implements</w:t>
      </w:r>
      <w:r w:rsidRPr="00D95704">
        <w:rPr>
          <w:color w:val="000000"/>
          <w:lang w:val="en-CA" w:eastAsia="zh-CN"/>
        </w:rPr>
        <w:t xml:space="preserve"> Serializable </w:t>
      </w:r>
      <w:r w:rsidRPr="00D95704">
        <w:rPr>
          <w:color w:val="800080"/>
          <w:lang w:val="en-CA" w:eastAsia="zh-CN"/>
        </w:rPr>
        <w:t>{</w:t>
      </w:r>
    </w:p>
    <w:p w14:paraId="2F351C3A" w14:textId="77777777" w:rsidR="00233E8F" w:rsidRPr="00233E8F" w:rsidRDefault="00233E8F" w:rsidP="00233E8F">
      <w:pPr>
        <w:pStyle w:val="Code"/>
        <w:rPr>
          <w:color w:val="000000"/>
          <w:lang w:val="fr-FR" w:eastAsia="zh-CN"/>
        </w:rPr>
      </w:pPr>
      <w:r w:rsidRPr="00D95704">
        <w:rPr>
          <w:color w:val="000000"/>
          <w:lang w:val="en-CA" w:eastAsia="zh-CN"/>
        </w:rPr>
        <w:t xml:space="preserve">  </w:t>
      </w:r>
      <w:r w:rsidRPr="00233E8F">
        <w:rPr>
          <w:b/>
          <w:bCs/>
          <w:lang w:val="fr-FR" w:eastAsia="zh-CN"/>
        </w:rPr>
        <w:t>private</w:t>
      </w:r>
      <w:r w:rsidRPr="00233E8F">
        <w:rPr>
          <w:color w:val="000000"/>
          <w:lang w:val="fr-FR" w:eastAsia="zh-CN"/>
        </w:rPr>
        <w:t xml:space="preserve"> </w:t>
      </w:r>
      <w:r w:rsidRPr="00233E8F">
        <w:rPr>
          <w:color w:val="BB7977"/>
          <w:lang w:val="fr-FR" w:eastAsia="zh-CN"/>
        </w:rPr>
        <w:t>int</w:t>
      </w:r>
      <w:r w:rsidRPr="00233E8F">
        <w:rPr>
          <w:color w:val="000000"/>
          <w:lang w:val="fr-FR" w:eastAsia="zh-CN"/>
        </w:rPr>
        <w:t xml:space="preserve"> noPlant</w:t>
      </w:r>
      <w:r w:rsidRPr="00233E8F">
        <w:rPr>
          <w:color w:val="800080"/>
          <w:lang w:val="fr-FR" w:eastAsia="zh-CN"/>
        </w:rPr>
        <w:t>;</w:t>
      </w:r>
      <w:r w:rsidRPr="00233E8F">
        <w:rPr>
          <w:color w:val="000000"/>
          <w:lang w:val="fr-FR" w:eastAsia="zh-CN"/>
        </w:rPr>
        <w:t xml:space="preserve"> </w:t>
      </w:r>
      <w:r w:rsidRPr="00233E8F">
        <w:rPr>
          <w:color w:val="696969"/>
          <w:lang w:val="fr-FR" w:eastAsia="zh-CN"/>
        </w:rPr>
        <w:t>// numéro de catalogue du plant</w:t>
      </w:r>
    </w:p>
    <w:p w14:paraId="2388ABAC"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private</w:t>
      </w:r>
      <w:r w:rsidRPr="00233E8F">
        <w:rPr>
          <w:color w:val="000000"/>
          <w:lang w:val="fr-FR" w:eastAsia="zh-CN"/>
        </w:rPr>
        <w:t xml:space="preserve"> </w:t>
      </w:r>
      <w:r w:rsidRPr="00233E8F">
        <w:rPr>
          <w:b/>
          <w:bCs/>
          <w:color w:val="BB7977"/>
          <w:lang w:val="fr-FR" w:eastAsia="zh-CN"/>
        </w:rPr>
        <w:t>String</w:t>
      </w:r>
      <w:r w:rsidRPr="00233E8F">
        <w:rPr>
          <w:color w:val="000000"/>
          <w:lang w:val="fr-FR" w:eastAsia="zh-CN"/>
        </w:rPr>
        <w:t xml:space="preserve"> description</w:t>
      </w:r>
      <w:r w:rsidRPr="00233E8F">
        <w:rPr>
          <w:color w:val="800080"/>
          <w:lang w:val="fr-FR" w:eastAsia="zh-CN"/>
        </w:rPr>
        <w:t>;</w:t>
      </w:r>
      <w:r w:rsidRPr="00233E8F">
        <w:rPr>
          <w:color w:val="000000"/>
          <w:lang w:val="fr-FR" w:eastAsia="zh-CN"/>
        </w:rPr>
        <w:t xml:space="preserve"> </w:t>
      </w:r>
      <w:r w:rsidRPr="00233E8F">
        <w:rPr>
          <w:color w:val="696969"/>
          <w:lang w:val="fr-FR" w:eastAsia="zh-CN"/>
        </w:rPr>
        <w:t>// description du plant</w:t>
      </w:r>
    </w:p>
    <w:p w14:paraId="4D2EADB7"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private</w:t>
      </w:r>
      <w:r w:rsidRPr="00233E8F">
        <w:rPr>
          <w:color w:val="000000"/>
          <w:lang w:val="fr-FR" w:eastAsia="zh-CN"/>
        </w:rPr>
        <w:t xml:space="preserve"> </w:t>
      </w:r>
      <w:r w:rsidRPr="00233E8F">
        <w:rPr>
          <w:color w:val="BB7977"/>
          <w:lang w:val="fr-FR" w:eastAsia="zh-CN"/>
        </w:rPr>
        <w:t>double</w:t>
      </w:r>
      <w:r w:rsidRPr="00233E8F">
        <w:rPr>
          <w:color w:val="000000"/>
          <w:lang w:val="fr-FR" w:eastAsia="zh-CN"/>
        </w:rPr>
        <w:t xml:space="preserve"> prixUnitaire</w:t>
      </w:r>
      <w:r w:rsidRPr="00233E8F">
        <w:rPr>
          <w:color w:val="800080"/>
          <w:lang w:val="fr-FR" w:eastAsia="zh-CN"/>
        </w:rPr>
        <w:t>;</w:t>
      </w:r>
      <w:r w:rsidRPr="00233E8F">
        <w:rPr>
          <w:color w:val="000000"/>
          <w:lang w:val="fr-FR" w:eastAsia="zh-CN"/>
        </w:rPr>
        <w:t xml:space="preserve"> </w:t>
      </w:r>
      <w:r w:rsidRPr="00233E8F">
        <w:rPr>
          <w:color w:val="696969"/>
          <w:lang w:val="fr-FR" w:eastAsia="zh-CN"/>
        </w:rPr>
        <w:t>// prix unitaire du plant</w:t>
      </w:r>
    </w:p>
    <w:p w14:paraId="12CB2338" w14:textId="77777777" w:rsidR="00233E8F" w:rsidRPr="00233E8F" w:rsidRDefault="00233E8F" w:rsidP="001A3D9B">
      <w:pPr>
        <w:pStyle w:val="Code"/>
        <w:keepNext w:val="0"/>
        <w:keepLines w:val="0"/>
        <w:rPr>
          <w:color w:val="000000"/>
          <w:lang w:val="fr-FR" w:eastAsia="zh-CN"/>
        </w:rPr>
      </w:pPr>
    </w:p>
    <w:p w14:paraId="1612D7BD"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Plant</w:t>
      </w:r>
      <w:r w:rsidRPr="00233E8F">
        <w:rPr>
          <w:color w:val="808030"/>
          <w:lang w:val="fr-FR" w:eastAsia="zh-CN"/>
        </w:rPr>
        <w:t>(</w:t>
      </w:r>
      <w:r w:rsidRPr="00233E8F">
        <w:rPr>
          <w:color w:val="BB7977"/>
          <w:lang w:val="fr-FR" w:eastAsia="zh-CN"/>
        </w:rPr>
        <w:t>int</w:t>
      </w:r>
      <w:r w:rsidRPr="00233E8F">
        <w:rPr>
          <w:color w:val="000000"/>
          <w:lang w:val="fr-FR" w:eastAsia="zh-CN"/>
        </w:rPr>
        <w:t xml:space="preserve"> noPlant</w:t>
      </w:r>
      <w:r w:rsidRPr="00233E8F">
        <w:rPr>
          <w:color w:val="808030"/>
          <w:lang w:val="fr-FR" w:eastAsia="zh-CN"/>
        </w:rPr>
        <w:t>,</w:t>
      </w:r>
      <w:r w:rsidRPr="00233E8F">
        <w:rPr>
          <w:color w:val="000000"/>
          <w:lang w:val="fr-FR" w:eastAsia="zh-CN"/>
        </w:rPr>
        <w:t xml:space="preserve"> </w:t>
      </w:r>
      <w:r w:rsidRPr="00233E8F">
        <w:rPr>
          <w:b/>
          <w:bCs/>
          <w:color w:val="BB7977"/>
          <w:lang w:val="fr-FR" w:eastAsia="zh-CN"/>
        </w:rPr>
        <w:t>String</w:t>
      </w:r>
      <w:r w:rsidRPr="00233E8F">
        <w:rPr>
          <w:color w:val="000000"/>
          <w:lang w:val="fr-FR" w:eastAsia="zh-CN"/>
        </w:rPr>
        <w:t xml:space="preserve"> description</w:t>
      </w:r>
      <w:r w:rsidRPr="00233E8F">
        <w:rPr>
          <w:color w:val="808030"/>
          <w:lang w:val="fr-FR" w:eastAsia="zh-CN"/>
        </w:rPr>
        <w:t>,</w:t>
      </w:r>
      <w:r w:rsidRPr="00233E8F">
        <w:rPr>
          <w:color w:val="000000"/>
          <w:lang w:val="fr-FR" w:eastAsia="zh-CN"/>
        </w:rPr>
        <w:t xml:space="preserve"> </w:t>
      </w:r>
      <w:r w:rsidRPr="00233E8F">
        <w:rPr>
          <w:color w:val="BB7977"/>
          <w:lang w:val="fr-FR" w:eastAsia="zh-CN"/>
        </w:rPr>
        <w:t>double</w:t>
      </w:r>
      <w:r w:rsidRPr="00233E8F">
        <w:rPr>
          <w:color w:val="000000"/>
          <w:lang w:val="fr-FR" w:eastAsia="zh-CN"/>
        </w:rPr>
        <w:t xml:space="preserve"> prixUnitaire</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6BEB3092"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noPlant </w:t>
      </w:r>
      <w:r w:rsidRPr="00233E8F">
        <w:rPr>
          <w:color w:val="808030"/>
          <w:lang w:val="fr-FR" w:eastAsia="zh-CN"/>
        </w:rPr>
        <w:t>=</w:t>
      </w:r>
      <w:r w:rsidRPr="00233E8F">
        <w:rPr>
          <w:color w:val="000000"/>
          <w:lang w:val="fr-FR" w:eastAsia="zh-CN"/>
        </w:rPr>
        <w:t xml:space="preserve"> noPlant</w:t>
      </w:r>
      <w:r w:rsidRPr="00233E8F">
        <w:rPr>
          <w:color w:val="800080"/>
          <w:lang w:val="fr-FR" w:eastAsia="zh-CN"/>
        </w:rPr>
        <w:t>;</w:t>
      </w:r>
    </w:p>
    <w:p w14:paraId="38B332BF"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description </w:t>
      </w:r>
      <w:r w:rsidRPr="00233E8F">
        <w:rPr>
          <w:color w:val="808030"/>
          <w:lang w:val="fr-FR" w:eastAsia="zh-CN"/>
        </w:rPr>
        <w:t>=</w:t>
      </w:r>
      <w:r w:rsidRPr="00233E8F">
        <w:rPr>
          <w:color w:val="000000"/>
          <w:lang w:val="fr-FR" w:eastAsia="zh-CN"/>
        </w:rPr>
        <w:t xml:space="preserve"> description</w:t>
      </w:r>
      <w:r w:rsidRPr="00233E8F">
        <w:rPr>
          <w:color w:val="800080"/>
          <w:lang w:val="fr-FR" w:eastAsia="zh-CN"/>
        </w:rPr>
        <w:t>;</w:t>
      </w:r>
    </w:p>
    <w:p w14:paraId="4DAE9DD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prixUnitaire </w:t>
      </w:r>
      <w:r w:rsidRPr="00233E8F">
        <w:rPr>
          <w:color w:val="808030"/>
          <w:lang w:val="fr-FR" w:eastAsia="zh-CN"/>
        </w:rPr>
        <w:t>=</w:t>
      </w:r>
      <w:r w:rsidRPr="00233E8F">
        <w:rPr>
          <w:color w:val="000000"/>
          <w:lang w:val="fr-FR" w:eastAsia="zh-CN"/>
        </w:rPr>
        <w:t xml:space="preserve"> prixUnitaire</w:t>
      </w:r>
      <w:r w:rsidRPr="00233E8F">
        <w:rPr>
          <w:color w:val="800080"/>
          <w:lang w:val="fr-FR" w:eastAsia="zh-CN"/>
        </w:rPr>
        <w:t>;</w:t>
      </w:r>
    </w:p>
    <w:p w14:paraId="3EE9C30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800080"/>
          <w:lang w:val="fr-FR" w:eastAsia="zh-CN"/>
        </w:rPr>
        <w:t>}</w:t>
      </w:r>
    </w:p>
    <w:p w14:paraId="28ECBF49" w14:textId="77777777" w:rsidR="00233E8F" w:rsidRPr="00233E8F" w:rsidRDefault="00233E8F" w:rsidP="001A3D9B">
      <w:pPr>
        <w:pStyle w:val="Code"/>
        <w:keepNext w:val="0"/>
        <w:keepLines w:val="0"/>
        <w:rPr>
          <w:color w:val="000000"/>
          <w:lang w:val="fr-FR" w:eastAsia="zh-CN"/>
        </w:rPr>
      </w:pPr>
    </w:p>
    <w:p w14:paraId="1D732D23"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setNoPlant</w:t>
      </w:r>
      <w:r w:rsidRPr="00233E8F">
        <w:rPr>
          <w:color w:val="808030"/>
          <w:lang w:val="fr-FR" w:eastAsia="zh-CN"/>
        </w:rPr>
        <w:t>(</w:t>
      </w:r>
      <w:r w:rsidRPr="00233E8F">
        <w:rPr>
          <w:color w:val="BB7977"/>
          <w:lang w:val="fr-FR" w:eastAsia="zh-CN"/>
        </w:rPr>
        <w:t>int</w:t>
      </w:r>
      <w:r w:rsidRPr="00233E8F">
        <w:rPr>
          <w:color w:val="000000"/>
          <w:lang w:val="fr-FR" w:eastAsia="zh-CN"/>
        </w:rPr>
        <w:t xml:space="preserve"> noPlant</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6697547B" w14:textId="77777777" w:rsidR="00233E8F" w:rsidRPr="009A50DE" w:rsidRDefault="00233E8F" w:rsidP="001A3D9B">
      <w:pPr>
        <w:pStyle w:val="Code"/>
        <w:keepNext w:val="0"/>
        <w:keepLines w:val="0"/>
        <w:rPr>
          <w:color w:val="000000"/>
          <w:lang w:val="en-CA" w:eastAsia="zh-CN"/>
        </w:rPr>
      </w:pPr>
      <w:r w:rsidRPr="00233E8F">
        <w:rPr>
          <w:color w:val="000000"/>
          <w:lang w:val="fr-FR" w:eastAsia="zh-CN"/>
        </w:rPr>
        <w:t xml:space="preserve">    </w:t>
      </w:r>
      <w:r w:rsidRPr="009A50DE">
        <w:rPr>
          <w:b/>
          <w:bCs/>
          <w:lang w:val="en-CA" w:eastAsia="zh-CN"/>
        </w:rPr>
        <w:t>this</w:t>
      </w:r>
      <w:r w:rsidRPr="009A50DE">
        <w:rPr>
          <w:color w:val="808030"/>
          <w:lang w:val="en-CA" w:eastAsia="zh-CN"/>
        </w:rPr>
        <w:t>.</w:t>
      </w:r>
      <w:r w:rsidRPr="009A50DE">
        <w:rPr>
          <w:color w:val="000000"/>
          <w:lang w:val="en-CA" w:eastAsia="zh-CN"/>
        </w:rPr>
        <w:t xml:space="preserve">noPlant </w:t>
      </w:r>
      <w:r w:rsidRPr="009A50DE">
        <w:rPr>
          <w:color w:val="808030"/>
          <w:lang w:val="en-CA" w:eastAsia="zh-CN"/>
        </w:rPr>
        <w:t>=</w:t>
      </w:r>
      <w:r w:rsidRPr="009A50DE">
        <w:rPr>
          <w:color w:val="000000"/>
          <w:lang w:val="en-CA" w:eastAsia="zh-CN"/>
        </w:rPr>
        <w:t xml:space="preserve"> noPlant</w:t>
      </w:r>
      <w:r w:rsidRPr="009A50DE">
        <w:rPr>
          <w:color w:val="800080"/>
          <w:lang w:val="en-CA" w:eastAsia="zh-CN"/>
        </w:rPr>
        <w:t>;</w:t>
      </w:r>
    </w:p>
    <w:p w14:paraId="5690D86F"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0DCC0DCB" w14:textId="77777777" w:rsidR="00233E8F" w:rsidRPr="009A50DE" w:rsidRDefault="00233E8F" w:rsidP="001A3D9B">
      <w:pPr>
        <w:pStyle w:val="Code"/>
        <w:keepNext w:val="0"/>
        <w:keepLines w:val="0"/>
        <w:rPr>
          <w:color w:val="000000"/>
          <w:lang w:val="en-CA" w:eastAsia="zh-CN"/>
        </w:rPr>
      </w:pPr>
    </w:p>
    <w:p w14:paraId="6839D4B3"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lang w:val="en-CA" w:eastAsia="zh-CN"/>
        </w:rPr>
        <w:t>public</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getNoPlant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DA1BA76" w14:textId="77777777" w:rsidR="00233E8F" w:rsidRPr="00D95704" w:rsidRDefault="00233E8F" w:rsidP="001A3D9B">
      <w:pPr>
        <w:pStyle w:val="Code"/>
        <w:keepNext w:val="0"/>
        <w:keepLines w:val="0"/>
        <w:rPr>
          <w:color w:val="000000"/>
          <w:lang w:val="en-CA" w:eastAsia="zh-CN"/>
        </w:rPr>
      </w:pPr>
      <w:r w:rsidRPr="009A50DE">
        <w:rPr>
          <w:color w:val="000000"/>
          <w:lang w:val="en-CA" w:eastAsia="zh-CN"/>
        </w:rPr>
        <w:t xml:space="preserve">    </w:t>
      </w:r>
      <w:r w:rsidRPr="00D95704">
        <w:rPr>
          <w:b/>
          <w:bCs/>
          <w:lang w:val="en-CA" w:eastAsia="zh-CN"/>
        </w:rPr>
        <w:t>return</w:t>
      </w:r>
      <w:r w:rsidRPr="00D95704">
        <w:rPr>
          <w:color w:val="000000"/>
          <w:lang w:val="en-CA" w:eastAsia="zh-CN"/>
        </w:rPr>
        <w:t xml:space="preserve"> noPlant</w:t>
      </w:r>
      <w:r w:rsidRPr="00D95704">
        <w:rPr>
          <w:color w:val="800080"/>
          <w:lang w:val="en-CA" w:eastAsia="zh-CN"/>
        </w:rPr>
        <w:t>;</w:t>
      </w:r>
    </w:p>
    <w:p w14:paraId="107AF5C5" w14:textId="77777777" w:rsidR="00233E8F" w:rsidRPr="00D95704" w:rsidRDefault="00233E8F" w:rsidP="001A3D9B">
      <w:pPr>
        <w:pStyle w:val="Code"/>
        <w:keepNext w:val="0"/>
        <w:keepLines w:val="0"/>
        <w:rPr>
          <w:color w:val="000000"/>
          <w:lang w:val="en-CA" w:eastAsia="zh-CN"/>
        </w:rPr>
      </w:pPr>
      <w:r w:rsidRPr="00D95704">
        <w:rPr>
          <w:color w:val="000000"/>
          <w:lang w:val="en-CA" w:eastAsia="zh-CN"/>
        </w:rPr>
        <w:t xml:space="preserve">  </w:t>
      </w:r>
      <w:r w:rsidRPr="00D95704">
        <w:rPr>
          <w:color w:val="800080"/>
          <w:lang w:val="en-CA" w:eastAsia="zh-CN"/>
        </w:rPr>
        <w:t>}</w:t>
      </w:r>
    </w:p>
    <w:p w14:paraId="5833432F" w14:textId="77777777" w:rsidR="00233E8F" w:rsidRPr="00D95704" w:rsidRDefault="00233E8F" w:rsidP="001A3D9B">
      <w:pPr>
        <w:pStyle w:val="Code"/>
        <w:keepNext w:val="0"/>
        <w:keepLines w:val="0"/>
        <w:rPr>
          <w:color w:val="000000"/>
          <w:lang w:val="en-CA" w:eastAsia="zh-CN"/>
        </w:rPr>
      </w:pPr>
    </w:p>
    <w:p w14:paraId="41A539E4" w14:textId="77777777" w:rsidR="00233E8F" w:rsidRPr="00D95704" w:rsidRDefault="00233E8F"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color w:val="BB7977"/>
          <w:lang w:val="en-CA" w:eastAsia="zh-CN"/>
        </w:rPr>
        <w:t>void</w:t>
      </w:r>
      <w:r w:rsidRPr="00D95704">
        <w:rPr>
          <w:color w:val="000000"/>
          <w:lang w:val="en-CA" w:eastAsia="zh-CN"/>
        </w:rPr>
        <w:t xml:space="preserve"> setDescription</w:t>
      </w:r>
      <w:r w:rsidRPr="00D95704">
        <w:rPr>
          <w:color w:val="808030"/>
          <w:lang w:val="en-CA" w:eastAsia="zh-CN"/>
        </w:rPr>
        <w:t>(</w:t>
      </w:r>
      <w:r w:rsidRPr="00D95704">
        <w:rPr>
          <w:b/>
          <w:bCs/>
          <w:color w:val="BB7977"/>
          <w:lang w:val="en-CA" w:eastAsia="zh-CN"/>
        </w:rPr>
        <w:t>String</w:t>
      </w:r>
      <w:r w:rsidRPr="00D95704">
        <w:rPr>
          <w:color w:val="000000"/>
          <w:lang w:val="en-CA" w:eastAsia="zh-CN"/>
        </w:rPr>
        <w:t xml:space="preserve"> 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7AAAB52B" w14:textId="77777777" w:rsidR="00233E8F" w:rsidRPr="00D95704" w:rsidRDefault="00233E8F"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this</w:t>
      </w:r>
      <w:r w:rsidRPr="00D95704">
        <w:rPr>
          <w:color w:val="808030"/>
          <w:lang w:val="en-CA" w:eastAsia="zh-CN"/>
        </w:rPr>
        <w:t>.</w:t>
      </w:r>
      <w:r w:rsidRPr="00D95704">
        <w:rPr>
          <w:color w:val="000000"/>
          <w:lang w:val="en-CA" w:eastAsia="zh-CN"/>
        </w:rPr>
        <w:t xml:space="preserve">description </w:t>
      </w:r>
      <w:r w:rsidRPr="00D95704">
        <w:rPr>
          <w:color w:val="808030"/>
          <w:lang w:val="en-CA" w:eastAsia="zh-CN"/>
        </w:rPr>
        <w:t>=</w:t>
      </w:r>
      <w:r w:rsidRPr="00D95704">
        <w:rPr>
          <w:color w:val="000000"/>
          <w:lang w:val="en-CA" w:eastAsia="zh-CN"/>
        </w:rPr>
        <w:t xml:space="preserve"> description</w:t>
      </w:r>
      <w:r w:rsidRPr="00D95704">
        <w:rPr>
          <w:color w:val="800080"/>
          <w:lang w:val="en-CA" w:eastAsia="zh-CN"/>
        </w:rPr>
        <w:t>;</w:t>
      </w:r>
    </w:p>
    <w:p w14:paraId="01F52E8E" w14:textId="77777777" w:rsidR="00233E8F" w:rsidRPr="00D95704" w:rsidRDefault="00233E8F" w:rsidP="001A3D9B">
      <w:pPr>
        <w:pStyle w:val="Code"/>
        <w:keepNext w:val="0"/>
        <w:keepLines w:val="0"/>
        <w:rPr>
          <w:color w:val="000000"/>
          <w:lang w:val="en-CA" w:eastAsia="zh-CN"/>
        </w:rPr>
      </w:pPr>
      <w:r w:rsidRPr="00D95704">
        <w:rPr>
          <w:color w:val="000000"/>
          <w:lang w:val="en-CA" w:eastAsia="zh-CN"/>
        </w:rPr>
        <w:t xml:space="preserve">  </w:t>
      </w:r>
      <w:r w:rsidRPr="00D95704">
        <w:rPr>
          <w:color w:val="800080"/>
          <w:lang w:val="en-CA" w:eastAsia="zh-CN"/>
        </w:rPr>
        <w:t>}</w:t>
      </w:r>
    </w:p>
    <w:p w14:paraId="3607C1D9" w14:textId="77777777" w:rsidR="00233E8F" w:rsidRPr="00D95704" w:rsidRDefault="00233E8F" w:rsidP="001A3D9B">
      <w:pPr>
        <w:pStyle w:val="Code"/>
        <w:keepNext w:val="0"/>
        <w:keepLines w:val="0"/>
        <w:rPr>
          <w:color w:val="000000"/>
          <w:lang w:val="en-CA" w:eastAsia="zh-CN"/>
        </w:rPr>
      </w:pPr>
    </w:p>
    <w:p w14:paraId="62A46784" w14:textId="77777777" w:rsidR="00233E8F" w:rsidRPr="00D95704" w:rsidRDefault="00233E8F"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b/>
          <w:bCs/>
          <w:color w:val="BB7977"/>
          <w:lang w:val="en-CA" w:eastAsia="zh-CN"/>
        </w:rPr>
        <w:t>String</w:t>
      </w:r>
      <w:r w:rsidRPr="00D95704">
        <w:rPr>
          <w:color w:val="000000"/>
          <w:lang w:val="en-CA" w:eastAsia="zh-CN"/>
        </w:rPr>
        <w:t xml:space="preserve"> getDescription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582420F2" w14:textId="77777777" w:rsidR="00233E8F" w:rsidRPr="009A50DE" w:rsidRDefault="00233E8F" w:rsidP="001A3D9B">
      <w:pPr>
        <w:pStyle w:val="Code"/>
        <w:keepNext w:val="0"/>
        <w:keepLines w:val="0"/>
        <w:rPr>
          <w:color w:val="000000"/>
          <w:lang w:eastAsia="zh-CN"/>
        </w:rPr>
      </w:pPr>
      <w:r w:rsidRPr="00D95704">
        <w:rPr>
          <w:color w:val="000000"/>
          <w:lang w:val="en-CA" w:eastAsia="zh-CN"/>
        </w:rPr>
        <w:t xml:space="preserve">    </w:t>
      </w:r>
      <w:r w:rsidRPr="009A50DE">
        <w:rPr>
          <w:b/>
          <w:bCs/>
          <w:lang w:eastAsia="zh-CN"/>
        </w:rPr>
        <w:t>return</w:t>
      </w:r>
      <w:r w:rsidRPr="009A50DE">
        <w:rPr>
          <w:color w:val="000000"/>
          <w:lang w:eastAsia="zh-CN"/>
        </w:rPr>
        <w:t xml:space="preserve"> description</w:t>
      </w:r>
      <w:r w:rsidRPr="009A50DE">
        <w:rPr>
          <w:color w:val="800080"/>
          <w:lang w:eastAsia="zh-CN"/>
        </w:rPr>
        <w:t>;</w:t>
      </w:r>
    </w:p>
    <w:p w14:paraId="7D10D6A0" w14:textId="77777777" w:rsidR="00233E8F" w:rsidRPr="00233E8F" w:rsidRDefault="00233E8F" w:rsidP="001A3D9B">
      <w:pPr>
        <w:pStyle w:val="Code"/>
        <w:keepNext w:val="0"/>
        <w:keepLines w:val="0"/>
        <w:rPr>
          <w:color w:val="000000"/>
          <w:lang w:val="fr-FR" w:eastAsia="zh-CN"/>
        </w:rPr>
      </w:pPr>
      <w:r w:rsidRPr="009A50DE">
        <w:rPr>
          <w:color w:val="000000"/>
          <w:lang w:eastAsia="zh-CN"/>
        </w:rPr>
        <w:t xml:space="preserve">  </w:t>
      </w:r>
      <w:r w:rsidRPr="00233E8F">
        <w:rPr>
          <w:color w:val="800080"/>
          <w:lang w:val="fr-FR" w:eastAsia="zh-CN"/>
        </w:rPr>
        <w:t>}</w:t>
      </w:r>
    </w:p>
    <w:p w14:paraId="0A06BBDA" w14:textId="77777777" w:rsidR="00233E8F" w:rsidRPr="00233E8F" w:rsidRDefault="00233E8F" w:rsidP="001A3D9B">
      <w:pPr>
        <w:pStyle w:val="Code"/>
        <w:keepNext w:val="0"/>
        <w:keepLines w:val="0"/>
        <w:rPr>
          <w:color w:val="000000"/>
          <w:lang w:val="fr-FR" w:eastAsia="zh-CN"/>
        </w:rPr>
      </w:pPr>
    </w:p>
    <w:p w14:paraId="3F615A42"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setPrixUnitaire</w:t>
      </w:r>
      <w:r w:rsidRPr="00233E8F">
        <w:rPr>
          <w:color w:val="808030"/>
          <w:lang w:val="fr-FR" w:eastAsia="zh-CN"/>
        </w:rPr>
        <w:t>(</w:t>
      </w:r>
      <w:r w:rsidRPr="00233E8F">
        <w:rPr>
          <w:color w:val="BB7977"/>
          <w:lang w:val="fr-FR" w:eastAsia="zh-CN"/>
        </w:rPr>
        <w:t>double</w:t>
      </w:r>
      <w:r w:rsidRPr="00233E8F">
        <w:rPr>
          <w:color w:val="000000"/>
          <w:lang w:val="fr-FR" w:eastAsia="zh-CN"/>
        </w:rPr>
        <w:t xml:space="preserve"> prixUnitaire</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14D07B6F"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prixUnitaire </w:t>
      </w:r>
      <w:r w:rsidRPr="00233E8F">
        <w:rPr>
          <w:color w:val="808030"/>
          <w:lang w:val="fr-FR" w:eastAsia="zh-CN"/>
        </w:rPr>
        <w:t>=</w:t>
      </w:r>
      <w:r w:rsidRPr="00233E8F">
        <w:rPr>
          <w:color w:val="000000"/>
          <w:lang w:val="fr-FR" w:eastAsia="zh-CN"/>
        </w:rPr>
        <w:t xml:space="preserve"> prixUnitaire</w:t>
      </w:r>
      <w:r w:rsidRPr="00233E8F">
        <w:rPr>
          <w:color w:val="800080"/>
          <w:lang w:val="fr-FR" w:eastAsia="zh-CN"/>
        </w:rPr>
        <w:t>;</w:t>
      </w:r>
    </w:p>
    <w:p w14:paraId="1D1C028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800080"/>
          <w:lang w:val="fr-FR" w:eastAsia="zh-CN"/>
        </w:rPr>
        <w:t>}</w:t>
      </w:r>
    </w:p>
    <w:p w14:paraId="569AC206" w14:textId="77777777" w:rsidR="00233E8F" w:rsidRPr="00233E8F" w:rsidRDefault="00233E8F" w:rsidP="001A3D9B">
      <w:pPr>
        <w:pStyle w:val="Code"/>
        <w:keepNext w:val="0"/>
        <w:keepLines w:val="0"/>
        <w:rPr>
          <w:color w:val="000000"/>
          <w:lang w:val="fr-FR" w:eastAsia="zh-CN"/>
        </w:rPr>
      </w:pPr>
    </w:p>
    <w:p w14:paraId="0A12421D"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double</w:t>
      </w:r>
      <w:r w:rsidRPr="00233E8F">
        <w:rPr>
          <w:color w:val="000000"/>
          <w:lang w:val="fr-FR" w:eastAsia="zh-CN"/>
        </w:rPr>
        <w:t xml:space="preserve"> getPrixUnitaire</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797F158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lastRenderedPageBreak/>
        <w:t xml:space="preserve">    </w:t>
      </w:r>
      <w:r w:rsidRPr="00233E8F">
        <w:rPr>
          <w:b/>
          <w:bCs/>
          <w:lang w:val="fr-FR" w:eastAsia="zh-CN"/>
        </w:rPr>
        <w:t>return</w:t>
      </w:r>
      <w:r w:rsidRPr="00233E8F">
        <w:rPr>
          <w:color w:val="000000"/>
          <w:lang w:val="fr-FR" w:eastAsia="zh-CN"/>
        </w:rPr>
        <w:t xml:space="preserve"> prixUnitaire</w:t>
      </w:r>
      <w:r w:rsidRPr="00233E8F">
        <w:rPr>
          <w:color w:val="800080"/>
          <w:lang w:val="fr-FR" w:eastAsia="zh-CN"/>
        </w:rPr>
        <w:t>;</w:t>
      </w:r>
    </w:p>
    <w:p w14:paraId="1B6977F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800080"/>
          <w:lang w:val="fr-FR" w:eastAsia="zh-CN"/>
        </w:rPr>
        <w:t>}</w:t>
      </w:r>
    </w:p>
    <w:p w14:paraId="382D1BAC" w14:textId="77777777" w:rsidR="00233E8F" w:rsidRPr="00233E8F" w:rsidRDefault="00233E8F" w:rsidP="001A3D9B">
      <w:pPr>
        <w:pStyle w:val="Code"/>
        <w:keepNext w:val="0"/>
        <w:keepLines w:val="0"/>
        <w:rPr>
          <w:color w:val="000000"/>
          <w:lang w:val="fr-FR" w:eastAsia="zh-CN"/>
        </w:rPr>
      </w:pPr>
    </w:p>
    <w:p w14:paraId="358B6B81"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ecrireEnregistrementTailleMax</w:t>
      </w:r>
      <w:r w:rsidRPr="00233E8F">
        <w:rPr>
          <w:color w:val="808030"/>
          <w:lang w:val="fr-FR" w:eastAsia="zh-CN"/>
        </w:rPr>
        <w:t>(</w:t>
      </w:r>
      <w:r w:rsidRPr="00233E8F">
        <w:rPr>
          <w:b/>
          <w:bCs/>
          <w:color w:val="BB7977"/>
          <w:lang w:val="fr-FR" w:eastAsia="zh-CN"/>
        </w:rPr>
        <w:t>RandomAccessFile</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 xml:space="preserve"> </w:t>
      </w:r>
      <w:r w:rsidRPr="00233E8F">
        <w:rPr>
          <w:b/>
          <w:bCs/>
          <w:lang w:val="fr-FR" w:eastAsia="zh-CN"/>
        </w:rPr>
        <w:t>throws</w:t>
      </w:r>
      <w:r w:rsidRPr="00233E8F">
        <w:rPr>
          <w:color w:val="000000"/>
          <w:lang w:val="fr-FR" w:eastAsia="zh-CN"/>
        </w:rPr>
        <w:t xml:space="preserve"> </w:t>
      </w:r>
      <w:r w:rsidRPr="00233E8F">
        <w:rPr>
          <w:b/>
          <w:bCs/>
          <w:color w:val="BB7977"/>
          <w:lang w:val="fr-FR" w:eastAsia="zh-CN"/>
        </w:rPr>
        <w:t>Exception</w:t>
      </w:r>
      <w:r w:rsidRPr="00233E8F">
        <w:rPr>
          <w:color w:val="000000"/>
          <w:lang w:val="fr-FR" w:eastAsia="zh-CN"/>
        </w:rPr>
        <w:t xml:space="preserve"> </w:t>
      </w:r>
      <w:r w:rsidRPr="00233E8F">
        <w:rPr>
          <w:color w:val="800080"/>
          <w:lang w:val="fr-FR" w:eastAsia="zh-CN"/>
        </w:rPr>
        <w:t>{</w:t>
      </w:r>
    </w:p>
    <w:p w14:paraId="40A7FB6C"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writeInt</w:t>
      </w:r>
      <w:r w:rsidRPr="00233E8F">
        <w:rPr>
          <w:color w:val="808030"/>
          <w:lang w:val="fr-FR" w:eastAsia="zh-CN"/>
        </w:rPr>
        <w:t>(</w:t>
      </w:r>
      <w:r w:rsidRPr="00233E8F">
        <w:rPr>
          <w:color w:val="000000"/>
          <w:lang w:val="fr-FR" w:eastAsia="zh-CN"/>
        </w:rPr>
        <w:t>noPlant</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4 octets</w:t>
      </w:r>
    </w:p>
    <w:p w14:paraId="0765239F" w14:textId="77777777" w:rsidR="00233E8F" w:rsidRPr="009A50DE" w:rsidRDefault="00233E8F" w:rsidP="001A3D9B">
      <w:pPr>
        <w:pStyle w:val="Code"/>
        <w:keepNext w:val="0"/>
        <w:keepLines w:val="0"/>
        <w:rPr>
          <w:color w:val="000000"/>
          <w:lang w:val="en-CA" w:eastAsia="zh-CN"/>
        </w:rPr>
      </w:pPr>
      <w:r w:rsidRPr="00233E8F">
        <w:rPr>
          <w:color w:val="000000"/>
          <w:lang w:val="fr-FR" w:eastAsia="zh-CN"/>
        </w:rPr>
        <w:t xml:space="preserve">    </w:t>
      </w:r>
      <w:r w:rsidRPr="009A50DE">
        <w:rPr>
          <w:b/>
          <w:bCs/>
          <w:lang w:val="en-CA" w:eastAsia="zh-CN"/>
        </w:rPr>
        <w:t>if</w:t>
      </w:r>
      <w:r w:rsidRPr="009A50DE">
        <w:rPr>
          <w:color w:val="000000"/>
          <w:lang w:val="en-CA" w:eastAsia="zh-CN"/>
        </w:rPr>
        <w:t xml:space="preserve"> </w:t>
      </w:r>
      <w:r w:rsidRPr="009A50DE">
        <w:rPr>
          <w:color w:val="808030"/>
          <w:lang w:val="en-CA" w:eastAsia="zh-CN"/>
        </w:rPr>
        <w:t>(</w:t>
      </w:r>
      <w:r w:rsidRPr="009A50DE">
        <w:rPr>
          <w:color w:val="000000"/>
          <w:lang w:val="en-CA" w:eastAsia="zh-CN"/>
        </w:rPr>
        <w:t>description</w:t>
      </w:r>
      <w:r w:rsidRPr="009A50DE">
        <w:rPr>
          <w:color w:val="808030"/>
          <w:lang w:val="en-CA" w:eastAsia="zh-CN"/>
        </w:rPr>
        <w:t>.</w:t>
      </w:r>
      <w:r w:rsidRPr="009A50DE">
        <w:rPr>
          <w:color w:val="000000"/>
          <w:lang w:val="en-CA" w:eastAsia="zh-CN"/>
        </w:rPr>
        <w:t>length</w:t>
      </w:r>
      <w:r w:rsidRPr="009A50DE">
        <w:rPr>
          <w:color w:val="808030"/>
          <w:lang w:val="en-CA" w:eastAsia="zh-CN"/>
        </w:rPr>
        <w:t>()</w:t>
      </w:r>
      <w:r w:rsidRPr="009A50DE">
        <w:rPr>
          <w:color w:val="000000"/>
          <w:lang w:val="en-CA" w:eastAsia="zh-CN"/>
        </w:rPr>
        <w:t xml:space="preserve"> </w:t>
      </w:r>
      <w:r w:rsidRPr="009A50DE">
        <w:rPr>
          <w:color w:val="808030"/>
          <w:lang w:val="en-CA" w:eastAsia="zh-CN"/>
        </w:rPr>
        <w:t>&gt;</w:t>
      </w:r>
      <w:r w:rsidRPr="009A50DE">
        <w:rPr>
          <w:color w:val="000000"/>
          <w:lang w:val="en-CA" w:eastAsia="zh-CN"/>
        </w:rPr>
        <w:t xml:space="preserve"> </w:t>
      </w:r>
      <w:r w:rsidRPr="009A50DE">
        <w:rPr>
          <w:color w:val="008C00"/>
          <w:lang w:val="en-CA" w:eastAsia="zh-CN"/>
        </w:rPr>
        <w:t>38</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E1445E1"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exit</w:t>
      </w:r>
      <w:r w:rsidRPr="009A50DE">
        <w:rPr>
          <w:color w:val="808030"/>
          <w:lang w:val="en-CA" w:eastAsia="zh-CN"/>
        </w:rPr>
        <w:t>(</w:t>
      </w:r>
      <w:r w:rsidRPr="009A50DE">
        <w:rPr>
          <w:color w:val="008C00"/>
          <w:lang w:val="en-CA" w:eastAsia="zh-CN"/>
        </w:rPr>
        <w:t>1</w:t>
      </w:r>
      <w:r w:rsidRPr="009A50DE">
        <w:rPr>
          <w:color w:val="808030"/>
          <w:lang w:val="en-CA" w:eastAsia="zh-CN"/>
        </w:rPr>
        <w:t>)</w:t>
      </w:r>
      <w:r w:rsidRPr="009A50DE">
        <w:rPr>
          <w:color w:val="800080"/>
          <w:lang w:val="en-CA" w:eastAsia="zh-CN"/>
        </w:rPr>
        <w:t>;</w:t>
      </w:r>
    </w:p>
    <w:p w14:paraId="7AC9AEA3" w14:textId="77777777" w:rsidR="00233E8F" w:rsidRPr="00233E8F" w:rsidRDefault="00233E8F" w:rsidP="001A3D9B">
      <w:pPr>
        <w:pStyle w:val="Code"/>
        <w:keepNext w:val="0"/>
        <w:keepLines w:val="0"/>
        <w:rPr>
          <w:color w:val="000000"/>
          <w:lang w:val="fr-FR" w:eastAsia="zh-CN"/>
        </w:rPr>
      </w:pPr>
      <w:r w:rsidRPr="009A50DE">
        <w:rPr>
          <w:color w:val="000000"/>
          <w:lang w:val="en-CA" w:eastAsia="zh-CN"/>
        </w:rPr>
        <w:t xml:space="preserve">    </w:t>
      </w:r>
      <w:r w:rsidRPr="00233E8F">
        <w:rPr>
          <w:color w:val="800080"/>
          <w:lang w:val="fr-FR" w:eastAsia="zh-CN"/>
        </w:rPr>
        <w:t>}</w:t>
      </w:r>
    </w:p>
    <w:p w14:paraId="263DA49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writeInt</w:t>
      </w:r>
      <w:r w:rsidRPr="00233E8F">
        <w:rPr>
          <w:color w:val="808030"/>
          <w:lang w:val="fr-FR" w:eastAsia="zh-CN"/>
        </w:rPr>
        <w:t>(</w:t>
      </w:r>
      <w:r w:rsidRPr="00233E8F">
        <w:rPr>
          <w:color w:val="000000"/>
          <w:lang w:val="fr-FR" w:eastAsia="zh-CN"/>
        </w:rPr>
        <w:t>description</w:t>
      </w:r>
      <w:r w:rsidRPr="00233E8F">
        <w:rPr>
          <w:color w:val="808030"/>
          <w:lang w:val="fr-FR" w:eastAsia="zh-CN"/>
        </w:rPr>
        <w:t>.</w:t>
      </w:r>
      <w:r w:rsidRPr="00233E8F">
        <w:rPr>
          <w:color w:val="000000"/>
          <w:lang w:val="fr-FR" w:eastAsia="zh-CN"/>
        </w:rPr>
        <w:t>length</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4octets</w:t>
      </w:r>
    </w:p>
    <w:p w14:paraId="25E10F8D"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writeBytes</w:t>
      </w:r>
      <w:r w:rsidRPr="00233E8F">
        <w:rPr>
          <w:color w:val="808030"/>
          <w:lang w:val="fr-FR" w:eastAsia="zh-CN"/>
        </w:rPr>
        <w:t>(</w:t>
      </w:r>
      <w:r w:rsidRPr="00233E8F">
        <w:rPr>
          <w:color w:val="000000"/>
          <w:lang w:val="fr-FR" w:eastAsia="zh-CN"/>
        </w:rPr>
        <w:t>description</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max 38 octets</w:t>
      </w:r>
    </w:p>
    <w:p w14:paraId="461E5902"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writeDouble</w:t>
      </w:r>
      <w:r w:rsidRPr="00233E8F">
        <w:rPr>
          <w:color w:val="808030"/>
          <w:lang w:val="fr-FR" w:eastAsia="zh-CN"/>
        </w:rPr>
        <w:t>(</w:t>
      </w:r>
      <w:r w:rsidRPr="00233E8F">
        <w:rPr>
          <w:color w:val="000000"/>
          <w:lang w:val="fr-FR" w:eastAsia="zh-CN"/>
        </w:rPr>
        <w:t>prixUnitaire</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8 octets</w:t>
      </w:r>
    </w:p>
    <w:p w14:paraId="154971D4"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800080"/>
          <w:lang w:val="fr-FR" w:eastAsia="zh-CN"/>
        </w:rPr>
        <w:t>}</w:t>
      </w:r>
    </w:p>
    <w:p w14:paraId="3DA08C29" w14:textId="77777777" w:rsidR="00233E8F" w:rsidRPr="00233E8F" w:rsidRDefault="00233E8F" w:rsidP="001A3D9B">
      <w:pPr>
        <w:pStyle w:val="Code"/>
        <w:keepNext w:val="0"/>
        <w:keepLines w:val="0"/>
        <w:rPr>
          <w:color w:val="000000"/>
          <w:lang w:val="fr-FR" w:eastAsia="zh-CN"/>
        </w:rPr>
      </w:pPr>
    </w:p>
    <w:p w14:paraId="532DD8EF"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lireEnregistrementTailleMax</w:t>
      </w:r>
      <w:r w:rsidRPr="00233E8F">
        <w:rPr>
          <w:color w:val="808030"/>
          <w:lang w:val="fr-FR" w:eastAsia="zh-CN"/>
        </w:rPr>
        <w:t>(</w:t>
      </w:r>
      <w:r w:rsidRPr="00233E8F">
        <w:rPr>
          <w:b/>
          <w:bCs/>
          <w:color w:val="BB7977"/>
          <w:lang w:val="fr-FR" w:eastAsia="zh-CN"/>
        </w:rPr>
        <w:t>RandomAccessFile</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 xml:space="preserve"> </w:t>
      </w:r>
      <w:r w:rsidRPr="00233E8F">
        <w:rPr>
          <w:b/>
          <w:bCs/>
          <w:lang w:val="fr-FR" w:eastAsia="zh-CN"/>
        </w:rPr>
        <w:t>throws</w:t>
      </w:r>
      <w:r w:rsidRPr="00233E8F">
        <w:rPr>
          <w:color w:val="000000"/>
          <w:lang w:val="fr-FR" w:eastAsia="zh-CN"/>
        </w:rPr>
        <w:t xml:space="preserve"> </w:t>
      </w:r>
      <w:r w:rsidRPr="00233E8F">
        <w:rPr>
          <w:b/>
          <w:bCs/>
          <w:color w:val="BB7977"/>
          <w:lang w:val="fr-FR" w:eastAsia="zh-CN"/>
        </w:rPr>
        <w:t>Exception</w:t>
      </w:r>
      <w:r w:rsidRPr="00233E8F">
        <w:rPr>
          <w:color w:val="000000"/>
          <w:lang w:val="fr-FR" w:eastAsia="zh-CN"/>
        </w:rPr>
        <w:t xml:space="preserve"> </w:t>
      </w:r>
      <w:r w:rsidRPr="00233E8F">
        <w:rPr>
          <w:color w:val="800080"/>
          <w:lang w:val="fr-FR" w:eastAsia="zh-CN"/>
        </w:rPr>
        <w:t>{</w:t>
      </w:r>
    </w:p>
    <w:p w14:paraId="20E83313"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noPlant </w:t>
      </w:r>
      <w:r w:rsidRPr="00233E8F">
        <w:rPr>
          <w:color w:val="808030"/>
          <w:lang w:val="fr-FR" w:eastAsia="zh-CN"/>
        </w:rPr>
        <w:t>=</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readInt</w:t>
      </w:r>
      <w:r w:rsidRPr="00233E8F">
        <w:rPr>
          <w:color w:val="808030"/>
          <w:lang w:val="fr-FR" w:eastAsia="zh-CN"/>
        </w:rPr>
        <w:t>()</w:t>
      </w:r>
      <w:r w:rsidRPr="00233E8F">
        <w:rPr>
          <w:color w:val="800080"/>
          <w:lang w:val="fr-FR" w:eastAsia="zh-CN"/>
        </w:rPr>
        <w:t>;</w:t>
      </w:r>
    </w:p>
    <w:p w14:paraId="06FC291C"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BB7977"/>
          <w:lang w:val="fr-FR" w:eastAsia="zh-CN"/>
        </w:rPr>
        <w:t>int</w:t>
      </w:r>
      <w:r w:rsidRPr="00233E8F">
        <w:rPr>
          <w:color w:val="000000"/>
          <w:lang w:val="fr-FR" w:eastAsia="zh-CN"/>
        </w:rPr>
        <w:t xml:space="preserve"> tailleDescription </w:t>
      </w:r>
      <w:r w:rsidRPr="00233E8F">
        <w:rPr>
          <w:color w:val="808030"/>
          <w:lang w:val="fr-FR" w:eastAsia="zh-CN"/>
        </w:rPr>
        <w:t>=</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readInt</w:t>
      </w:r>
      <w:r w:rsidRPr="00233E8F">
        <w:rPr>
          <w:color w:val="808030"/>
          <w:lang w:val="fr-FR" w:eastAsia="zh-CN"/>
        </w:rPr>
        <w:t>()</w:t>
      </w:r>
      <w:r w:rsidRPr="00233E8F">
        <w:rPr>
          <w:color w:val="800080"/>
          <w:lang w:val="fr-FR" w:eastAsia="zh-CN"/>
        </w:rPr>
        <w:t>;</w:t>
      </w:r>
    </w:p>
    <w:p w14:paraId="12C1DC69"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BB7977"/>
          <w:lang w:val="fr-FR" w:eastAsia="zh-CN"/>
        </w:rPr>
        <w:t>byte</w:t>
      </w:r>
      <w:r w:rsidRPr="00233E8F">
        <w:rPr>
          <w:color w:val="808030"/>
          <w:lang w:val="fr-FR" w:eastAsia="zh-CN"/>
        </w:rPr>
        <w:t>[]</w:t>
      </w:r>
      <w:r w:rsidRPr="00233E8F">
        <w:rPr>
          <w:color w:val="000000"/>
          <w:lang w:val="fr-FR" w:eastAsia="zh-CN"/>
        </w:rPr>
        <w:t xml:space="preserve"> tampon </w:t>
      </w:r>
      <w:r w:rsidRPr="00233E8F">
        <w:rPr>
          <w:color w:val="808030"/>
          <w:lang w:val="fr-FR" w:eastAsia="zh-CN"/>
        </w:rPr>
        <w:t>=</w:t>
      </w:r>
      <w:r w:rsidRPr="00233E8F">
        <w:rPr>
          <w:color w:val="000000"/>
          <w:lang w:val="fr-FR" w:eastAsia="zh-CN"/>
        </w:rPr>
        <w:t xml:space="preserve"> </w:t>
      </w:r>
      <w:r w:rsidRPr="00233E8F">
        <w:rPr>
          <w:b/>
          <w:bCs/>
          <w:lang w:val="fr-FR" w:eastAsia="zh-CN"/>
        </w:rPr>
        <w:t>new</w:t>
      </w:r>
      <w:r w:rsidRPr="00233E8F">
        <w:rPr>
          <w:color w:val="000000"/>
          <w:lang w:val="fr-FR" w:eastAsia="zh-CN"/>
        </w:rPr>
        <w:t xml:space="preserve"> </w:t>
      </w:r>
      <w:r w:rsidRPr="00233E8F">
        <w:rPr>
          <w:color w:val="BB7977"/>
          <w:lang w:val="fr-FR" w:eastAsia="zh-CN"/>
        </w:rPr>
        <w:t>byte</w:t>
      </w:r>
      <w:r w:rsidRPr="00233E8F">
        <w:rPr>
          <w:color w:val="808030"/>
          <w:lang w:val="fr-FR" w:eastAsia="zh-CN"/>
        </w:rPr>
        <w:t>[</w:t>
      </w:r>
      <w:r w:rsidRPr="00233E8F">
        <w:rPr>
          <w:color w:val="000000"/>
          <w:lang w:val="fr-FR" w:eastAsia="zh-CN"/>
        </w:rPr>
        <w:t>tailleDescription</w:t>
      </w:r>
      <w:r w:rsidRPr="00233E8F">
        <w:rPr>
          <w:color w:val="808030"/>
          <w:lang w:val="fr-FR" w:eastAsia="zh-CN"/>
        </w:rPr>
        <w:t>]</w:t>
      </w:r>
      <w:r w:rsidRPr="00233E8F">
        <w:rPr>
          <w:color w:val="800080"/>
          <w:lang w:val="fr-FR" w:eastAsia="zh-CN"/>
        </w:rPr>
        <w:t>;</w:t>
      </w:r>
    </w:p>
    <w:p w14:paraId="32315554"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readFully</w:t>
      </w:r>
      <w:r w:rsidRPr="00233E8F">
        <w:rPr>
          <w:color w:val="808030"/>
          <w:lang w:val="fr-FR" w:eastAsia="zh-CN"/>
        </w:rPr>
        <w:t>(</w:t>
      </w:r>
      <w:r w:rsidRPr="00233E8F">
        <w:rPr>
          <w:color w:val="000000"/>
          <w:lang w:val="fr-FR" w:eastAsia="zh-CN"/>
        </w:rPr>
        <w:t>tampon</w:t>
      </w:r>
      <w:r w:rsidRPr="00233E8F">
        <w:rPr>
          <w:color w:val="808030"/>
          <w:lang w:val="fr-FR" w:eastAsia="zh-CN"/>
        </w:rPr>
        <w:t>)</w:t>
      </w:r>
      <w:r w:rsidRPr="00233E8F">
        <w:rPr>
          <w:color w:val="800080"/>
          <w:lang w:val="fr-FR" w:eastAsia="zh-CN"/>
        </w:rPr>
        <w:t>;</w:t>
      </w:r>
    </w:p>
    <w:p w14:paraId="29A33F4C"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description </w:t>
      </w:r>
      <w:r w:rsidRPr="00233E8F">
        <w:rPr>
          <w:color w:val="808030"/>
          <w:lang w:val="fr-FR" w:eastAsia="zh-CN"/>
        </w:rPr>
        <w:t>=</w:t>
      </w:r>
      <w:r w:rsidRPr="00233E8F">
        <w:rPr>
          <w:color w:val="000000"/>
          <w:lang w:val="fr-FR" w:eastAsia="zh-CN"/>
        </w:rPr>
        <w:t xml:space="preserve"> </w:t>
      </w:r>
      <w:r w:rsidRPr="00233E8F">
        <w:rPr>
          <w:b/>
          <w:bCs/>
          <w:lang w:val="fr-FR" w:eastAsia="zh-CN"/>
        </w:rPr>
        <w:t>new</w:t>
      </w:r>
      <w:r w:rsidRPr="00233E8F">
        <w:rPr>
          <w:color w:val="000000"/>
          <w:lang w:val="fr-FR" w:eastAsia="zh-CN"/>
        </w:rPr>
        <w:t xml:space="preserve"> </w:t>
      </w:r>
      <w:r w:rsidRPr="00233E8F">
        <w:rPr>
          <w:b/>
          <w:bCs/>
          <w:color w:val="BB7977"/>
          <w:lang w:val="fr-FR" w:eastAsia="zh-CN"/>
        </w:rPr>
        <w:t>String</w:t>
      </w:r>
      <w:r w:rsidRPr="00233E8F">
        <w:rPr>
          <w:color w:val="808030"/>
          <w:lang w:val="fr-FR" w:eastAsia="zh-CN"/>
        </w:rPr>
        <w:t>(</w:t>
      </w:r>
      <w:r w:rsidRPr="00233E8F">
        <w:rPr>
          <w:color w:val="000000"/>
          <w:lang w:val="fr-FR" w:eastAsia="zh-CN"/>
        </w:rPr>
        <w:t>tampon</w:t>
      </w:r>
      <w:r w:rsidRPr="00233E8F">
        <w:rPr>
          <w:color w:val="808030"/>
          <w:lang w:val="fr-FR" w:eastAsia="zh-CN"/>
        </w:rPr>
        <w:t>)</w:t>
      </w:r>
      <w:r w:rsidRPr="00233E8F">
        <w:rPr>
          <w:color w:val="800080"/>
          <w:lang w:val="fr-FR" w:eastAsia="zh-CN"/>
        </w:rPr>
        <w:t>;</w:t>
      </w:r>
    </w:p>
    <w:p w14:paraId="76C020E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prixUnitaire </w:t>
      </w:r>
      <w:r w:rsidRPr="00233E8F">
        <w:rPr>
          <w:color w:val="808030"/>
          <w:lang w:val="fr-FR" w:eastAsia="zh-CN"/>
        </w:rPr>
        <w:t>=</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readDouble</w:t>
      </w:r>
      <w:r w:rsidRPr="00233E8F">
        <w:rPr>
          <w:color w:val="808030"/>
          <w:lang w:val="fr-FR" w:eastAsia="zh-CN"/>
        </w:rPr>
        <w:t>()</w:t>
      </w:r>
      <w:r w:rsidRPr="00233E8F">
        <w:rPr>
          <w:color w:val="800080"/>
          <w:lang w:val="fr-FR" w:eastAsia="zh-CN"/>
        </w:rPr>
        <w:t>;</w:t>
      </w:r>
    </w:p>
    <w:p w14:paraId="43BAECAC" w14:textId="77777777" w:rsidR="00233E8F" w:rsidRPr="009A50DE" w:rsidRDefault="00233E8F" w:rsidP="001A3D9B">
      <w:pPr>
        <w:pStyle w:val="Code"/>
        <w:keepNext w:val="0"/>
        <w:keepLines w:val="0"/>
        <w:rPr>
          <w:color w:val="000000"/>
          <w:lang w:eastAsia="zh-CN"/>
        </w:rPr>
      </w:pPr>
      <w:r w:rsidRPr="00233E8F">
        <w:rPr>
          <w:color w:val="000000"/>
          <w:lang w:val="fr-FR" w:eastAsia="zh-CN"/>
        </w:rPr>
        <w:t xml:space="preserve">  </w:t>
      </w:r>
      <w:r w:rsidRPr="009A50DE">
        <w:rPr>
          <w:color w:val="800080"/>
          <w:lang w:eastAsia="zh-CN"/>
        </w:rPr>
        <w:t>}</w:t>
      </w:r>
    </w:p>
    <w:p w14:paraId="75166982" w14:textId="77777777" w:rsidR="00233E8F" w:rsidRPr="009A50DE" w:rsidRDefault="00233E8F" w:rsidP="001A3D9B">
      <w:pPr>
        <w:pStyle w:val="Code"/>
        <w:keepNext w:val="0"/>
        <w:keepLines w:val="0"/>
        <w:rPr>
          <w:color w:val="000000"/>
          <w:lang w:eastAsia="zh-CN"/>
        </w:rPr>
      </w:pPr>
    </w:p>
    <w:p w14:paraId="77DA970F" w14:textId="77777777" w:rsidR="00233E8F" w:rsidRPr="009A50DE" w:rsidRDefault="00233E8F" w:rsidP="001A3D9B">
      <w:pPr>
        <w:pStyle w:val="Code"/>
        <w:keepNext w:val="0"/>
        <w:keepLines w:val="0"/>
        <w:rPr>
          <w:color w:val="000000"/>
          <w:lang w:eastAsia="zh-CN"/>
        </w:rPr>
      </w:pPr>
      <w:r w:rsidRPr="009A50DE">
        <w:rPr>
          <w:color w:val="000000"/>
          <w:lang w:eastAsia="zh-CN"/>
        </w:rPr>
        <w:t xml:space="preserve">  </w:t>
      </w:r>
      <w:r w:rsidRPr="009A50DE">
        <w:rPr>
          <w:b/>
          <w:bCs/>
          <w:lang w:eastAsia="zh-CN"/>
        </w:rPr>
        <w:t>public</w:t>
      </w:r>
      <w:r w:rsidRPr="009A50DE">
        <w:rPr>
          <w:color w:val="000000"/>
          <w:lang w:eastAsia="zh-CN"/>
        </w:rPr>
        <w:t xml:space="preserve"> </w:t>
      </w:r>
      <w:r w:rsidRPr="009A50DE">
        <w:rPr>
          <w:b/>
          <w:bCs/>
          <w:lang w:eastAsia="zh-CN"/>
        </w:rPr>
        <w:t>static</w:t>
      </w:r>
      <w:r w:rsidRPr="009A50DE">
        <w:rPr>
          <w:color w:val="000000"/>
          <w:lang w:eastAsia="zh-CN"/>
        </w:rPr>
        <w:t xml:space="preserve"> </w:t>
      </w:r>
      <w:r w:rsidRPr="009A50DE">
        <w:rPr>
          <w:color w:val="BB7977"/>
          <w:lang w:eastAsia="zh-CN"/>
        </w:rPr>
        <w:t>int</w:t>
      </w:r>
      <w:r w:rsidRPr="009A50DE">
        <w:rPr>
          <w:color w:val="000000"/>
          <w:lang w:eastAsia="zh-CN"/>
        </w:rPr>
        <w:t xml:space="preserve"> tailleMaxEnregistrement</w:t>
      </w:r>
      <w:r w:rsidRPr="009A50DE">
        <w:rPr>
          <w:color w:val="808030"/>
          <w:lang w:eastAsia="zh-CN"/>
        </w:rPr>
        <w:t>()</w:t>
      </w:r>
      <w:r w:rsidRPr="009A50DE">
        <w:rPr>
          <w:color w:val="000000"/>
          <w:lang w:eastAsia="zh-CN"/>
        </w:rPr>
        <w:t xml:space="preserve"> </w:t>
      </w:r>
      <w:r w:rsidRPr="009A50DE">
        <w:rPr>
          <w:color w:val="800080"/>
          <w:lang w:eastAsia="zh-CN"/>
        </w:rPr>
        <w:t>{</w:t>
      </w:r>
    </w:p>
    <w:p w14:paraId="17E21DF3" w14:textId="77777777" w:rsidR="00233E8F" w:rsidRPr="009A50DE" w:rsidRDefault="00233E8F" w:rsidP="00233E8F">
      <w:pPr>
        <w:pStyle w:val="Code"/>
        <w:rPr>
          <w:color w:val="000000"/>
          <w:lang w:eastAsia="zh-CN"/>
        </w:rPr>
      </w:pPr>
      <w:r w:rsidRPr="009A50DE">
        <w:rPr>
          <w:color w:val="000000"/>
          <w:lang w:eastAsia="zh-CN"/>
        </w:rPr>
        <w:t xml:space="preserve">    </w:t>
      </w:r>
      <w:r w:rsidRPr="009A50DE">
        <w:rPr>
          <w:b/>
          <w:bCs/>
          <w:lang w:eastAsia="zh-CN"/>
        </w:rPr>
        <w:t>return</w:t>
      </w:r>
      <w:r w:rsidRPr="009A50DE">
        <w:rPr>
          <w:color w:val="000000"/>
          <w:lang w:eastAsia="zh-CN"/>
        </w:rPr>
        <w:t xml:space="preserve"> </w:t>
      </w:r>
      <w:r w:rsidRPr="009A50DE">
        <w:rPr>
          <w:color w:val="008C00"/>
          <w:lang w:eastAsia="zh-CN"/>
        </w:rPr>
        <w:t>50</w:t>
      </w:r>
      <w:r w:rsidRPr="009A50DE">
        <w:rPr>
          <w:color w:val="800080"/>
          <w:lang w:eastAsia="zh-CN"/>
        </w:rPr>
        <w:t>;</w:t>
      </w:r>
    </w:p>
    <w:p w14:paraId="58A3C4B9" w14:textId="77777777" w:rsidR="00233E8F" w:rsidRPr="00233E8F" w:rsidRDefault="00233E8F" w:rsidP="00233E8F">
      <w:pPr>
        <w:pStyle w:val="Code"/>
        <w:rPr>
          <w:color w:val="000000"/>
          <w:lang w:eastAsia="zh-CN"/>
        </w:rPr>
      </w:pPr>
      <w:r w:rsidRPr="009A50DE">
        <w:rPr>
          <w:color w:val="000000"/>
          <w:lang w:eastAsia="zh-CN"/>
        </w:rPr>
        <w:t xml:space="preserve">  </w:t>
      </w:r>
      <w:r w:rsidRPr="00233E8F">
        <w:rPr>
          <w:color w:val="800080"/>
          <w:lang w:eastAsia="zh-CN"/>
        </w:rPr>
        <w:t>}</w:t>
      </w:r>
    </w:p>
    <w:p w14:paraId="1DBED80F" w14:textId="1382DC42" w:rsidR="00233E8F" w:rsidRDefault="00233E8F" w:rsidP="00233E8F">
      <w:pPr>
        <w:pStyle w:val="Code"/>
        <w:rPr>
          <w:color w:val="800080"/>
          <w:lang w:eastAsia="zh-CN"/>
        </w:rPr>
      </w:pPr>
      <w:r w:rsidRPr="00233E8F">
        <w:rPr>
          <w:color w:val="800080"/>
          <w:lang w:eastAsia="zh-CN"/>
        </w:rPr>
        <w:t>}</w:t>
      </w:r>
    </w:p>
    <w:p w14:paraId="1E489390" w14:textId="77777777" w:rsidR="00117845" w:rsidRPr="00233E8F" w:rsidRDefault="00117845" w:rsidP="00233E8F">
      <w:pPr>
        <w:pStyle w:val="Code"/>
        <w:rPr>
          <w:color w:val="000000"/>
          <w:lang w:eastAsia="zh-CN"/>
        </w:rPr>
      </w:pPr>
    </w:p>
    <w:p w14:paraId="55DDF411" w14:textId="77777777" w:rsidR="00566B60" w:rsidRDefault="00566B60" w:rsidP="007E66E1">
      <w:pPr>
        <w:pStyle w:val="Corpsdetexte"/>
      </w:pPr>
    </w:p>
    <w:p w14:paraId="6E7917B3" w14:textId="0C20D3A3" w:rsidR="007E66E1" w:rsidRDefault="007E66E1" w:rsidP="007E66E1">
      <w:pPr>
        <w:pStyle w:val="Corpsdetexte"/>
      </w:pPr>
      <w:r>
        <w:t xml:space="preserve">La méthode </w:t>
      </w:r>
      <w:hyperlink r:id="rId546" w:anchor="nextToken--" w:history="1">
        <w:r w:rsidR="0055580B">
          <w:rPr>
            <w:rStyle w:val="Hyperlien"/>
            <w:rFonts w:ascii="&amp;quot" w:hAnsi="&amp;quot"/>
            <w:b/>
            <w:bCs/>
            <w:color w:val="4A6782"/>
            <w:sz w:val="21"/>
            <w:szCs w:val="21"/>
          </w:rPr>
          <w:t>nextToken</w:t>
        </w:r>
      </w:hyperlink>
      <w:r w:rsidR="0055580B">
        <w:rPr>
          <w:rFonts w:ascii="DejaVu Sans Mono" w:hAnsi="DejaVu Sans Mono"/>
          <w:color w:val="353833"/>
          <w:sz w:val="21"/>
          <w:szCs w:val="21"/>
        </w:rPr>
        <w:t xml:space="preserve">() </w:t>
      </w:r>
      <w:r>
        <w:t xml:space="preserve">retourne le type du prochain jeton rencontré et stocke cette valeur dans la variable publique </w:t>
      </w:r>
      <w:r>
        <w:rPr>
          <w:i/>
        </w:rPr>
        <w:t>ttype</w:t>
      </w:r>
      <w:r>
        <w:t>. Les types possibles sont les suivants :</w:t>
      </w:r>
    </w:p>
    <w:p w14:paraId="368F19B3" w14:textId="0B443E65" w:rsidR="007E66E1" w:rsidRDefault="007E66E1" w:rsidP="007E66E1">
      <w:pPr>
        <w:pStyle w:val="Corpsdetexte"/>
        <w:numPr>
          <w:ilvl w:val="0"/>
          <w:numId w:val="23"/>
        </w:numPr>
      </w:pPr>
      <w:r>
        <w:rPr>
          <w:i/>
        </w:rPr>
        <w:t>StreamTokenizer.TT_WORD</w:t>
      </w:r>
      <w:r>
        <w:t xml:space="preserve"> : </w:t>
      </w:r>
      <w:r w:rsidR="00280DAB">
        <w:t>une chaîne</w:t>
      </w:r>
      <w:r>
        <w:t xml:space="preserve"> a été rencontré. La valeur est stockée dans la variable String </w:t>
      </w:r>
      <w:r>
        <w:rPr>
          <w:i/>
        </w:rPr>
        <w:t>sval</w:t>
      </w:r>
      <w:r>
        <w:t>.</w:t>
      </w:r>
    </w:p>
    <w:p w14:paraId="2AD9C29E" w14:textId="77777777" w:rsidR="007E66E1" w:rsidRDefault="007E66E1" w:rsidP="007E66E1">
      <w:pPr>
        <w:pStyle w:val="Corpsdetexte"/>
        <w:numPr>
          <w:ilvl w:val="0"/>
          <w:numId w:val="23"/>
        </w:numPr>
      </w:pPr>
      <w:r>
        <w:rPr>
          <w:i/>
        </w:rPr>
        <w:t>StreamTokenizer.TT_NUMBER</w:t>
      </w:r>
      <w:r>
        <w:t xml:space="preserve"> : un nombre a été rencontré. La valeur est stockée dans la variable double </w:t>
      </w:r>
      <w:r>
        <w:rPr>
          <w:i/>
        </w:rPr>
        <w:t>nval</w:t>
      </w:r>
      <w:r>
        <w:t>.</w:t>
      </w:r>
    </w:p>
    <w:p w14:paraId="7F0BF206" w14:textId="77777777" w:rsidR="007E66E1" w:rsidRDefault="007E66E1" w:rsidP="007E66E1">
      <w:pPr>
        <w:pStyle w:val="Corpsdetexte"/>
        <w:numPr>
          <w:ilvl w:val="0"/>
          <w:numId w:val="23"/>
        </w:numPr>
      </w:pPr>
      <w:r>
        <w:rPr>
          <w:i/>
        </w:rPr>
        <w:t>StreamTokenizer.TT_EOF</w:t>
      </w:r>
      <w:r>
        <w:t> : la fin du fichier a été rencontrée.</w:t>
      </w:r>
    </w:p>
    <w:p w14:paraId="0850CD17" w14:textId="77777777" w:rsidR="007E66E1" w:rsidRDefault="007E66E1" w:rsidP="007E66E1">
      <w:pPr>
        <w:pStyle w:val="Corpsdetexte"/>
        <w:numPr>
          <w:ilvl w:val="0"/>
          <w:numId w:val="23"/>
        </w:numPr>
      </w:pPr>
      <w:r>
        <w:rPr>
          <w:i/>
        </w:rPr>
        <w:t>StreamTokenizer.TT_EOL</w:t>
      </w:r>
      <w:r>
        <w:t xml:space="preserve"> : une fin de ligne a été rencontrée. Par défaut les fins de ligne ne sont pas traitées. La méthode </w:t>
      </w:r>
      <w:r w:rsidRPr="0077759E">
        <w:rPr>
          <w:i/>
          <w:iCs/>
        </w:rPr>
        <w:t>eolIsSignificant</w:t>
      </w:r>
      <w:r>
        <w:t>(boolean flag) permet d’activer la détection des fins de ligne.</w:t>
      </w:r>
    </w:p>
    <w:p w14:paraId="1ED8970B" w14:textId="77777777" w:rsidR="007E66E1" w:rsidRDefault="007E66E1" w:rsidP="007E66E1">
      <w:pPr>
        <w:pStyle w:val="Corpsdetexte"/>
        <w:numPr>
          <w:ilvl w:val="0"/>
          <w:numId w:val="23"/>
        </w:numPr>
      </w:pPr>
      <w:r>
        <w:lastRenderedPageBreak/>
        <w:t>Lorsqu’une chaîne délimitée par un caractère délimiteur de chaîne (</w:t>
      </w:r>
      <w:r>
        <w:rPr>
          <w:i/>
        </w:rPr>
        <w:t>quoteChar</w:t>
      </w:r>
      <w:r>
        <w:t>) est rencontrée, le type retourné est la valeur entière du caractère délimiteur de chaîne.</w:t>
      </w:r>
    </w:p>
    <w:p w14:paraId="7627307F" w14:textId="77777777" w:rsidR="007E66E1" w:rsidRDefault="007E66E1" w:rsidP="007E66E1">
      <w:pPr>
        <w:pStyle w:val="Corpsdetexte"/>
        <w:numPr>
          <w:ilvl w:val="0"/>
          <w:numId w:val="23"/>
        </w:numPr>
      </w:pPr>
      <w:r>
        <w:t>Dans le cas de caractères spéciaux, c’est la valeur entière du caractère lui-même qui est retourné.</w:t>
      </w:r>
    </w:p>
    <w:p w14:paraId="587C7E7B" w14:textId="77777777" w:rsidR="007E66E1" w:rsidRDefault="007E66E1" w:rsidP="007E66E1">
      <w:pPr>
        <w:pStyle w:val="Corpsdetexte"/>
      </w:pPr>
      <w:r>
        <w:t xml:space="preserve">Plusieurs paramètres qui contrôlent le </w:t>
      </w:r>
      <w:r>
        <w:rPr>
          <w:i/>
        </w:rPr>
        <w:t>StreamTokenizer</w:t>
      </w:r>
      <w:r>
        <w:t xml:space="preserve"> peuvent être modifiés au besoin par les méthodes suivantes entre autres :</w:t>
      </w:r>
    </w:p>
    <w:p w14:paraId="3B0D28C0" w14:textId="29C27989" w:rsidR="007E66E1" w:rsidRDefault="00000000" w:rsidP="007E66E1">
      <w:pPr>
        <w:pStyle w:val="Corpsdetexte"/>
        <w:numPr>
          <w:ilvl w:val="0"/>
          <w:numId w:val="24"/>
        </w:numPr>
      </w:pPr>
      <w:hyperlink r:id="rId547" w:anchor="whitespaceChars-int-int-" w:history="1">
        <w:r w:rsidR="005E4129" w:rsidRPr="005E4129">
          <w:rPr>
            <w:rStyle w:val="Hyperlien"/>
            <w:rFonts w:ascii="&amp;quot" w:hAnsi="&amp;quot"/>
            <w:b/>
            <w:bCs/>
            <w:color w:val="4A6782"/>
            <w:sz w:val="21"/>
            <w:szCs w:val="21"/>
            <w:lang w:val="en-CA"/>
          </w:rPr>
          <w:t>whitespaceChars</w:t>
        </w:r>
      </w:hyperlink>
      <w:r w:rsidR="005E4129" w:rsidRPr="005E4129">
        <w:rPr>
          <w:rFonts w:ascii="DejaVu Sans Mono" w:hAnsi="DejaVu Sans Mono"/>
          <w:color w:val="353833"/>
          <w:sz w:val="21"/>
          <w:szCs w:val="21"/>
          <w:lang w:val="en-CA"/>
        </w:rPr>
        <w:t>(int low, int hi)</w:t>
      </w:r>
      <w:r w:rsidR="007E66E1" w:rsidRPr="00B71EBD">
        <w:rPr>
          <w:lang w:val="en-CA"/>
        </w:rPr>
        <w:t xml:space="preserve">. </w:t>
      </w:r>
      <w:r w:rsidR="007E66E1">
        <w:t>Spécifie que les caractères de l’intervalle [</w:t>
      </w:r>
      <w:r w:rsidR="007E66E1">
        <w:rPr>
          <w:i/>
        </w:rPr>
        <w:t>low</w:t>
      </w:r>
      <w:r w:rsidR="007E66E1">
        <w:t xml:space="preserve">, </w:t>
      </w:r>
      <w:r w:rsidR="007E66E1">
        <w:rPr>
          <w:i/>
        </w:rPr>
        <w:t>hi</w:t>
      </w:r>
      <w:r w:rsidR="007E66E1">
        <w:t>] sont des délimiteurs.</w:t>
      </w:r>
    </w:p>
    <w:p w14:paraId="02E10F17" w14:textId="09C848DD" w:rsidR="007E66E1" w:rsidRDefault="00000000" w:rsidP="007E66E1">
      <w:pPr>
        <w:pStyle w:val="Corpsdetexte"/>
        <w:numPr>
          <w:ilvl w:val="0"/>
          <w:numId w:val="24"/>
        </w:numPr>
      </w:pPr>
      <w:hyperlink r:id="rId548" w:anchor="quoteChar-int-" w:history="1">
        <w:r w:rsidR="00CE206E">
          <w:rPr>
            <w:rStyle w:val="Hyperlien"/>
            <w:rFonts w:ascii="&amp;quot" w:hAnsi="&amp;quot"/>
            <w:b/>
            <w:bCs/>
            <w:color w:val="4A6782"/>
            <w:sz w:val="21"/>
            <w:szCs w:val="21"/>
          </w:rPr>
          <w:t>quoteChar</w:t>
        </w:r>
      </w:hyperlink>
      <w:r w:rsidR="00CE206E">
        <w:rPr>
          <w:rFonts w:ascii="DejaVu Sans Mono" w:hAnsi="DejaVu Sans Mono"/>
          <w:color w:val="353833"/>
          <w:sz w:val="21"/>
          <w:szCs w:val="21"/>
        </w:rPr>
        <w:t>(int ch)</w:t>
      </w:r>
      <w:r w:rsidR="007E66E1">
        <w:t xml:space="preserve">. Spécifie que le caractère </w:t>
      </w:r>
      <w:r w:rsidR="007E66E1" w:rsidRPr="0059742F">
        <w:rPr>
          <w:i/>
        </w:rPr>
        <w:t>ch</w:t>
      </w:r>
      <w:r w:rsidR="007E66E1">
        <w:t xml:space="preserve"> est un délimiteur de chaîne.</w:t>
      </w:r>
    </w:p>
    <w:p w14:paraId="330F6AC4" w14:textId="7EEFF5AA" w:rsidR="0098505E" w:rsidRDefault="007E66E1" w:rsidP="007E66E1">
      <w:pPr>
        <w:pStyle w:val="Corpsdetexte"/>
      </w:pPr>
      <w:r>
        <w:t xml:space="preserve">Un problème important lors du décodage d’un fichier de texte est la validation de son format. Dans notre petit exemple, le format est assez simple. La validation est rudimentaire et ne tient pas compte de toutes les possibilités. Par exemple, si un nombre réel est rencontré à la place d’un entier, la conversion </w:t>
      </w:r>
      <w:r w:rsidR="00CE206E">
        <w:t>tronque</w:t>
      </w:r>
      <w:r>
        <w:t xml:space="preserve"> le réel en entier sans aucun avertissement.</w:t>
      </w:r>
    </w:p>
    <w:p w14:paraId="56B07929" w14:textId="0CB7A3F0" w:rsidR="001E05A0" w:rsidRDefault="001E05A0" w:rsidP="007E66E1">
      <w:pPr>
        <w:pStyle w:val="Corpsdetexte"/>
      </w:pPr>
      <w:r w:rsidRPr="00AB095A">
        <w:rPr>
          <w:b/>
        </w:rPr>
        <w:t>Exercic</w:t>
      </w:r>
      <w:r w:rsidR="00EA283D" w:rsidRPr="00AB095A">
        <w:rPr>
          <w:b/>
        </w:rPr>
        <w:t>e</w:t>
      </w:r>
      <w:r w:rsidR="00EA283D">
        <w:t xml:space="preserve">. Reprendre l’exemple précédent pour un fichier </w:t>
      </w:r>
      <w:r w:rsidR="00D22CCA">
        <w:t xml:space="preserve">qui contient </w:t>
      </w:r>
      <w:r w:rsidR="00AB095A">
        <w:t>les noms</w:t>
      </w:r>
      <w:r w:rsidR="00D22CCA">
        <w:t xml:space="preserve"> et numéros de téléphone de contacts </w:t>
      </w:r>
      <w:r w:rsidR="00AB095A">
        <w:t>fictifs</w:t>
      </w:r>
      <w:r w:rsidR="00D22CCA">
        <w:t>.</w:t>
      </w:r>
    </w:p>
    <w:p w14:paraId="4A7B9E3F" w14:textId="0AD8E40B" w:rsidR="007E66E1" w:rsidRDefault="007E66E1" w:rsidP="007E66E1">
      <w:pPr>
        <w:pStyle w:val="Corpsdetexte"/>
      </w:pPr>
      <w:r>
        <w:t xml:space="preserve">Avec la popularité du Web qui est un medium de transmission basé sur le texte, l’échange de données sous forme de fichier de texte prend une importance croissante. Ceci a conduit à l’établissement </w:t>
      </w:r>
      <w:r w:rsidR="00A17070">
        <w:t>de la</w:t>
      </w:r>
      <w:r>
        <w:t xml:space="preserve"> norme XML (</w:t>
      </w:r>
      <w:bookmarkStart w:id="218" w:name="_Hlk528585364"/>
      <w:r w:rsidR="00F94631">
        <w:rPr>
          <w:i/>
        </w:rPr>
        <w:fldChar w:fldCharType="begin"/>
      </w:r>
      <w:r w:rsidR="00F94631">
        <w:rPr>
          <w:i/>
        </w:rPr>
        <w:instrText xml:space="preserve"> HYPERLINK "https://fr.wikipedia.org/wiki/Extensible_Markup_Language" </w:instrText>
      </w:r>
      <w:r w:rsidR="00AB64FB">
        <w:rPr>
          <w:i/>
        </w:rPr>
      </w:r>
      <w:r w:rsidR="00F94631">
        <w:rPr>
          <w:i/>
        </w:rPr>
        <w:fldChar w:fldCharType="separate"/>
      </w:r>
      <w:r w:rsidR="000629BA">
        <w:rPr>
          <w:rStyle w:val="Hyperlien"/>
          <w:i/>
        </w:rPr>
        <w:t>eX</w:t>
      </w:r>
      <w:r w:rsidRPr="00F94631">
        <w:rPr>
          <w:rStyle w:val="Hyperlien"/>
          <w:i/>
        </w:rPr>
        <w:t>tensible Markup Language</w:t>
      </w:r>
      <w:bookmarkEnd w:id="218"/>
      <w:r w:rsidR="00F94631">
        <w:rPr>
          <w:i/>
        </w:rPr>
        <w:fldChar w:fldCharType="end"/>
      </w:r>
      <w:r>
        <w:t xml:space="preserve">). </w:t>
      </w:r>
      <w:r w:rsidR="00F87702">
        <w:t>La section suivante</w:t>
      </w:r>
      <w:r>
        <w:t xml:space="preserve"> </w:t>
      </w:r>
      <w:r w:rsidR="00F87702">
        <w:t>introduit</w:t>
      </w:r>
      <w:r>
        <w:t xml:space="preserve"> XML et des outils Java permettant de manipuler les fichiers XML.</w:t>
      </w:r>
    </w:p>
    <w:p w14:paraId="4FAB548C" w14:textId="77777777" w:rsidR="004B5E78" w:rsidRDefault="004B5E78" w:rsidP="004B5E78">
      <w:pPr>
        <w:pStyle w:val="Titre3"/>
      </w:pPr>
      <w:bookmarkStart w:id="219" w:name="_Toc16917474"/>
      <w:bookmarkStart w:id="220" w:name="_Toc155813932"/>
      <w:r>
        <w:t>Traitement d’un document XML avec SAX et DOM</w:t>
      </w:r>
      <w:bookmarkEnd w:id="219"/>
      <w:bookmarkEnd w:id="220"/>
    </w:p>
    <w:p w14:paraId="28100FCB" w14:textId="0649D99F" w:rsidR="00D26321" w:rsidRPr="0042135C" w:rsidRDefault="004B5E78" w:rsidP="0042135C">
      <w:pPr>
        <w:pStyle w:val="Corpsdetexte"/>
      </w:pPr>
      <w:r w:rsidRPr="00D34A72">
        <w:t xml:space="preserve">XML permet de spécifier la grammaire d’un document textuel </w:t>
      </w:r>
      <w:r w:rsidR="005318E8">
        <w:t xml:space="preserve">par un </w:t>
      </w:r>
      <w:r w:rsidRPr="00D34A72">
        <w:rPr>
          <w:i/>
        </w:rPr>
        <w:t>Data Type Definition</w:t>
      </w:r>
      <w:r w:rsidRPr="00D34A72">
        <w:t xml:space="preserve"> – DTD</w:t>
      </w:r>
      <w:r w:rsidR="005318E8">
        <w:t xml:space="preserve"> ou par un schéma XML</w:t>
      </w:r>
      <w:r w:rsidRPr="00D34A72">
        <w:t>.</w:t>
      </w:r>
    </w:p>
    <w:p w14:paraId="26C1C393" w14:textId="66C5BCE6" w:rsidR="004B5E78" w:rsidRDefault="004B5E78" w:rsidP="004B5E78">
      <w:pPr>
        <w:pStyle w:val="Corpsdetexte"/>
      </w:pPr>
      <w:r w:rsidRPr="00D34A72">
        <w:rPr>
          <w:b/>
        </w:rPr>
        <w:t>Exemple</w:t>
      </w:r>
      <w:r w:rsidR="00843AB5">
        <w:rPr>
          <w:b/>
        </w:rPr>
        <w:t>.</w:t>
      </w:r>
      <w:r w:rsidR="00882539">
        <w:rPr>
          <w:b/>
        </w:rPr>
        <w:t xml:space="preserve"> </w:t>
      </w:r>
      <w:r w:rsidRPr="00D34A72">
        <w:t xml:space="preserve">Le </w:t>
      </w:r>
      <w:r w:rsidR="00593692">
        <w:t xml:space="preserve">contenu du fichier </w:t>
      </w:r>
      <w:r w:rsidR="00593692" w:rsidRPr="00414285">
        <w:rPr>
          <w:i/>
        </w:rPr>
        <w:t>Plants.xml</w:t>
      </w:r>
      <w:r w:rsidR="00593692">
        <w:t xml:space="preserve"> suivant</w:t>
      </w:r>
      <w:r w:rsidRPr="00D34A72">
        <w:t xml:space="preserve"> est un exemple de document XML avec DTD incluse représentant le catalogue des plants de la pépinière </w:t>
      </w:r>
      <w:r w:rsidRPr="00D34A72">
        <w:rPr>
          <w:i/>
        </w:rPr>
        <w:t>PleinDeFoin</w:t>
      </w:r>
      <w:r w:rsidRPr="00D34A72">
        <w:t>.</w:t>
      </w:r>
    </w:p>
    <w:p w14:paraId="4AECA2CA" w14:textId="4FB77D50" w:rsidR="00275DCA" w:rsidRPr="00882539" w:rsidRDefault="00000000" w:rsidP="00B0199A">
      <w:pPr>
        <w:pStyle w:val="Corpsdetexte"/>
        <w:keepNext/>
        <w:keepLines/>
        <w:rPr>
          <w:b/>
        </w:rPr>
      </w:pPr>
      <w:hyperlink r:id="rId549" w:history="1">
        <w:r w:rsidR="00280F83">
          <w:rPr>
            <w:rStyle w:val="Hyperlien"/>
            <w:rFonts w:ascii="Segoe UI" w:hAnsi="Segoe UI" w:cs="Segoe UI"/>
            <w:b/>
            <w:bCs/>
            <w:color w:val="0366D6"/>
          </w:rPr>
          <w:t>JavaPasAPas</w:t>
        </w:r>
      </w:hyperlink>
      <w:r w:rsidR="00280F83">
        <w:rPr>
          <w:rStyle w:val="separator"/>
          <w:rFonts w:ascii="Segoe UI" w:hAnsi="Segoe UI" w:cs="Segoe UI"/>
          <w:color w:val="586069"/>
        </w:rPr>
        <w:t>/</w:t>
      </w:r>
      <w:r w:rsidR="00233E8F">
        <w:rPr>
          <w:rStyle w:val="lev"/>
          <w:rFonts w:ascii="Segoe UI" w:hAnsi="Segoe UI" w:cs="Segoe UI"/>
          <w:color w:val="24292E"/>
        </w:rPr>
        <w:t>chapitre_9/P</w:t>
      </w:r>
      <w:r w:rsidR="00280F83">
        <w:rPr>
          <w:rStyle w:val="lev"/>
          <w:rFonts w:ascii="Segoe UI" w:hAnsi="Segoe UI" w:cs="Segoe UI"/>
          <w:color w:val="24292E"/>
        </w:rPr>
        <w:t>lants.xml</w:t>
      </w:r>
    </w:p>
    <w:p w14:paraId="168F2177" w14:textId="77777777" w:rsidR="00117845" w:rsidRDefault="00233E8F" w:rsidP="00B0199A">
      <w:pPr>
        <w:pStyle w:val="Code"/>
        <w:rPr>
          <w:color w:val="000000"/>
          <w:lang w:eastAsia="zh-CN"/>
        </w:rPr>
      </w:pPr>
      <w:r w:rsidRPr="00233E8F">
        <w:rPr>
          <w:color w:val="004A43"/>
          <w:lang w:eastAsia="zh-CN"/>
        </w:rPr>
        <w:t>&lt;?</w:t>
      </w:r>
      <w:r w:rsidRPr="00233E8F">
        <w:rPr>
          <w:b/>
          <w:bCs/>
          <w:lang w:eastAsia="zh-CN"/>
        </w:rPr>
        <w:t>xml</w:t>
      </w:r>
      <w:r w:rsidRPr="00233E8F">
        <w:rPr>
          <w:color w:val="004A43"/>
          <w:lang w:eastAsia="zh-CN"/>
        </w:rPr>
        <w:t xml:space="preserve"> </w:t>
      </w:r>
      <w:r w:rsidRPr="00233E8F">
        <w:rPr>
          <w:color w:val="074726"/>
          <w:lang w:eastAsia="zh-CN"/>
        </w:rPr>
        <w:t>version</w:t>
      </w:r>
      <w:r w:rsidRPr="00233E8F">
        <w:rPr>
          <w:color w:val="808030"/>
          <w:lang w:eastAsia="zh-CN"/>
        </w:rPr>
        <w:t>=</w:t>
      </w:r>
      <w:r w:rsidRPr="00233E8F">
        <w:rPr>
          <w:lang w:eastAsia="zh-CN"/>
        </w:rPr>
        <w:t>"</w:t>
      </w:r>
      <w:r w:rsidRPr="00233E8F">
        <w:rPr>
          <w:color w:val="7D0045"/>
          <w:lang w:eastAsia="zh-CN"/>
        </w:rPr>
        <w:t>1.0</w:t>
      </w:r>
      <w:r w:rsidRPr="00233E8F">
        <w:rPr>
          <w:lang w:eastAsia="zh-CN"/>
        </w:rPr>
        <w:t>"</w:t>
      </w:r>
      <w:r w:rsidRPr="00233E8F">
        <w:rPr>
          <w:color w:val="004A43"/>
          <w:lang w:eastAsia="zh-CN"/>
        </w:rPr>
        <w:t xml:space="preserve"> </w:t>
      </w:r>
      <w:r w:rsidRPr="00233E8F">
        <w:rPr>
          <w:color w:val="074726"/>
          <w:lang w:eastAsia="zh-CN"/>
        </w:rPr>
        <w:t>encoding</w:t>
      </w:r>
      <w:r w:rsidRPr="00233E8F">
        <w:rPr>
          <w:color w:val="808030"/>
          <w:lang w:eastAsia="zh-CN"/>
        </w:rPr>
        <w:t>=</w:t>
      </w:r>
      <w:r w:rsidRPr="00233E8F">
        <w:rPr>
          <w:lang w:eastAsia="zh-CN"/>
        </w:rPr>
        <w:t>"</w:t>
      </w:r>
      <w:r w:rsidRPr="00233E8F">
        <w:rPr>
          <w:color w:val="0000E6"/>
          <w:lang w:eastAsia="zh-CN"/>
        </w:rPr>
        <w:t>ISO-8859-1</w:t>
      </w:r>
      <w:r w:rsidRPr="00233E8F">
        <w:rPr>
          <w:lang w:eastAsia="zh-CN"/>
        </w:rPr>
        <w:t>"</w:t>
      </w:r>
      <w:r w:rsidRPr="00233E8F">
        <w:rPr>
          <w:color w:val="004A43"/>
          <w:lang w:eastAsia="zh-CN"/>
        </w:rPr>
        <w:t xml:space="preserve"> </w:t>
      </w:r>
      <w:r w:rsidRPr="00233E8F">
        <w:rPr>
          <w:color w:val="074726"/>
          <w:lang w:eastAsia="zh-CN"/>
        </w:rPr>
        <w:t>standalone</w:t>
      </w:r>
      <w:r w:rsidRPr="00233E8F">
        <w:rPr>
          <w:color w:val="808030"/>
          <w:lang w:eastAsia="zh-CN"/>
        </w:rPr>
        <w:t>=</w:t>
      </w:r>
      <w:r w:rsidRPr="00233E8F">
        <w:rPr>
          <w:lang w:eastAsia="zh-CN"/>
        </w:rPr>
        <w:t>"</w:t>
      </w:r>
      <w:r w:rsidRPr="00233E8F">
        <w:rPr>
          <w:color w:val="0F4D75"/>
          <w:lang w:eastAsia="zh-CN"/>
        </w:rPr>
        <w:t>yes</w:t>
      </w:r>
      <w:r w:rsidRPr="00233E8F">
        <w:rPr>
          <w:lang w:eastAsia="zh-CN"/>
        </w:rPr>
        <w:t>"</w:t>
      </w:r>
      <w:r w:rsidRPr="00233E8F">
        <w:rPr>
          <w:color w:val="004A43"/>
          <w:lang w:eastAsia="zh-CN"/>
        </w:rPr>
        <w:t>?&gt;</w:t>
      </w:r>
      <w:r w:rsidRPr="00233E8F">
        <w:rPr>
          <w:color w:val="000000"/>
          <w:lang w:eastAsia="zh-CN"/>
        </w:rPr>
        <w:t xml:space="preserve">  </w:t>
      </w:r>
      <w:r w:rsidRPr="00233E8F">
        <w:rPr>
          <w:color w:val="004A43"/>
          <w:lang w:eastAsia="zh-CN"/>
        </w:rPr>
        <w:t>&lt;!</w:t>
      </w:r>
      <w:r w:rsidRPr="00233E8F">
        <w:rPr>
          <w:b/>
          <w:bCs/>
          <w:lang w:eastAsia="zh-CN"/>
        </w:rPr>
        <w:t>DOCTYPE</w:t>
      </w:r>
      <w:r w:rsidRPr="00233E8F">
        <w:rPr>
          <w:color w:val="000000"/>
          <w:lang w:eastAsia="zh-CN"/>
        </w:rPr>
        <w:t xml:space="preserve"> </w:t>
      </w:r>
      <w:r w:rsidRPr="00233E8F">
        <w:rPr>
          <w:b/>
          <w:bCs/>
          <w:color w:val="BB7977"/>
          <w:lang w:eastAsia="zh-CN"/>
        </w:rPr>
        <w:t>Catalogue</w:t>
      </w:r>
      <w:r w:rsidRPr="00233E8F">
        <w:rPr>
          <w:color w:val="000000"/>
          <w:lang w:eastAsia="zh-CN"/>
        </w:rPr>
        <w:t xml:space="preserve"> </w:t>
      </w:r>
      <w:r w:rsidRPr="00233E8F">
        <w:rPr>
          <w:color w:val="A65700"/>
          <w:lang w:eastAsia="zh-CN"/>
        </w:rPr>
        <w:t>[</w:t>
      </w:r>
      <w:r w:rsidRPr="00233E8F">
        <w:rPr>
          <w:color w:val="000000"/>
          <w:lang w:eastAsia="zh-CN"/>
        </w:rPr>
        <w:t xml:space="preserve">     </w:t>
      </w:r>
    </w:p>
    <w:p w14:paraId="1CB11048" w14:textId="77777777" w:rsidR="00117845" w:rsidRDefault="00117845" w:rsidP="00B0199A">
      <w:pPr>
        <w:pStyle w:val="Code"/>
        <w:rPr>
          <w:color w:val="000000"/>
          <w:lang w:eastAsia="zh-CN"/>
        </w:rPr>
      </w:pPr>
      <w:r>
        <w:rPr>
          <w:color w:val="000000"/>
          <w:lang w:eastAsia="zh-CN"/>
        </w:rPr>
        <w:t xml:space="preserve">    </w:t>
      </w:r>
      <w:r w:rsidR="00233E8F" w:rsidRPr="00233E8F">
        <w:rPr>
          <w:color w:val="004A43"/>
          <w:lang w:eastAsia="zh-CN"/>
        </w:rPr>
        <w:t>&lt;!</w:t>
      </w:r>
      <w:r w:rsidR="00233E8F" w:rsidRPr="00233E8F">
        <w:rPr>
          <w:b/>
          <w:bCs/>
          <w:lang w:eastAsia="zh-CN"/>
        </w:rPr>
        <w:t>ELEMENT</w:t>
      </w:r>
      <w:r w:rsidR="00233E8F" w:rsidRPr="00233E8F">
        <w:rPr>
          <w:color w:val="000000"/>
          <w:lang w:eastAsia="zh-CN"/>
        </w:rPr>
        <w:t xml:space="preserve"> </w:t>
      </w:r>
      <w:r w:rsidR="00233E8F" w:rsidRPr="00233E8F">
        <w:rPr>
          <w:b/>
          <w:bCs/>
          <w:color w:val="BB7977"/>
          <w:lang w:eastAsia="zh-CN"/>
        </w:rPr>
        <w:t>Catalogue</w:t>
      </w:r>
      <w:r w:rsidR="00233E8F" w:rsidRPr="00233E8F">
        <w:rPr>
          <w:color w:val="000000"/>
          <w:lang w:eastAsia="zh-CN"/>
        </w:rPr>
        <w:t xml:space="preserve"> </w:t>
      </w:r>
      <w:r w:rsidR="00233E8F" w:rsidRPr="00233E8F">
        <w:rPr>
          <w:color w:val="808030"/>
          <w:lang w:eastAsia="zh-CN"/>
        </w:rPr>
        <w:t>(</w:t>
      </w:r>
      <w:r w:rsidR="00233E8F" w:rsidRPr="00233E8F">
        <w:rPr>
          <w:color w:val="000000"/>
          <w:lang w:eastAsia="zh-CN"/>
        </w:rPr>
        <w:t>Plant</w:t>
      </w:r>
      <w:r w:rsidR="00233E8F" w:rsidRPr="00233E8F">
        <w:rPr>
          <w:color w:val="44AADD"/>
          <w:lang w:eastAsia="zh-CN"/>
        </w:rPr>
        <w:t>+</w:t>
      </w:r>
      <w:r w:rsidR="00233E8F" w:rsidRPr="00233E8F">
        <w:rPr>
          <w:color w:val="808030"/>
          <w:lang w:eastAsia="zh-CN"/>
        </w:rPr>
        <w:t>)</w:t>
      </w:r>
      <w:r w:rsidR="00233E8F" w:rsidRPr="00233E8F">
        <w:rPr>
          <w:color w:val="004A43"/>
          <w:lang w:eastAsia="zh-CN"/>
        </w:rPr>
        <w:t>&gt;</w:t>
      </w:r>
      <w:r w:rsidR="00233E8F" w:rsidRPr="00233E8F">
        <w:rPr>
          <w:color w:val="000000"/>
          <w:lang w:eastAsia="zh-CN"/>
        </w:rPr>
        <w:t xml:space="preserve">     </w:t>
      </w:r>
    </w:p>
    <w:p w14:paraId="22B2CABD" w14:textId="4A993ACA" w:rsidR="00233E8F" w:rsidRPr="00233E8F" w:rsidRDefault="00117845" w:rsidP="00B0199A">
      <w:pPr>
        <w:pStyle w:val="Code"/>
        <w:rPr>
          <w:color w:val="000000"/>
          <w:lang w:eastAsia="zh-CN"/>
        </w:rPr>
      </w:pPr>
      <w:r>
        <w:rPr>
          <w:color w:val="000000"/>
          <w:lang w:eastAsia="zh-CN"/>
        </w:rPr>
        <w:t xml:space="preserve">    </w:t>
      </w:r>
      <w:r w:rsidR="00233E8F" w:rsidRPr="00233E8F">
        <w:rPr>
          <w:color w:val="004A43"/>
          <w:lang w:eastAsia="zh-CN"/>
        </w:rPr>
        <w:t>&lt;!</w:t>
      </w:r>
      <w:r w:rsidR="00233E8F" w:rsidRPr="00233E8F">
        <w:rPr>
          <w:b/>
          <w:bCs/>
          <w:lang w:eastAsia="zh-CN"/>
        </w:rPr>
        <w:t>ELEMENT</w:t>
      </w:r>
      <w:r w:rsidR="00233E8F" w:rsidRPr="00233E8F">
        <w:rPr>
          <w:color w:val="000000"/>
          <w:lang w:eastAsia="zh-CN"/>
        </w:rPr>
        <w:t xml:space="preserve"> </w:t>
      </w:r>
      <w:r w:rsidR="00233E8F" w:rsidRPr="00233E8F">
        <w:rPr>
          <w:b/>
          <w:bCs/>
          <w:color w:val="BB7977"/>
          <w:lang w:eastAsia="zh-CN"/>
        </w:rPr>
        <w:t>Plant</w:t>
      </w:r>
      <w:r w:rsidR="00233E8F" w:rsidRPr="00233E8F">
        <w:rPr>
          <w:color w:val="000000"/>
          <w:lang w:eastAsia="zh-CN"/>
        </w:rPr>
        <w:t xml:space="preserve"> </w:t>
      </w:r>
      <w:r w:rsidR="00233E8F" w:rsidRPr="00233E8F">
        <w:rPr>
          <w:color w:val="808030"/>
          <w:lang w:eastAsia="zh-CN"/>
        </w:rPr>
        <w:t>(</w:t>
      </w:r>
      <w:r w:rsidR="00233E8F" w:rsidRPr="00233E8F">
        <w:rPr>
          <w:color w:val="000000"/>
          <w:lang w:eastAsia="zh-CN"/>
        </w:rPr>
        <w:t>noPlant</w:t>
      </w:r>
      <w:r w:rsidR="00233E8F" w:rsidRPr="00233E8F">
        <w:rPr>
          <w:color w:val="44AADD"/>
          <w:lang w:eastAsia="zh-CN"/>
        </w:rPr>
        <w:t>,</w:t>
      </w:r>
      <w:r w:rsidR="00233E8F" w:rsidRPr="00233E8F">
        <w:rPr>
          <w:color w:val="000000"/>
          <w:lang w:eastAsia="zh-CN"/>
        </w:rPr>
        <w:t>description</w:t>
      </w:r>
      <w:r w:rsidR="00233E8F" w:rsidRPr="00233E8F">
        <w:rPr>
          <w:color w:val="44AADD"/>
          <w:lang w:eastAsia="zh-CN"/>
        </w:rPr>
        <w:t>,</w:t>
      </w:r>
      <w:r w:rsidR="00233E8F" w:rsidRPr="00233E8F">
        <w:rPr>
          <w:color w:val="000000"/>
          <w:lang w:eastAsia="zh-CN"/>
        </w:rPr>
        <w:t>prixUnitaire</w:t>
      </w:r>
      <w:r w:rsidR="00233E8F" w:rsidRPr="00233E8F">
        <w:rPr>
          <w:color w:val="808030"/>
          <w:lang w:eastAsia="zh-CN"/>
        </w:rPr>
        <w:t>)</w:t>
      </w:r>
      <w:r w:rsidR="00233E8F" w:rsidRPr="00233E8F">
        <w:rPr>
          <w:color w:val="004A43"/>
          <w:lang w:eastAsia="zh-CN"/>
        </w:rPr>
        <w:t>&gt;</w:t>
      </w:r>
    </w:p>
    <w:p w14:paraId="40186BF5" w14:textId="77777777" w:rsidR="00233E8F" w:rsidRPr="00233E8F" w:rsidRDefault="00233E8F" w:rsidP="00B0199A">
      <w:pPr>
        <w:pStyle w:val="Code"/>
        <w:rPr>
          <w:color w:val="000000"/>
          <w:lang w:eastAsia="zh-CN"/>
        </w:rPr>
      </w:pPr>
      <w:r w:rsidRPr="00233E8F">
        <w:rPr>
          <w:color w:val="000000"/>
          <w:lang w:eastAsia="zh-CN"/>
        </w:rPr>
        <w:t xml:space="preserve">    </w:t>
      </w:r>
      <w:r w:rsidRPr="00233E8F">
        <w:rPr>
          <w:color w:val="004A43"/>
          <w:lang w:eastAsia="zh-CN"/>
        </w:rPr>
        <w:t>&lt;!</w:t>
      </w:r>
      <w:r w:rsidRPr="00233E8F">
        <w:rPr>
          <w:b/>
          <w:bCs/>
          <w:lang w:eastAsia="zh-CN"/>
        </w:rPr>
        <w:t>ELEMENT</w:t>
      </w:r>
      <w:r w:rsidRPr="00233E8F">
        <w:rPr>
          <w:color w:val="000000"/>
          <w:lang w:eastAsia="zh-CN"/>
        </w:rPr>
        <w:t xml:space="preserve"> </w:t>
      </w:r>
      <w:r w:rsidRPr="00233E8F">
        <w:rPr>
          <w:b/>
          <w:bCs/>
          <w:color w:val="BB7977"/>
          <w:lang w:eastAsia="zh-CN"/>
        </w:rPr>
        <w:t>noPlant</w:t>
      </w:r>
      <w:r w:rsidRPr="00233E8F">
        <w:rPr>
          <w:color w:val="000000"/>
          <w:lang w:eastAsia="zh-CN"/>
        </w:rPr>
        <w:t xml:space="preserve"> </w:t>
      </w:r>
      <w:r w:rsidRPr="00233E8F">
        <w:rPr>
          <w:color w:val="808030"/>
          <w:lang w:eastAsia="zh-CN"/>
        </w:rPr>
        <w:t>(</w:t>
      </w:r>
      <w:r w:rsidRPr="00233E8F">
        <w:rPr>
          <w:color w:val="004A43"/>
          <w:lang w:eastAsia="zh-CN"/>
        </w:rPr>
        <w:t>#PCDATA</w:t>
      </w:r>
      <w:r w:rsidRPr="00233E8F">
        <w:rPr>
          <w:color w:val="808030"/>
          <w:lang w:eastAsia="zh-CN"/>
        </w:rPr>
        <w:t>)</w:t>
      </w:r>
      <w:r w:rsidRPr="00233E8F">
        <w:rPr>
          <w:color w:val="004A43"/>
          <w:lang w:eastAsia="zh-CN"/>
        </w:rPr>
        <w:t>&gt;</w:t>
      </w:r>
    </w:p>
    <w:p w14:paraId="03F271CC" w14:textId="77777777" w:rsidR="00233E8F" w:rsidRPr="00233E8F" w:rsidRDefault="00233E8F" w:rsidP="00B0199A">
      <w:pPr>
        <w:pStyle w:val="Code"/>
        <w:rPr>
          <w:color w:val="000000"/>
          <w:lang w:eastAsia="zh-CN"/>
        </w:rPr>
      </w:pPr>
      <w:r w:rsidRPr="00233E8F">
        <w:rPr>
          <w:color w:val="000000"/>
          <w:lang w:eastAsia="zh-CN"/>
        </w:rPr>
        <w:t xml:space="preserve">    </w:t>
      </w:r>
      <w:r w:rsidRPr="00233E8F">
        <w:rPr>
          <w:color w:val="004A43"/>
          <w:lang w:eastAsia="zh-CN"/>
        </w:rPr>
        <w:t>&lt;!</w:t>
      </w:r>
      <w:r w:rsidRPr="00233E8F">
        <w:rPr>
          <w:b/>
          <w:bCs/>
          <w:lang w:eastAsia="zh-CN"/>
        </w:rPr>
        <w:t>ELEMENT</w:t>
      </w:r>
      <w:r w:rsidRPr="00233E8F">
        <w:rPr>
          <w:color w:val="000000"/>
          <w:lang w:eastAsia="zh-CN"/>
        </w:rPr>
        <w:t xml:space="preserve"> </w:t>
      </w:r>
      <w:r w:rsidRPr="00233E8F">
        <w:rPr>
          <w:b/>
          <w:bCs/>
          <w:color w:val="BB7977"/>
          <w:lang w:eastAsia="zh-CN"/>
        </w:rPr>
        <w:t>description</w:t>
      </w:r>
      <w:r w:rsidRPr="00233E8F">
        <w:rPr>
          <w:color w:val="000000"/>
          <w:lang w:eastAsia="zh-CN"/>
        </w:rPr>
        <w:t xml:space="preserve"> </w:t>
      </w:r>
      <w:r w:rsidRPr="00233E8F">
        <w:rPr>
          <w:color w:val="808030"/>
          <w:lang w:eastAsia="zh-CN"/>
        </w:rPr>
        <w:t>(</w:t>
      </w:r>
      <w:r w:rsidRPr="00233E8F">
        <w:rPr>
          <w:color w:val="004A43"/>
          <w:lang w:eastAsia="zh-CN"/>
        </w:rPr>
        <w:t>#PCDATA</w:t>
      </w:r>
      <w:r w:rsidRPr="00233E8F">
        <w:rPr>
          <w:color w:val="808030"/>
          <w:lang w:eastAsia="zh-CN"/>
        </w:rPr>
        <w:t>)</w:t>
      </w:r>
      <w:r w:rsidRPr="00233E8F">
        <w:rPr>
          <w:color w:val="004A43"/>
          <w:lang w:eastAsia="zh-CN"/>
        </w:rPr>
        <w:t>&gt;</w:t>
      </w:r>
    </w:p>
    <w:p w14:paraId="07043FC8"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004A43"/>
          <w:lang w:eastAsia="zh-CN"/>
        </w:rPr>
        <w:t>&lt;!</w:t>
      </w:r>
      <w:r w:rsidRPr="00233E8F">
        <w:rPr>
          <w:b/>
          <w:bCs/>
          <w:lang w:eastAsia="zh-CN"/>
        </w:rPr>
        <w:t>ELEMENT</w:t>
      </w:r>
      <w:r w:rsidRPr="00233E8F">
        <w:rPr>
          <w:color w:val="000000"/>
          <w:lang w:eastAsia="zh-CN"/>
        </w:rPr>
        <w:t xml:space="preserve"> </w:t>
      </w:r>
      <w:r w:rsidRPr="00233E8F">
        <w:rPr>
          <w:b/>
          <w:bCs/>
          <w:color w:val="BB7977"/>
          <w:lang w:eastAsia="zh-CN"/>
        </w:rPr>
        <w:t>prixUnitaire</w:t>
      </w:r>
      <w:r w:rsidRPr="00233E8F">
        <w:rPr>
          <w:color w:val="000000"/>
          <w:lang w:eastAsia="zh-CN"/>
        </w:rPr>
        <w:t xml:space="preserve"> </w:t>
      </w:r>
      <w:r w:rsidRPr="00233E8F">
        <w:rPr>
          <w:color w:val="808030"/>
          <w:lang w:eastAsia="zh-CN"/>
        </w:rPr>
        <w:t>(</w:t>
      </w:r>
      <w:r w:rsidRPr="00233E8F">
        <w:rPr>
          <w:color w:val="004A43"/>
          <w:lang w:eastAsia="zh-CN"/>
        </w:rPr>
        <w:t>#PCDATA</w:t>
      </w:r>
      <w:r w:rsidRPr="00233E8F">
        <w:rPr>
          <w:color w:val="808030"/>
          <w:lang w:eastAsia="zh-CN"/>
        </w:rPr>
        <w:t>)</w:t>
      </w:r>
      <w:r w:rsidRPr="00233E8F">
        <w:rPr>
          <w:color w:val="004A43"/>
          <w:lang w:eastAsia="zh-CN"/>
        </w:rPr>
        <w:t>&gt;</w:t>
      </w:r>
    </w:p>
    <w:p w14:paraId="490F96A0" w14:textId="77777777" w:rsidR="00233E8F" w:rsidRPr="00233E8F" w:rsidRDefault="00233E8F" w:rsidP="001A3D9B">
      <w:pPr>
        <w:pStyle w:val="Code"/>
        <w:keepNext w:val="0"/>
        <w:keepLines w:val="0"/>
        <w:rPr>
          <w:color w:val="000000"/>
          <w:lang w:eastAsia="zh-CN"/>
        </w:rPr>
      </w:pPr>
      <w:r w:rsidRPr="00233E8F">
        <w:rPr>
          <w:color w:val="A65700"/>
          <w:lang w:eastAsia="zh-CN"/>
        </w:rPr>
        <w:t>]</w:t>
      </w:r>
      <w:r w:rsidRPr="00233E8F">
        <w:rPr>
          <w:color w:val="004A43"/>
          <w:lang w:eastAsia="zh-CN"/>
        </w:rPr>
        <w:t>&gt;</w:t>
      </w:r>
    </w:p>
    <w:p w14:paraId="76125016" w14:textId="77777777" w:rsidR="00233E8F" w:rsidRPr="00233E8F" w:rsidRDefault="00233E8F" w:rsidP="001A3D9B">
      <w:pPr>
        <w:pStyle w:val="Code"/>
        <w:keepNext w:val="0"/>
        <w:keepLines w:val="0"/>
        <w:rPr>
          <w:color w:val="000000"/>
          <w:lang w:eastAsia="zh-CN"/>
        </w:rPr>
      </w:pPr>
    </w:p>
    <w:p w14:paraId="379765A3" w14:textId="77777777" w:rsidR="00233E8F" w:rsidRPr="00233E8F" w:rsidRDefault="00233E8F" w:rsidP="001A3D9B">
      <w:pPr>
        <w:pStyle w:val="Code"/>
        <w:keepNext w:val="0"/>
        <w:keepLines w:val="0"/>
        <w:rPr>
          <w:color w:val="000000"/>
          <w:lang w:eastAsia="zh-CN"/>
        </w:rPr>
      </w:pPr>
      <w:r w:rsidRPr="00233E8F">
        <w:rPr>
          <w:color w:val="A65700"/>
          <w:lang w:eastAsia="zh-CN"/>
        </w:rPr>
        <w:t>&lt;</w:t>
      </w:r>
      <w:r w:rsidRPr="00233E8F">
        <w:rPr>
          <w:color w:val="5F5035"/>
          <w:lang w:eastAsia="zh-CN"/>
        </w:rPr>
        <w:t>Catalogue</w:t>
      </w:r>
      <w:r w:rsidRPr="00233E8F">
        <w:rPr>
          <w:color w:val="A65700"/>
          <w:lang w:eastAsia="zh-CN"/>
        </w:rPr>
        <w:t>&gt;</w:t>
      </w:r>
    </w:p>
    <w:p w14:paraId="4622EB9E"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44B5D83A"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10</w:t>
      </w:r>
      <w:r w:rsidRPr="00233E8F">
        <w:rPr>
          <w:color w:val="A65700"/>
          <w:lang w:eastAsia="zh-CN"/>
        </w:rPr>
        <w:t>&lt;/</w:t>
      </w:r>
      <w:r w:rsidRPr="00233E8F">
        <w:rPr>
          <w:color w:val="5F5035"/>
          <w:lang w:eastAsia="zh-CN"/>
        </w:rPr>
        <w:t>noPlant</w:t>
      </w:r>
      <w:r w:rsidRPr="00233E8F">
        <w:rPr>
          <w:color w:val="A65700"/>
          <w:lang w:eastAsia="zh-CN"/>
        </w:rPr>
        <w:t>&gt;</w:t>
      </w:r>
    </w:p>
    <w:p w14:paraId="0F34FC05"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Cèdre en boule</w:t>
      </w:r>
      <w:r w:rsidRPr="00233E8F">
        <w:rPr>
          <w:color w:val="A65700"/>
          <w:lang w:eastAsia="zh-CN"/>
        </w:rPr>
        <w:t>&lt;/</w:t>
      </w:r>
      <w:r w:rsidRPr="00233E8F">
        <w:rPr>
          <w:color w:val="5F5035"/>
          <w:lang w:eastAsia="zh-CN"/>
        </w:rPr>
        <w:t>description</w:t>
      </w:r>
      <w:r w:rsidRPr="00233E8F">
        <w:rPr>
          <w:color w:val="A65700"/>
          <w:lang w:eastAsia="zh-CN"/>
        </w:rPr>
        <w:t>&gt;</w:t>
      </w:r>
    </w:p>
    <w:p w14:paraId="7EB50236"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10.99</w:t>
      </w:r>
      <w:r w:rsidRPr="00233E8F">
        <w:rPr>
          <w:color w:val="A65700"/>
          <w:lang w:eastAsia="zh-CN"/>
        </w:rPr>
        <w:t>&lt;/</w:t>
      </w:r>
      <w:r w:rsidRPr="00233E8F">
        <w:rPr>
          <w:color w:val="5F5035"/>
          <w:lang w:eastAsia="zh-CN"/>
        </w:rPr>
        <w:t>prixUnitaire</w:t>
      </w:r>
      <w:r w:rsidRPr="00233E8F">
        <w:rPr>
          <w:color w:val="A65700"/>
          <w:lang w:eastAsia="zh-CN"/>
        </w:rPr>
        <w:t>&gt;</w:t>
      </w:r>
    </w:p>
    <w:p w14:paraId="0122CCE1"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2F1A7F93"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269CE7D9"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20</w:t>
      </w:r>
      <w:r w:rsidRPr="00233E8F">
        <w:rPr>
          <w:color w:val="A65700"/>
          <w:lang w:eastAsia="zh-CN"/>
        </w:rPr>
        <w:t>&lt;/</w:t>
      </w:r>
      <w:r w:rsidRPr="00233E8F">
        <w:rPr>
          <w:color w:val="5F5035"/>
          <w:lang w:eastAsia="zh-CN"/>
        </w:rPr>
        <w:t>noPlant</w:t>
      </w:r>
      <w:r w:rsidRPr="00233E8F">
        <w:rPr>
          <w:color w:val="A65700"/>
          <w:lang w:eastAsia="zh-CN"/>
        </w:rPr>
        <w:t>&gt;</w:t>
      </w:r>
    </w:p>
    <w:p w14:paraId="6C772CB5"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Sapin</w:t>
      </w:r>
      <w:r w:rsidRPr="00233E8F">
        <w:rPr>
          <w:color w:val="A65700"/>
          <w:lang w:eastAsia="zh-CN"/>
        </w:rPr>
        <w:t>&lt;/</w:t>
      </w:r>
      <w:r w:rsidRPr="00233E8F">
        <w:rPr>
          <w:color w:val="5F5035"/>
          <w:lang w:eastAsia="zh-CN"/>
        </w:rPr>
        <w:t>description</w:t>
      </w:r>
      <w:r w:rsidRPr="00233E8F">
        <w:rPr>
          <w:color w:val="A65700"/>
          <w:lang w:eastAsia="zh-CN"/>
        </w:rPr>
        <w:t>&gt;</w:t>
      </w:r>
    </w:p>
    <w:p w14:paraId="32FB1F24"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12.99</w:t>
      </w:r>
      <w:r w:rsidRPr="00233E8F">
        <w:rPr>
          <w:color w:val="A65700"/>
          <w:lang w:eastAsia="zh-CN"/>
        </w:rPr>
        <w:t>&lt;/</w:t>
      </w:r>
      <w:r w:rsidRPr="00233E8F">
        <w:rPr>
          <w:color w:val="5F5035"/>
          <w:lang w:eastAsia="zh-CN"/>
        </w:rPr>
        <w:t>prixUnitaire</w:t>
      </w:r>
      <w:r w:rsidRPr="00233E8F">
        <w:rPr>
          <w:color w:val="A65700"/>
          <w:lang w:eastAsia="zh-CN"/>
        </w:rPr>
        <w:t>&gt;</w:t>
      </w:r>
    </w:p>
    <w:p w14:paraId="66E68237"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341E6587"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0D29B4F4"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40</w:t>
      </w:r>
      <w:r w:rsidRPr="00233E8F">
        <w:rPr>
          <w:color w:val="A65700"/>
          <w:lang w:eastAsia="zh-CN"/>
        </w:rPr>
        <w:t>&lt;/</w:t>
      </w:r>
      <w:r w:rsidRPr="00233E8F">
        <w:rPr>
          <w:color w:val="5F5035"/>
          <w:lang w:eastAsia="zh-CN"/>
        </w:rPr>
        <w:t>noPlant</w:t>
      </w:r>
      <w:r w:rsidRPr="00233E8F">
        <w:rPr>
          <w:color w:val="A65700"/>
          <w:lang w:eastAsia="zh-CN"/>
        </w:rPr>
        <w:t>&gt;</w:t>
      </w:r>
    </w:p>
    <w:p w14:paraId="140F9E01"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Epinette bleue</w:t>
      </w:r>
      <w:r w:rsidRPr="00233E8F">
        <w:rPr>
          <w:color w:val="A65700"/>
          <w:lang w:eastAsia="zh-CN"/>
        </w:rPr>
        <w:t>&lt;/</w:t>
      </w:r>
      <w:r w:rsidRPr="00233E8F">
        <w:rPr>
          <w:color w:val="5F5035"/>
          <w:lang w:eastAsia="zh-CN"/>
        </w:rPr>
        <w:t>description</w:t>
      </w:r>
      <w:r w:rsidRPr="00233E8F">
        <w:rPr>
          <w:color w:val="A65700"/>
          <w:lang w:eastAsia="zh-CN"/>
        </w:rPr>
        <w:t>&gt;</w:t>
      </w:r>
    </w:p>
    <w:p w14:paraId="362D4A08"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25.99</w:t>
      </w:r>
      <w:r w:rsidRPr="00233E8F">
        <w:rPr>
          <w:color w:val="A65700"/>
          <w:lang w:eastAsia="zh-CN"/>
        </w:rPr>
        <w:t>&lt;/</w:t>
      </w:r>
      <w:r w:rsidRPr="00233E8F">
        <w:rPr>
          <w:color w:val="5F5035"/>
          <w:lang w:eastAsia="zh-CN"/>
        </w:rPr>
        <w:t>prixUnitaire</w:t>
      </w:r>
      <w:r w:rsidRPr="00233E8F">
        <w:rPr>
          <w:color w:val="A65700"/>
          <w:lang w:eastAsia="zh-CN"/>
        </w:rPr>
        <w:t>&gt;</w:t>
      </w:r>
    </w:p>
    <w:p w14:paraId="027DDB31"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314EA8D0"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31AF0E61"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50</w:t>
      </w:r>
      <w:r w:rsidRPr="00233E8F">
        <w:rPr>
          <w:color w:val="A65700"/>
          <w:lang w:eastAsia="zh-CN"/>
        </w:rPr>
        <w:t>&lt;/</w:t>
      </w:r>
      <w:r w:rsidRPr="00233E8F">
        <w:rPr>
          <w:color w:val="5F5035"/>
          <w:lang w:eastAsia="zh-CN"/>
        </w:rPr>
        <w:t>noPlant</w:t>
      </w:r>
      <w:r w:rsidRPr="00233E8F">
        <w:rPr>
          <w:color w:val="A65700"/>
          <w:lang w:eastAsia="zh-CN"/>
        </w:rPr>
        <w:t>&gt;</w:t>
      </w:r>
    </w:p>
    <w:p w14:paraId="23C76F6A"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Chêne</w:t>
      </w:r>
      <w:r w:rsidRPr="00233E8F">
        <w:rPr>
          <w:color w:val="A65700"/>
          <w:lang w:eastAsia="zh-CN"/>
        </w:rPr>
        <w:t>&lt;/</w:t>
      </w:r>
      <w:r w:rsidRPr="00233E8F">
        <w:rPr>
          <w:color w:val="5F5035"/>
          <w:lang w:eastAsia="zh-CN"/>
        </w:rPr>
        <w:t>description</w:t>
      </w:r>
      <w:r w:rsidRPr="00233E8F">
        <w:rPr>
          <w:color w:val="A65700"/>
          <w:lang w:eastAsia="zh-CN"/>
        </w:rPr>
        <w:t>&gt;</w:t>
      </w:r>
    </w:p>
    <w:p w14:paraId="3509F69F"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22.99</w:t>
      </w:r>
      <w:r w:rsidRPr="00233E8F">
        <w:rPr>
          <w:color w:val="A65700"/>
          <w:lang w:eastAsia="zh-CN"/>
        </w:rPr>
        <w:t>&lt;/</w:t>
      </w:r>
      <w:r w:rsidRPr="00233E8F">
        <w:rPr>
          <w:color w:val="5F5035"/>
          <w:lang w:eastAsia="zh-CN"/>
        </w:rPr>
        <w:t>prixUnitaire</w:t>
      </w:r>
      <w:r w:rsidRPr="00233E8F">
        <w:rPr>
          <w:color w:val="A65700"/>
          <w:lang w:eastAsia="zh-CN"/>
        </w:rPr>
        <w:t>&gt;</w:t>
      </w:r>
    </w:p>
    <w:p w14:paraId="5A4705AE" w14:textId="3F0DA666" w:rsidR="00233E8F" w:rsidRDefault="00233E8F" w:rsidP="001A3D9B">
      <w:pPr>
        <w:pStyle w:val="Code"/>
        <w:keepNext w:val="0"/>
        <w:keepLines w:val="0"/>
        <w:rPr>
          <w:color w:val="A657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0F2944D8" w14:textId="77777777" w:rsidR="00B70207" w:rsidRPr="00233E8F" w:rsidRDefault="00B70207" w:rsidP="001A3D9B">
      <w:pPr>
        <w:pStyle w:val="Code"/>
        <w:keepNext w:val="0"/>
        <w:keepLines w:val="0"/>
        <w:rPr>
          <w:color w:val="000000"/>
          <w:lang w:eastAsia="zh-CN"/>
        </w:rPr>
      </w:pPr>
    </w:p>
    <w:p w14:paraId="71B1CED5"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4D58AD6D"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60</w:t>
      </w:r>
      <w:r w:rsidRPr="00233E8F">
        <w:rPr>
          <w:color w:val="A65700"/>
          <w:lang w:eastAsia="zh-CN"/>
        </w:rPr>
        <w:t>&lt;/</w:t>
      </w:r>
      <w:r w:rsidRPr="00233E8F">
        <w:rPr>
          <w:color w:val="5F5035"/>
          <w:lang w:eastAsia="zh-CN"/>
        </w:rPr>
        <w:t>noPlant</w:t>
      </w:r>
      <w:r w:rsidRPr="00233E8F">
        <w:rPr>
          <w:color w:val="A65700"/>
          <w:lang w:eastAsia="zh-CN"/>
        </w:rPr>
        <w:t>&gt;</w:t>
      </w:r>
    </w:p>
    <w:p w14:paraId="5E0205BD" w14:textId="77777777" w:rsidR="00233E8F" w:rsidRPr="00233E8F" w:rsidRDefault="00233E8F" w:rsidP="001A3D9B">
      <w:pPr>
        <w:pStyle w:val="Code"/>
        <w:keepNext w:val="0"/>
        <w:keepLines w:val="0"/>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Erable argenté</w:t>
      </w:r>
      <w:r w:rsidRPr="00233E8F">
        <w:rPr>
          <w:color w:val="A65700"/>
          <w:lang w:eastAsia="zh-CN"/>
        </w:rPr>
        <w:t>&lt;/</w:t>
      </w:r>
      <w:r w:rsidRPr="00233E8F">
        <w:rPr>
          <w:color w:val="5F5035"/>
          <w:lang w:eastAsia="zh-CN"/>
        </w:rPr>
        <w:t>description</w:t>
      </w:r>
      <w:r w:rsidRPr="00233E8F">
        <w:rPr>
          <w:color w:val="A65700"/>
          <w:lang w:eastAsia="zh-CN"/>
        </w:rPr>
        <w:t>&gt;</w:t>
      </w:r>
    </w:p>
    <w:p w14:paraId="0EA30705" w14:textId="77777777" w:rsidR="00233E8F" w:rsidRPr="00233E8F" w:rsidRDefault="00233E8F" w:rsidP="001A3D9B">
      <w:pPr>
        <w:pStyle w:val="Code"/>
        <w:keepNext w:val="0"/>
        <w:keepLines w:val="0"/>
        <w:rPr>
          <w:color w:val="000000"/>
          <w:lang w:val="fr-FR" w:eastAsia="zh-CN"/>
        </w:rPr>
      </w:pPr>
      <w:r w:rsidRPr="00233E8F">
        <w:rPr>
          <w:color w:val="000000"/>
          <w:lang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15.99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1F50F8C0" w14:textId="77777777" w:rsidR="00233E8F" w:rsidRDefault="00233E8F" w:rsidP="001A3D9B">
      <w:pPr>
        <w:pStyle w:val="Code"/>
        <w:keepNext w:val="0"/>
        <w:keepLines w:val="0"/>
        <w:rPr>
          <w:color w:val="A657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242C7F15" w14:textId="77777777" w:rsidR="00B36EED" w:rsidRPr="00233E8F" w:rsidRDefault="00B36EED" w:rsidP="001A3D9B">
      <w:pPr>
        <w:pStyle w:val="Code"/>
        <w:keepNext w:val="0"/>
        <w:keepLines w:val="0"/>
        <w:rPr>
          <w:color w:val="000000"/>
          <w:lang w:val="fr-FR" w:eastAsia="zh-CN"/>
        </w:rPr>
      </w:pPr>
    </w:p>
    <w:p w14:paraId="7A0E6D4C" w14:textId="168401AF" w:rsidR="00B36EED" w:rsidRPr="00B36EED" w:rsidRDefault="00233E8F" w:rsidP="001A3D9B">
      <w:pPr>
        <w:pStyle w:val="Code"/>
        <w:keepNext w:val="0"/>
        <w:keepLines w:val="0"/>
        <w:rPr>
          <w:color w:val="A657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08C3F8DB"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70</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612E9C0F"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Erable argenté</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5425E400"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15.99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4CA8A88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7D55CBF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5F7E6772"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80</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0F535A8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Herbe à puce</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0BC5C0C5"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10.99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3C810E79" w14:textId="77777777" w:rsidR="00233E8F" w:rsidRDefault="00233E8F" w:rsidP="001A3D9B">
      <w:pPr>
        <w:pStyle w:val="Code"/>
        <w:keepNext w:val="0"/>
        <w:keepLines w:val="0"/>
        <w:rPr>
          <w:color w:val="A657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747395AF" w14:textId="77777777" w:rsidR="00B36EED" w:rsidRPr="00233E8F" w:rsidRDefault="00B36EED" w:rsidP="001A3D9B">
      <w:pPr>
        <w:pStyle w:val="Code"/>
        <w:keepNext w:val="0"/>
        <w:keepLines w:val="0"/>
        <w:rPr>
          <w:color w:val="000000"/>
          <w:lang w:val="fr-FR" w:eastAsia="zh-CN"/>
        </w:rPr>
      </w:pPr>
    </w:p>
    <w:p w14:paraId="3E1507A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47D4823D"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81</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3E954ACE"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Catalpa</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0063A937"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25.99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0A5F576F"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06A9F680"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41623EB1"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90</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710BF1B4"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Pommier</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724484CB" w14:textId="77777777" w:rsidR="00233E8F" w:rsidRPr="00233E8F" w:rsidRDefault="00233E8F" w:rsidP="001A3D9B">
      <w:pPr>
        <w:pStyle w:val="Code"/>
        <w:keepNext w:val="0"/>
        <w:keepLines w:val="0"/>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25.99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49A74A12" w14:textId="77777777" w:rsidR="00233E8F" w:rsidRPr="00233E8F" w:rsidRDefault="00233E8F" w:rsidP="00233E8F">
      <w:pPr>
        <w:pStyle w:val="Code"/>
        <w:rPr>
          <w:color w:val="000000"/>
          <w:lang w:val="fr-FR" w:eastAsia="zh-CN"/>
        </w:rPr>
      </w:pPr>
      <w:r w:rsidRPr="00233E8F">
        <w:rPr>
          <w:color w:val="000000"/>
          <w:lang w:val="fr-FR" w:eastAsia="zh-CN"/>
        </w:rPr>
        <w:lastRenderedPageBreak/>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31D164CA"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49146177"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95</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2DEBE208"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Génévrier</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4D4B118A" w14:textId="77777777" w:rsidR="00233E8F" w:rsidRPr="00D95704" w:rsidRDefault="00233E8F" w:rsidP="00233E8F">
      <w:pPr>
        <w:pStyle w:val="Code"/>
        <w:rPr>
          <w:color w:val="000000"/>
          <w:lang w:val="fr-FR" w:eastAsia="zh-CN"/>
        </w:rPr>
      </w:pPr>
      <w:r w:rsidRPr="00233E8F">
        <w:rPr>
          <w:color w:val="000000"/>
          <w:lang w:val="fr-FR" w:eastAsia="zh-CN"/>
        </w:rPr>
        <w:tab/>
      </w:r>
      <w:r w:rsidRPr="00D95704">
        <w:rPr>
          <w:color w:val="A65700"/>
          <w:lang w:val="fr-FR" w:eastAsia="zh-CN"/>
        </w:rPr>
        <w:t>&lt;</w:t>
      </w:r>
      <w:r w:rsidRPr="00D95704">
        <w:rPr>
          <w:color w:val="5F5035"/>
          <w:lang w:val="fr-FR" w:eastAsia="zh-CN"/>
        </w:rPr>
        <w:t>prixUnitaire</w:t>
      </w:r>
      <w:r w:rsidRPr="00D95704">
        <w:rPr>
          <w:color w:val="A65700"/>
          <w:lang w:val="fr-FR" w:eastAsia="zh-CN"/>
        </w:rPr>
        <w:t>&gt;</w:t>
      </w:r>
      <w:r w:rsidRPr="00D95704">
        <w:rPr>
          <w:color w:val="000000"/>
          <w:lang w:val="fr-FR" w:eastAsia="zh-CN"/>
        </w:rPr>
        <w:t>15.99</w:t>
      </w:r>
      <w:r w:rsidRPr="00D95704">
        <w:rPr>
          <w:color w:val="A65700"/>
          <w:lang w:val="fr-FR" w:eastAsia="zh-CN"/>
        </w:rPr>
        <w:t>&lt;/</w:t>
      </w:r>
      <w:r w:rsidRPr="00D95704">
        <w:rPr>
          <w:color w:val="5F5035"/>
          <w:lang w:val="fr-FR" w:eastAsia="zh-CN"/>
        </w:rPr>
        <w:t>prixUnitaire</w:t>
      </w:r>
      <w:r w:rsidRPr="00D95704">
        <w:rPr>
          <w:color w:val="A65700"/>
          <w:lang w:val="fr-FR" w:eastAsia="zh-CN"/>
        </w:rPr>
        <w:t>&gt;</w:t>
      </w:r>
    </w:p>
    <w:p w14:paraId="53ECC3A8"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A65700"/>
          <w:lang w:val="fr-FR" w:eastAsia="zh-CN"/>
        </w:rPr>
        <w:t>&lt;/</w:t>
      </w:r>
      <w:r w:rsidRPr="00D95704">
        <w:rPr>
          <w:color w:val="5F5035"/>
          <w:lang w:val="fr-FR" w:eastAsia="zh-CN"/>
        </w:rPr>
        <w:t>Plant</w:t>
      </w:r>
      <w:r w:rsidRPr="00D95704">
        <w:rPr>
          <w:color w:val="A65700"/>
          <w:lang w:val="fr-FR" w:eastAsia="zh-CN"/>
        </w:rPr>
        <w:t>&gt;</w:t>
      </w:r>
    </w:p>
    <w:p w14:paraId="3D1AECC8" w14:textId="77777777" w:rsidR="00233E8F" w:rsidRPr="00D95704" w:rsidRDefault="00233E8F" w:rsidP="00233E8F">
      <w:pPr>
        <w:pStyle w:val="Code"/>
        <w:rPr>
          <w:color w:val="000000"/>
          <w:lang w:val="fr-FR" w:eastAsia="zh-CN"/>
        </w:rPr>
      </w:pPr>
      <w:r w:rsidRPr="00D95704">
        <w:rPr>
          <w:color w:val="A65700"/>
          <w:lang w:val="fr-FR" w:eastAsia="zh-CN"/>
        </w:rPr>
        <w:t>&lt;/</w:t>
      </w:r>
      <w:r w:rsidRPr="00D95704">
        <w:rPr>
          <w:color w:val="5F5035"/>
          <w:lang w:val="fr-FR" w:eastAsia="zh-CN"/>
        </w:rPr>
        <w:t>Catalogue</w:t>
      </w:r>
      <w:r w:rsidRPr="00D95704">
        <w:rPr>
          <w:color w:val="A65700"/>
          <w:lang w:val="fr-FR" w:eastAsia="zh-CN"/>
        </w:rPr>
        <w:t>&gt;</w:t>
      </w:r>
    </w:p>
    <w:p w14:paraId="594B521B" w14:textId="77777777" w:rsidR="00F6622D" w:rsidRDefault="00F6622D" w:rsidP="004B5E78">
      <w:pPr>
        <w:pStyle w:val="Corpslivre"/>
        <w:rPr>
          <w:rFonts w:ascii="Garamond" w:hAnsi="Garamond" w:cs="Times New Roman"/>
          <w:spacing w:val="-5"/>
          <w:lang w:val="fr-FR"/>
        </w:rPr>
      </w:pPr>
    </w:p>
    <w:p w14:paraId="605B92DC" w14:textId="32A0AE4B" w:rsidR="004B5E78" w:rsidRPr="00D34A72" w:rsidRDefault="00D90826" w:rsidP="004B5E78">
      <w:pPr>
        <w:pStyle w:val="Corpslivre"/>
        <w:rPr>
          <w:rFonts w:ascii="Garamond" w:hAnsi="Garamond"/>
        </w:rPr>
      </w:pPr>
      <w:r>
        <w:rPr>
          <w:rFonts w:ascii="Garamond" w:hAnsi="Garamond"/>
        </w:rPr>
        <w:t>L’entête</w:t>
      </w:r>
    </w:p>
    <w:p w14:paraId="341DF40A" w14:textId="77777777" w:rsidR="004B5E78" w:rsidRPr="00960E1D" w:rsidRDefault="004B5E78" w:rsidP="003A1576">
      <w:pPr>
        <w:pStyle w:val="CodeJava"/>
        <w:ind w:firstLine="0"/>
        <w:rPr>
          <w:sz w:val="18"/>
          <w:szCs w:val="18"/>
          <w:lang w:val="fr-CA"/>
        </w:rPr>
      </w:pPr>
      <w:r w:rsidRPr="00960E1D">
        <w:rPr>
          <w:noProof/>
          <w:sz w:val="18"/>
          <w:szCs w:val="18"/>
          <w:lang w:val="fr-CA"/>
        </w:rPr>
        <w:t>&lt;?xml version="1.0" encoding="ISO-8859-1" standalone="yes"?&gt;</w:t>
      </w:r>
    </w:p>
    <w:p w14:paraId="5CDE4177" w14:textId="0374B870" w:rsidR="009B02E7" w:rsidRDefault="004B5E78" w:rsidP="004B5E78">
      <w:pPr>
        <w:pStyle w:val="Corpslivre"/>
        <w:rPr>
          <w:rFonts w:ascii="Garamond" w:hAnsi="Garamond"/>
        </w:rPr>
      </w:pPr>
      <w:r w:rsidRPr="00D34A72">
        <w:rPr>
          <w:rFonts w:ascii="Garamond" w:hAnsi="Garamond"/>
        </w:rPr>
        <w:t>indique la version utilisée de la norme XML, le jeu de caractère choisi et si le document fait référence à des documents externes. Le DOCTYPE définit un nom de type</w:t>
      </w:r>
      <w:r w:rsidR="00D8147B">
        <w:rPr>
          <w:rFonts w:ascii="Garamond" w:hAnsi="Garamond"/>
        </w:rPr>
        <w:t> </w:t>
      </w:r>
      <w:r w:rsidR="00C47827">
        <w:rPr>
          <w:rFonts w:ascii="Garamond" w:hAnsi="Garamond"/>
        </w:rPr>
        <w:t xml:space="preserve">pour la structure du document </w:t>
      </w:r>
      <w:r w:rsidR="00D8147B">
        <w:rPr>
          <w:rFonts w:ascii="Garamond" w:hAnsi="Garamond"/>
        </w:rPr>
        <w:t>:</w:t>
      </w:r>
    </w:p>
    <w:p w14:paraId="0228E62A" w14:textId="2B32E778" w:rsidR="009B02E7" w:rsidRDefault="003D5C74" w:rsidP="003D5C74">
      <w:pPr>
        <w:pStyle w:val="codeCompact"/>
        <w:rPr>
          <w:rFonts w:ascii="Garamond" w:hAnsi="Garamond"/>
        </w:rPr>
      </w:pPr>
      <w:r w:rsidRPr="00843AB5">
        <w:t>&lt;!DOCTYPE Catalogue [</w:t>
      </w:r>
    </w:p>
    <w:p w14:paraId="7C27FDFE" w14:textId="5EA115F2" w:rsidR="004B5E78" w:rsidRPr="00D34A72" w:rsidRDefault="004B5E78" w:rsidP="004B5E78">
      <w:pPr>
        <w:pStyle w:val="Corpslivre"/>
        <w:rPr>
          <w:rFonts w:ascii="Garamond" w:hAnsi="Garamond"/>
        </w:rPr>
      </w:pPr>
      <w:r w:rsidRPr="00D34A72">
        <w:rPr>
          <w:rFonts w:ascii="Garamond" w:hAnsi="Garamond"/>
        </w:rPr>
        <w:t xml:space="preserve">Les clauses ELEMENT décrivent la grammaire du document. Chaque clause </w:t>
      </w:r>
    </w:p>
    <w:p w14:paraId="2547FBBA" w14:textId="77777777" w:rsidR="004B5E78" w:rsidRPr="00FC4DDA" w:rsidRDefault="004B5E78" w:rsidP="00B55E56">
      <w:pPr>
        <w:pStyle w:val="CodeJava"/>
        <w:ind w:firstLine="0"/>
      </w:pPr>
      <w:r w:rsidRPr="00FC4DDA">
        <w:t xml:space="preserve">!ELEMENT </w:t>
      </w:r>
      <w:r w:rsidRPr="00FC4DDA">
        <w:rPr>
          <w:i/>
        </w:rPr>
        <w:t>nomElement</w:t>
      </w:r>
      <w:r w:rsidRPr="00FC4DDA">
        <w:t xml:space="preserve"> </w:t>
      </w:r>
      <w:r w:rsidRPr="00FC4DDA">
        <w:rPr>
          <w:i/>
        </w:rPr>
        <w:t>syntaxeElement</w:t>
      </w:r>
      <w:r w:rsidRPr="00FC4DDA">
        <w:t xml:space="preserve"> </w:t>
      </w:r>
    </w:p>
    <w:p w14:paraId="5599090A" w14:textId="77777777" w:rsidR="00D90826" w:rsidRDefault="004B5E78" w:rsidP="00D90826">
      <w:pPr>
        <w:pStyle w:val="Corpsdetexte"/>
      </w:pPr>
      <w:r w:rsidRPr="00D34A72">
        <w:t xml:space="preserve">définit un élément qui est encodé dans le texte à l’aide d’une paire de </w:t>
      </w:r>
      <w:r w:rsidRPr="00D34A72">
        <w:rPr>
          <w:i/>
        </w:rPr>
        <w:t>balises</w:t>
      </w:r>
      <w:r w:rsidRPr="00D34A72">
        <w:t xml:space="preserve"> de la forme</w:t>
      </w:r>
    </w:p>
    <w:p w14:paraId="2ECFC841" w14:textId="4DEE9A0F" w:rsidR="004B5E78" w:rsidRPr="00B13189" w:rsidRDefault="004B5E78" w:rsidP="00D90826">
      <w:pPr>
        <w:pStyle w:val="codeCompact"/>
      </w:pPr>
      <w:r w:rsidRPr="00B13189">
        <w:t xml:space="preserve">&lt;nomElement&gt; contenu &lt;/nomElement&gt; </w:t>
      </w:r>
    </w:p>
    <w:p w14:paraId="74423AF4" w14:textId="6F9FCEFD" w:rsidR="004B5E78" w:rsidRPr="00D34A72" w:rsidRDefault="004B5E78" w:rsidP="004B5E78">
      <w:pPr>
        <w:pStyle w:val="Corpsdetexte"/>
      </w:pPr>
      <w:r w:rsidRPr="00D34A72">
        <w:t xml:space="preserve">dont le contenu suit la syntaxe définie par </w:t>
      </w:r>
      <w:r w:rsidRPr="00D34A72">
        <w:rPr>
          <w:i/>
        </w:rPr>
        <w:t>syntaxeElement</w:t>
      </w:r>
      <w:r w:rsidRPr="00D34A72">
        <w:t xml:space="preserve">. Par opposition à HTML, les balises XML n’ont pas pour objectif de préciser le style d’affichage des données mais plutôt d’en </w:t>
      </w:r>
      <w:r w:rsidR="00D22934">
        <w:t>indiquer</w:t>
      </w:r>
      <w:r w:rsidRPr="00D34A72">
        <w:t xml:space="preserve"> la signification.</w:t>
      </w:r>
      <w:r w:rsidRPr="00D34A72">
        <w:cr/>
        <w:t>La clause</w:t>
      </w:r>
    </w:p>
    <w:p w14:paraId="2BDC9E93" w14:textId="77777777" w:rsidR="004B5E78" w:rsidRPr="00B13189" w:rsidRDefault="004B5E78" w:rsidP="004B5E78">
      <w:pPr>
        <w:pStyle w:val="CodeJava"/>
      </w:pPr>
      <w:r w:rsidRPr="00B13189">
        <w:t>&lt;!ELEMENT Catalogue (Plant+)&gt;</w:t>
      </w:r>
    </w:p>
    <w:p w14:paraId="49BC31A9" w14:textId="05179806" w:rsidR="004B5E78" w:rsidRPr="00D34A72" w:rsidRDefault="004B5E78" w:rsidP="004B5E78">
      <w:pPr>
        <w:pStyle w:val="Corpslivre"/>
        <w:rPr>
          <w:rFonts w:ascii="Garamond" w:hAnsi="Garamond"/>
        </w:rPr>
      </w:pPr>
      <w:r w:rsidRPr="00D34A72">
        <w:rPr>
          <w:rFonts w:ascii="Garamond" w:hAnsi="Garamond"/>
        </w:rPr>
        <w:t>de la DTD</w:t>
      </w:r>
      <w:r w:rsidRPr="00D34A72">
        <w:rPr>
          <w:rFonts w:ascii="Garamond" w:hAnsi="Garamond"/>
          <w:sz w:val="20"/>
        </w:rPr>
        <w:t xml:space="preserve"> </w:t>
      </w:r>
      <w:r w:rsidRPr="00D34A72">
        <w:rPr>
          <w:rFonts w:ascii="Garamond" w:hAnsi="Garamond"/>
        </w:rPr>
        <w:t xml:space="preserve">définit l’élément nommé </w:t>
      </w:r>
      <w:r w:rsidRPr="00D34A72">
        <w:rPr>
          <w:rFonts w:ascii="Garamond" w:hAnsi="Garamond"/>
          <w:i/>
        </w:rPr>
        <w:t>Catalogue</w:t>
      </w:r>
      <w:r w:rsidRPr="00D34A72">
        <w:rPr>
          <w:rFonts w:ascii="Garamond" w:hAnsi="Garamond"/>
        </w:rPr>
        <w:t xml:space="preserve"> dont le contenu est un ensemble (au moins un à cause du +) </w:t>
      </w:r>
      <w:r w:rsidR="00FA6D73">
        <w:rPr>
          <w:rFonts w:ascii="Garamond" w:hAnsi="Garamond"/>
        </w:rPr>
        <w:t>d’</w:t>
      </w:r>
      <w:r w:rsidRPr="00D34A72">
        <w:rPr>
          <w:rFonts w:ascii="Garamond" w:hAnsi="Garamond"/>
        </w:rPr>
        <w:t xml:space="preserve">éléments </w:t>
      </w:r>
      <w:r w:rsidRPr="00D34A72">
        <w:rPr>
          <w:rFonts w:ascii="Garamond" w:hAnsi="Garamond"/>
          <w:i/>
        </w:rPr>
        <w:t>Plant</w:t>
      </w:r>
      <w:r w:rsidR="00FA6D73">
        <w:rPr>
          <w:rFonts w:ascii="Garamond" w:hAnsi="Garamond"/>
          <w:i/>
        </w:rPr>
        <w:t xml:space="preserve"> </w:t>
      </w:r>
      <w:r w:rsidR="00FA6D73" w:rsidRPr="00D34A72">
        <w:rPr>
          <w:rFonts w:ascii="Garamond" w:hAnsi="Garamond"/>
        </w:rPr>
        <w:t>(au moins un à cause du +)</w:t>
      </w:r>
      <w:r w:rsidRPr="00D34A72">
        <w:rPr>
          <w:rFonts w:ascii="Garamond" w:hAnsi="Garamond"/>
        </w:rPr>
        <w:t>.</w:t>
      </w:r>
    </w:p>
    <w:p w14:paraId="53CA0C71" w14:textId="77777777" w:rsidR="004B5E78" w:rsidRPr="00D34A72" w:rsidRDefault="004B5E78" w:rsidP="004B5E78">
      <w:pPr>
        <w:pStyle w:val="Corpslivre"/>
        <w:rPr>
          <w:rFonts w:ascii="Garamond" w:hAnsi="Garamond"/>
          <w:spacing w:val="-5"/>
          <w:lang w:val="fr-FR"/>
        </w:rPr>
      </w:pPr>
      <w:r w:rsidRPr="00D34A72">
        <w:rPr>
          <w:rFonts w:ascii="Garamond" w:hAnsi="Garamond"/>
          <w:spacing w:val="-5"/>
          <w:lang w:val="fr-FR"/>
        </w:rPr>
        <w:t xml:space="preserve">On peut ainsi observer que le contenu du document lui-même débute par la balise ouvrante </w:t>
      </w:r>
    </w:p>
    <w:p w14:paraId="094C220C" w14:textId="77777777" w:rsidR="004B5E78" w:rsidRPr="005E4588" w:rsidRDefault="004B5E78" w:rsidP="004B5E78">
      <w:pPr>
        <w:pStyle w:val="CodeJava"/>
      </w:pPr>
      <w:r w:rsidRPr="005E4588">
        <w:t>&lt;Catalogue&gt;</w:t>
      </w:r>
    </w:p>
    <w:p w14:paraId="48C2D56A" w14:textId="77777777" w:rsidR="004B5E78" w:rsidRPr="00D34A72" w:rsidRDefault="004B5E78" w:rsidP="004B5E78">
      <w:pPr>
        <w:pStyle w:val="Corpslivre"/>
        <w:rPr>
          <w:rFonts w:ascii="Garamond" w:hAnsi="Garamond"/>
        </w:rPr>
      </w:pPr>
    </w:p>
    <w:p w14:paraId="7582200B" w14:textId="77777777" w:rsidR="004B5E78" w:rsidRPr="00D34A72" w:rsidRDefault="004B5E78" w:rsidP="004B5E78">
      <w:pPr>
        <w:pStyle w:val="Corpslivre"/>
        <w:rPr>
          <w:rFonts w:ascii="Garamond" w:hAnsi="Garamond"/>
        </w:rPr>
      </w:pPr>
      <w:r w:rsidRPr="00D34A72">
        <w:rPr>
          <w:rFonts w:ascii="Garamond" w:hAnsi="Garamond"/>
        </w:rPr>
        <w:t>et se termine par la balise fermante</w:t>
      </w:r>
      <w:r w:rsidRPr="00D34A72">
        <w:rPr>
          <w:rFonts w:ascii="Garamond" w:hAnsi="Garamond"/>
          <w:sz w:val="28"/>
        </w:rPr>
        <w:t xml:space="preserve"> </w:t>
      </w:r>
    </w:p>
    <w:p w14:paraId="1C142C5A" w14:textId="77777777" w:rsidR="004B5E78" w:rsidRPr="005E4588" w:rsidRDefault="004B5E78" w:rsidP="004B5E78">
      <w:pPr>
        <w:pStyle w:val="CodeJava"/>
      </w:pPr>
      <w:r w:rsidRPr="005E4588">
        <w:t>&lt;/Catalogue&gt;</w:t>
      </w:r>
    </w:p>
    <w:p w14:paraId="4CF630F7" w14:textId="77777777" w:rsidR="004B5E78" w:rsidRPr="00D34A72" w:rsidRDefault="004B5E78" w:rsidP="004B5E78">
      <w:pPr>
        <w:pStyle w:val="Corpslivre"/>
        <w:rPr>
          <w:rFonts w:ascii="Garamond" w:hAnsi="Garamond"/>
        </w:rPr>
      </w:pPr>
    </w:p>
    <w:p w14:paraId="1BC15D62" w14:textId="77777777" w:rsidR="004B5E78" w:rsidRPr="00D34A72" w:rsidRDefault="004B5E78" w:rsidP="004B5E78">
      <w:pPr>
        <w:pStyle w:val="Corpslivre"/>
        <w:rPr>
          <w:rFonts w:ascii="Garamond" w:hAnsi="Garamond"/>
        </w:rPr>
      </w:pPr>
      <w:r w:rsidRPr="00D34A72">
        <w:rPr>
          <w:rFonts w:ascii="Garamond" w:hAnsi="Garamond"/>
        </w:rPr>
        <w:t xml:space="preserve">Entre les deux se trouvent une suite d’éléments </w:t>
      </w:r>
      <w:r w:rsidRPr="00D34A72">
        <w:rPr>
          <w:rFonts w:ascii="Garamond" w:hAnsi="Garamond"/>
          <w:i/>
        </w:rPr>
        <w:t>Plant</w:t>
      </w:r>
      <w:r w:rsidRPr="00D34A72">
        <w:rPr>
          <w:rFonts w:ascii="Garamond" w:hAnsi="Garamond"/>
        </w:rPr>
        <w:t>.</w:t>
      </w:r>
      <w:r w:rsidRPr="00D34A72">
        <w:rPr>
          <w:rFonts w:ascii="Garamond" w:hAnsi="Garamond"/>
        </w:rPr>
        <w:cr/>
        <w:t>La clause</w:t>
      </w:r>
    </w:p>
    <w:p w14:paraId="6428306C" w14:textId="77777777" w:rsidR="004B5E78" w:rsidRPr="00BE217C" w:rsidRDefault="004B5E78" w:rsidP="004B5E78">
      <w:pPr>
        <w:pStyle w:val="CodeJava"/>
      </w:pPr>
      <w:r w:rsidRPr="00BE217C">
        <w:t>&lt;!ELEMENT Plant (noPlant,description,prixUnitaire)&gt;</w:t>
      </w:r>
    </w:p>
    <w:p w14:paraId="74D6856F" w14:textId="09DCF547" w:rsidR="004B5E78" w:rsidRPr="00D34A72" w:rsidRDefault="004B5E78" w:rsidP="004B5E78">
      <w:pPr>
        <w:pStyle w:val="Corpslivre"/>
        <w:rPr>
          <w:rFonts w:ascii="Garamond" w:hAnsi="Garamond"/>
        </w:rPr>
      </w:pPr>
      <w:r w:rsidRPr="00D34A72">
        <w:rPr>
          <w:rFonts w:ascii="Garamond" w:hAnsi="Garamond"/>
        </w:rPr>
        <w:t xml:space="preserve">définit qu’un élément </w:t>
      </w:r>
      <w:r w:rsidRPr="00D34A72">
        <w:rPr>
          <w:rFonts w:ascii="Garamond" w:hAnsi="Garamond"/>
          <w:i/>
        </w:rPr>
        <w:t>Plant</w:t>
      </w:r>
      <w:r w:rsidRPr="00D34A72">
        <w:rPr>
          <w:rFonts w:ascii="Garamond" w:hAnsi="Garamond"/>
        </w:rPr>
        <w:t xml:space="preserve"> est composé de trois éléments nommés : </w:t>
      </w:r>
      <w:r w:rsidRPr="00D34A72">
        <w:rPr>
          <w:rFonts w:ascii="Garamond" w:hAnsi="Garamond"/>
          <w:i/>
        </w:rPr>
        <w:t>noPlant</w:t>
      </w:r>
      <w:r w:rsidRPr="00D34A72">
        <w:rPr>
          <w:rFonts w:ascii="Garamond" w:hAnsi="Garamond"/>
        </w:rPr>
        <w:t xml:space="preserve">, </w:t>
      </w:r>
      <w:r w:rsidRPr="00D34A72">
        <w:rPr>
          <w:rFonts w:ascii="Garamond" w:hAnsi="Garamond"/>
          <w:i/>
        </w:rPr>
        <w:t>description</w:t>
      </w:r>
      <w:r w:rsidRPr="00D34A72">
        <w:rPr>
          <w:rFonts w:ascii="Garamond" w:hAnsi="Garamond"/>
        </w:rPr>
        <w:t xml:space="preserve"> et </w:t>
      </w:r>
      <w:r w:rsidRPr="00D34A72">
        <w:rPr>
          <w:rFonts w:ascii="Garamond" w:hAnsi="Garamond"/>
          <w:i/>
        </w:rPr>
        <w:t>prixUnitaire</w:t>
      </w:r>
      <w:r w:rsidRPr="00D34A72">
        <w:rPr>
          <w:rFonts w:ascii="Garamond" w:hAnsi="Garamond"/>
        </w:rPr>
        <w:t>. On peut observer cette structure dans l’exemple suivant </w:t>
      </w:r>
      <w:r w:rsidR="00935A62">
        <w:rPr>
          <w:rFonts w:ascii="Garamond" w:hAnsi="Garamond"/>
        </w:rPr>
        <w:t xml:space="preserve">du contenu du document </w:t>
      </w:r>
      <w:r w:rsidRPr="00D34A72">
        <w:rPr>
          <w:rFonts w:ascii="Garamond" w:hAnsi="Garamond"/>
        </w:rPr>
        <w:t>:</w:t>
      </w:r>
    </w:p>
    <w:p w14:paraId="5E500ABB" w14:textId="77777777" w:rsidR="00640EA6" w:rsidRPr="00843AB5" w:rsidRDefault="00640EA6" w:rsidP="00640EA6">
      <w:pPr>
        <w:pStyle w:val="CodeJava"/>
        <w:rPr>
          <w:sz w:val="18"/>
          <w:szCs w:val="18"/>
        </w:rPr>
      </w:pPr>
      <w:r w:rsidRPr="00843AB5">
        <w:rPr>
          <w:sz w:val="18"/>
          <w:szCs w:val="18"/>
        </w:rPr>
        <w:lastRenderedPageBreak/>
        <w:t xml:space="preserve">    &lt;Plant&gt;</w:t>
      </w:r>
    </w:p>
    <w:p w14:paraId="3FB89900" w14:textId="77777777" w:rsidR="00640EA6" w:rsidRPr="00843AB5" w:rsidRDefault="00640EA6" w:rsidP="00640EA6">
      <w:pPr>
        <w:pStyle w:val="CodeJava"/>
        <w:rPr>
          <w:sz w:val="18"/>
          <w:szCs w:val="18"/>
        </w:rPr>
      </w:pPr>
      <w:r w:rsidRPr="00843AB5">
        <w:rPr>
          <w:sz w:val="18"/>
          <w:szCs w:val="18"/>
        </w:rPr>
        <w:tab/>
        <w:t>&lt;noPlant&gt;10&lt;/noPlant&gt;</w:t>
      </w:r>
    </w:p>
    <w:p w14:paraId="27D27283" w14:textId="77777777" w:rsidR="00640EA6" w:rsidRPr="00843AB5" w:rsidRDefault="00640EA6" w:rsidP="00640EA6">
      <w:pPr>
        <w:pStyle w:val="CodeJava"/>
        <w:rPr>
          <w:sz w:val="18"/>
          <w:szCs w:val="18"/>
        </w:rPr>
      </w:pPr>
      <w:r w:rsidRPr="00843AB5">
        <w:rPr>
          <w:sz w:val="18"/>
          <w:szCs w:val="18"/>
        </w:rPr>
        <w:tab/>
        <w:t>&lt;description&gt;Cèdre en boule&lt;/description&gt;</w:t>
      </w:r>
    </w:p>
    <w:p w14:paraId="4F7FD971" w14:textId="77777777" w:rsidR="00640EA6" w:rsidRPr="00843AB5" w:rsidRDefault="00640EA6" w:rsidP="00640EA6">
      <w:pPr>
        <w:pStyle w:val="CodeJava"/>
        <w:rPr>
          <w:sz w:val="18"/>
          <w:szCs w:val="18"/>
        </w:rPr>
      </w:pPr>
      <w:r w:rsidRPr="00843AB5">
        <w:rPr>
          <w:sz w:val="18"/>
          <w:szCs w:val="18"/>
        </w:rPr>
        <w:tab/>
        <w:t>&lt;prixUnitaire&gt;10.99&lt;/prixUnitaire&gt;</w:t>
      </w:r>
    </w:p>
    <w:p w14:paraId="76C59352" w14:textId="77777777" w:rsidR="00640EA6" w:rsidRPr="00843AB5" w:rsidRDefault="00640EA6" w:rsidP="00640EA6">
      <w:pPr>
        <w:pStyle w:val="CodeJava"/>
        <w:rPr>
          <w:sz w:val="18"/>
          <w:szCs w:val="18"/>
        </w:rPr>
      </w:pPr>
      <w:r w:rsidRPr="00843AB5">
        <w:rPr>
          <w:sz w:val="18"/>
          <w:szCs w:val="18"/>
        </w:rPr>
        <w:t xml:space="preserve">    &lt;/Plant&gt;</w:t>
      </w:r>
    </w:p>
    <w:p w14:paraId="75F505FB" w14:textId="77777777" w:rsidR="004B5E78" w:rsidRPr="00D34A72" w:rsidRDefault="004B5E78" w:rsidP="004B5E78">
      <w:pPr>
        <w:pStyle w:val="Corpslivre"/>
        <w:rPr>
          <w:rFonts w:ascii="Garamond" w:hAnsi="Garamond"/>
        </w:rPr>
      </w:pPr>
    </w:p>
    <w:p w14:paraId="53F36F6F" w14:textId="60188B12" w:rsidR="004B5E78" w:rsidRPr="00D34A72" w:rsidRDefault="00E24ADB" w:rsidP="004B5E78">
      <w:pPr>
        <w:pStyle w:val="Corpslivre"/>
        <w:rPr>
          <w:rFonts w:ascii="Garamond" w:hAnsi="Garamond"/>
        </w:rPr>
      </w:pPr>
      <w:r>
        <w:rPr>
          <w:rFonts w:ascii="Garamond" w:hAnsi="Garamond"/>
        </w:rPr>
        <w:t xml:space="preserve">La présence des balises avec les données permet d’interpréter le texte </w:t>
      </w:r>
      <w:r w:rsidR="00830091">
        <w:rPr>
          <w:rFonts w:ascii="Garamond" w:hAnsi="Garamond"/>
        </w:rPr>
        <w:t xml:space="preserve">du document soit pour un programme ou un humain. </w:t>
      </w:r>
      <w:r w:rsidR="004B5E78" w:rsidRPr="00D34A72">
        <w:rPr>
          <w:rFonts w:ascii="Garamond" w:hAnsi="Garamond"/>
        </w:rPr>
        <w:t>La clause</w:t>
      </w:r>
    </w:p>
    <w:p w14:paraId="3D06DBE7" w14:textId="77777777" w:rsidR="004B5E78" w:rsidRPr="0038649E" w:rsidRDefault="004B5E78" w:rsidP="004B5E78">
      <w:pPr>
        <w:pStyle w:val="CodeJava"/>
      </w:pPr>
      <w:r w:rsidRPr="0038649E">
        <w:t>&lt;!ELEMENT noPlant (#PCDATA)&gt;</w:t>
      </w:r>
    </w:p>
    <w:p w14:paraId="4B2EF9F2" w14:textId="30FA9430" w:rsidR="004B5E78" w:rsidRDefault="004B5E78" w:rsidP="004B5E78">
      <w:pPr>
        <w:pStyle w:val="Corpslivre"/>
        <w:rPr>
          <w:rFonts w:ascii="Garamond" w:hAnsi="Garamond"/>
        </w:rPr>
      </w:pPr>
      <w:r w:rsidRPr="00D34A72">
        <w:rPr>
          <w:rFonts w:ascii="Garamond" w:hAnsi="Garamond"/>
        </w:rPr>
        <w:t xml:space="preserve">définit qu’un </w:t>
      </w:r>
      <w:r w:rsidRPr="00D34A72">
        <w:rPr>
          <w:rFonts w:ascii="Garamond" w:hAnsi="Garamond"/>
          <w:i/>
        </w:rPr>
        <w:t>noPlant</w:t>
      </w:r>
      <w:r w:rsidRPr="00D34A72">
        <w:rPr>
          <w:rFonts w:ascii="Garamond" w:hAnsi="Garamond"/>
        </w:rPr>
        <w:t xml:space="preserve"> est une chaîne de caractère. Le symbole #PCDATA indique une feuille de la grammaire dont la syntaxe est une suite quelconque de caractères. XML ne permet pas de définir de types pour les données elle-même. C’est à l’application de vérifier que la chaîne est du bon type (un entier, un réel, etc.). Cette limitation de XML fait d’ailleurs l’objet d’une </w:t>
      </w:r>
      <w:r w:rsidR="00A1098D">
        <w:rPr>
          <w:rFonts w:ascii="Garamond" w:hAnsi="Garamond"/>
        </w:rPr>
        <w:t xml:space="preserve">autre </w:t>
      </w:r>
      <w:r w:rsidRPr="00D34A72">
        <w:rPr>
          <w:rFonts w:ascii="Garamond" w:hAnsi="Garamond"/>
        </w:rPr>
        <w:t xml:space="preserve">norme, </w:t>
      </w:r>
      <w:r w:rsidRPr="00D34A72">
        <w:rPr>
          <w:rFonts w:ascii="Garamond" w:hAnsi="Garamond"/>
          <w:i/>
        </w:rPr>
        <w:t>XML Schema</w:t>
      </w:r>
      <w:r w:rsidRPr="00D34A72">
        <w:rPr>
          <w:rFonts w:ascii="Garamond" w:hAnsi="Garamond"/>
        </w:rPr>
        <w:t xml:space="preserve"> qui vise en particulier à combler cette lacune. D’autre part, la grammaire en XML </w:t>
      </w:r>
      <w:r w:rsidRPr="00D34A72">
        <w:rPr>
          <w:rFonts w:ascii="Garamond" w:hAnsi="Garamond"/>
          <w:i/>
        </w:rPr>
        <w:t>Schema</w:t>
      </w:r>
      <w:r w:rsidRPr="00D34A72">
        <w:rPr>
          <w:rFonts w:ascii="Garamond" w:hAnsi="Garamond"/>
        </w:rPr>
        <w:t xml:space="preserve"> est elle-même codée en suivant la norme XML.</w:t>
      </w:r>
      <w:r w:rsidRPr="00D34A72">
        <w:rPr>
          <w:rFonts w:ascii="Garamond" w:hAnsi="Garamond"/>
        </w:rPr>
        <w:cr/>
        <w:t>Contrairement à notre petit exemple, la DTD d’un document n’est habituellement pas incluse directement dans le document lui-même mais est plutôt placée dans un fichier à part auquel le document XML fait référence. Ceci permet de partager la même DTD entre plusieurs documents XML</w:t>
      </w:r>
      <w:r w:rsidR="008D14D8">
        <w:rPr>
          <w:rFonts w:ascii="Garamond" w:hAnsi="Garamond"/>
        </w:rPr>
        <w:t xml:space="preserve"> sans avoir à la répéter</w:t>
      </w:r>
      <w:r w:rsidRPr="00D34A72">
        <w:rPr>
          <w:rFonts w:ascii="Garamond" w:hAnsi="Garamond"/>
        </w:rPr>
        <w:t>.</w:t>
      </w:r>
    </w:p>
    <w:p w14:paraId="3FCBFF60" w14:textId="1813D56C" w:rsidR="00913125" w:rsidRPr="001C578A" w:rsidRDefault="00913125" w:rsidP="004B5E78">
      <w:pPr>
        <w:pStyle w:val="Corpslivre"/>
        <w:rPr>
          <w:rFonts w:ascii="Garamond" w:hAnsi="Garamond"/>
        </w:rPr>
      </w:pPr>
      <w:r w:rsidRPr="001C578A">
        <w:rPr>
          <w:rFonts w:ascii="Garamond" w:hAnsi="Garamond"/>
        </w:rPr>
        <w:t xml:space="preserve">Des outils, appelés parseurs XML, permettent de décoder un fichier XML, de vérifier la validité du contenu par rapport à la grammaire et de stocker le contenu </w:t>
      </w:r>
      <w:r w:rsidR="00E967F9">
        <w:rPr>
          <w:rFonts w:ascii="Garamond" w:hAnsi="Garamond"/>
        </w:rPr>
        <w:t xml:space="preserve">en mémoire du programme </w:t>
      </w:r>
      <w:r w:rsidRPr="001C578A">
        <w:rPr>
          <w:rFonts w:ascii="Garamond" w:hAnsi="Garamond"/>
        </w:rPr>
        <w:t xml:space="preserve">sous une forme objet standard, le </w:t>
      </w:r>
      <w:r w:rsidRPr="001C578A">
        <w:rPr>
          <w:rFonts w:ascii="Garamond" w:hAnsi="Garamond"/>
          <w:i/>
        </w:rPr>
        <w:t>Document Object Model</w:t>
      </w:r>
      <w:r w:rsidRPr="001C578A">
        <w:rPr>
          <w:rFonts w:ascii="Garamond" w:hAnsi="Garamond"/>
        </w:rPr>
        <w:t xml:space="preserve"> (DOM). Des parseurs Java sont disponibles et suivent eux-mêmes une norme pour l’interface programmatique appelée JAXP (</w:t>
      </w:r>
      <w:r w:rsidRPr="001C578A">
        <w:rPr>
          <w:rFonts w:ascii="Garamond" w:hAnsi="Garamond"/>
          <w:i/>
        </w:rPr>
        <w:t>Java API for XML Processing Specification</w:t>
      </w:r>
      <w:r w:rsidRPr="001C578A">
        <w:rPr>
          <w:rFonts w:ascii="Garamond" w:hAnsi="Garamond"/>
        </w:rPr>
        <w:t>). En fournissant la grammaire du document avec son contenu, il devient possible de vérifier la validité du contenu du document, ce qui garantit une meilleure intégrité des documents échangés.</w:t>
      </w:r>
    </w:p>
    <w:p w14:paraId="64378843" w14:textId="77777777" w:rsidR="004B5E78" w:rsidRPr="00D34A72" w:rsidRDefault="004B5E78" w:rsidP="004B5E78">
      <w:pPr>
        <w:pStyle w:val="Corpslivre"/>
        <w:rPr>
          <w:rFonts w:ascii="Garamond" w:hAnsi="Garamond"/>
        </w:rPr>
      </w:pPr>
    </w:p>
    <w:p w14:paraId="417359E4" w14:textId="7F5CBA4E" w:rsidR="004B5E78" w:rsidRPr="00D34A72" w:rsidRDefault="004B5E78" w:rsidP="004B5E78">
      <w:pPr>
        <w:pStyle w:val="Corpslivre"/>
        <w:numPr>
          <w:ilvl w:val="0"/>
          <w:numId w:val="26"/>
        </w:numPr>
        <w:rPr>
          <w:rFonts w:ascii="Garamond" w:hAnsi="Garamond"/>
          <w:b/>
        </w:rPr>
      </w:pPr>
      <w:r w:rsidRPr="00D34A72">
        <w:rPr>
          <w:rFonts w:ascii="Garamond" w:hAnsi="Garamond"/>
          <w:b/>
        </w:rPr>
        <w:t xml:space="preserve">Interface programmatique </w:t>
      </w:r>
      <w:r w:rsidR="007E5D2E">
        <w:rPr>
          <w:rFonts w:ascii="Garamond" w:hAnsi="Garamond"/>
          <w:b/>
        </w:rPr>
        <w:t>J</w:t>
      </w:r>
      <w:r w:rsidRPr="00D34A72">
        <w:rPr>
          <w:rFonts w:ascii="Garamond" w:hAnsi="Garamond"/>
          <w:b/>
        </w:rPr>
        <w:t>AXP pour le parsage d’un document XML</w:t>
      </w:r>
    </w:p>
    <w:p w14:paraId="694104FB" w14:textId="7E026B03" w:rsidR="004B5E78" w:rsidRDefault="00AD7493" w:rsidP="004B5E78">
      <w:pPr>
        <w:pStyle w:val="Corpslivre"/>
        <w:rPr>
          <w:rFonts w:ascii="Garamond" w:hAnsi="Garamond"/>
        </w:rPr>
      </w:pPr>
      <w:r>
        <w:rPr>
          <w:rFonts w:ascii="Garamond" w:hAnsi="Garamond"/>
        </w:rPr>
        <w:t>L</w:t>
      </w:r>
      <w:r w:rsidR="004B5E78" w:rsidRPr="00D34A72">
        <w:rPr>
          <w:rFonts w:ascii="Garamond" w:hAnsi="Garamond"/>
        </w:rPr>
        <w:t xml:space="preserve">’interface programmatique </w:t>
      </w:r>
      <w:r w:rsidR="007E5D2E">
        <w:rPr>
          <w:rFonts w:ascii="Garamond" w:hAnsi="Garamond"/>
        </w:rPr>
        <w:t>J</w:t>
      </w:r>
      <w:r w:rsidR="004B5E78" w:rsidRPr="00D34A72">
        <w:rPr>
          <w:rFonts w:ascii="Garamond" w:hAnsi="Garamond"/>
        </w:rPr>
        <w:t xml:space="preserve">AXP </w:t>
      </w:r>
      <w:r>
        <w:rPr>
          <w:rFonts w:ascii="Garamond" w:hAnsi="Garamond"/>
        </w:rPr>
        <w:t>permet de</w:t>
      </w:r>
      <w:r w:rsidR="004B5E78" w:rsidRPr="00D34A72">
        <w:rPr>
          <w:rFonts w:ascii="Garamond" w:hAnsi="Garamond"/>
        </w:rPr>
        <w:t xml:space="preserve"> traiter un document XML. L’exemple suivant lit le fichier </w:t>
      </w:r>
      <w:r w:rsidR="004B5E78" w:rsidRPr="00D34A72">
        <w:rPr>
          <w:rFonts w:ascii="Garamond" w:hAnsi="Garamond"/>
          <w:i/>
        </w:rPr>
        <w:t>Plants.xml</w:t>
      </w:r>
      <w:r w:rsidR="004B5E78" w:rsidRPr="00D34A72">
        <w:rPr>
          <w:rFonts w:ascii="Garamond" w:hAnsi="Garamond"/>
        </w:rPr>
        <w:t xml:space="preserve">, le parse avec </w:t>
      </w:r>
      <w:r w:rsidR="006838F2">
        <w:rPr>
          <w:rFonts w:ascii="Garamond" w:hAnsi="Garamond"/>
        </w:rPr>
        <w:t>un</w:t>
      </w:r>
      <w:r w:rsidR="004B5E78" w:rsidRPr="00D34A72">
        <w:rPr>
          <w:rFonts w:ascii="Garamond" w:hAnsi="Garamond"/>
        </w:rPr>
        <w:t xml:space="preserve"> parseur </w:t>
      </w:r>
      <w:r w:rsidR="003D2F02">
        <w:rPr>
          <w:rFonts w:ascii="Garamond" w:hAnsi="Garamond"/>
        </w:rPr>
        <w:t xml:space="preserve">de </w:t>
      </w:r>
      <w:r w:rsidR="004B5E78" w:rsidRPr="00D34A72">
        <w:rPr>
          <w:rFonts w:ascii="Garamond" w:hAnsi="Garamond"/>
        </w:rPr>
        <w:t>JAXP. Deux interfaces sont disponibles pour le traitement d’un document XML. L’interface DOM (</w:t>
      </w:r>
      <w:r w:rsidR="004B5E78" w:rsidRPr="00D34A72">
        <w:rPr>
          <w:rFonts w:ascii="Garamond" w:hAnsi="Garamond"/>
          <w:i/>
        </w:rPr>
        <w:t>Document Object Model</w:t>
      </w:r>
      <w:r w:rsidR="004B5E78" w:rsidRPr="00D34A72">
        <w:rPr>
          <w:rFonts w:ascii="Garamond" w:hAnsi="Garamond"/>
        </w:rPr>
        <w:t xml:space="preserve">) construit une représentation objet du document XML sous forme d’un arbre. Des méthodes permettent de naviguer dans la structure d’arbre DOM afin </w:t>
      </w:r>
      <w:r w:rsidR="004B5E78" w:rsidRPr="00D34A72">
        <w:rPr>
          <w:rFonts w:ascii="Garamond" w:hAnsi="Garamond"/>
        </w:rPr>
        <w:lastRenderedPageBreak/>
        <w:t xml:space="preserve">d’en extraire les </w:t>
      </w:r>
      <w:r w:rsidR="003A45D7" w:rsidRPr="00D34A72">
        <w:rPr>
          <w:rFonts w:ascii="Garamond" w:hAnsi="Garamond"/>
        </w:rPr>
        <w:t>éléments</w:t>
      </w:r>
      <w:r w:rsidR="004B5E78" w:rsidRPr="00D34A72">
        <w:rPr>
          <w:rFonts w:ascii="Garamond" w:hAnsi="Garamond"/>
        </w:rPr>
        <w:t>. L’interface SAX (</w:t>
      </w:r>
      <w:r w:rsidR="004B5E78" w:rsidRPr="00D34A72">
        <w:rPr>
          <w:rFonts w:ascii="Garamond" w:hAnsi="Garamond"/>
          <w:i/>
        </w:rPr>
        <w:t>Simple API for XML</w:t>
      </w:r>
      <w:r w:rsidR="004B5E78" w:rsidRPr="00D34A72">
        <w:rPr>
          <w:rFonts w:ascii="Garamond" w:hAnsi="Garamond"/>
        </w:rPr>
        <w:t>) permet d’itérer sur les éléments de manière sérielle selon une approche de programmation par événement analogue à l’approche utilisée dans les interfaces graphiques.</w:t>
      </w:r>
    </w:p>
    <w:p w14:paraId="5C58942C" w14:textId="77777777" w:rsidR="007326E5" w:rsidRPr="00D34A72" w:rsidRDefault="007326E5" w:rsidP="004B5E78">
      <w:pPr>
        <w:pStyle w:val="Corpslivre"/>
        <w:rPr>
          <w:rFonts w:ascii="Garamond" w:hAnsi="Garamond"/>
        </w:rPr>
      </w:pPr>
    </w:p>
    <w:p w14:paraId="7E68FD9A" w14:textId="03EB5EB5" w:rsidR="004B5E78" w:rsidRDefault="006D1876" w:rsidP="004B5E78">
      <w:pPr>
        <w:pStyle w:val="Corpslivre"/>
        <w:rPr>
          <w:rFonts w:ascii="Garamond" w:hAnsi="Garamond"/>
        </w:rPr>
      </w:pPr>
      <w:r w:rsidRPr="006D1876">
        <w:rPr>
          <w:rFonts w:ascii="Garamond" w:hAnsi="Garamond"/>
          <w:b/>
        </w:rPr>
        <w:t>Exemple</w:t>
      </w:r>
      <w:r>
        <w:rPr>
          <w:rFonts w:ascii="Garamond" w:hAnsi="Garamond"/>
        </w:rPr>
        <w:t xml:space="preserve">. </w:t>
      </w:r>
      <w:r w:rsidR="004B5E78" w:rsidRPr="00D34A72">
        <w:rPr>
          <w:rFonts w:ascii="Garamond" w:hAnsi="Garamond"/>
        </w:rPr>
        <w:t>Le programme</w:t>
      </w:r>
      <w:r w:rsidR="003D2F02">
        <w:rPr>
          <w:rFonts w:ascii="Garamond" w:hAnsi="Garamond"/>
        </w:rPr>
        <w:t xml:space="preserve"> </w:t>
      </w:r>
      <w:r w:rsidR="004B5E78" w:rsidRPr="00D34A72">
        <w:rPr>
          <w:rFonts w:ascii="Garamond" w:hAnsi="Garamond"/>
          <w:i/>
        </w:rPr>
        <w:t>ExempleJAXPPlants</w:t>
      </w:r>
      <w:r w:rsidR="004B5E78" w:rsidRPr="00D34A72">
        <w:rPr>
          <w:rFonts w:ascii="Garamond" w:hAnsi="Garamond"/>
        </w:rPr>
        <w:t xml:space="preserve"> analyse le fichier </w:t>
      </w:r>
      <w:r w:rsidR="004B5E78" w:rsidRPr="00D34A72">
        <w:rPr>
          <w:rFonts w:ascii="Garamond" w:hAnsi="Garamond"/>
          <w:i/>
        </w:rPr>
        <w:t>Plants.xml</w:t>
      </w:r>
      <w:r w:rsidR="004B5E78" w:rsidRPr="00D34A72">
        <w:rPr>
          <w:rFonts w:ascii="Garamond" w:hAnsi="Garamond"/>
        </w:rPr>
        <w:t xml:space="preserve"> et en extrait les données avec l’interface DOM. Les données du fichier XML sont extraites par navigation dans l’arbre DOM, puis stockées dans un vecteur d’objets de la classe </w:t>
      </w:r>
      <w:r w:rsidR="004B5E78" w:rsidRPr="00D34A72">
        <w:rPr>
          <w:rFonts w:ascii="Garamond" w:hAnsi="Garamond"/>
          <w:i/>
        </w:rPr>
        <w:t>Plant</w:t>
      </w:r>
      <w:r w:rsidR="004B5E78" w:rsidRPr="00D34A72">
        <w:rPr>
          <w:rFonts w:ascii="Garamond" w:hAnsi="Garamond"/>
        </w:rPr>
        <w:t xml:space="preserve"> et affichées à l’écran. Le résultat est donc le même que pour </w:t>
      </w:r>
      <w:r w:rsidR="004B5E78" w:rsidRPr="00D34A72">
        <w:rPr>
          <w:rFonts w:ascii="Garamond" w:hAnsi="Garamond"/>
          <w:i/>
        </w:rPr>
        <w:t>ExempleStreamTokenizer</w:t>
      </w:r>
      <w:r w:rsidR="004B5E78" w:rsidRPr="00D34A72">
        <w:rPr>
          <w:rFonts w:ascii="Garamond" w:hAnsi="Garamond"/>
        </w:rPr>
        <w:t xml:space="preserve"> de la section précédente.</w:t>
      </w:r>
      <w:r w:rsidR="004B5E78" w:rsidRPr="00D34A72">
        <w:rPr>
          <w:rFonts w:ascii="Garamond" w:hAnsi="Garamond"/>
        </w:rPr>
        <w:cr/>
      </w:r>
    </w:p>
    <w:p w14:paraId="779CEC57" w14:textId="73703CCE" w:rsidR="00280F83" w:rsidRDefault="00000000" w:rsidP="004B5E78">
      <w:pPr>
        <w:pStyle w:val="Corpslivre"/>
      </w:pPr>
      <w:hyperlink r:id="rId550" w:history="1">
        <w:r w:rsidR="00C561EB">
          <w:rPr>
            <w:rStyle w:val="Hyperlien"/>
            <w:rFonts w:ascii="Segoe UI" w:hAnsi="Segoe UI" w:cs="Segoe UI"/>
            <w:b/>
            <w:bCs/>
            <w:color w:val="0366D6"/>
          </w:rPr>
          <w:t>JavaPasAPas</w:t>
        </w:r>
      </w:hyperlink>
      <w:r w:rsidR="00C561EB">
        <w:rPr>
          <w:rStyle w:val="separator"/>
          <w:rFonts w:ascii="Segoe UI" w:hAnsi="Segoe UI" w:cs="Segoe UI"/>
          <w:color w:val="586069"/>
        </w:rPr>
        <w:t>/</w:t>
      </w:r>
      <w:r w:rsidR="00233E8F">
        <w:rPr>
          <w:rStyle w:val="lev"/>
          <w:rFonts w:ascii="Segoe UI" w:hAnsi="Segoe UI" w:cs="Segoe UI"/>
          <w:color w:val="24292E"/>
        </w:rPr>
        <w:t>chapitre_9/E</w:t>
      </w:r>
      <w:r w:rsidR="00C561EB">
        <w:rPr>
          <w:rStyle w:val="lev"/>
          <w:rFonts w:ascii="Segoe UI" w:hAnsi="Segoe UI" w:cs="Segoe UI"/>
          <w:color w:val="24292E"/>
        </w:rPr>
        <w:t>xempleJAXPPlants.java</w:t>
      </w:r>
    </w:p>
    <w:p w14:paraId="64055C6C" w14:textId="77777777" w:rsidR="00233E8F" w:rsidRPr="00233E8F" w:rsidRDefault="00233E8F" w:rsidP="00233E8F">
      <w:pPr>
        <w:pStyle w:val="Code"/>
        <w:rPr>
          <w:color w:val="000000"/>
          <w:lang w:eastAsia="zh-CN"/>
        </w:rPr>
      </w:pPr>
      <w:r w:rsidRPr="00233E8F">
        <w:rPr>
          <w:lang w:eastAsia="zh-CN"/>
        </w:rPr>
        <w:t>/**</w:t>
      </w:r>
    </w:p>
    <w:p w14:paraId="3CB788EE" w14:textId="13E433AF" w:rsidR="00233E8F" w:rsidRPr="00233E8F" w:rsidRDefault="00233E8F" w:rsidP="00233E8F">
      <w:pPr>
        <w:pStyle w:val="Code"/>
        <w:rPr>
          <w:color w:val="000000"/>
          <w:lang w:eastAsia="zh-CN"/>
        </w:rPr>
      </w:pPr>
      <w:r w:rsidRPr="00233E8F">
        <w:rPr>
          <w:lang w:eastAsia="zh-CN"/>
        </w:rPr>
        <w:t> </w:t>
      </w:r>
      <w:r w:rsidRPr="00233E8F">
        <w:rPr>
          <w:b/>
          <w:bCs/>
          <w:color w:val="7F9FBF"/>
          <w:lang w:eastAsia="zh-CN"/>
        </w:rPr>
        <w:t>*</w:t>
      </w:r>
      <w:r w:rsidRPr="00233E8F">
        <w:rPr>
          <w:lang w:eastAsia="zh-CN"/>
        </w:rPr>
        <w:t xml:space="preserve"> création d'un arbre DOM avec JAXP Parcours de l'arbre pour extraire les données et les insérer</w:t>
      </w:r>
    </w:p>
    <w:p w14:paraId="680CE94D" w14:textId="77777777" w:rsidR="00233E8F" w:rsidRPr="00233E8F" w:rsidRDefault="00233E8F" w:rsidP="00233E8F">
      <w:pPr>
        <w:pStyle w:val="Code"/>
        <w:rPr>
          <w:color w:val="000000"/>
          <w:lang w:eastAsia="zh-CN"/>
        </w:rPr>
      </w:pPr>
      <w:r w:rsidRPr="00233E8F">
        <w:rPr>
          <w:lang w:eastAsia="zh-CN"/>
        </w:rPr>
        <w:t> </w:t>
      </w:r>
      <w:r w:rsidRPr="00233E8F">
        <w:rPr>
          <w:b/>
          <w:bCs/>
          <w:color w:val="7F9FBF"/>
          <w:lang w:eastAsia="zh-CN"/>
        </w:rPr>
        <w:t>*</w:t>
      </w:r>
      <w:r w:rsidRPr="00233E8F">
        <w:rPr>
          <w:lang w:eastAsia="zh-CN"/>
        </w:rPr>
        <w:t xml:space="preserve"> dans le vecteurs d'objets Plant</w:t>
      </w:r>
    </w:p>
    <w:p w14:paraId="525F1CD1" w14:textId="77777777" w:rsidR="00233E8F" w:rsidRPr="00233E8F" w:rsidRDefault="00233E8F" w:rsidP="00233E8F">
      <w:pPr>
        <w:pStyle w:val="Code"/>
        <w:rPr>
          <w:color w:val="000000"/>
          <w:lang w:eastAsia="zh-CN"/>
        </w:rPr>
      </w:pPr>
      <w:r w:rsidRPr="00233E8F">
        <w:rPr>
          <w:lang w:eastAsia="zh-CN"/>
        </w:rPr>
        <w:t> */</w:t>
      </w:r>
    </w:p>
    <w:p w14:paraId="25E162B5" w14:textId="77777777" w:rsidR="00233E8F" w:rsidRPr="00233E8F" w:rsidRDefault="00233E8F" w:rsidP="00233E8F">
      <w:pPr>
        <w:pStyle w:val="Code"/>
        <w:rPr>
          <w:color w:val="000000"/>
          <w:lang w:eastAsia="zh-CN"/>
        </w:rPr>
      </w:pPr>
    </w:p>
    <w:p w14:paraId="529478FE" w14:textId="77777777" w:rsidR="00233E8F" w:rsidRPr="00233E8F" w:rsidRDefault="00233E8F" w:rsidP="00233E8F">
      <w:pPr>
        <w:pStyle w:val="Code"/>
        <w:rPr>
          <w:color w:val="000000"/>
          <w:lang w:eastAsia="zh-CN"/>
        </w:rPr>
      </w:pPr>
      <w:r w:rsidRPr="00233E8F">
        <w:rPr>
          <w:color w:val="696969"/>
          <w:lang w:eastAsia="zh-CN"/>
        </w:rPr>
        <w:t>// Packages de JAXP</w:t>
      </w:r>
    </w:p>
    <w:p w14:paraId="24F28DCE" w14:textId="77777777" w:rsidR="00233E8F" w:rsidRPr="00233E8F" w:rsidRDefault="00233E8F" w:rsidP="00233E8F">
      <w:pPr>
        <w:pStyle w:val="Code"/>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io</w:t>
      </w:r>
      <w:r w:rsidRPr="00233E8F">
        <w:rPr>
          <w:color w:val="808030"/>
          <w:lang w:eastAsia="zh-CN"/>
        </w:rPr>
        <w:t>.</w:t>
      </w:r>
      <w:r w:rsidRPr="00233E8F">
        <w:rPr>
          <w:b/>
          <w:bCs/>
          <w:color w:val="800000"/>
          <w:lang w:eastAsia="zh-CN"/>
        </w:rPr>
        <w:t>*</w:t>
      </w:r>
      <w:r w:rsidRPr="00233E8F">
        <w:rPr>
          <w:color w:val="800080"/>
          <w:lang w:eastAsia="zh-CN"/>
        </w:rPr>
        <w:t>;</w:t>
      </w:r>
    </w:p>
    <w:p w14:paraId="0836D009" w14:textId="77777777" w:rsidR="00233E8F" w:rsidRPr="00233E8F" w:rsidRDefault="00233E8F" w:rsidP="001A3D9B">
      <w:pPr>
        <w:pStyle w:val="Code"/>
        <w:keepNext w:val="0"/>
        <w:keepLines w:val="0"/>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util</w:t>
      </w:r>
      <w:r w:rsidRPr="00233E8F">
        <w:rPr>
          <w:color w:val="808030"/>
          <w:lang w:eastAsia="zh-CN"/>
        </w:rPr>
        <w:t>.</w:t>
      </w:r>
      <w:r w:rsidRPr="00233E8F">
        <w:rPr>
          <w:b/>
          <w:bCs/>
          <w:color w:val="800000"/>
          <w:lang w:eastAsia="zh-CN"/>
        </w:rPr>
        <w:t>*</w:t>
      </w:r>
      <w:r w:rsidRPr="00233E8F">
        <w:rPr>
          <w:color w:val="800080"/>
          <w:lang w:eastAsia="zh-CN"/>
        </w:rPr>
        <w:t>;</w:t>
      </w:r>
    </w:p>
    <w:p w14:paraId="39D7A596" w14:textId="77777777" w:rsidR="00233E8F" w:rsidRPr="00233E8F" w:rsidRDefault="00233E8F" w:rsidP="001A3D9B">
      <w:pPr>
        <w:pStyle w:val="Code"/>
        <w:keepNext w:val="0"/>
        <w:keepLines w:val="0"/>
        <w:rPr>
          <w:color w:val="000000"/>
          <w:lang w:eastAsia="zh-CN"/>
        </w:rPr>
      </w:pPr>
      <w:r w:rsidRPr="00233E8F">
        <w:rPr>
          <w:b/>
          <w:bCs/>
          <w:color w:val="800000"/>
          <w:lang w:eastAsia="zh-CN"/>
        </w:rPr>
        <w:t>import</w:t>
      </w:r>
      <w:r w:rsidRPr="00233E8F">
        <w:rPr>
          <w:color w:val="004A43"/>
          <w:lang w:eastAsia="zh-CN"/>
        </w:rPr>
        <w:t xml:space="preserve"> javax</w:t>
      </w:r>
      <w:r w:rsidRPr="00233E8F">
        <w:rPr>
          <w:color w:val="808030"/>
          <w:lang w:eastAsia="zh-CN"/>
        </w:rPr>
        <w:t>.</w:t>
      </w:r>
      <w:r w:rsidRPr="00233E8F">
        <w:rPr>
          <w:color w:val="004A43"/>
          <w:lang w:eastAsia="zh-CN"/>
        </w:rPr>
        <w:t>xml</w:t>
      </w:r>
      <w:r w:rsidRPr="00233E8F">
        <w:rPr>
          <w:color w:val="808030"/>
          <w:lang w:eastAsia="zh-CN"/>
        </w:rPr>
        <w:t>.</w:t>
      </w:r>
      <w:r w:rsidRPr="00233E8F">
        <w:rPr>
          <w:color w:val="004A43"/>
          <w:lang w:eastAsia="zh-CN"/>
        </w:rPr>
        <w:t>parsers</w:t>
      </w:r>
      <w:r w:rsidRPr="00233E8F">
        <w:rPr>
          <w:color w:val="808030"/>
          <w:lang w:eastAsia="zh-CN"/>
        </w:rPr>
        <w:t>.</w:t>
      </w:r>
      <w:r w:rsidRPr="00233E8F">
        <w:rPr>
          <w:b/>
          <w:bCs/>
          <w:color w:val="800000"/>
          <w:lang w:eastAsia="zh-CN"/>
        </w:rPr>
        <w:t>*</w:t>
      </w:r>
      <w:r w:rsidRPr="00233E8F">
        <w:rPr>
          <w:color w:val="800080"/>
          <w:lang w:eastAsia="zh-CN"/>
        </w:rPr>
        <w:t>;</w:t>
      </w:r>
    </w:p>
    <w:p w14:paraId="20F84DCD"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import</w:t>
      </w:r>
      <w:r w:rsidRPr="00233E8F">
        <w:rPr>
          <w:color w:val="004A43"/>
          <w:lang w:val="en-CA" w:eastAsia="zh-CN"/>
        </w:rPr>
        <w:t xml:space="preserve"> org</w:t>
      </w:r>
      <w:r w:rsidRPr="00233E8F">
        <w:rPr>
          <w:color w:val="808030"/>
          <w:lang w:val="en-CA" w:eastAsia="zh-CN"/>
        </w:rPr>
        <w:t>.</w:t>
      </w:r>
      <w:r w:rsidRPr="00233E8F">
        <w:rPr>
          <w:color w:val="004A43"/>
          <w:lang w:val="en-CA" w:eastAsia="zh-CN"/>
        </w:rPr>
        <w:t>w3c</w:t>
      </w:r>
      <w:r w:rsidRPr="00233E8F">
        <w:rPr>
          <w:color w:val="808030"/>
          <w:lang w:val="en-CA" w:eastAsia="zh-CN"/>
        </w:rPr>
        <w:t>.</w:t>
      </w:r>
      <w:r w:rsidRPr="00233E8F">
        <w:rPr>
          <w:color w:val="004A43"/>
          <w:lang w:val="en-CA" w:eastAsia="zh-CN"/>
        </w:rPr>
        <w:t>dom</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70CD70EF"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import</w:t>
      </w:r>
      <w:r w:rsidRPr="00233E8F">
        <w:rPr>
          <w:color w:val="004A43"/>
          <w:lang w:val="en-CA" w:eastAsia="zh-CN"/>
        </w:rPr>
        <w:t xml:space="preserve"> org</w:t>
      </w:r>
      <w:r w:rsidRPr="00233E8F">
        <w:rPr>
          <w:color w:val="808030"/>
          <w:lang w:val="en-CA" w:eastAsia="zh-CN"/>
        </w:rPr>
        <w:t>.</w:t>
      </w:r>
      <w:r w:rsidRPr="00233E8F">
        <w:rPr>
          <w:color w:val="004A43"/>
          <w:lang w:val="en-CA" w:eastAsia="zh-CN"/>
        </w:rPr>
        <w:t>xml</w:t>
      </w:r>
      <w:r w:rsidRPr="00233E8F">
        <w:rPr>
          <w:color w:val="808030"/>
          <w:lang w:val="en-CA" w:eastAsia="zh-CN"/>
        </w:rPr>
        <w:t>.</w:t>
      </w:r>
      <w:r w:rsidRPr="00233E8F">
        <w:rPr>
          <w:color w:val="004A43"/>
          <w:lang w:val="en-CA" w:eastAsia="zh-CN"/>
        </w:rPr>
        <w:t>sax</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14727B43"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import</w:t>
      </w:r>
      <w:r w:rsidRPr="00233E8F">
        <w:rPr>
          <w:color w:val="004A43"/>
          <w:lang w:val="en-CA" w:eastAsia="zh-CN"/>
        </w:rPr>
        <w:t xml:space="preserve"> org</w:t>
      </w:r>
      <w:r w:rsidRPr="00233E8F">
        <w:rPr>
          <w:color w:val="808030"/>
          <w:lang w:val="en-CA" w:eastAsia="zh-CN"/>
        </w:rPr>
        <w:t>.</w:t>
      </w:r>
      <w:r w:rsidRPr="00233E8F">
        <w:rPr>
          <w:color w:val="004A43"/>
          <w:lang w:val="en-CA" w:eastAsia="zh-CN"/>
        </w:rPr>
        <w:t>xml</w:t>
      </w:r>
      <w:r w:rsidRPr="00233E8F">
        <w:rPr>
          <w:color w:val="808030"/>
          <w:lang w:val="en-CA" w:eastAsia="zh-CN"/>
        </w:rPr>
        <w:t>.</w:t>
      </w:r>
      <w:r w:rsidRPr="00233E8F">
        <w:rPr>
          <w:color w:val="004A43"/>
          <w:lang w:val="en-CA" w:eastAsia="zh-CN"/>
        </w:rPr>
        <w:t>sax</w:t>
      </w:r>
      <w:r w:rsidRPr="00233E8F">
        <w:rPr>
          <w:color w:val="808030"/>
          <w:lang w:val="en-CA" w:eastAsia="zh-CN"/>
        </w:rPr>
        <w:t>.</w:t>
      </w:r>
      <w:r w:rsidRPr="00233E8F">
        <w:rPr>
          <w:color w:val="004A43"/>
          <w:lang w:val="en-CA" w:eastAsia="zh-CN"/>
        </w:rPr>
        <w:t>helpers</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06EF6554" w14:textId="77777777" w:rsidR="00233E8F" w:rsidRPr="00233E8F" w:rsidRDefault="00233E8F" w:rsidP="001A3D9B">
      <w:pPr>
        <w:pStyle w:val="Code"/>
        <w:keepNext w:val="0"/>
        <w:keepLines w:val="0"/>
        <w:rPr>
          <w:color w:val="000000"/>
          <w:lang w:val="en-CA" w:eastAsia="zh-CN"/>
        </w:rPr>
      </w:pPr>
    </w:p>
    <w:p w14:paraId="290EEC88" w14:textId="77777777" w:rsidR="00233E8F" w:rsidRPr="00233E8F" w:rsidRDefault="00233E8F" w:rsidP="001A3D9B">
      <w:pPr>
        <w:pStyle w:val="Code"/>
        <w:keepNext w:val="0"/>
        <w:keepLines w:val="0"/>
        <w:rPr>
          <w:color w:val="000000"/>
          <w:lang w:val="en-CA" w:eastAsia="zh-CN"/>
        </w:rPr>
      </w:pP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class</w:t>
      </w:r>
      <w:r w:rsidRPr="00233E8F">
        <w:rPr>
          <w:color w:val="000000"/>
          <w:lang w:val="en-CA" w:eastAsia="zh-CN"/>
        </w:rPr>
        <w:t xml:space="preserve"> ExempleJAXPPlants </w:t>
      </w:r>
      <w:r w:rsidRPr="00233E8F">
        <w:rPr>
          <w:color w:val="800080"/>
          <w:lang w:val="en-CA" w:eastAsia="zh-CN"/>
        </w:rPr>
        <w:t>{</w:t>
      </w:r>
    </w:p>
    <w:p w14:paraId="3C94ECE8" w14:textId="77777777" w:rsidR="00233E8F" w:rsidRPr="00233E8F" w:rsidRDefault="00233E8F" w:rsidP="001A3D9B">
      <w:pPr>
        <w:pStyle w:val="Code"/>
        <w:keepNext w:val="0"/>
        <w:keepLines w:val="0"/>
        <w:rPr>
          <w:color w:val="000000"/>
          <w:lang w:val="en-CA" w:eastAsia="zh-CN"/>
        </w:rPr>
      </w:pPr>
    </w:p>
    <w:p w14:paraId="38514F68"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static</w:t>
      </w:r>
      <w:r w:rsidRPr="00233E8F">
        <w:rPr>
          <w:color w:val="000000"/>
          <w:lang w:val="en-CA" w:eastAsia="zh-CN"/>
        </w:rPr>
        <w:t xml:space="preserve"> </w:t>
      </w:r>
      <w:r w:rsidRPr="00233E8F">
        <w:rPr>
          <w:color w:val="BB7977"/>
          <w:lang w:val="en-CA" w:eastAsia="zh-CN"/>
        </w:rPr>
        <w:t>void</w:t>
      </w:r>
      <w:r w:rsidRPr="00233E8F">
        <w:rPr>
          <w:color w:val="000000"/>
          <w:lang w:val="en-CA" w:eastAsia="zh-CN"/>
        </w:rPr>
        <w:t xml:space="preserve"> main</w:t>
      </w:r>
      <w:r w:rsidRPr="00233E8F">
        <w:rPr>
          <w:color w:val="808030"/>
          <w:lang w:val="en-CA" w:eastAsia="zh-CN"/>
        </w:rPr>
        <w:t>(</w:t>
      </w:r>
      <w:r w:rsidRPr="00233E8F">
        <w:rPr>
          <w:b/>
          <w:bCs/>
          <w:color w:val="BB7977"/>
          <w:lang w:val="en-CA" w:eastAsia="zh-CN"/>
        </w:rPr>
        <w:t>String</w:t>
      </w:r>
      <w:r w:rsidRPr="00233E8F">
        <w:rPr>
          <w:color w:val="808030"/>
          <w:lang w:val="en-CA" w:eastAsia="zh-CN"/>
        </w:rPr>
        <w:t>[]</w:t>
      </w:r>
      <w:r w:rsidRPr="00233E8F">
        <w:rPr>
          <w:color w:val="000000"/>
          <w:lang w:val="en-CA" w:eastAsia="zh-CN"/>
        </w:rPr>
        <w:t xml:space="preserve"> args</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throws</w:t>
      </w:r>
      <w:r w:rsidRPr="00233E8F">
        <w:rPr>
          <w:color w:val="000000"/>
          <w:lang w:val="en-CA" w:eastAsia="zh-CN"/>
        </w:rPr>
        <w:t xml:space="preserve"> </w:t>
      </w:r>
      <w:r w:rsidRPr="00233E8F">
        <w:rPr>
          <w:b/>
          <w:bCs/>
          <w:color w:val="BB7977"/>
          <w:lang w:val="en-CA" w:eastAsia="zh-CN"/>
        </w:rPr>
        <w:t>Exception</w:t>
      </w:r>
      <w:r w:rsidRPr="00233E8F">
        <w:rPr>
          <w:color w:val="000000"/>
          <w:lang w:val="en-CA" w:eastAsia="zh-CN"/>
        </w:rPr>
        <w:t xml:space="preserve"> </w:t>
      </w:r>
      <w:r w:rsidRPr="00233E8F">
        <w:rPr>
          <w:color w:val="800080"/>
          <w:lang w:val="en-CA" w:eastAsia="zh-CN"/>
        </w:rPr>
        <w:t>{</w:t>
      </w:r>
    </w:p>
    <w:p w14:paraId="22601B6E" w14:textId="77777777" w:rsidR="00233E8F" w:rsidRPr="00233E8F" w:rsidRDefault="00233E8F" w:rsidP="001A3D9B">
      <w:pPr>
        <w:pStyle w:val="Code"/>
        <w:keepNext w:val="0"/>
        <w:keepLines w:val="0"/>
        <w:rPr>
          <w:color w:val="000000"/>
          <w:lang w:eastAsia="zh-CN"/>
        </w:rPr>
      </w:pPr>
      <w:r w:rsidRPr="00233E8F">
        <w:rPr>
          <w:color w:val="000000"/>
          <w:lang w:val="en-CA" w:eastAsia="zh-CN"/>
        </w:rPr>
        <w:t xml:space="preserve">    </w:t>
      </w:r>
      <w:r w:rsidRPr="00233E8F">
        <w:rPr>
          <w:color w:val="696969"/>
          <w:lang w:eastAsia="zh-CN"/>
        </w:rPr>
        <w:t>// création d'un DocumentBuilderFactory et configuration des paramètres</w:t>
      </w:r>
    </w:p>
    <w:p w14:paraId="5C090BD9" w14:textId="77777777" w:rsidR="00233E8F" w:rsidRPr="009A50DE" w:rsidRDefault="00233E8F" w:rsidP="001A3D9B">
      <w:pPr>
        <w:pStyle w:val="Code"/>
        <w:keepNext w:val="0"/>
        <w:keepLines w:val="0"/>
        <w:rPr>
          <w:color w:val="000000"/>
          <w:lang w:val="en-CA" w:eastAsia="zh-CN"/>
        </w:rPr>
      </w:pPr>
      <w:r w:rsidRPr="00233E8F">
        <w:rPr>
          <w:color w:val="000000"/>
          <w:lang w:eastAsia="zh-CN"/>
        </w:rPr>
        <w:t xml:space="preserve">    </w:t>
      </w:r>
      <w:r w:rsidRPr="009A50DE">
        <w:rPr>
          <w:b/>
          <w:bCs/>
          <w:color w:val="BB7977"/>
          <w:lang w:val="en-CA" w:eastAsia="zh-CN"/>
        </w:rPr>
        <w:t>DocumentBuilderFactory</w:t>
      </w:r>
      <w:r w:rsidRPr="009A50DE">
        <w:rPr>
          <w:color w:val="000000"/>
          <w:lang w:val="en-CA" w:eastAsia="zh-CN"/>
        </w:rPr>
        <w:t xml:space="preserve"> unDocBuildFact </w:t>
      </w:r>
      <w:r w:rsidRPr="009A50DE">
        <w:rPr>
          <w:color w:val="808030"/>
          <w:lang w:val="en-CA" w:eastAsia="zh-CN"/>
        </w:rPr>
        <w:t>=</w:t>
      </w:r>
      <w:r w:rsidRPr="009A50DE">
        <w:rPr>
          <w:color w:val="000000"/>
          <w:lang w:val="en-CA" w:eastAsia="zh-CN"/>
        </w:rPr>
        <w:t xml:space="preserve"> </w:t>
      </w:r>
      <w:r w:rsidRPr="009A50DE">
        <w:rPr>
          <w:b/>
          <w:bCs/>
          <w:color w:val="BB7977"/>
          <w:lang w:val="en-CA" w:eastAsia="zh-CN"/>
        </w:rPr>
        <w:t>DocumentBuilderFactory</w:t>
      </w:r>
      <w:r w:rsidRPr="009A50DE">
        <w:rPr>
          <w:color w:val="808030"/>
          <w:lang w:val="en-CA" w:eastAsia="zh-CN"/>
        </w:rPr>
        <w:t>.</w:t>
      </w:r>
      <w:r w:rsidRPr="009A50DE">
        <w:rPr>
          <w:color w:val="000000"/>
          <w:lang w:val="en-CA" w:eastAsia="zh-CN"/>
        </w:rPr>
        <w:t>newInstance</w:t>
      </w:r>
      <w:r w:rsidRPr="009A50DE">
        <w:rPr>
          <w:color w:val="808030"/>
          <w:lang w:val="en-CA" w:eastAsia="zh-CN"/>
        </w:rPr>
        <w:t>()</w:t>
      </w:r>
      <w:r w:rsidRPr="009A50DE">
        <w:rPr>
          <w:color w:val="800080"/>
          <w:lang w:val="en-CA" w:eastAsia="zh-CN"/>
        </w:rPr>
        <w:t>;</w:t>
      </w:r>
    </w:p>
    <w:p w14:paraId="62186935"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unDocBuildFact</w:t>
      </w:r>
      <w:r w:rsidRPr="009A50DE">
        <w:rPr>
          <w:color w:val="808030"/>
          <w:lang w:val="en-CA" w:eastAsia="zh-CN"/>
        </w:rPr>
        <w:t>.</w:t>
      </w:r>
      <w:r w:rsidRPr="009A50DE">
        <w:rPr>
          <w:color w:val="000000"/>
          <w:lang w:val="en-CA" w:eastAsia="zh-CN"/>
        </w:rPr>
        <w:t>setValidating</w:t>
      </w:r>
      <w:r w:rsidRPr="009A50DE">
        <w:rPr>
          <w:color w:val="808030"/>
          <w:lang w:val="en-CA" w:eastAsia="zh-CN"/>
        </w:rPr>
        <w:t>(</w:t>
      </w:r>
      <w:r w:rsidRPr="009A50DE">
        <w:rPr>
          <w:b/>
          <w:bCs/>
          <w:color w:val="800000"/>
          <w:lang w:val="en-CA" w:eastAsia="zh-CN"/>
        </w:rPr>
        <w:t>true</w:t>
      </w:r>
      <w:r w:rsidRPr="009A50DE">
        <w:rPr>
          <w:color w:val="808030"/>
          <w:lang w:val="en-CA" w:eastAsia="zh-CN"/>
        </w:rPr>
        <w:t>)</w:t>
      </w:r>
      <w:r w:rsidRPr="009A50DE">
        <w:rPr>
          <w:color w:val="800080"/>
          <w:lang w:val="en-CA" w:eastAsia="zh-CN"/>
        </w:rPr>
        <w:t>;</w:t>
      </w:r>
    </w:p>
    <w:p w14:paraId="5D890D3D"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unDocBuildFact</w:t>
      </w:r>
      <w:r w:rsidRPr="009A50DE">
        <w:rPr>
          <w:color w:val="808030"/>
          <w:lang w:val="en-CA" w:eastAsia="zh-CN"/>
        </w:rPr>
        <w:t>.</w:t>
      </w:r>
      <w:r w:rsidRPr="009A50DE">
        <w:rPr>
          <w:color w:val="000000"/>
          <w:lang w:val="en-CA" w:eastAsia="zh-CN"/>
        </w:rPr>
        <w:t>setIgnoringElementContentWhitespace</w:t>
      </w:r>
      <w:r w:rsidRPr="009A50DE">
        <w:rPr>
          <w:color w:val="808030"/>
          <w:lang w:val="en-CA" w:eastAsia="zh-CN"/>
        </w:rPr>
        <w:t>(</w:t>
      </w:r>
      <w:r w:rsidRPr="009A50DE">
        <w:rPr>
          <w:b/>
          <w:bCs/>
          <w:color w:val="800000"/>
          <w:lang w:val="en-CA" w:eastAsia="zh-CN"/>
        </w:rPr>
        <w:t>true</w:t>
      </w:r>
      <w:r w:rsidRPr="009A50DE">
        <w:rPr>
          <w:color w:val="808030"/>
          <w:lang w:val="en-CA" w:eastAsia="zh-CN"/>
        </w:rPr>
        <w:t>)</w:t>
      </w:r>
      <w:r w:rsidRPr="009A50DE">
        <w:rPr>
          <w:color w:val="800080"/>
          <w:lang w:val="en-CA" w:eastAsia="zh-CN"/>
        </w:rPr>
        <w:t>;</w:t>
      </w:r>
    </w:p>
    <w:p w14:paraId="6DCDC815" w14:textId="77777777" w:rsidR="00233E8F" w:rsidRPr="009A50DE" w:rsidRDefault="00233E8F" w:rsidP="001A3D9B">
      <w:pPr>
        <w:pStyle w:val="Code"/>
        <w:keepNext w:val="0"/>
        <w:keepLines w:val="0"/>
        <w:rPr>
          <w:color w:val="000000"/>
          <w:lang w:val="en-CA" w:eastAsia="zh-CN"/>
        </w:rPr>
      </w:pPr>
    </w:p>
    <w:p w14:paraId="0A81AF30"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color w:val="696969"/>
          <w:lang w:val="en-CA" w:eastAsia="zh-CN"/>
        </w:rPr>
        <w:t>// création d'un DocumentBuilder</w:t>
      </w:r>
    </w:p>
    <w:p w14:paraId="2C2A8B19"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DocumentBuilder</w:t>
      </w:r>
      <w:r w:rsidRPr="009A50DE">
        <w:rPr>
          <w:color w:val="000000"/>
          <w:lang w:val="en-CA" w:eastAsia="zh-CN"/>
        </w:rPr>
        <w:t xml:space="preserve"> unDocumentBuilder </w:t>
      </w:r>
      <w:r w:rsidRPr="009A50DE">
        <w:rPr>
          <w:color w:val="808030"/>
          <w:lang w:val="en-CA" w:eastAsia="zh-CN"/>
        </w:rPr>
        <w:t>=</w:t>
      </w:r>
      <w:r w:rsidRPr="009A50DE">
        <w:rPr>
          <w:color w:val="000000"/>
          <w:lang w:val="en-CA" w:eastAsia="zh-CN"/>
        </w:rPr>
        <w:t xml:space="preserve"> unDocBuildFact</w:t>
      </w:r>
      <w:r w:rsidRPr="009A50DE">
        <w:rPr>
          <w:color w:val="808030"/>
          <w:lang w:val="en-CA" w:eastAsia="zh-CN"/>
        </w:rPr>
        <w:t>.</w:t>
      </w:r>
      <w:r w:rsidRPr="009A50DE">
        <w:rPr>
          <w:color w:val="000000"/>
          <w:lang w:val="en-CA" w:eastAsia="zh-CN"/>
        </w:rPr>
        <w:t>newDocumentBuilder</w:t>
      </w:r>
      <w:r w:rsidRPr="009A50DE">
        <w:rPr>
          <w:color w:val="808030"/>
          <w:lang w:val="en-CA" w:eastAsia="zh-CN"/>
        </w:rPr>
        <w:t>()</w:t>
      </w:r>
      <w:r w:rsidRPr="009A50DE">
        <w:rPr>
          <w:color w:val="800080"/>
          <w:lang w:val="en-CA" w:eastAsia="zh-CN"/>
        </w:rPr>
        <w:t>;</w:t>
      </w:r>
    </w:p>
    <w:p w14:paraId="7726FC92" w14:textId="77777777" w:rsidR="00233E8F" w:rsidRPr="009A50DE" w:rsidRDefault="00233E8F" w:rsidP="001A3D9B">
      <w:pPr>
        <w:pStyle w:val="Code"/>
        <w:keepNext w:val="0"/>
        <w:keepLines w:val="0"/>
        <w:rPr>
          <w:color w:val="000000"/>
          <w:lang w:val="en-CA" w:eastAsia="zh-CN"/>
        </w:rPr>
      </w:pPr>
    </w:p>
    <w:p w14:paraId="2DB4599D" w14:textId="77777777" w:rsidR="00233E8F" w:rsidRPr="00233E8F" w:rsidRDefault="00233E8F" w:rsidP="001A3D9B">
      <w:pPr>
        <w:pStyle w:val="Code"/>
        <w:keepNext w:val="0"/>
        <w:keepLines w:val="0"/>
        <w:rPr>
          <w:color w:val="000000"/>
          <w:lang w:eastAsia="zh-CN"/>
        </w:rPr>
      </w:pPr>
      <w:r w:rsidRPr="009A50DE">
        <w:rPr>
          <w:color w:val="000000"/>
          <w:lang w:val="en-CA" w:eastAsia="zh-CN"/>
        </w:rPr>
        <w:t xml:space="preserve">    </w:t>
      </w:r>
      <w:r w:rsidRPr="00233E8F">
        <w:rPr>
          <w:color w:val="696969"/>
          <w:lang w:eastAsia="zh-CN"/>
        </w:rPr>
        <w:t>// Parsage du document</w:t>
      </w:r>
    </w:p>
    <w:p w14:paraId="7ADE9726"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File</w:t>
      </w:r>
      <w:r w:rsidRPr="00233E8F">
        <w:rPr>
          <w:color w:val="000000"/>
          <w:lang w:eastAsia="zh-CN"/>
        </w:rPr>
        <w:t xml:space="preserve"> leFile </w:t>
      </w:r>
      <w:r w:rsidRPr="00233E8F">
        <w:rPr>
          <w:color w:val="808030"/>
          <w:lang w:eastAsia="zh-CN"/>
        </w:rPr>
        <w:t>=</w:t>
      </w:r>
      <w:r w:rsidRPr="00233E8F">
        <w:rPr>
          <w:color w:val="000000"/>
          <w:lang w:eastAsia="zh-CN"/>
        </w:rPr>
        <w:t xml:space="preserve"> </w:t>
      </w:r>
      <w:r w:rsidRPr="00233E8F">
        <w:rPr>
          <w:b/>
          <w:bCs/>
          <w:color w:val="800000"/>
          <w:lang w:eastAsia="zh-CN"/>
        </w:rPr>
        <w:t>new</w:t>
      </w:r>
      <w:r w:rsidRPr="00233E8F">
        <w:rPr>
          <w:color w:val="000000"/>
          <w:lang w:eastAsia="zh-CN"/>
        </w:rPr>
        <w:t xml:space="preserve"> </w:t>
      </w:r>
      <w:r w:rsidRPr="00233E8F">
        <w:rPr>
          <w:b/>
          <w:bCs/>
          <w:color w:val="BB7977"/>
          <w:lang w:eastAsia="zh-CN"/>
        </w:rPr>
        <w:t>File</w:t>
      </w:r>
      <w:r w:rsidRPr="00233E8F">
        <w:rPr>
          <w:color w:val="808030"/>
          <w:lang w:eastAsia="zh-CN"/>
        </w:rPr>
        <w:t>(</w:t>
      </w:r>
      <w:r w:rsidRPr="00233E8F">
        <w:rPr>
          <w:color w:val="0000E6"/>
          <w:lang w:eastAsia="zh-CN"/>
        </w:rPr>
        <w:t>"Plants.xml"</w:t>
      </w:r>
      <w:r w:rsidRPr="00233E8F">
        <w:rPr>
          <w:color w:val="808030"/>
          <w:lang w:eastAsia="zh-CN"/>
        </w:rPr>
        <w:t>)</w:t>
      </w:r>
      <w:r w:rsidRPr="00233E8F">
        <w:rPr>
          <w:color w:val="800080"/>
          <w:lang w:eastAsia="zh-CN"/>
        </w:rPr>
        <w:t>;</w:t>
      </w:r>
    </w:p>
    <w:p w14:paraId="48599912"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Document</w:t>
      </w:r>
      <w:r w:rsidRPr="00233E8F">
        <w:rPr>
          <w:color w:val="000000"/>
          <w:lang w:eastAsia="zh-CN"/>
        </w:rPr>
        <w:t xml:space="preserve"> unDocument </w:t>
      </w:r>
      <w:r w:rsidRPr="00233E8F">
        <w:rPr>
          <w:color w:val="808030"/>
          <w:lang w:eastAsia="zh-CN"/>
        </w:rPr>
        <w:t>=</w:t>
      </w:r>
      <w:r w:rsidRPr="00233E8F">
        <w:rPr>
          <w:color w:val="000000"/>
          <w:lang w:eastAsia="zh-CN"/>
        </w:rPr>
        <w:t xml:space="preserve"> unDocumentBuilder</w:t>
      </w:r>
      <w:r w:rsidRPr="00233E8F">
        <w:rPr>
          <w:color w:val="808030"/>
          <w:lang w:eastAsia="zh-CN"/>
        </w:rPr>
        <w:t>.</w:t>
      </w:r>
      <w:r w:rsidRPr="00233E8F">
        <w:rPr>
          <w:color w:val="000000"/>
          <w:lang w:eastAsia="zh-CN"/>
        </w:rPr>
        <w:t>parse</w:t>
      </w:r>
      <w:r w:rsidRPr="00233E8F">
        <w:rPr>
          <w:color w:val="808030"/>
          <w:lang w:eastAsia="zh-CN"/>
        </w:rPr>
        <w:t>(</w:t>
      </w:r>
      <w:r w:rsidRPr="00233E8F">
        <w:rPr>
          <w:color w:val="000000"/>
          <w:lang w:eastAsia="zh-CN"/>
        </w:rPr>
        <w:t>leFile</w:t>
      </w:r>
      <w:r w:rsidRPr="00233E8F">
        <w:rPr>
          <w:color w:val="808030"/>
          <w:lang w:eastAsia="zh-CN"/>
        </w:rPr>
        <w:t>)</w:t>
      </w:r>
      <w:r w:rsidRPr="00233E8F">
        <w:rPr>
          <w:color w:val="800080"/>
          <w:lang w:eastAsia="zh-CN"/>
        </w:rPr>
        <w:t>;</w:t>
      </w:r>
    </w:p>
    <w:p w14:paraId="30522294"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Vector</w:t>
      </w:r>
      <w:r w:rsidRPr="00233E8F">
        <w:rPr>
          <w:color w:val="000000"/>
          <w:lang w:eastAsia="zh-CN"/>
        </w:rPr>
        <w:t xml:space="preserve"> vecteurDePlants </w:t>
      </w:r>
      <w:r w:rsidRPr="00233E8F">
        <w:rPr>
          <w:color w:val="808030"/>
          <w:lang w:eastAsia="zh-CN"/>
        </w:rPr>
        <w:t>=</w:t>
      </w:r>
      <w:r w:rsidRPr="00233E8F">
        <w:rPr>
          <w:color w:val="000000"/>
          <w:lang w:eastAsia="zh-CN"/>
        </w:rPr>
        <w:t xml:space="preserve"> </w:t>
      </w:r>
      <w:r w:rsidRPr="00233E8F">
        <w:rPr>
          <w:b/>
          <w:bCs/>
          <w:color w:val="800000"/>
          <w:lang w:eastAsia="zh-CN"/>
        </w:rPr>
        <w:t>new</w:t>
      </w:r>
      <w:r w:rsidRPr="00233E8F">
        <w:rPr>
          <w:color w:val="000000"/>
          <w:lang w:eastAsia="zh-CN"/>
        </w:rPr>
        <w:t xml:space="preserve"> </w:t>
      </w:r>
      <w:r w:rsidRPr="00233E8F">
        <w:rPr>
          <w:b/>
          <w:bCs/>
          <w:color w:val="BB7977"/>
          <w:lang w:eastAsia="zh-CN"/>
        </w:rPr>
        <w:t>Vector</w:t>
      </w:r>
      <w:r w:rsidRPr="00233E8F">
        <w:rPr>
          <w:color w:val="808030"/>
          <w:lang w:eastAsia="zh-CN"/>
        </w:rPr>
        <w:t>()</w:t>
      </w:r>
      <w:r w:rsidRPr="00233E8F">
        <w:rPr>
          <w:color w:val="800080"/>
          <w:lang w:eastAsia="zh-CN"/>
        </w:rPr>
        <w:t>;</w:t>
      </w:r>
    </w:p>
    <w:p w14:paraId="5A0555D7" w14:textId="77777777"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b/>
          <w:bCs/>
          <w:color w:val="BB7977"/>
          <w:lang w:eastAsia="zh-CN"/>
        </w:rPr>
        <w:t>Node</w:t>
      </w:r>
      <w:r w:rsidRPr="00233E8F">
        <w:rPr>
          <w:color w:val="000000"/>
          <w:lang w:eastAsia="zh-CN"/>
        </w:rPr>
        <w:t xml:space="preserve"> unElementCatalogue </w:t>
      </w:r>
      <w:r w:rsidRPr="00233E8F">
        <w:rPr>
          <w:color w:val="808030"/>
          <w:lang w:eastAsia="zh-CN"/>
        </w:rPr>
        <w:t>=</w:t>
      </w:r>
    </w:p>
    <w:p w14:paraId="19BAFD4A" w14:textId="11721DDE" w:rsidR="00233E8F" w:rsidRPr="00233E8F" w:rsidRDefault="00233E8F" w:rsidP="001A3D9B">
      <w:pPr>
        <w:pStyle w:val="Code"/>
        <w:keepNext w:val="0"/>
        <w:keepLines w:val="0"/>
        <w:rPr>
          <w:color w:val="000000"/>
          <w:lang w:eastAsia="zh-CN"/>
        </w:rPr>
      </w:pPr>
      <w:r w:rsidRPr="00233E8F">
        <w:rPr>
          <w:color w:val="000000"/>
          <w:lang w:eastAsia="zh-CN"/>
        </w:rPr>
        <w:t xml:space="preserve">        unDocument</w:t>
      </w:r>
      <w:r w:rsidRPr="00233E8F">
        <w:rPr>
          <w:color w:val="808030"/>
          <w:lang w:eastAsia="zh-CN"/>
        </w:rPr>
        <w:t>.</w:t>
      </w:r>
      <w:r w:rsidRPr="00233E8F">
        <w:rPr>
          <w:color w:val="000000"/>
          <w:lang w:eastAsia="zh-CN"/>
        </w:rPr>
        <w:t>getDocumentElement</w:t>
      </w:r>
      <w:r w:rsidRPr="00233E8F">
        <w:rPr>
          <w:color w:val="808030"/>
          <w:lang w:eastAsia="zh-CN"/>
        </w:rPr>
        <w:t>()</w:t>
      </w:r>
      <w:r w:rsidRPr="00233E8F">
        <w:rPr>
          <w:color w:val="800080"/>
          <w:lang w:eastAsia="zh-CN"/>
        </w:rPr>
        <w:t>;</w:t>
      </w:r>
      <w:r w:rsidRPr="00233E8F">
        <w:rPr>
          <w:color w:val="000000"/>
          <w:lang w:eastAsia="zh-CN"/>
        </w:rPr>
        <w:t xml:space="preserve"> </w:t>
      </w:r>
      <w:r w:rsidRPr="00233E8F">
        <w:rPr>
          <w:color w:val="696969"/>
          <w:lang w:eastAsia="zh-CN"/>
        </w:rPr>
        <w:t>// Cherche l'</w:t>
      </w:r>
      <w:r w:rsidR="00113F21" w:rsidRPr="00113F21">
        <w:rPr>
          <w:color w:val="696969"/>
          <w:lang w:val="fr-FR" w:eastAsia="zh-CN"/>
        </w:rPr>
        <w:t>é</w:t>
      </w:r>
      <w:r w:rsidRPr="00233E8F">
        <w:rPr>
          <w:color w:val="696969"/>
          <w:lang w:eastAsia="zh-CN"/>
        </w:rPr>
        <w:t>l</w:t>
      </w:r>
      <w:r w:rsidR="00113F21" w:rsidRPr="00113F21">
        <w:rPr>
          <w:color w:val="696969"/>
          <w:lang w:val="fr-FR" w:eastAsia="zh-CN"/>
        </w:rPr>
        <w:t>é</w:t>
      </w:r>
      <w:r w:rsidRPr="00233E8F">
        <w:rPr>
          <w:color w:val="696969"/>
          <w:lang w:eastAsia="zh-CN"/>
        </w:rPr>
        <w:t>ment racine &lt;catalogue&gt;</w:t>
      </w:r>
    </w:p>
    <w:p w14:paraId="3593ADBD" w14:textId="77777777" w:rsidR="00233E8F" w:rsidRPr="00233E8F" w:rsidRDefault="00233E8F" w:rsidP="001A3D9B">
      <w:pPr>
        <w:pStyle w:val="Code"/>
        <w:keepNext w:val="0"/>
        <w:keepLines w:val="0"/>
        <w:rPr>
          <w:color w:val="000000"/>
          <w:lang w:eastAsia="zh-CN"/>
        </w:rPr>
      </w:pPr>
    </w:p>
    <w:p w14:paraId="7D7D0BCA" w14:textId="2A3DEC8F" w:rsidR="00233E8F" w:rsidRPr="00233E8F" w:rsidRDefault="00233E8F" w:rsidP="001A3D9B">
      <w:pPr>
        <w:pStyle w:val="Code"/>
        <w:keepNext w:val="0"/>
        <w:keepLines w:val="0"/>
        <w:rPr>
          <w:color w:val="000000"/>
          <w:lang w:eastAsia="zh-CN"/>
        </w:rPr>
      </w:pPr>
      <w:r w:rsidRPr="00233E8F">
        <w:rPr>
          <w:color w:val="000000"/>
          <w:lang w:eastAsia="zh-CN"/>
        </w:rPr>
        <w:t xml:space="preserve">    </w:t>
      </w:r>
      <w:r w:rsidRPr="00233E8F">
        <w:rPr>
          <w:color w:val="696969"/>
          <w:lang w:eastAsia="zh-CN"/>
        </w:rPr>
        <w:t>// It</w:t>
      </w:r>
      <w:r w:rsidR="00C47797">
        <w:rPr>
          <w:color w:val="696969"/>
          <w:lang w:val="fr-FR" w:eastAsia="zh-CN"/>
        </w:rPr>
        <w:t>é</w:t>
      </w:r>
      <w:r w:rsidRPr="00233E8F">
        <w:rPr>
          <w:color w:val="696969"/>
          <w:lang w:eastAsia="zh-CN"/>
        </w:rPr>
        <w:t>rer sur les noeuds &lt;Plant&gt; qui sont les enfants de &lt;Catalogue&gt;</w:t>
      </w:r>
    </w:p>
    <w:p w14:paraId="413A464F" w14:textId="77777777" w:rsidR="00233E8F" w:rsidRPr="009A50DE" w:rsidRDefault="00233E8F" w:rsidP="001A3D9B">
      <w:pPr>
        <w:pStyle w:val="Code"/>
        <w:keepNext w:val="0"/>
        <w:keepLines w:val="0"/>
        <w:rPr>
          <w:color w:val="000000"/>
          <w:lang w:val="en-CA" w:eastAsia="zh-CN"/>
        </w:rPr>
      </w:pPr>
      <w:r w:rsidRPr="00233E8F">
        <w:rPr>
          <w:color w:val="000000"/>
          <w:lang w:eastAsia="zh-CN"/>
        </w:rPr>
        <w:t xml:space="preserve">    </w:t>
      </w:r>
      <w:r w:rsidRPr="009A50DE">
        <w:rPr>
          <w:b/>
          <w:bCs/>
          <w:color w:val="BB7977"/>
          <w:lang w:val="en-CA" w:eastAsia="zh-CN"/>
        </w:rPr>
        <w:t>NodeList</w:t>
      </w:r>
      <w:r w:rsidRPr="009A50DE">
        <w:rPr>
          <w:color w:val="000000"/>
          <w:lang w:val="en-CA" w:eastAsia="zh-CN"/>
        </w:rPr>
        <w:t xml:space="preserve"> listeNodePlants </w:t>
      </w:r>
      <w:r w:rsidRPr="009A50DE">
        <w:rPr>
          <w:color w:val="808030"/>
          <w:lang w:val="en-CA" w:eastAsia="zh-CN"/>
        </w:rPr>
        <w:t>=</w:t>
      </w:r>
      <w:r w:rsidRPr="009A50DE">
        <w:rPr>
          <w:color w:val="000000"/>
          <w:lang w:val="en-CA" w:eastAsia="zh-CN"/>
        </w:rPr>
        <w:t xml:space="preserve"> unElementCatalogue</w:t>
      </w:r>
      <w:r w:rsidRPr="009A50DE">
        <w:rPr>
          <w:color w:val="808030"/>
          <w:lang w:val="en-CA" w:eastAsia="zh-CN"/>
        </w:rPr>
        <w:t>.</w:t>
      </w:r>
      <w:r w:rsidRPr="009A50DE">
        <w:rPr>
          <w:color w:val="000000"/>
          <w:lang w:val="en-CA" w:eastAsia="zh-CN"/>
        </w:rPr>
        <w:t>getChildNodes</w:t>
      </w:r>
      <w:r w:rsidRPr="009A50DE">
        <w:rPr>
          <w:color w:val="808030"/>
          <w:lang w:val="en-CA" w:eastAsia="zh-CN"/>
        </w:rPr>
        <w:t>()</w:t>
      </w:r>
      <w:r w:rsidRPr="009A50DE">
        <w:rPr>
          <w:color w:val="800080"/>
          <w:lang w:val="en-CA" w:eastAsia="zh-CN"/>
        </w:rPr>
        <w:t>;</w:t>
      </w:r>
    </w:p>
    <w:p w14:paraId="73A81D56"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tailleListe </w:t>
      </w:r>
      <w:r w:rsidRPr="009A50DE">
        <w:rPr>
          <w:color w:val="808030"/>
          <w:lang w:val="en-CA" w:eastAsia="zh-CN"/>
        </w:rPr>
        <w:t>=</w:t>
      </w:r>
      <w:r w:rsidRPr="009A50DE">
        <w:rPr>
          <w:color w:val="000000"/>
          <w:lang w:val="en-CA" w:eastAsia="zh-CN"/>
        </w:rPr>
        <w:t xml:space="preserve"> listeNodePlants</w:t>
      </w:r>
      <w:r w:rsidRPr="009A50DE">
        <w:rPr>
          <w:color w:val="808030"/>
          <w:lang w:val="en-CA" w:eastAsia="zh-CN"/>
        </w:rPr>
        <w:t>.</w:t>
      </w:r>
      <w:r w:rsidRPr="009A50DE">
        <w:rPr>
          <w:color w:val="000000"/>
          <w:lang w:val="en-CA" w:eastAsia="zh-CN"/>
        </w:rPr>
        <w:t>getLength</w:t>
      </w:r>
      <w:r w:rsidRPr="009A50DE">
        <w:rPr>
          <w:color w:val="808030"/>
          <w:lang w:val="en-CA" w:eastAsia="zh-CN"/>
        </w:rPr>
        <w:t>()</w:t>
      </w:r>
      <w:r w:rsidRPr="009A50DE">
        <w:rPr>
          <w:color w:val="800080"/>
          <w:lang w:val="en-CA" w:eastAsia="zh-CN"/>
        </w:rPr>
        <w:t>;</w:t>
      </w:r>
    </w:p>
    <w:p w14:paraId="137A67E0"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for</w:t>
      </w:r>
      <w:r w:rsidRPr="009A50DE">
        <w:rPr>
          <w:color w:val="000000"/>
          <w:lang w:val="en-CA" w:eastAsia="zh-CN"/>
        </w:rPr>
        <w:t xml:space="preserve"> </w:t>
      </w:r>
      <w:r w:rsidRPr="009A50DE">
        <w:rPr>
          <w:color w:val="808030"/>
          <w:lang w:val="en-CA" w:eastAsia="zh-CN"/>
        </w:rPr>
        <w:t>(</w:t>
      </w:r>
      <w:r w:rsidRPr="009A50DE">
        <w:rPr>
          <w:color w:val="BB7977"/>
          <w:lang w:val="en-CA" w:eastAsia="zh-CN"/>
        </w:rPr>
        <w:t>int</w:t>
      </w:r>
      <w:r w:rsidRPr="009A50DE">
        <w:rPr>
          <w:color w:val="000000"/>
          <w:lang w:val="en-CA" w:eastAsia="zh-CN"/>
        </w:rPr>
        <w:t xml:space="preserve"> i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r w:rsidRPr="009A50DE">
        <w:rPr>
          <w:color w:val="000000"/>
          <w:lang w:val="en-CA" w:eastAsia="zh-CN"/>
        </w:rPr>
        <w:t xml:space="preserve"> i </w:t>
      </w:r>
      <w:r w:rsidRPr="009A50DE">
        <w:rPr>
          <w:color w:val="808030"/>
          <w:lang w:val="en-CA" w:eastAsia="zh-CN"/>
        </w:rPr>
        <w:t>&lt;</w:t>
      </w:r>
      <w:r w:rsidRPr="009A50DE">
        <w:rPr>
          <w:color w:val="000000"/>
          <w:lang w:val="en-CA" w:eastAsia="zh-CN"/>
        </w:rPr>
        <w:t xml:space="preserve"> tailleListe</w:t>
      </w:r>
      <w:r w:rsidRPr="009A50DE">
        <w:rPr>
          <w:color w:val="800080"/>
          <w:lang w:val="en-CA" w:eastAsia="zh-CN"/>
        </w:rPr>
        <w:t>;</w:t>
      </w:r>
      <w:r w:rsidRPr="009A50DE">
        <w:rPr>
          <w:color w:val="000000"/>
          <w:lang w:val="en-CA" w:eastAsia="zh-CN"/>
        </w:rPr>
        <w:t xml:space="preserve"> i</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9EFCB20"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Node</w:t>
      </w:r>
      <w:r w:rsidRPr="009A50DE">
        <w:rPr>
          <w:color w:val="000000"/>
          <w:lang w:val="en-CA" w:eastAsia="zh-CN"/>
        </w:rPr>
        <w:t xml:space="preserve"> unNodePlant </w:t>
      </w:r>
      <w:r w:rsidRPr="009A50DE">
        <w:rPr>
          <w:color w:val="808030"/>
          <w:lang w:val="en-CA" w:eastAsia="zh-CN"/>
        </w:rPr>
        <w:t>=</w:t>
      </w:r>
      <w:r w:rsidRPr="009A50DE">
        <w:rPr>
          <w:color w:val="000000"/>
          <w:lang w:val="en-CA" w:eastAsia="zh-CN"/>
        </w:rPr>
        <w:t xml:space="preserve"> listeNodePlants</w:t>
      </w:r>
      <w:r w:rsidRPr="009A50DE">
        <w:rPr>
          <w:color w:val="808030"/>
          <w:lang w:val="en-CA" w:eastAsia="zh-CN"/>
        </w:rPr>
        <w:t>.</w:t>
      </w:r>
      <w:r w:rsidRPr="009A50DE">
        <w:rPr>
          <w:color w:val="000000"/>
          <w:lang w:val="en-CA" w:eastAsia="zh-CN"/>
        </w:rPr>
        <w:t>item</w:t>
      </w:r>
      <w:r w:rsidRPr="009A50DE">
        <w:rPr>
          <w:color w:val="808030"/>
          <w:lang w:val="en-CA" w:eastAsia="zh-CN"/>
        </w:rPr>
        <w:t>(</w:t>
      </w:r>
      <w:r w:rsidRPr="009A50DE">
        <w:rPr>
          <w:color w:val="000000"/>
          <w:lang w:val="en-CA" w:eastAsia="zh-CN"/>
        </w:rPr>
        <w:t>i</w:t>
      </w:r>
      <w:r w:rsidRPr="009A50DE">
        <w:rPr>
          <w:color w:val="808030"/>
          <w:lang w:val="en-CA" w:eastAsia="zh-CN"/>
        </w:rPr>
        <w:t>)</w:t>
      </w:r>
      <w:r w:rsidRPr="009A50DE">
        <w:rPr>
          <w:color w:val="800080"/>
          <w:lang w:val="en-CA" w:eastAsia="zh-CN"/>
        </w:rPr>
        <w:t>;</w:t>
      </w:r>
      <w:r w:rsidRPr="009A50DE">
        <w:rPr>
          <w:color w:val="000000"/>
          <w:lang w:val="en-CA" w:eastAsia="zh-CN"/>
        </w:rPr>
        <w:t xml:space="preserve"> </w:t>
      </w:r>
      <w:r w:rsidRPr="009A50DE">
        <w:rPr>
          <w:color w:val="696969"/>
          <w:lang w:val="en-CA" w:eastAsia="zh-CN"/>
        </w:rPr>
        <w:t>// ELEMENT &lt;Plant&gt;</w:t>
      </w:r>
    </w:p>
    <w:p w14:paraId="5F5060CA" w14:textId="77777777" w:rsidR="00233E8F" w:rsidRPr="009A50DE" w:rsidRDefault="00233E8F" w:rsidP="001A3D9B">
      <w:pPr>
        <w:pStyle w:val="Code"/>
        <w:keepNext w:val="0"/>
        <w:keepLines w:val="0"/>
        <w:rPr>
          <w:color w:val="000000"/>
          <w:lang w:val="en-CA" w:eastAsia="zh-CN"/>
        </w:rPr>
      </w:pPr>
    </w:p>
    <w:p w14:paraId="299E213E" w14:textId="77777777" w:rsidR="00233E8F" w:rsidRPr="009A50DE" w:rsidRDefault="00233E8F"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Node</w:t>
      </w:r>
      <w:r w:rsidRPr="009A50DE">
        <w:rPr>
          <w:color w:val="000000"/>
          <w:lang w:val="en-CA" w:eastAsia="zh-CN"/>
        </w:rPr>
        <w:t xml:space="preserve"> unNodeNoPlant </w:t>
      </w:r>
      <w:r w:rsidRPr="009A50DE">
        <w:rPr>
          <w:color w:val="808030"/>
          <w:lang w:val="en-CA" w:eastAsia="zh-CN"/>
        </w:rPr>
        <w:t>=</w:t>
      </w:r>
      <w:r w:rsidRPr="009A50DE">
        <w:rPr>
          <w:color w:val="000000"/>
          <w:lang w:val="en-CA" w:eastAsia="zh-CN"/>
        </w:rPr>
        <w:t xml:space="preserve"> unNodePlant</w:t>
      </w:r>
      <w:r w:rsidRPr="009A50DE">
        <w:rPr>
          <w:color w:val="808030"/>
          <w:lang w:val="en-CA" w:eastAsia="zh-CN"/>
        </w:rPr>
        <w:t>.</w:t>
      </w:r>
      <w:r w:rsidRPr="009A50DE">
        <w:rPr>
          <w:color w:val="000000"/>
          <w:lang w:val="en-CA" w:eastAsia="zh-CN"/>
        </w:rPr>
        <w:t>getFirstChild</w:t>
      </w:r>
      <w:r w:rsidRPr="009A50DE">
        <w:rPr>
          <w:color w:val="808030"/>
          <w:lang w:val="en-CA" w:eastAsia="zh-CN"/>
        </w:rPr>
        <w:t>()</w:t>
      </w:r>
      <w:r w:rsidRPr="009A50DE">
        <w:rPr>
          <w:color w:val="800080"/>
          <w:lang w:val="en-CA" w:eastAsia="zh-CN"/>
        </w:rPr>
        <w:t>;</w:t>
      </w:r>
      <w:r w:rsidRPr="009A50DE">
        <w:rPr>
          <w:color w:val="000000"/>
          <w:lang w:val="en-CA" w:eastAsia="zh-CN"/>
        </w:rPr>
        <w:t xml:space="preserve"> </w:t>
      </w:r>
      <w:r w:rsidRPr="009A50DE">
        <w:rPr>
          <w:color w:val="696969"/>
          <w:lang w:val="en-CA" w:eastAsia="zh-CN"/>
        </w:rPr>
        <w:t>// ELEMENT &lt;noPlant&gt;</w:t>
      </w:r>
    </w:p>
    <w:p w14:paraId="326E04AB" w14:textId="77777777" w:rsidR="00233E8F" w:rsidRPr="00233E8F" w:rsidRDefault="00233E8F" w:rsidP="001A3D9B">
      <w:pPr>
        <w:pStyle w:val="Code"/>
        <w:keepNext w:val="0"/>
        <w:keepLines w:val="0"/>
        <w:rPr>
          <w:color w:val="000000"/>
          <w:lang w:eastAsia="zh-CN"/>
        </w:rPr>
      </w:pPr>
      <w:r w:rsidRPr="009A50DE">
        <w:rPr>
          <w:color w:val="000000"/>
          <w:lang w:val="en-CA" w:eastAsia="zh-CN"/>
        </w:rPr>
        <w:t xml:space="preserve">      </w:t>
      </w:r>
      <w:r w:rsidRPr="00233E8F">
        <w:rPr>
          <w:color w:val="696969"/>
          <w:lang w:eastAsia="zh-CN"/>
        </w:rPr>
        <w:t>// la valeur est dans le premier enfant</w:t>
      </w:r>
    </w:p>
    <w:p w14:paraId="41B5CFFD" w14:textId="77777777" w:rsidR="00233E8F" w:rsidRPr="009A50DE" w:rsidRDefault="00233E8F" w:rsidP="001A3D9B">
      <w:pPr>
        <w:pStyle w:val="Code"/>
        <w:keepNext w:val="0"/>
        <w:keepLines w:val="0"/>
        <w:rPr>
          <w:color w:val="000000"/>
          <w:lang w:val="en-CA" w:eastAsia="zh-CN"/>
        </w:rPr>
      </w:pPr>
      <w:r w:rsidRPr="00233E8F">
        <w:rPr>
          <w:color w:val="000000"/>
          <w:lang w:eastAsia="zh-CN"/>
        </w:rPr>
        <w:lastRenderedPageBreak/>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b/>
          <w:bCs/>
          <w:color w:val="BB7977"/>
          <w:lang w:val="en-CA" w:eastAsia="zh-CN"/>
        </w:rPr>
        <w:t>Integer</w:t>
      </w:r>
      <w:r w:rsidRPr="009A50DE">
        <w:rPr>
          <w:color w:val="808030"/>
          <w:lang w:val="en-CA" w:eastAsia="zh-CN"/>
        </w:rPr>
        <w:t>.</w:t>
      </w:r>
      <w:r w:rsidRPr="009A50DE">
        <w:rPr>
          <w:color w:val="000000"/>
          <w:lang w:val="en-CA" w:eastAsia="zh-CN"/>
        </w:rPr>
        <w:t>parseInt</w:t>
      </w:r>
      <w:r w:rsidRPr="009A50DE">
        <w:rPr>
          <w:color w:val="808030"/>
          <w:lang w:val="en-CA" w:eastAsia="zh-CN"/>
        </w:rPr>
        <w:t>(</w:t>
      </w:r>
      <w:r w:rsidRPr="009A50DE">
        <w:rPr>
          <w:color w:val="000000"/>
          <w:lang w:val="en-CA" w:eastAsia="zh-CN"/>
        </w:rPr>
        <w:t>unNodeNoPlant</w:t>
      </w:r>
      <w:r w:rsidRPr="009A50DE">
        <w:rPr>
          <w:color w:val="808030"/>
          <w:lang w:val="en-CA" w:eastAsia="zh-CN"/>
        </w:rPr>
        <w:t>.</w:t>
      </w:r>
      <w:r w:rsidRPr="009A50DE">
        <w:rPr>
          <w:color w:val="000000"/>
          <w:lang w:val="en-CA" w:eastAsia="zh-CN"/>
        </w:rPr>
        <w:t>getFirstChild</w:t>
      </w:r>
      <w:r w:rsidRPr="009A50DE">
        <w:rPr>
          <w:color w:val="808030"/>
          <w:lang w:val="en-CA" w:eastAsia="zh-CN"/>
        </w:rPr>
        <w:t>().</w:t>
      </w:r>
      <w:r w:rsidRPr="009A50DE">
        <w:rPr>
          <w:color w:val="000000"/>
          <w:lang w:val="en-CA" w:eastAsia="zh-CN"/>
        </w:rPr>
        <w:t>getNodeValue</w:t>
      </w:r>
      <w:r w:rsidRPr="009A50DE">
        <w:rPr>
          <w:color w:val="808030"/>
          <w:lang w:val="en-CA" w:eastAsia="zh-CN"/>
        </w:rPr>
        <w:t>())</w:t>
      </w:r>
      <w:r w:rsidRPr="009A50DE">
        <w:rPr>
          <w:color w:val="800080"/>
          <w:lang w:val="en-CA" w:eastAsia="zh-CN"/>
        </w:rPr>
        <w:t>;</w:t>
      </w:r>
    </w:p>
    <w:p w14:paraId="76F8FBC4" w14:textId="77777777" w:rsidR="00233E8F" w:rsidRPr="009A50DE" w:rsidRDefault="00233E8F" w:rsidP="001A3D9B">
      <w:pPr>
        <w:pStyle w:val="Code"/>
        <w:keepNext w:val="0"/>
        <w:keepLines w:val="0"/>
        <w:rPr>
          <w:color w:val="000000"/>
          <w:lang w:val="en-CA" w:eastAsia="zh-CN"/>
        </w:rPr>
      </w:pPr>
    </w:p>
    <w:p w14:paraId="48DF8CC2" w14:textId="77777777" w:rsidR="00233E8F" w:rsidRPr="00233E8F" w:rsidRDefault="00233E8F" w:rsidP="001A3D9B">
      <w:pPr>
        <w:pStyle w:val="Code"/>
        <w:keepNext w:val="0"/>
        <w:keepLines w:val="0"/>
        <w:rPr>
          <w:color w:val="000000"/>
          <w:lang w:val="en-CA" w:eastAsia="zh-CN"/>
        </w:rPr>
      </w:pPr>
      <w:r w:rsidRPr="009A50DE">
        <w:rPr>
          <w:color w:val="000000"/>
          <w:lang w:val="en-CA" w:eastAsia="zh-CN"/>
        </w:rPr>
        <w:t xml:space="preserve">      </w:t>
      </w:r>
      <w:r w:rsidRPr="00233E8F">
        <w:rPr>
          <w:b/>
          <w:bCs/>
          <w:color w:val="BB7977"/>
          <w:lang w:val="en-CA" w:eastAsia="zh-CN"/>
        </w:rPr>
        <w:t>Node</w:t>
      </w:r>
      <w:r w:rsidRPr="00233E8F">
        <w:rPr>
          <w:color w:val="000000"/>
          <w:lang w:val="en-CA" w:eastAsia="zh-CN"/>
        </w:rPr>
        <w:t xml:space="preserve"> unNodeDescription </w:t>
      </w:r>
      <w:r w:rsidRPr="00233E8F">
        <w:rPr>
          <w:color w:val="808030"/>
          <w:lang w:val="en-CA" w:eastAsia="zh-CN"/>
        </w:rPr>
        <w:t>=</w:t>
      </w:r>
      <w:r w:rsidRPr="00233E8F">
        <w:rPr>
          <w:color w:val="000000"/>
          <w:lang w:val="en-CA" w:eastAsia="zh-CN"/>
        </w:rPr>
        <w:t xml:space="preserve"> unNodeNoPlant</w:t>
      </w:r>
      <w:r w:rsidRPr="00233E8F">
        <w:rPr>
          <w:color w:val="808030"/>
          <w:lang w:val="en-CA" w:eastAsia="zh-CN"/>
        </w:rPr>
        <w:t>.</w:t>
      </w:r>
      <w:r w:rsidRPr="00233E8F">
        <w:rPr>
          <w:color w:val="000000"/>
          <w:lang w:val="en-CA" w:eastAsia="zh-CN"/>
        </w:rPr>
        <w:t>getNextSibling</w:t>
      </w:r>
      <w:r w:rsidRPr="00233E8F">
        <w:rPr>
          <w:color w:val="808030"/>
          <w:lang w:val="en-CA" w:eastAsia="zh-CN"/>
        </w:rPr>
        <w:t>()</w:t>
      </w:r>
      <w:r w:rsidRPr="00233E8F">
        <w:rPr>
          <w:color w:val="800080"/>
          <w:lang w:val="en-CA" w:eastAsia="zh-CN"/>
        </w:rPr>
        <w:t>;</w:t>
      </w:r>
      <w:r w:rsidRPr="00233E8F">
        <w:rPr>
          <w:color w:val="000000"/>
          <w:lang w:val="en-CA" w:eastAsia="zh-CN"/>
        </w:rPr>
        <w:t xml:space="preserve"> </w:t>
      </w:r>
      <w:r w:rsidRPr="00233E8F">
        <w:rPr>
          <w:color w:val="696969"/>
          <w:lang w:val="en-CA" w:eastAsia="zh-CN"/>
        </w:rPr>
        <w:t>// ELEMENT &lt;description&gt;</w:t>
      </w:r>
    </w:p>
    <w:p w14:paraId="4327C060" w14:textId="77777777" w:rsidR="00233E8F" w:rsidRPr="00233E8F" w:rsidRDefault="00233E8F" w:rsidP="001A3D9B">
      <w:pPr>
        <w:pStyle w:val="Code"/>
        <w:keepNext w:val="0"/>
        <w:keepLines w:val="0"/>
        <w:rPr>
          <w:color w:val="000000"/>
          <w:lang w:val="en-CA" w:eastAsia="zh-CN"/>
        </w:rPr>
      </w:pPr>
      <w:r w:rsidRPr="00233E8F">
        <w:rPr>
          <w:color w:val="000000"/>
          <w:lang w:val="en-CA" w:eastAsia="zh-CN"/>
        </w:rPr>
        <w:t xml:space="preserve">      </w:t>
      </w:r>
      <w:r w:rsidRPr="00233E8F">
        <w:rPr>
          <w:b/>
          <w:bCs/>
          <w:color w:val="BB7977"/>
          <w:lang w:val="en-CA" w:eastAsia="zh-CN"/>
        </w:rPr>
        <w:t>String</w:t>
      </w:r>
      <w:r w:rsidRPr="00233E8F">
        <w:rPr>
          <w:color w:val="000000"/>
          <w:lang w:val="en-CA" w:eastAsia="zh-CN"/>
        </w:rPr>
        <w:t xml:space="preserve"> description </w:t>
      </w:r>
      <w:r w:rsidRPr="00233E8F">
        <w:rPr>
          <w:color w:val="808030"/>
          <w:lang w:val="en-CA" w:eastAsia="zh-CN"/>
        </w:rPr>
        <w:t>=</w:t>
      </w:r>
      <w:r w:rsidRPr="00233E8F">
        <w:rPr>
          <w:color w:val="000000"/>
          <w:lang w:val="en-CA" w:eastAsia="zh-CN"/>
        </w:rPr>
        <w:t xml:space="preserve"> unNodeDescription</w:t>
      </w:r>
      <w:r w:rsidRPr="00233E8F">
        <w:rPr>
          <w:color w:val="808030"/>
          <w:lang w:val="en-CA" w:eastAsia="zh-CN"/>
        </w:rPr>
        <w:t>.</w:t>
      </w:r>
      <w:r w:rsidRPr="00233E8F">
        <w:rPr>
          <w:color w:val="000000"/>
          <w:lang w:val="en-CA" w:eastAsia="zh-CN"/>
        </w:rPr>
        <w:t>getFirstChild</w:t>
      </w:r>
      <w:r w:rsidRPr="00233E8F">
        <w:rPr>
          <w:color w:val="808030"/>
          <w:lang w:val="en-CA" w:eastAsia="zh-CN"/>
        </w:rPr>
        <w:t>().</w:t>
      </w:r>
      <w:r w:rsidRPr="00233E8F">
        <w:rPr>
          <w:color w:val="000000"/>
          <w:lang w:val="en-CA" w:eastAsia="zh-CN"/>
        </w:rPr>
        <w:t>getNodeValue</w:t>
      </w:r>
      <w:r w:rsidRPr="00233E8F">
        <w:rPr>
          <w:color w:val="808030"/>
          <w:lang w:val="en-CA" w:eastAsia="zh-CN"/>
        </w:rPr>
        <w:t>()</w:t>
      </w:r>
      <w:r w:rsidRPr="00233E8F">
        <w:rPr>
          <w:color w:val="800080"/>
          <w:lang w:val="en-CA" w:eastAsia="zh-CN"/>
        </w:rPr>
        <w:t>;</w:t>
      </w:r>
    </w:p>
    <w:p w14:paraId="670BEACE" w14:textId="77777777" w:rsidR="00233E8F" w:rsidRPr="00233E8F" w:rsidRDefault="00233E8F" w:rsidP="001A3D9B">
      <w:pPr>
        <w:pStyle w:val="Code"/>
        <w:keepNext w:val="0"/>
        <w:keepLines w:val="0"/>
        <w:rPr>
          <w:color w:val="000000"/>
          <w:lang w:val="en-CA" w:eastAsia="zh-CN"/>
        </w:rPr>
      </w:pPr>
    </w:p>
    <w:p w14:paraId="4F3BC910" w14:textId="77777777" w:rsidR="00233E8F" w:rsidRPr="009A50DE" w:rsidRDefault="00233E8F" w:rsidP="001A3D9B">
      <w:pPr>
        <w:pStyle w:val="Code"/>
        <w:keepNext w:val="0"/>
        <w:keepLines w:val="0"/>
        <w:rPr>
          <w:color w:val="000000"/>
          <w:lang w:eastAsia="zh-CN"/>
        </w:rPr>
      </w:pPr>
      <w:r w:rsidRPr="00233E8F">
        <w:rPr>
          <w:color w:val="000000"/>
          <w:lang w:val="en-CA" w:eastAsia="zh-CN"/>
        </w:rPr>
        <w:t xml:space="preserve">      </w:t>
      </w:r>
      <w:r w:rsidRPr="009A50DE">
        <w:rPr>
          <w:b/>
          <w:bCs/>
          <w:color w:val="BB7977"/>
          <w:lang w:eastAsia="zh-CN"/>
        </w:rPr>
        <w:t>Node</w:t>
      </w:r>
      <w:r w:rsidRPr="009A50DE">
        <w:rPr>
          <w:color w:val="000000"/>
          <w:lang w:eastAsia="zh-CN"/>
        </w:rPr>
        <w:t xml:space="preserve"> unNodePrixUnitaire </w:t>
      </w:r>
      <w:r w:rsidRPr="009A50DE">
        <w:rPr>
          <w:color w:val="808030"/>
          <w:lang w:eastAsia="zh-CN"/>
        </w:rPr>
        <w:t>=</w:t>
      </w:r>
      <w:r w:rsidRPr="009A50DE">
        <w:rPr>
          <w:color w:val="000000"/>
          <w:lang w:eastAsia="zh-CN"/>
        </w:rPr>
        <w:t xml:space="preserve"> unNodeDescription</w:t>
      </w:r>
      <w:r w:rsidRPr="009A50DE">
        <w:rPr>
          <w:color w:val="808030"/>
          <w:lang w:eastAsia="zh-CN"/>
        </w:rPr>
        <w:t>.</w:t>
      </w:r>
      <w:r w:rsidRPr="009A50DE">
        <w:rPr>
          <w:color w:val="000000"/>
          <w:lang w:eastAsia="zh-CN"/>
        </w:rPr>
        <w:t>getNextSibling</w:t>
      </w:r>
      <w:r w:rsidRPr="009A50DE">
        <w:rPr>
          <w:color w:val="808030"/>
          <w:lang w:eastAsia="zh-CN"/>
        </w:rPr>
        <w:t>()</w:t>
      </w:r>
      <w:r w:rsidRPr="009A50DE">
        <w:rPr>
          <w:color w:val="800080"/>
          <w:lang w:eastAsia="zh-CN"/>
        </w:rPr>
        <w:t>;</w:t>
      </w:r>
      <w:r w:rsidRPr="009A50DE">
        <w:rPr>
          <w:color w:val="000000"/>
          <w:lang w:eastAsia="zh-CN"/>
        </w:rPr>
        <w:t xml:space="preserve"> </w:t>
      </w:r>
      <w:r w:rsidRPr="009A50DE">
        <w:rPr>
          <w:color w:val="696969"/>
          <w:lang w:eastAsia="zh-CN"/>
        </w:rPr>
        <w:t>// ELEMENT &lt;prixUnitaire&gt;</w:t>
      </w:r>
    </w:p>
    <w:p w14:paraId="439D37B0" w14:textId="77777777" w:rsidR="00233E8F" w:rsidRPr="009A50DE" w:rsidRDefault="00233E8F" w:rsidP="001A3D9B">
      <w:pPr>
        <w:pStyle w:val="Code"/>
        <w:keepNext w:val="0"/>
        <w:keepLines w:val="0"/>
        <w:rPr>
          <w:color w:val="000000"/>
          <w:lang w:eastAsia="zh-CN"/>
        </w:rPr>
      </w:pPr>
      <w:r w:rsidRPr="009A50DE">
        <w:rPr>
          <w:color w:val="000000"/>
          <w:lang w:eastAsia="zh-CN"/>
        </w:rPr>
        <w:t xml:space="preserve">      </w:t>
      </w:r>
      <w:r w:rsidRPr="009A50DE">
        <w:rPr>
          <w:color w:val="BB7977"/>
          <w:lang w:eastAsia="zh-CN"/>
        </w:rPr>
        <w:t>double</w:t>
      </w:r>
      <w:r w:rsidRPr="009A50DE">
        <w:rPr>
          <w:color w:val="000000"/>
          <w:lang w:eastAsia="zh-CN"/>
        </w:rPr>
        <w:t xml:space="preserve"> prixUnitaire </w:t>
      </w:r>
      <w:r w:rsidRPr="009A50DE">
        <w:rPr>
          <w:color w:val="808030"/>
          <w:lang w:eastAsia="zh-CN"/>
        </w:rPr>
        <w:t>=</w:t>
      </w:r>
      <w:r w:rsidRPr="009A50DE">
        <w:rPr>
          <w:color w:val="000000"/>
          <w:lang w:eastAsia="zh-CN"/>
        </w:rPr>
        <w:t xml:space="preserve"> </w:t>
      </w:r>
      <w:r w:rsidRPr="009A50DE">
        <w:rPr>
          <w:b/>
          <w:bCs/>
          <w:color w:val="BB7977"/>
          <w:lang w:eastAsia="zh-CN"/>
        </w:rPr>
        <w:t>Double</w:t>
      </w:r>
      <w:r w:rsidRPr="009A50DE">
        <w:rPr>
          <w:color w:val="808030"/>
          <w:lang w:eastAsia="zh-CN"/>
        </w:rPr>
        <w:t>.</w:t>
      </w:r>
      <w:r w:rsidRPr="009A50DE">
        <w:rPr>
          <w:color w:val="000000"/>
          <w:lang w:eastAsia="zh-CN"/>
        </w:rPr>
        <w:t>parseDouble</w:t>
      </w:r>
      <w:r w:rsidRPr="009A50DE">
        <w:rPr>
          <w:color w:val="808030"/>
          <w:lang w:eastAsia="zh-CN"/>
        </w:rPr>
        <w:t>(</w:t>
      </w:r>
      <w:r w:rsidRPr="009A50DE">
        <w:rPr>
          <w:color w:val="000000"/>
          <w:lang w:eastAsia="zh-CN"/>
        </w:rPr>
        <w:t>unNodePrixUnitaire</w:t>
      </w:r>
      <w:r w:rsidRPr="009A50DE">
        <w:rPr>
          <w:color w:val="808030"/>
          <w:lang w:eastAsia="zh-CN"/>
        </w:rPr>
        <w:t>.</w:t>
      </w:r>
      <w:r w:rsidRPr="009A50DE">
        <w:rPr>
          <w:color w:val="000000"/>
          <w:lang w:eastAsia="zh-CN"/>
        </w:rPr>
        <w:t>getFirstChild</w:t>
      </w:r>
      <w:r w:rsidRPr="009A50DE">
        <w:rPr>
          <w:color w:val="808030"/>
          <w:lang w:eastAsia="zh-CN"/>
        </w:rPr>
        <w:t>().</w:t>
      </w:r>
      <w:r w:rsidRPr="009A50DE">
        <w:rPr>
          <w:color w:val="000000"/>
          <w:lang w:eastAsia="zh-CN"/>
        </w:rPr>
        <w:t>getNodeValue</w:t>
      </w:r>
      <w:r w:rsidRPr="009A50DE">
        <w:rPr>
          <w:color w:val="808030"/>
          <w:lang w:eastAsia="zh-CN"/>
        </w:rPr>
        <w:t>())</w:t>
      </w:r>
      <w:r w:rsidRPr="009A50DE">
        <w:rPr>
          <w:color w:val="800080"/>
          <w:lang w:eastAsia="zh-CN"/>
        </w:rPr>
        <w:t>;</w:t>
      </w:r>
    </w:p>
    <w:p w14:paraId="016E42B8" w14:textId="77777777" w:rsidR="00233E8F" w:rsidRPr="009A50DE" w:rsidRDefault="00233E8F" w:rsidP="001A3D9B">
      <w:pPr>
        <w:pStyle w:val="Code"/>
        <w:keepNext w:val="0"/>
        <w:keepLines w:val="0"/>
        <w:rPr>
          <w:color w:val="000000"/>
          <w:lang w:eastAsia="zh-CN"/>
        </w:rPr>
      </w:pPr>
    </w:p>
    <w:p w14:paraId="7E022FE8" w14:textId="77777777" w:rsidR="00233E8F" w:rsidRPr="009A50DE" w:rsidRDefault="00233E8F" w:rsidP="001A3D9B">
      <w:pPr>
        <w:pStyle w:val="Code"/>
        <w:keepNext w:val="0"/>
        <w:keepLines w:val="0"/>
        <w:rPr>
          <w:color w:val="000000"/>
          <w:lang w:eastAsia="zh-CN"/>
        </w:rPr>
      </w:pPr>
      <w:r w:rsidRPr="009A50DE">
        <w:rPr>
          <w:color w:val="000000"/>
          <w:lang w:eastAsia="zh-CN"/>
        </w:rPr>
        <w:t xml:space="preserve">      Plant unPlant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Plant</w:t>
      </w:r>
      <w:r w:rsidRPr="009A50DE">
        <w:rPr>
          <w:color w:val="808030"/>
          <w:lang w:eastAsia="zh-CN"/>
        </w:rPr>
        <w:t>(</w:t>
      </w:r>
      <w:r w:rsidRPr="009A50DE">
        <w:rPr>
          <w:color w:val="000000"/>
          <w:lang w:eastAsia="zh-CN"/>
        </w:rPr>
        <w:t>noPlant</w:t>
      </w:r>
      <w:r w:rsidRPr="009A50DE">
        <w:rPr>
          <w:color w:val="808030"/>
          <w:lang w:eastAsia="zh-CN"/>
        </w:rPr>
        <w:t>,</w:t>
      </w:r>
      <w:r w:rsidRPr="009A50DE">
        <w:rPr>
          <w:color w:val="000000"/>
          <w:lang w:eastAsia="zh-CN"/>
        </w:rPr>
        <w:t xml:space="preserve"> description</w:t>
      </w:r>
      <w:r w:rsidRPr="009A50DE">
        <w:rPr>
          <w:color w:val="808030"/>
          <w:lang w:eastAsia="zh-CN"/>
        </w:rPr>
        <w:t>,</w:t>
      </w:r>
      <w:r w:rsidRPr="009A50DE">
        <w:rPr>
          <w:color w:val="000000"/>
          <w:lang w:eastAsia="zh-CN"/>
        </w:rPr>
        <w:t xml:space="preserve"> prixUnitaire</w:t>
      </w:r>
      <w:r w:rsidRPr="009A50DE">
        <w:rPr>
          <w:color w:val="808030"/>
          <w:lang w:eastAsia="zh-CN"/>
        </w:rPr>
        <w:t>)</w:t>
      </w:r>
      <w:r w:rsidRPr="009A50DE">
        <w:rPr>
          <w:color w:val="800080"/>
          <w:lang w:eastAsia="zh-CN"/>
        </w:rPr>
        <w:t>;</w:t>
      </w:r>
    </w:p>
    <w:p w14:paraId="34F4D7C9" w14:textId="77777777" w:rsidR="00233E8F" w:rsidRPr="009A50DE" w:rsidRDefault="00233E8F" w:rsidP="001A3D9B">
      <w:pPr>
        <w:pStyle w:val="Code"/>
        <w:keepNext w:val="0"/>
        <w:keepLines w:val="0"/>
        <w:rPr>
          <w:color w:val="000000"/>
          <w:lang w:eastAsia="zh-CN"/>
        </w:rPr>
      </w:pPr>
      <w:r w:rsidRPr="009A50DE">
        <w:rPr>
          <w:color w:val="000000"/>
          <w:lang w:eastAsia="zh-CN"/>
        </w:rPr>
        <w:t xml:space="preserve">      </w:t>
      </w:r>
      <w:r w:rsidRPr="009A50DE">
        <w:rPr>
          <w:b/>
          <w:bCs/>
          <w:color w:val="BB7977"/>
          <w:lang w:eastAsia="zh-CN"/>
        </w:rPr>
        <w:t>System</w:t>
      </w:r>
      <w:r w:rsidRPr="009A50DE">
        <w:rPr>
          <w:color w:val="808030"/>
          <w:lang w:eastAsia="zh-CN"/>
        </w:rPr>
        <w:t>.</w:t>
      </w:r>
      <w:r w:rsidRPr="009A50DE">
        <w:rPr>
          <w:color w:val="000000"/>
          <w:lang w:eastAsia="zh-CN"/>
        </w:rPr>
        <w:t>out</w:t>
      </w:r>
      <w:r w:rsidRPr="009A50DE">
        <w:rPr>
          <w:color w:val="808030"/>
          <w:lang w:eastAsia="zh-CN"/>
        </w:rPr>
        <w:t>.</w:t>
      </w:r>
      <w:r w:rsidRPr="009A50DE">
        <w:rPr>
          <w:color w:val="000000"/>
          <w:lang w:eastAsia="zh-CN"/>
        </w:rPr>
        <w:t>println</w:t>
      </w:r>
      <w:r w:rsidRPr="009A50DE">
        <w:rPr>
          <w:color w:val="808030"/>
          <w:lang w:eastAsia="zh-CN"/>
        </w:rPr>
        <w:t>(</w:t>
      </w:r>
      <w:r w:rsidRPr="009A50DE">
        <w:rPr>
          <w:color w:val="000000"/>
          <w:lang w:eastAsia="zh-CN"/>
        </w:rPr>
        <w:t xml:space="preserve">noPlant </w:t>
      </w:r>
      <w:r w:rsidRPr="009A50DE">
        <w:rPr>
          <w:color w:val="808030"/>
          <w:lang w:eastAsia="zh-CN"/>
        </w:rPr>
        <w:t>+</w:t>
      </w:r>
      <w:r w:rsidRPr="009A50DE">
        <w:rPr>
          <w:color w:val="000000"/>
          <w:lang w:eastAsia="zh-CN"/>
        </w:rPr>
        <w:t xml:space="preserve"> </w:t>
      </w:r>
      <w:r w:rsidRPr="009A50DE">
        <w:rPr>
          <w:color w:val="0000E6"/>
          <w:lang w:eastAsia="zh-CN"/>
        </w:rPr>
        <w:t>" "</w:t>
      </w:r>
      <w:r w:rsidRPr="009A50DE">
        <w:rPr>
          <w:color w:val="000000"/>
          <w:lang w:eastAsia="zh-CN"/>
        </w:rPr>
        <w:t xml:space="preserve"> </w:t>
      </w:r>
      <w:r w:rsidRPr="009A50DE">
        <w:rPr>
          <w:color w:val="808030"/>
          <w:lang w:eastAsia="zh-CN"/>
        </w:rPr>
        <w:t>+</w:t>
      </w:r>
      <w:r w:rsidRPr="009A50DE">
        <w:rPr>
          <w:color w:val="000000"/>
          <w:lang w:eastAsia="zh-CN"/>
        </w:rPr>
        <w:t xml:space="preserve"> description </w:t>
      </w:r>
      <w:r w:rsidRPr="009A50DE">
        <w:rPr>
          <w:color w:val="808030"/>
          <w:lang w:eastAsia="zh-CN"/>
        </w:rPr>
        <w:t>+</w:t>
      </w:r>
      <w:r w:rsidRPr="009A50DE">
        <w:rPr>
          <w:color w:val="000000"/>
          <w:lang w:eastAsia="zh-CN"/>
        </w:rPr>
        <w:t xml:space="preserve"> </w:t>
      </w:r>
      <w:r w:rsidRPr="009A50DE">
        <w:rPr>
          <w:color w:val="0000E6"/>
          <w:lang w:eastAsia="zh-CN"/>
        </w:rPr>
        <w:t>" "</w:t>
      </w:r>
      <w:r w:rsidRPr="009A50DE">
        <w:rPr>
          <w:color w:val="000000"/>
          <w:lang w:eastAsia="zh-CN"/>
        </w:rPr>
        <w:t xml:space="preserve"> </w:t>
      </w:r>
      <w:r w:rsidRPr="009A50DE">
        <w:rPr>
          <w:color w:val="808030"/>
          <w:lang w:eastAsia="zh-CN"/>
        </w:rPr>
        <w:t>+</w:t>
      </w:r>
      <w:r w:rsidRPr="009A50DE">
        <w:rPr>
          <w:color w:val="000000"/>
          <w:lang w:eastAsia="zh-CN"/>
        </w:rPr>
        <w:t xml:space="preserve"> prixUnitaire</w:t>
      </w:r>
      <w:r w:rsidRPr="009A50DE">
        <w:rPr>
          <w:color w:val="808030"/>
          <w:lang w:eastAsia="zh-CN"/>
        </w:rPr>
        <w:t>)</w:t>
      </w:r>
      <w:r w:rsidRPr="009A50DE">
        <w:rPr>
          <w:color w:val="800080"/>
          <w:lang w:eastAsia="zh-CN"/>
        </w:rPr>
        <w:t>;</w:t>
      </w:r>
    </w:p>
    <w:p w14:paraId="30070CD1" w14:textId="77777777" w:rsidR="00233E8F" w:rsidRPr="00D95704" w:rsidRDefault="00233E8F" w:rsidP="001A3D9B">
      <w:pPr>
        <w:pStyle w:val="Code"/>
        <w:keepNext w:val="0"/>
        <w:keepLines w:val="0"/>
        <w:rPr>
          <w:color w:val="000000"/>
          <w:lang w:val="fr-FR" w:eastAsia="zh-CN"/>
        </w:rPr>
      </w:pPr>
      <w:r w:rsidRPr="009A50DE">
        <w:rPr>
          <w:color w:val="000000"/>
          <w:lang w:eastAsia="zh-CN"/>
        </w:rPr>
        <w:t xml:space="preserve">      </w:t>
      </w:r>
      <w:r w:rsidRPr="00D95704">
        <w:rPr>
          <w:color w:val="000000"/>
          <w:lang w:val="fr-FR" w:eastAsia="zh-CN"/>
        </w:rPr>
        <w:t>vecteurDePlants</w:t>
      </w:r>
      <w:r w:rsidRPr="00D95704">
        <w:rPr>
          <w:color w:val="808030"/>
          <w:lang w:val="fr-FR" w:eastAsia="zh-CN"/>
        </w:rPr>
        <w:t>.</w:t>
      </w:r>
      <w:r w:rsidRPr="00D95704">
        <w:rPr>
          <w:color w:val="000000"/>
          <w:lang w:val="fr-FR" w:eastAsia="zh-CN"/>
        </w:rPr>
        <w:t>addElement</w:t>
      </w:r>
      <w:r w:rsidRPr="00D95704">
        <w:rPr>
          <w:color w:val="808030"/>
          <w:lang w:val="fr-FR" w:eastAsia="zh-CN"/>
        </w:rPr>
        <w:t>(</w:t>
      </w:r>
      <w:r w:rsidRPr="00D95704">
        <w:rPr>
          <w:color w:val="000000"/>
          <w:lang w:val="fr-FR" w:eastAsia="zh-CN"/>
        </w:rPr>
        <w:t>unPlant</w:t>
      </w:r>
      <w:r w:rsidRPr="00D95704">
        <w:rPr>
          <w:color w:val="808030"/>
          <w:lang w:val="fr-FR" w:eastAsia="zh-CN"/>
        </w:rPr>
        <w:t>)</w:t>
      </w:r>
      <w:r w:rsidRPr="00D95704">
        <w:rPr>
          <w:color w:val="800080"/>
          <w:lang w:val="fr-FR" w:eastAsia="zh-CN"/>
        </w:rPr>
        <w:t>;</w:t>
      </w:r>
    </w:p>
    <w:p w14:paraId="19837CC1"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6455AEE2"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46230BD6" w14:textId="6C2374CD" w:rsidR="00233E8F" w:rsidRDefault="00233E8F" w:rsidP="00233E8F">
      <w:pPr>
        <w:pStyle w:val="Code"/>
        <w:rPr>
          <w:color w:val="800080"/>
          <w:lang w:val="fr-FR" w:eastAsia="zh-CN"/>
        </w:rPr>
      </w:pPr>
      <w:r w:rsidRPr="00D95704">
        <w:rPr>
          <w:color w:val="800080"/>
          <w:lang w:val="fr-FR" w:eastAsia="zh-CN"/>
        </w:rPr>
        <w:t>}</w:t>
      </w:r>
    </w:p>
    <w:p w14:paraId="2744BFE8" w14:textId="77777777" w:rsidR="00117845" w:rsidRPr="00D95704" w:rsidRDefault="00117845" w:rsidP="00233E8F">
      <w:pPr>
        <w:pStyle w:val="Code"/>
        <w:rPr>
          <w:color w:val="000000"/>
          <w:lang w:val="fr-FR" w:eastAsia="zh-CN"/>
        </w:rPr>
      </w:pPr>
    </w:p>
    <w:p w14:paraId="0707341C" w14:textId="77777777" w:rsidR="004B5E78" w:rsidRDefault="004B5E78" w:rsidP="004B5E78">
      <w:pPr>
        <w:pStyle w:val="Corpslivre"/>
      </w:pPr>
    </w:p>
    <w:p w14:paraId="120E111A" w14:textId="3D7E3318" w:rsidR="004B5E78" w:rsidRPr="005C3488" w:rsidRDefault="004B5E78" w:rsidP="004B5E78">
      <w:pPr>
        <w:pStyle w:val="Corpslivre"/>
        <w:rPr>
          <w:rFonts w:ascii="Garamond" w:hAnsi="Garamond"/>
        </w:rPr>
      </w:pPr>
      <w:r w:rsidRPr="005C3488">
        <w:rPr>
          <w:rFonts w:ascii="Garamond" w:hAnsi="Garamond"/>
        </w:rPr>
        <w:t xml:space="preserve">Si le fichier n’est pas valide par rapport à la DTD, une exception est </w:t>
      </w:r>
      <w:r w:rsidR="002273DC">
        <w:rPr>
          <w:rFonts w:ascii="Garamond" w:hAnsi="Garamond"/>
        </w:rPr>
        <w:t>levée</w:t>
      </w:r>
      <w:r w:rsidRPr="005C3488">
        <w:rPr>
          <w:rFonts w:ascii="Garamond" w:hAnsi="Garamond"/>
        </w:rPr>
        <w:t xml:space="preserve"> par le parseur et retournée par le programme. </w:t>
      </w:r>
      <w:r w:rsidR="00FB0938" w:rsidRPr="005C3488">
        <w:rPr>
          <w:rFonts w:ascii="Garamond" w:hAnsi="Garamond"/>
        </w:rPr>
        <w:t>Bien</w:t>
      </w:r>
      <w:r w:rsidRPr="005C3488">
        <w:rPr>
          <w:rFonts w:ascii="Garamond" w:hAnsi="Garamond"/>
        </w:rPr>
        <w:t xml:space="preserve"> que notre exemple n’en fasse pas la démonstration, il est possible de fournir au besoin une classe chargée de répondre aux exceptions.</w:t>
      </w:r>
      <w:r w:rsidR="007614CA">
        <w:rPr>
          <w:rFonts w:ascii="Garamond" w:hAnsi="Garamond"/>
        </w:rPr>
        <w:t xml:space="preserve"> </w:t>
      </w:r>
      <w:r w:rsidRPr="005C3488">
        <w:rPr>
          <w:rFonts w:ascii="Garamond" w:hAnsi="Garamond"/>
        </w:rPr>
        <w:t xml:space="preserve">La structure exacte de l’arbre </w:t>
      </w:r>
      <w:hyperlink r:id="rId551" w:history="1">
        <w:r w:rsidRPr="000D3D45">
          <w:rPr>
            <w:rStyle w:val="Hyperlien"/>
            <w:rFonts w:ascii="Garamond" w:hAnsi="Garamond"/>
          </w:rPr>
          <w:t>DOM</w:t>
        </w:r>
      </w:hyperlink>
      <w:r w:rsidRPr="005C3488">
        <w:rPr>
          <w:rFonts w:ascii="Garamond" w:hAnsi="Garamond"/>
        </w:rPr>
        <w:t xml:space="preserve"> est assez compliquée et nous ne présentons pas une description exhaustive du sujet.</w:t>
      </w:r>
    </w:p>
    <w:p w14:paraId="40B2E04C" w14:textId="611B1C40" w:rsidR="004B5E78" w:rsidRPr="005C3488" w:rsidRDefault="004B5E78" w:rsidP="004B5E78">
      <w:pPr>
        <w:pStyle w:val="Corpslivre"/>
        <w:rPr>
          <w:rFonts w:ascii="Garamond" w:hAnsi="Garamond"/>
        </w:rPr>
      </w:pPr>
      <w:r w:rsidRPr="005C3488">
        <w:rPr>
          <w:rFonts w:ascii="Garamond" w:hAnsi="Garamond"/>
        </w:rPr>
        <w:t>Un</w:t>
      </w:r>
      <w:r w:rsidR="000C00FB">
        <w:rPr>
          <w:rFonts w:ascii="Garamond" w:hAnsi="Garamond"/>
        </w:rPr>
        <w:t>e</w:t>
      </w:r>
      <w:r w:rsidRPr="005C3488">
        <w:rPr>
          <w:rFonts w:ascii="Garamond" w:hAnsi="Garamond"/>
        </w:rPr>
        <w:t xml:space="preserve"> bonne manière </w:t>
      </w:r>
      <w:r w:rsidR="000D3D45">
        <w:rPr>
          <w:rFonts w:ascii="Garamond" w:hAnsi="Garamond"/>
        </w:rPr>
        <w:t>de se familiariser avec DOM</w:t>
      </w:r>
      <w:r w:rsidRPr="005C3488">
        <w:rPr>
          <w:rFonts w:ascii="Garamond" w:hAnsi="Garamond"/>
        </w:rPr>
        <w:t xml:space="preserve"> est d’afficher la structure d’un document en utilisant le programme </w:t>
      </w:r>
      <w:hyperlink r:id="rId552" w:history="1">
        <w:r w:rsidRPr="00330DD7">
          <w:rPr>
            <w:rStyle w:val="Hyperlien"/>
            <w:rFonts w:ascii="Garamond" w:hAnsi="Garamond"/>
            <w:i/>
          </w:rPr>
          <w:t>DOMEcho</w:t>
        </w:r>
      </w:hyperlink>
      <w:r w:rsidRPr="005C3488">
        <w:rPr>
          <w:rFonts w:ascii="Garamond" w:hAnsi="Garamond"/>
        </w:rPr>
        <w:t xml:space="preserve">. Le programme montre la structure d’arbre du DOM produit à partir d’un document XML. Le résultat partiel pour </w:t>
      </w:r>
      <w:r w:rsidRPr="005C3488">
        <w:rPr>
          <w:rFonts w:ascii="Garamond" w:hAnsi="Garamond"/>
          <w:i/>
        </w:rPr>
        <w:t>Plants.xml</w:t>
      </w:r>
      <w:r w:rsidRPr="005C3488">
        <w:rPr>
          <w:rFonts w:ascii="Garamond" w:hAnsi="Garamond"/>
        </w:rPr>
        <w:t xml:space="preserve"> est le suivant :</w:t>
      </w:r>
    </w:p>
    <w:p w14:paraId="295392E3" w14:textId="77777777" w:rsidR="004B5E78" w:rsidRDefault="004B5E78" w:rsidP="004B5E78">
      <w:pPr>
        <w:pStyle w:val="Corpslivre"/>
      </w:pPr>
    </w:p>
    <w:p w14:paraId="0636C8B0" w14:textId="77777777" w:rsidR="004B5E78" w:rsidRPr="00AE2124" w:rsidRDefault="004B5E78" w:rsidP="00AE2124">
      <w:pPr>
        <w:pStyle w:val="codeCompact"/>
        <w:rPr>
          <w:sz w:val="16"/>
          <w:szCs w:val="16"/>
        </w:rPr>
      </w:pPr>
      <w:r w:rsidRPr="00AE2124">
        <w:rPr>
          <w:sz w:val="16"/>
          <w:szCs w:val="16"/>
        </w:rPr>
        <w:t>DOC: nodeName="#document"</w:t>
      </w:r>
    </w:p>
    <w:p w14:paraId="7EBDC094" w14:textId="77777777" w:rsidR="004B5E78" w:rsidRPr="00AE2124" w:rsidRDefault="004B5E78" w:rsidP="00AE2124">
      <w:pPr>
        <w:pStyle w:val="codeCompact"/>
        <w:rPr>
          <w:sz w:val="16"/>
          <w:szCs w:val="16"/>
        </w:rPr>
      </w:pPr>
      <w:r w:rsidRPr="00AE2124">
        <w:rPr>
          <w:sz w:val="16"/>
          <w:szCs w:val="16"/>
        </w:rPr>
        <w:t xml:space="preserve">  DOC_TYPE: nodeName="Catalogue"</w:t>
      </w:r>
    </w:p>
    <w:p w14:paraId="5091FA41" w14:textId="77777777" w:rsidR="004B5E78" w:rsidRPr="00AE2124" w:rsidRDefault="004B5E78" w:rsidP="00AE2124">
      <w:pPr>
        <w:pStyle w:val="codeCompact"/>
        <w:rPr>
          <w:sz w:val="16"/>
          <w:szCs w:val="16"/>
        </w:rPr>
      </w:pPr>
      <w:r w:rsidRPr="00AE2124">
        <w:rPr>
          <w:sz w:val="16"/>
          <w:szCs w:val="16"/>
        </w:rPr>
        <w:t xml:space="preserve">  ELEM: nodeName="Catalogue" local="Catalogue"</w:t>
      </w:r>
    </w:p>
    <w:p w14:paraId="0B3A7FA2" w14:textId="77777777" w:rsidR="004B5E78" w:rsidRPr="009A50DE" w:rsidRDefault="004B5E78" w:rsidP="00AE2124">
      <w:pPr>
        <w:pStyle w:val="codeCompact"/>
        <w:rPr>
          <w:sz w:val="16"/>
          <w:szCs w:val="16"/>
          <w:lang w:val="en-CA"/>
        </w:rPr>
      </w:pPr>
      <w:r w:rsidRPr="00AE2124">
        <w:rPr>
          <w:sz w:val="16"/>
          <w:szCs w:val="16"/>
        </w:rPr>
        <w:t xml:space="preserve">    </w:t>
      </w:r>
      <w:r w:rsidRPr="009A50DE">
        <w:rPr>
          <w:rFonts w:cs="Times New Roman"/>
          <w:noProof/>
          <w:sz w:val="16"/>
          <w:szCs w:val="16"/>
          <w:lang w:val="en-CA"/>
        </w:rPr>
        <w:t>ELEM: nodeName="Plant" local="Plant"</w:t>
      </w:r>
    </w:p>
    <w:p w14:paraId="5E3F3288" w14:textId="77777777" w:rsidR="004B5E78" w:rsidRPr="00AE2124" w:rsidRDefault="004B5E78" w:rsidP="00AE2124">
      <w:pPr>
        <w:pStyle w:val="codeCompact"/>
        <w:rPr>
          <w:sz w:val="16"/>
          <w:szCs w:val="16"/>
          <w:lang w:val="en-CA"/>
        </w:rPr>
      </w:pPr>
      <w:r w:rsidRPr="009A50DE">
        <w:rPr>
          <w:rFonts w:cs="Times New Roman"/>
          <w:noProof/>
          <w:sz w:val="16"/>
          <w:szCs w:val="16"/>
          <w:lang w:val="en-CA"/>
        </w:rPr>
        <w:t xml:space="preserve">      </w:t>
      </w:r>
      <w:r w:rsidRPr="00AE2124">
        <w:rPr>
          <w:rFonts w:cs="Times New Roman"/>
          <w:noProof/>
          <w:sz w:val="16"/>
          <w:szCs w:val="16"/>
          <w:lang w:val="en-CA"/>
        </w:rPr>
        <w:t>ELEM: nodeName="noPlant" local="noPlant"</w:t>
      </w:r>
    </w:p>
    <w:p w14:paraId="39826C97"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nodeValue="10"</w:t>
      </w:r>
    </w:p>
    <w:p w14:paraId="5B8CA6E2"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nodeName="description" local="description"</w:t>
      </w:r>
    </w:p>
    <w:p w14:paraId="3DEB17A0"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nodeValue="Cèdre en boule"</w:t>
      </w:r>
    </w:p>
    <w:p w14:paraId="7EF621B3"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nodeName="prixUnitaire" local="prixUnitaire"</w:t>
      </w:r>
    </w:p>
    <w:p w14:paraId="4377C24B"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nodeValue="10.99"</w:t>
      </w:r>
    </w:p>
    <w:p w14:paraId="6465913C"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nodeName="Plant" local="Plant"</w:t>
      </w:r>
    </w:p>
    <w:p w14:paraId="27818A68"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nodeName="noPlant" local="noPlant"</w:t>
      </w:r>
    </w:p>
    <w:p w14:paraId="2FA788EE"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nodeValue="20"</w:t>
      </w:r>
    </w:p>
    <w:p w14:paraId="493CE16F"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nodeName="description" local="description"</w:t>
      </w:r>
    </w:p>
    <w:p w14:paraId="3FA14A66"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nodeValue="Sapin"</w:t>
      </w:r>
    </w:p>
    <w:p w14:paraId="29AFF430"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nodeName="prixUnitaire" local="prixUnitaire"</w:t>
      </w:r>
    </w:p>
    <w:p w14:paraId="5E3793B4"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nodeValue="12.99"</w:t>
      </w:r>
    </w:p>
    <w:p w14:paraId="152A380F" w14:textId="77777777" w:rsidR="004B5E78" w:rsidRPr="00AE2124" w:rsidRDefault="004B5E78" w:rsidP="00AE2124">
      <w:pPr>
        <w:pStyle w:val="codeCompact"/>
        <w:rPr>
          <w:sz w:val="16"/>
          <w:szCs w:val="16"/>
        </w:rPr>
      </w:pPr>
      <w:r w:rsidRPr="00AE2124">
        <w:rPr>
          <w:sz w:val="16"/>
          <w:szCs w:val="16"/>
        </w:rPr>
        <w:t>…</w:t>
      </w:r>
    </w:p>
    <w:p w14:paraId="0FB55EDC" w14:textId="77777777" w:rsidR="004B5E78" w:rsidRDefault="004B5E78" w:rsidP="004B5E78">
      <w:pPr>
        <w:pStyle w:val="Corpslivre"/>
      </w:pPr>
    </w:p>
    <w:p w14:paraId="3C04D55F" w14:textId="1B8B144D" w:rsidR="004B5E78" w:rsidRPr="00F1678C" w:rsidRDefault="004B5E78" w:rsidP="004B5E78">
      <w:pPr>
        <w:pStyle w:val="Corpslivre"/>
        <w:rPr>
          <w:rFonts w:ascii="Garamond" w:hAnsi="Garamond"/>
        </w:rPr>
      </w:pPr>
      <w:r w:rsidRPr="00F1678C">
        <w:rPr>
          <w:rFonts w:ascii="Garamond" w:hAnsi="Garamond"/>
        </w:rPr>
        <w:t xml:space="preserve">Chacun des nœuds de l’arbre selon la norme DOM est un objet de la classe </w:t>
      </w:r>
      <w:hyperlink r:id="rId553" w:tooltip="interface in org.w3c.dom" w:history="1">
        <w:r w:rsidR="00F524F6">
          <w:rPr>
            <w:rStyle w:val="typenamelink"/>
            <w:rFonts w:ascii="&amp;quot" w:hAnsi="&amp;quot"/>
            <w:b/>
            <w:bCs/>
            <w:color w:val="4A6782"/>
            <w:sz w:val="21"/>
            <w:szCs w:val="21"/>
          </w:rPr>
          <w:t>Node</w:t>
        </w:r>
      </w:hyperlink>
      <w:r w:rsidRPr="00F1678C">
        <w:rPr>
          <w:rFonts w:ascii="Garamond" w:hAnsi="Garamond"/>
        </w:rPr>
        <w:t xml:space="preserve">. Chacun des </w:t>
      </w:r>
      <w:hyperlink r:id="rId554" w:tooltip="interface in org.w3c.dom" w:history="1">
        <w:r w:rsidR="00F524F6">
          <w:rPr>
            <w:rStyle w:val="typenamelink"/>
            <w:rFonts w:ascii="&amp;quot" w:hAnsi="&amp;quot"/>
            <w:b/>
            <w:bCs/>
            <w:color w:val="4A6782"/>
            <w:sz w:val="21"/>
            <w:szCs w:val="21"/>
          </w:rPr>
          <w:t>Node</w:t>
        </w:r>
      </w:hyperlink>
      <w:r w:rsidR="00F524F6">
        <w:t xml:space="preserve"> </w:t>
      </w:r>
      <w:r w:rsidRPr="00F1678C">
        <w:rPr>
          <w:rFonts w:ascii="Garamond" w:hAnsi="Garamond"/>
        </w:rPr>
        <w:t xml:space="preserve">possède des attributs tel que le type du </w:t>
      </w:r>
      <w:hyperlink r:id="rId555" w:tooltip="interface in org.w3c.dom" w:history="1">
        <w:r w:rsidR="00F524F6">
          <w:rPr>
            <w:rStyle w:val="typenamelink"/>
            <w:rFonts w:ascii="&amp;quot" w:hAnsi="&amp;quot"/>
            <w:b/>
            <w:bCs/>
            <w:color w:val="4A6782"/>
            <w:sz w:val="21"/>
            <w:szCs w:val="21"/>
          </w:rPr>
          <w:t>Node</w:t>
        </w:r>
      </w:hyperlink>
      <w:r w:rsidRPr="00F1678C">
        <w:rPr>
          <w:rFonts w:ascii="Garamond" w:hAnsi="Garamond"/>
        </w:rPr>
        <w:t xml:space="preserve">, son nom, sa valeur, etc. La racine de l’arbre est un </w:t>
      </w:r>
      <w:hyperlink r:id="rId556" w:tooltip="interface in org.w3c.dom" w:history="1">
        <w:r w:rsidR="00F524F6">
          <w:rPr>
            <w:rStyle w:val="typenamelink"/>
            <w:rFonts w:ascii="&amp;quot" w:hAnsi="&amp;quot"/>
            <w:b/>
            <w:bCs/>
            <w:color w:val="4A6782"/>
            <w:sz w:val="21"/>
            <w:szCs w:val="21"/>
          </w:rPr>
          <w:t>Node</w:t>
        </w:r>
      </w:hyperlink>
      <w:r w:rsidR="006C7C10">
        <w:rPr>
          <w:rStyle w:val="typenamelink"/>
          <w:rFonts w:ascii="&amp;quot" w:hAnsi="&amp;quot"/>
          <w:b/>
          <w:bCs/>
          <w:color w:val="4A6782"/>
          <w:sz w:val="21"/>
          <w:szCs w:val="21"/>
        </w:rPr>
        <w:t xml:space="preserve"> </w:t>
      </w:r>
      <w:r w:rsidRPr="00F1678C">
        <w:rPr>
          <w:rFonts w:ascii="Garamond" w:hAnsi="Garamond"/>
        </w:rPr>
        <w:t xml:space="preserve">de type DOC nommé </w:t>
      </w:r>
      <w:r w:rsidRPr="00F1678C">
        <w:rPr>
          <w:rFonts w:ascii="Garamond" w:hAnsi="Garamond"/>
          <w:sz w:val="20"/>
        </w:rPr>
        <w:t>"#document"</w:t>
      </w:r>
      <w:r w:rsidRPr="00F1678C">
        <w:rPr>
          <w:rFonts w:ascii="Garamond" w:hAnsi="Garamond"/>
        </w:rPr>
        <w:t xml:space="preserve">. Dans notre exemple, ce </w:t>
      </w:r>
      <w:hyperlink r:id="rId557" w:tooltip="interface in org.w3c.dom" w:history="1">
        <w:r w:rsidR="00F524F6">
          <w:rPr>
            <w:rStyle w:val="typenamelink"/>
            <w:rFonts w:ascii="&amp;quot" w:hAnsi="&amp;quot"/>
            <w:b/>
            <w:bCs/>
            <w:color w:val="4A6782"/>
            <w:sz w:val="21"/>
            <w:szCs w:val="21"/>
          </w:rPr>
          <w:t>Node</w:t>
        </w:r>
      </w:hyperlink>
      <w:r w:rsidR="00F524F6">
        <w:t xml:space="preserve"> </w:t>
      </w:r>
      <w:r w:rsidRPr="00F1678C">
        <w:rPr>
          <w:rFonts w:ascii="Garamond" w:hAnsi="Garamond"/>
        </w:rPr>
        <w:t xml:space="preserve">a deux enfants de type DOC_TYPE et ELEM. Le ELEM nommé </w:t>
      </w:r>
      <w:r w:rsidRPr="00F1678C">
        <w:rPr>
          <w:rFonts w:ascii="Garamond" w:hAnsi="Garamond"/>
          <w:sz w:val="20"/>
        </w:rPr>
        <w:t xml:space="preserve">"Catalogue" </w:t>
      </w:r>
      <w:r w:rsidRPr="00F1678C">
        <w:rPr>
          <w:rFonts w:ascii="Garamond" w:hAnsi="Garamond"/>
        </w:rPr>
        <w:t>correspond à l’élément &lt;</w:t>
      </w:r>
      <w:r w:rsidRPr="006C7C10">
        <w:rPr>
          <w:rFonts w:ascii="Garamond" w:hAnsi="Garamond"/>
          <w:i/>
        </w:rPr>
        <w:t>Catalogue</w:t>
      </w:r>
      <w:r w:rsidRPr="00F1678C">
        <w:rPr>
          <w:rFonts w:ascii="Garamond" w:hAnsi="Garamond"/>
        </w:rPr>
        <w:t>&gt; du document XML. Sous lui, on retrouve la liste des éléments &lt;</w:t>
      </w:r>
      <w:r w:rsidRPr="00F1678C">
        <w:rPr>
          <w:rFonts w:ascii="Garamond" w:hAnsi="Garamond"/>
          <w:i/>
        </w:rPr>
        <w:t>Plant</w:t>
      </w:r>
      <w:r w:rsidRPr="00F1678C">
        <w:rPr>
          <w:rFonts w:ascii="Garamond" w:hAnsi="Garamond"/>
        </w:rPr>
        <w:t>&gt;, etc. On peut se servir de cette information afin de déterminer la manière exacte de cheminer dans l’arbre.</w:t>
      </w:r>
    </w:p>
    <w:p w14:paraId="27EFC37B" w14:textId="68399B19" w:rsidR="00F524F6" w:rsidRDefault="00F524F6" w:rsidP="00F524F6">
      <w:pPr>
        <w:pStyle w:val="Corpsdetexte"/>
      </w:pPr>
      <w:r w:rsidRPr="00AB095A">
        <w:rPr>
          <w:b/>
        </w:rPr>
        <w:t>Exercice</w:t>
      </w:r>
      <w:r>
        <w:t>. Reprendre l’exemple précédent pour un fichier xml qui contient les noms et numéros de téléphone de contacts fictifs.</w:t>
      </w:r>
    </w:p>
    <w:p w14:paraId="6CD420EA" w14:textId="77777777" w:rsidR="004B5E78" w:rsidRPr="00F524F6" w:rsidRDefault="004B5E78" w:rsidP="007E66E1">
      <w:pPr>
        <w:pStyle w:val="Corpslivre"/>
        <w:rPr>
          <w:lang w:val="fr-FR"/>
        </w:rPr>
      </w:pPr>
    </w:p>
    <w:p w14:paraId="7A9D9FC8" w14:textId="7D4D7E94" w:rsidR="007E66E1" w:rsidRDefault="0050223F" w:rsidP="0050223F">
      <w:pPr>
        <w:pStyle w:val="Titre2"/>
      </w:pPr>
      <w:bookmarkStart w:id="221" w:name="_Toc16917475"/>
      <w:bookmarkStart w:id="222" w:name="_Toc155813933"/>
      <w:r>
        <w:t>Gestion de</w:t>
      </w:r>
      <w:r w:rsidR="009D20FA">
        <w:t xml:space="preserve"> fichiers </w:t>
      </w:r>
      <w:r w:rsidR="004B16FF">
        <w:t xml:space="preserve">et répertoires </w:t>
      </w:r>
      <w:r w:rsidR="009D20FA">
        <w:t>avec</w:t>
      </w:r>
      <w:r w:rsidR="007E66E1">
        <w:t xml:space="preserve"> java.io.File</w:t>
      </w:r>
      <w:bookmarkEnd w:id="221"/>
      <w:bookmarkEnd w:id="222"/>
    </w:p>
    <w:p w14:paraId="1DFB6D0D" w14:textId="4A4398A9" w:rsidR="007E66E1" w:rsidRPr="00413DEB" w:rsidRDefault="007E66E1" w:rsidP="007E66E1">
      <w:pPr>
        <w:pStyle w:val="Corpslivre"/>
        <w:rPr>
          <w:rFonts w:ascii="Garamond" w:hAnsi="Garamond"/>
        </w:rPr>
      </w:pPr>
      <w:r w:rsidRPr="00413DEB">
        <w:rPr>
          <w:rFonts w:ascii="Garamond" w:hAnsi="Garamond"/>
        </w:rPr>
        <w:t>La classe java.io.</w:t>
      </w:r>
      <w:hyperlink r:id="rId558" w:tooltip="class in java.io" w:history="1">
        <w:r w:rsidR="009441DB">
          <w:rPr>
            <w:rStyle w:val="typenamelink"/>
            <w:rFonts w:ascii="&amp;quot" w:hAnsi="&amp;quot"/>
            <w:b/>
            <w:bCs/>
            <w:color w:val="4A6782"/>
            <w:sz w:val="21"/>
            <w:szCs w:val="21"/>
          </w:rPr>
          <w:t>File</w:t>
        </w:r>
      </w:hyperlink>
      <w:r w:rsidR="009441DB">
        <w:t xml:space="preserve"> </w:t>
      </w:r>
      <w:r w:rsidRPr="00413DEB">
        <w:rPr>
          <w:rFonts w:ascii="Garamond" w:hAnsi="Garamond"/>
        </w:rPr>
        <w:t>permet de manipuler la hiérarchie des répertoires de fichiers. Elle permet de vérifier si un fichier ou répertoire existe</w:t>
      </w:r>
      <w:r w:rsidR="00C205E1">
        <w:rPr>
          <w:rFonts w:ascii="Garamond" w:hAnsi="Garamond"/>
        </w:rPr>
        <w:t xml:space="preserve"> </w:t>
      </w:r>
      <w:r w:rsidR="002E20A0">
        <w:rPr>
          <w:rFonts w:ascii="Garamond" w:hAnsi="Garamond"/>
        </w:rPr>
        <w:t>ou non</w:t>
      </w:r>
      <w:r w:rsidRPr="00413DEB">
        <w:rPr>
          <w:rFonts w:ascii="Garamond" w:hAnsi="Garamond"/>
        </w:rPr>
        <w:t xml:space="preserve">, de créer des fichiers ou des répertoires, de parcourir la hiérarchie, </w:t>
      </w:r>
      <w:r w:rsidR="002E20A0">
        <w:rPr>
          <w:rFonts w:ascii="Garamond" w:hAnsi="Garamond"/>
        </w:rPr>
        <w:t>d</w:t>
      </w:r>
      <w:r w:rsidRPr="00413DEB">
        <w:rPr>
          <w:rFonts w:ascii="Garamond" w:hAnsi="Garamond"/>
        </w:rPr>
        <w:t>e renommer un fichier ou un répertoire, etc.</w:t>
      </w:r>
    </w:p>
    <w:p w14:paraId="51934784" w14:textId="77777777" w:rsidR="007E66E1" w:rsidRPr="00413DEB" w:rsidRDefault="007E66E1" w:rsidP="007E66E1">
      <w:pPr>
        <w:pStyle w:val="Corpslivre"/>
        <w:rPr>
          <w:rFonts w:ascii="Garamond" w:hAnsi="Garamond"/>
        </w:rPr>
      </w:pPr>
    </w:p>
    <w:p w14:paraId="608D161A" w14:textId="3721ECB5" w:rsidR="007E66E1" w:rsidRPr="00DF4050" w:rsidRDefault="007E66E1" w:rsidP="00B36EED">
      <w:pPr>
        <w:pStyle w:val="Corpslivre"/>
        <w:keepNext/>
        <w:keepLines/>
        <w:numPr>
          <w:ilvl w:val="0"/>
          <w:numId w:val="27"/>
        </w:numPr>
        <w:rPr>
          <w:rFonts w:ascii="Garamond" w:hAnsi="Garamond"/>
          <w:b/>
        </w:rPr>
      </w:pPr>
      <w:r w:rsidRPr="00413DEB">
        <w:rPr>
          <w:rFonts w:ascii="Garamond" w:hAnsi="Garamond"/>
          <w:b/>
        </w:rPr>
        <w:t>Vérifier l'existence d'un fichier</w:t>
      </w:r>
    </w:p>
    <w:p w14:paraId="1F95CE4C" w14:textId="77777777" w:rsidR="007E66E1" w:rsidRPr="00413DEB" w:rsidRDefault="007E66E1" w:rsidP="00B36EED">
      <w:pPr>
        <w:pStyle w:val="Corpslivre"/>
        <w:keepNext/>
        <w:keepLines/>
        <w:rPr>
          <w:rFonts w:ascii="Garamond" w:hAnsi="Garamond"/>
        </w:rPr>
      </w:pPr>
    </w:p>
    <w:p w14:paraId="5117EDD5" w14:textId="1B1737A6" w:rsidR="007E66E1" w:rsidRDefault="007E66E1" w:rsidP="00B36EED">
      <w:pPr>
        <w:pStyle w:val="Corpslivre"/>
        <w:keepNext/>
        <w:keepLines/>
        <w:rPr>
          <w:rFonts w:ascii="Garamond" w:hAnsi="Garamond"/>
        </w:rPr>
      </w:pPr>
      <w:r w:rsidRPr="00413DEB">
        <w:rPr>
          <w:rFonts w:ascii="Garamond" w:hAnsi="Garamond"/>
          <w:b/>
        </w:rPr>
        <w:t>Exemple</w:t>
      </w:r>
      <w:r w:rsidRPr="00413DEB">
        <w:rPr>
          <w:rFonts w:ascii="Garamond" w:hAnsi="Garamond"/>
        </w:rPr>
        <w:t xml:space="preserve">. L'exemple suivant reprend l'exemple </w:t>
      </w:r>
      <w:r w:rsidRPr="00413DEB">
        <w:rPr>
          <w:rFonts w:ascii="Garamond" w:hAnsi="Garamond"/>
          <w:i/>
        </w:rPr>
        <w:t>EcrireEntierEnOctets</w:t>
      </w:r>
      <w:r w:rsidRPr="00413DEB">
        <w:rPr>
          <w:rFonts w:ascii="Garamond" w:hAnsi="Garamond"/>
        </w:rPr>
        <w:t xml:space="preserve"> d'écriture d'octets dans le fichier </w:t>
      </w:r>
      <w:r w:rsidRPr="00413DEB">
        <w:rPr>
          <w:rFonts w:ascii="Garamond" w:hAnsi="Garamond"/>
          <w:i/>
        </w:rPr>
        <w:t>Octets.dat</w:t>
      </w:r>
      <w:r w:rsidRPr="00413DEB">
        <w:rPr>
          <w:rFonts w:ascii="Garamond" w:hAnsi="Garamond"/>
        </w:rPr>
        <w:t xml:space="preserve"> en vérifiant d'abord si le fichier existe. Si c'est bien le cas, une confirmation est exigée de l'utilisateur avant d'écraser le contenu actuel du fichier.</w:t>
      </w:r>
    </w:p>
    <w:p w14:paraId="1E0BF560" w14:textId="3ECD38E9" w:rsidR="007E66E1" w:rsidRPr="0082113B" w:rsidRDefault="00000000" w:rsidP="00492058">
      <w:pPr>
        <w:pStyle w:val="Corpslivre"/>
        <w:keepNext/>
        <w:keepLines/>
        <w:rPr>
          <w:rFonts w:ascii="Garamond" w:hAnsi="Garamond"/>
        </w:rPr>
      </w:pPr>
      <w:hyperlink r:id="rId559" w:history="1">
        <w:r w:rsidR="00246B8A">
          <w:rPr>
            <w:rStyle w:val="Hyperlien"/>
            <w:rFonts w:ascii="Segoe UI" w:hAnsi="Segoe UI" w:cs="Segoe UI"/>
            <w:b/>
            <w:bCs/>
            <w:color w:val="0366D6"/>
          </w:rPr>
          <w:t>JavaPasAPas</w:t>
        </w:r>
      </w:hyperlink>
      <w:r w:rsidR="00246B8A">
        <w:rPr>
          <w:rStyle w:val="separator"/>
          <w:rFonts w:ascii="Segoe UI" w:hAnsi="Segoe UI" w:cs="Segoe UI"/>
          <w:color w:val="586069"/>
        </w:rPr>
        <w:t>/</w:t>
      </w:r>
      <w:r w:rsidR="00113F21">
        <w:rPr>
          <w:rStyle w:val="lev"/>
          <w:rFonts w:ascii="Segoe UI" w:hAnsi="Segoe UI" w:cs="Segoe UI"/>
          <w:color w:val="24292E"/>
        </w:rPr>
        <w:t>chapitre_9/V</w:t>
      </w:r>
      <w:r w:rsidR="00246B8A">
        <w:rPr>
          <w:rStyle w:val="lev"/>
          <w:rFonts w:ascii="Segoe UI" w:hAnsi="Segoe UI" w:cs="Segoe UI"/>
          <w:color w:val="24292E"/>
        </w:rPr>
        <w:t>erifierExistenceFichier.java</w:t>
      </w:r>
    </w:p>
    <w:p w14:paraId="7D8E0474" w14:textId="77777777" w:rsidR="00113F21" w:rsidRPr="00113F21" w:rsidRDefault="00113F21" w:rsidP="00492058">
      <w:pPr>
        <w:pStyle w:val="Code"/>
        <w:rPr>
          <w:color w:val="000000"/>
          <w:lang w:eastAsia="zh-CN"/>
        </w:rPr>
      </w:pPr>
      <w:r w:rsidRPr="00113F21">
        <w:rPr>
          <w:b/>
          <w:bCs/>
          <w:color w:val="800000"/>
          <w:lang w:eastAsia="zh-CN"/>
        </w:rPr>
        <w:t>package</w:t>
      </w:r>
      <w:r w:rsidRPr="00113F21">
        <w:rPr>
          <w:lang w:eastAsia="zh-CN"/>
        </w:rPr>
        <w:t xml:space="preserve"> LivreJava</w:t>
      </w:r>
      <w:r w:rsidRPr="00113F21">
        <w:rPr>
          <w:color w:val="800080"/>
          <w:lang w:eastAsia="zh-CN"/>
        </w:rPr>
        <w:t>;</w:t>
      </w:r>
    </w:p>
    <w:p w14:paraId="4C4DDFDC" w14:textId="77777777" w:rsidR="00113F21" w:rsidRPr="00113F21" w:rsidRDefault="00113F21" w:rsidP="00492058">
      <w:pPr>
        <w:pStyle w:val="Code"/>
        <w:rPr>
          <w:color w:val="000000"/>
          <w:lang w:eastAsia="zh-CN"/>
        </w:rPr>
      </w:pPr>
    </w:p>
    <w:p w14:paraId="6291CF5D" w14:textId="77777777" w:rsidR="00113F21" w:rsidRPr="009A50DE" w:rsidRDefault="00113F21" w:rsidP="00492058">
      <w:pPr>
        <w:pStyle w:val="Code"/>
        <w:rPr>
          <w:color w:val="000000"/>
          <w:lang w:val="en-CA" w:eastAsia="zh-CN"/>
        </w:rPr>
      </w:pPr>
      <w:r w:rsidRPr="009A50DE">
        <w:rPr>
          <w:b/>
          <w:bCs/>
          <w:color w:val="800000"/>
          <w:lang w:val="en-CA" w:eastAsia="zh-CN"/>
        </w:rPr>
        <w:t>import</w:t>
      </w:r>
      <w:r w:rsidRPr="009A50DE">
        <w:rPr>
          <w:lang w:val="en-CA" w:eastAsia="zh-CN"/>
        </w:rPr>
        <w:t xml:space="preserve"> java</w:t>
      </w:r>
      <w:r w:rsidRPr="009A50DE">
        <w:rPr>
          <w:color w:val="808030"/>
          <w:lang w:val="en-CA" w:eastAsia="zh-CN"/>
        </w:rPr>
        <w:t>.</w:t>
      </w:r>
      <w:r w:rsidRPr="009A50DE">
        <w:rPr>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0ECD17D4" w14:textId="77777777" w:rsidR="00113F21" w:rsidRPr="009A50DE" w:rsidRDefault="00113F21" w:rsidP="00492058">
      <w:pPr>
        <w:pStyle w:val="Code"/>
        <w:rPr>
          <w:color w:val="000000"/>
          <w:lang w:val="en-CA" w:eastAsia="zh-CN"/>
        </w:rPr>
      </w:pPr>
      <w:r w:rsidRPr="009A50DE">
        <w:rPr>
          <w:b/>
          <w:bCs/>
          <w:color w:val="800000"/>
          <w:lang w:val="en-CA" w:eastAsia="zh-CN"/>
        </w:rPr>
        <w:t>import</w:t>
      </w:r>
      <w:r w:rsidRPr="009A50DE">
        <w:rPr>
          <w:lang w:val="en-CA" w:eastAsia="zh-CN"/>
        </w:rPr>
        <w:t xml:space="preserve"> javax</w:t>
      </w:r>
      <w:r w:rsidRPr="009A50DE">
        <w:rPr>
          <w:color w:val="808030"/>
          <w:lang w:val="en-CA" w:eastAsia="zh-CN"/>
        </w:rPr>
        <w:t>.</w:t>
      </w:r>
      <w:r w:rsidRPr="009A50DE">
        <w:rPr>
          <w:lang w:val="en-CA" w:eastAsia="zh-CN"/>
        </w:rPr>
        <w:t>swing</w:t>
      </w:r>
      <w:r w:rsidRPr="009A50DE">
        <w:rPr>
          <w:color w:val="808030"/>
          <w:lang w:val="en-CA" w:eastAsia="zh-CN"/>
        </w:rPr>
        <w:t>.</w:t>
      </w:r>
      <w:r w:rsidRPr="009A50DE">
        <w:rPr>
          <w:lang w:val="en-CA" w:eastAsia="zh-CN"/>
        </w:rPr>
        <w:t>JOptionPane</w:t>
      </w:r>
      <w:r w:rsidRPr="009A50DE">
        <w:rPr>
          <w:color w:val="800080"/>
          <w:lang w:val="en-CA" w:eastAsia="zh-CN"/>
        </w:rPr>
        <w:t>;</w:t>
      </w:r>
    </w:p>
    <w:p w14:paraId="6D17C8D9" w14:textId="77777777" w:rsidR="00113F21" w:rsidRPr="009A50DE" w:rsidRDefault="00113F21" w:rsidP="00113F21">
      <w:pPr>
        <w:pStyle w:val="Code"/>
        <w:rPr>
          <w:color w:val="000000"/>
          <w:lang w:val="en-CA" w:eastAsia="zh-CN"/>
        </w:rPr>
      </w:pPr>
    </w:p>
    <w:p w14:paraId="44812CCF" w14:textId="77777777" w:rsidR="00113F21" w:rsidRPr="00113F21" w:rsidRDefault="00113F21" w:rsidP="001A3D9B">
      <w:pPr>
        <w:pStyle w:val="Code"/>
        <w:keepNext w:val="0"/>
        <w:keepLines w:val="0"/>
        <w:rPr>
          <w:color w:val="000000"/>
          <w:lang w:val="en-CA" w:eastAsia="zh-CN"/>
        </w:rPr>
      </w:pPr>
      <w:r w:rsidRPr="00113F21">
        <w:rPr>
          <w:b/>
          <w:bCs/>
          <w:color w:val="800000"/>
          <w:lang w:val="en-CA" w:eastAsia="zh-CN"/>
        </w:rPr>
        <w:t>public</w:t>
      </w:r>
      <w:r w:rsidRPr="00113F21">
        <w:rPr>
          <w:color w:val="000000"/>
          <w:lang w:val="en-CA" w:eastAsia="zh-CN"/>
        </w:rPr>
        <w:t xml:space="preserve"> </w:t>
      </w:r>
      <w:r w:rsidRPr="00113F21">
        <w:rPr>
          <w:b/>
          <w:bCs/>
          <w:color w:val="800000"/>
          <w:lang w:val="en-CA" w:eastAsia="zh-CN"/>
        </w:rPr>
        <w:t>class</w:t>
      </w:r>
      <w:r w:rsidRPr="00113F21">
        <w:rPr>
          <w:color w:val="000000"/>
          <w:lang w:val="en-CA" w:eastAsia="zh-CN"/>
        </w:rPr>
        <w:t xml:space="preserve"> VerifierExistenceFichier </w:t>
      </w:r>
      <w:r w:rsidRPr="00113F21">
        <w:rPr>
          <w:color w:val="800080"/>
          <w:lang w:val="en-CA" w:eastAsia="zh-CN"/>
        </w:rPr>
        <w:t>{</w:t>
      </w:r>
    </w:p>
    <w:p w14:paraId="2AA0E455"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800000"/>
          <w:lang w:val="en-CA" w:eastAsia="zh-CN"/>
        </w:rPr>
        <w:t>public</w:t>
      </w:r>
      <w:r w:rsidRPr="00113F21">
        <w:rPr>
          <w:color w:val="000000"/>
          <w:lang w:val="en-CA" w:eastAsia="zh-CN"/>
        </w:rPr>
        <w:t xml:space="preserve"> </w:t>
      </w:r>
      <w:r w:rsidRPr="00113F21">
        <w:rPr>
          <w:b/>
          <w:bCs/>
          <w:color w:val="800000"/>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79645044" w14:textId="77777777" w:rsidR="00113F21" w:rsidRDefault="00113F21" w:rsidP="001A3D9B">
      <w:pPr>
        <w:pStyle w:val="Code"/>
        <w:keepNext w:val="0"/>
        <w:keepLines w:val="0"/>
        <w:rPr>
          <w:color w:val="800080"/>
          <w:lang w:val="en-CA" w:eastAsia="zh-CN"/>
        </w:rPr>
      </w:pPr>
      <w:r w:rsidRPr="00113F21">
        <w:rPr>
          <w:color w:val="000000"/>
          <w:lang w:val="en-CA" w:eastAsia="zh-CN"/>
        </w:rPr>
        <w:t xml:space="preserve">    </w:t>
      </w:r>
      <w:r w:rsidRPr="00113F21">
        <w:rPr>
          <w:b/>
          <w:bCs/>
          <w:color w:val="BB7977"/>
          <w:lang w:val="en-CA" w:eastAsia="zh-CN"/>
        </w:rPr>
        <w:t>FileOutputStream</w:t>
      </w:r>
      <w:r w:rsidRPr="00113F21">
        <w:rPr>
          <w:color w:val="000000"/>
          <w:lang w:val="en-CA" w:eastAsia="zh-CN"/>
        </w:rPr>
        <w:t xml:space="preserve"> unFichier</w:t>
      </w:r>
      <w:r w:rsidRPr="00113F21">
        <w:rPr>
          <w:color w:val="800080"/>
          <w:lang w:val="en-CA" w:eastAsia="zh-CN"/>
        </w:rPr>
        <w:t>;</w:t>
      </w:r>
    </w:p>
    <w:p w14:paraId="2041A7F9" w14:textId="77777777" w:rsidR="00840F5E" w:rsidRPr="00113F21" w:rsidRDefault="00840F5E" w:rsidP="001A3D9B">
      <w:pPr>
        <w:pStyle w:val="Code"/>
        <w:keepNext w:val="0"/>
        <w:keepLines w:val="0"/>
        <w:rPr>
          <w:color w:val="000000"/>
          <w:lang w:val="en-CA" w:eastAsia="zh-CN"/>
        </w:rPr>
      </w:pPr>
    </w:p>
    <w:p w14:paraId="1868342C"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800000"/>
          <w:lang w:val="en-CA" w:eastAsia="zh-CN"/>
        </w:rPr>
        <w:t>try</w:t>
      </w:r>
      <w:r w:rsidRPr="00113F21">
        <w:rPr>
          <w:color w:val="000000"/>
          <w:lang w:val="en-CA" w:eastAsia="zh-CN"/>
        </w:rPr>
        <w:t xml:space="preserve"> </w:t>
      </w:r>
      <w:r w:rsidRPr="00113F21">
        <w:rPr>
          <w:color w:val="800080"/>
          <w:lang w:val="en-CA" w:eastAsia="zh-CN"/>
        </w:rPr>
        <w:t>{</w:t>
      </w:r>
    </w:p>
    <w:p w14:paraId="70A62C03"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BB7977"/>
          <w:lang w:val="en-CA" w:eastAsia="zh-CN"/>
        </w:rPr>
        <w:t>File</w:t>
      </w:r>
      <w:r w:rsidRPr="00113F21">
        <w:rPr>
          <w:color w:val="000000"/>
          <w:lang w:val="en-CA" w:eastAsia="zh-CN"/>
        </w:rPr>
        <w:t xml:space="preserve"> leFile </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File</w:t>
      </w:r>
      <w:r w:rsidRPr="00113F21">
        <w:rPr>
          <w:color w:val="808030"/>
          <w:lang w:val="en-CA" w:eastAsia="zh-CN"/>
        </w:rPr>
        <w:t>(</w:t>
      </w:r>
      <w:r w:rsidRPr="00113F21">
        <w:rPr>
          <w:color w:val="0000E6"/>
          <w:lang w:val="en-CA" w:eastAsia="zh-CN"/>
        </w:rPr>
        <w:t>"Octets.dat"</w:t>
      </w:r>
      <w:r w:rsidRPr="00113F21">
        <w:rPr>
          <w:color w:val="808030"/>
          <w:lang w:val="en-CA" w:eastAsia="zh-CN"/>
        </w:rPr>
        <w:t>)</w:t>
      </w:r>
      <w:r w:rsidRPr="00113F21">
        <w:rPr>
          <w:color w:val="800080"/>
          <w:lang w:val="en-CA" w:eastAsia="zh-CN"/>
        </w:rPr>
        <w:t>;</w:t>
      </w:r>
    </w:p>
    <w:p w14:paraId="31F3597D"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800000"/>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000000"/>
          <w:lang w:val="en-CA" w:eastAsia="zh-CN"/>
        </w:rPr>
        <w:t>exists</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5FBCE78D"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BB7977"/>
          <w:lang w:val="en-CA" w:eastAsia="zh-CN"/>
        </w:rPr>
        <w:t>String</w:t>
      </w:r>
      <w:r w:rsidRPr="00113F21">
        <w:rPr>
          <w:color w:val="000000"/>
          <w:lang w:val="en-CA" w:eastAsia="zh-CN"/>
        </w:rPr>
        <w:t xml:space="preserve"> reponse </w:t>
      </w:r>
      <w:r w:rsidRPr="00113F21">
        <w:rPr>
          <w:color w:val="808030"/>
          <w:lang w:val="en-CA" w:eastAsia="zh-CN"/>
        </w:rPr>
        <w:t>=</w:t>
      </w:r>
    </w:p>
    <w:p w14:paraId="6D0BEF93" w14:textId="77777777" w:rsidR="00113F21" w:rsidRPr="00113F21" w:rsidRDefault="00113F21" w:rsidP="001A3D9B">
      <w:pPr>
        <w:pStyle w:val="Code"/>
        <w:keepNext w:val="0"/>
        <w:keepLines w:val="0"/>
        <w:rPr>
          <w:color w:val="000000"/>
          <w:lang w:val="fr-FR" w:eastAsia="zh-CN"/>
        </w:rPr>
      </w:pPr>
      <w:r w:rsidRPr="00113F21">
        <w:rPr>
          <w:color w:val="000000"/>
          <w:lang w:val="en-CA" w:eastAsia="zh-CN"/>
        </w:rPr>
        <w:t xml:space="preserve">            </w:t>
      </w:r>
      <w:r w:rsidRPr="00113F21">
        <w:rPr>
          <w:color w:val="000000"/>
          <w:lang w:val="fr-FR" w:eastAsia="zh-CN"/>
        </w:rPr>
        <w:t>JOptionPane</w:t>
      </w:r>
      <w:r w:rsidRPr="00113F21">
        <w:rPr>
          <w:color w:val="808030"/>
          <w:lang w:val="fr-FR" w:eastAsia="zh-CN"/>
        </w:rPr>
        <w:t>.</w:t>
      </w:r>
      <w:r w:rsidRPr="00113F21">
        <w:rPr>
          <w:color w:val="000000"/>
          <w:lang w:val="fr-FR" w:eastAsia="zh-CN"/>
        </w:rPr>
        <w:t>showInputDialog</w:t>
      </w:r>
      <w:r w:rsidRPr="00113F21">
        <w:rPr>
          <w:color w:val="808030"/>
          <w:lang w:val="fr-FR" w:eastAsia="zh-CN"/>
        </w:rPr>
        <w:t>(</w:t>
      </w:r>
      <w:r w:rsidRPr="00113F21">
        <w:rPr>
          <w:color w:val="0000E6"/>
          <w:lang w:val="fr-FR" w:eastAsia="zh-CN"/>
        </w:rPr>
        <w:t>"Voulez-vous détruire le contenu existant (oui ou non)?"</w:t>
      </w:r>
      <w:r w:rsidRPr="00113F21">
        <w:rPr>
          <w:color w:val="808030"/>
          <w:lang w:val="fr-FR" w:eastAsia="zh-CN"/>
        </w:rPr>
        <w:t>)</w:t>
      </w:r>
      <w:r w:rsidRPr="00113F21">
        <w:rPr>
          <w:color w:val="800080"/>
          <w:lang w:val="fr-FR" w:eastAsia="zh-CN"/>
        </w:rPr>
        <w:t>;</w:t>
      </w:r>
    </w:p>
    <w:p w14:paraId="7DF2D50E" w14:textId="7C136955"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800000"/>
          <w:lang w:val="fr-FR" w:eastAsia="zh-CN"/>
        </w:rPr>
        <w:t>if</w:t>
      </w:r>
      <w:r w:rsidRPr="00113F21">
        <w:rPr>
          <w:color w:val="000000"/>
          <w:lang w:val="fr-FR" w:eastAsia="zh-CN"/>
        </w:rPr>
        <w:t xml:space="preserve"> </w:t>
      </w:r>
      <w:r w:rsidRPr="00113F21">
        <w:rPr>
          <w:color w:val="808030"/>
          <w:lang w:val="fr-FR" w:eastAsia="zh-CN"/>
        </w:rPr>
        <w:t>(</w:t>
      </w:r>
      <w:r w:rsidRPr="00113F21">
        <w:rPr>
          <w:color w:val="000000"/>
          <w:lang w:val="fr-FR" w:eastAsia="zh-CN"/>
        </w:rPr>
        <w:t>reponse</w:t>
      </w:r>
      <w:r w:rsidR="00A42BB4">
        <w:rPr>
          <w:color w:val="000000"/>
          <w:lang w:val="fr-FR" w:eastAsia="zh-CN"/>
        </w:rPr>
        <w:t>.equals</w:t>
      </w:r>
      <w:r w:rsidR="00A42BB4">
        <w:rPr>
          <w:color w:val="808030"/>
          <w:lang w:val="fr-FR" w:eastAsia="zh-CN"/>
        </w:rPr>
        <w:t>(</w:t>
      </w:r>
      <w:r w:rsidRPr="00113F21">
        <w:rPr>
          <w:color w:val="0000E6"/>
          <w:lang w:val="fr-FR" w:eastAsia="zh-CN"/>
        </w:rPr>
        <w:t>"non"</w:t>
      </w:r>
      <w:r w:rsidR="00A42BB4">
        <w:rPr>
          <w:color w:val="0000E6"/>
          <w:lang w:val="fr-FR" w:eastAsia="zh-CN"/>
        </w:rPr>
        <w:t>)</w:t>
      </w:r>
      <w:r w:rsidRPr="00113F21">
        <w:rPr>
          <w:color w:val="808030"/>
          <w:lang w:val="fr-FR" w:eastAsia="zh-CN"/>
        </w:rPr>
        <w:t>)</w:t>
      </w:r>
      <w:r w:rsidRPr="00113F21">
        <w:rPr>
          <w:color w:val="000000"/>
          <w:lang w:val="fr-FR" w:eastAsia="zh-CN"/>
        </w:rPr>
        <w:t xml:space="preserve"> </w:t>
      </w:r>
      <w:r w:rsidRPr="00113F21">
        <w:rPr>
          <w:color w:val="800080"/>
          <w:lang w:val="fr-FR" w:eastAsia="zh-CN"/>
        </w:rPr>
        <w:t>{</w:t>
      </w:r>
    </w:p>
    <w:p w14:paraId="67E487A0"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fichier demeure tel quel"</w:t>
      </w:r>
      <w:r w:rsidRPr="00113F21">
        <w:rPr>
          <w:color w:val="808030"/>
          <w:lang w:val="fr-FR" w:eastAsia="zh-CN"/>
        </w:rPr>
        <w:t>)</w:t>
      </w:r>
      <w:r w:rsidRPr="00113F21">
        <w:rPr>
          <w:color w:val="800080"/>
          <w:lang w:val="fr-FR" w:eastAsia="zh-CN"/>
        </w:rPr>
        <w:t>;</w:t>
      </w:r>
    </w:p>
    <w:p w14:paraId="4533E39C" w14:textId="77777777" w:rsidR="00113F21" w:rsidRPr="00113F21" w:rsidRDefault="00113F21" w:rsidP="001A3D9B">
      <w:pPr>
        <w:pStyle w:val="Code"/>
        <w:keepNext w:val="0"/>
        <w:keepLines w:val="0"/>
        <w:rPr>
          <w:color w:val="000000"/>
          <w:lang w:val="en-CA" w:eastAsia="zh-CN"/>
        </w:rPr>
      </w:pPr>
      <w:r w:rsidRPr="00113F21">
        <w:rPr>
          <w:color w:val="000000"/>
          <w:lang w:val="fr-FR" w:eastAsia="zh-CN"/>
        </w:rPr>
        <w:t xml:space="preserve">          </w:t>
      </w:r>
      <w:r w:rsidRPr="00113F21">
        <w:rPr>
          <w:b/>
          <w:bCs/>
          <w:color w:val="BB7977"/>
          <w:lang w:val="en-CA" w:eastAsia="zh-CN"/>
        </w:rPr>
        <w:t>System</w:t>
      </w:r>
      <w:r w:rsidRPr="00113F21">
        <w:rPr>
          <w:color w:val="808030"/>
          <w:lang w:val="en-CA" w:eastAsia="zh-CN"/>
        </w:rPr>
        <w:t>.</w:t>
      </w:r>
      <w:r w:rsidRPr="00113F21">
        <w:rPr>
          <w:color w:val="000000"/>
          <w:lang w:val="en-CA" w:eastAsia="zh-CN"/>
        </w:rPr>
        <w:t>exit</w:t>
      </w:r>
      <w:r w:rsidRPr="00113F21">
        <w:rPr>
          <w:color w:val="808030"/>
          <w:lang w:val="en-CA" w:eastAsia="zh-CN"/>
        </w:rPr>
        <w:t>(</w:t>
      </w:r>
      <w:r w:rsidRPr="00113F21">
        <w:rPr>
          <w:color w:val="008C00"/>
          <w:lang w:val="en-CA" w:eastAsia="zh-CN"/>
        </w:rPr>
        <w:t>0</w:t>
      </w:r>
      <w:r w:rsidRPr="00113F21">
        <w:rPr>
          <w:color w:val="808030"/>
          <w:lang w:val="en-CA" w:eastAsia="zh-CN"/>
        </w:rPr>
        <w:t>)</w:t>
      </w:r>
      <w:r w:rsidRPr="00113F21">
        <w:rPr>
          <w:color w:val="800080"/>
          <w:lang w:val="en-CA" w:eastAsia="zh-CN"/>
        </w:rPr>
        <w:t>;</w:t>
      </w:r>
    </w:p>
    <w:p w14:paraId="72AFB362"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color w:val="800080"/>
          <w:lang w:val="en-CA" w:eastAsia="zh-CN"/>
        </w:rPr>
        <w:t>}</w:t>
      </w:r>
    </w:p>
    <w:p w14:paraId="59819D07"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color w:val="800080"/>
          <w:lang w:val="en-CA" w:eastAsia="zh-CN"/>
        </w:rPr>
        <w:t>}</w:t>
      </w:r>
    </w:p>
    <w:p w14:paraId="5C71FB12"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unFichier </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FileOutputStream</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800080"/>
          <w:lang w:val="en-CA" w:eastAsia="zh-CN"/>
        </w:rPr>
        <w:t>;</w:t>
      </w:r>
    </w:p>
    <w:p w14:paraId="1BB9C01A" w14:textId="77777777" w:rsidR="00113F21" w:rsidRPr="00113F21" w:rsidRDefault="00113F21" w:rsidP="001A3D9B">
      <w:pPr>
        <w:pStyle w:val="Code"/>
        <w:keepNext w:val="0"/>
        <w:keepLines w:val="0"/>
        <w:rPr>
          <w:color w:val="000000"/>
          <w:lang w:val="en-CA" w:eastAsia="zh-CN"/>
        </w:rPr>
      </w:pPr>
    </w:p>
    <w:p w14:paraId="400B61C3" w14:textId="77777777" w:rsidR="00113F21" w:rsidRPr="00113F21" w:rsidRDefault="00113F21" w:rsidP="001A3D9B">
      <w:pPr>
        <w:pStyle w:val="Code"/>
        <w:keepNext w:val="0"/>
        <w:keepLines w:val="0"/>
        <w:rPr>
          <w:color w:val="000000"/>
          <w:lang w:val="fr-FR" w:eastAsia="zh-CN"/>
        </w:rPr>
      </w:pPr>
      <w:r w:rsidRPr="00113F21">
        <w:rPr>
          <w:color w:val="000000"/>
          <w:lang w:val="en-CA" w:eastAsia="zh-CN"/>
        </w:rPr>
        <w:lastRenderedPageBreak/>
        <w:t xml:space="preserve">      </w:t>
      </w:r>
      <w:r w:rsidRPr="00113F21">
        <w:rPr>
          <w:color w:val="BB7977"/>
          <w:lang w:val="fr-FR" w:eastAsia="zh-CN"/>
        </w:rPr>
        <w:t>int</w:t>
      </w:r>
      <w:r w:rsidRPr="00113F21">
        <w:rPr>
          <w:color w:val="000000"/>
          <w:lang w:val="fr-FR" w:eastAsia="zh-CN"/>
        </w:rPr>
        <w:t xml:space="preserve"> unEntier </w:t>
      </w:r>
      <w:r w:rsidRPr="00113F21">
        <w:rPr>
          <w:color w:val="808030"/>
          <w:lang w:val="fr-FR" w:eastAsia="zh-CN"/>
        </w:rPr>
        <w:t>=</w:t>
      </w:r>
      <w:r w:rsidRPr="00113F21">
        <w:rPr>
          <w:color w:val="000000"/>
          <w:lang w:val="fr-FR" w:eastAsia="zh-CN"/>
        </w:rPr>
        <w:t xml:space="preserve"> </w:t>
      </w:r>
      <w:r w:rsidRPr="00113F21">
        <w:rPr>
          <w:color w:val="008C00"/>
          <w:lang w:val="fr-FR" w:eastAsia="zh-CN"/>
        </w:rPr>
        <w:t>1629696561</w:t>
      </w:r>
      <w:r w:rsidRPr="00113F21">
        <w:rPr>
          <w:color w:val="800080"/>
          <w:lang w:val="fr-FR" w:eastAsia="zh-CN"/>
        </w:rPr>
        <w:t>;</w:t>
      </w:r>
      <w:r w:rsidRPr="00113F21">
        <w:rPr>
          <w:color w:val="000000"/>
          <w:lang w:val="fr-FR" w:eastAsia="zh-CN"/>
        </w:rPr>
        <w:t xml:space="preserve"> </w:t>
      </w:r>
      <w:r w:rsidRPr="00113F21">
        <w:rPr>
          <w:color w:val="696969"/>
          <w:lang w:val="fr-FR" w:eastAsia="zh-CN"/>
        </w:rPr>
        <w:t>// (97*2^24)+(35*2^16)+(50&lt;&lt;2^8)+49 = "a#21" en String;</w:t>
      </w:r>
    </w:p>
    <w:p w14:paraId="0FB25826"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696969"/>
          <w:lang w:val="fr-FR" w:eastAsia="zh-CN"/>
        </w:rPr>
        <w:t>// Convertir unEntier en un tableau de 4 octets</w:t>
      </w:r>
    </w:p>
    <w:p w14:paraId="47EC6945" w14:textId="77777777" w:rsidR="00113F21" w:rsidRPr="00113F21" w:rsidRDefault="00113F21" w:rsidP="001A3D9B">
      <w:pPr>
        <w:pStyle w:val="Code"/>
        <w:keepNext w:val="0"/>
        <w:keepLines w:val="0"/>
        <w:rPr>
          <w:color w:val="000000"/>
          <w:lang w:val="nb-NO" w:eastAsia="zh-CN"/>
        </w:rPr>
      </w:pPr>
      <w:r w:rsidRPr="00113F21">
        <w:rPr>
          <w:color w:val="000000"/>
          <w:lang w:val="fr-FR" w:eastAsia="zh-CN"/>
        </w:rPr>
        <w:t xml:space="preserve">      </w:t>
      </w:r>
      <w:r w:rsidRPr="00113F21">
        <w:rPr>
          <w:color w:val="BB7977"/>
          <w:lang w:val="nb-NO" w:eastAsia="zh-CN"/>
        </w:rPr>
        <w:t>byte</w:t>
      </w:r>
      <w:r w:rsidRPr="00113F21">
        <w:rPr>
          <w:color w:val="808030"/>
          <w:lang w:val="nb-NO" w:eastAsia="zh-CN"/>
        </w:rPr>
        <w:t>[]</w:t>
      </w:r>
      <w:r w:rsidRPr="00113F21">
        <w:rPr>
          <w:color w:val="000000"/>
          <w:lang w:val="nb-NO" w:eastAsia="zh-CN"/>
        </w:rPr>
        <w:t xml:space="preserve"> tampon </w:t>
      </w:r>
      <w:r w:rsidRPr="00113F21">
        <w:rPr>
          <w:color w:val="808030"/>
          <w:lang w:val="nb-NO" w:eastAsia="zh-CN"/>
        </w:rPr>
        <w:t>=</w:t>
      </w:r>
      <w:r w:rsidRPr="00113F21">
        <w:rPr>
          <w:color w:val="000000"/>
          <w:lang w:val="nb-NO" w:eastAsia="zh-CN"/>
        </w:rPr>
        <w:t xml:space="preserve"> </w:t>
      </w:r>
      <w:r w:rsidRPr="00113F21">
        <w:rPr>
          <w:b/>
          <w:bCs/>
          <w:color w:val="800000"/>
          <w:lang w:val="nb-NO" w:eastAsia="zh-CN"/>
        </w:rPr>
        <w:t>new</w:t>
      </w:r>
      <w:r w:rsidRPr="00113F21">
        <w:rPr>
          <w:color w:val="000000"/>
          <w:lang w:val="nb-NO" w:eastAsia="zh-CN"/>
        </w:rPr>
        <w:t xml:space="preserve"> </w:t>
      </w:r>
      <w:r w:rsidRPr="00113F21">
        <w:rPr>
          <w:color w:val="BB7977"/>
          <w:lang w:val="nb-NO" w:eastAsia="zh-CN"/>
        </w:rPr>
        <w:t>byte</w:t>
      </w:r>
      <w:r w:rsidRPr="00113F21">
        <w:rPr>
          <w:color w:val="808030"/>
          <w:lang w:val="nb-NO" w:eastAsia="zh-CN"/>
        </w:rPr>
        <w:t>[</w:t>
      </w:r>
      <w:r w:rsidRPr="00113F21">
        <w:rPr>
          <w:color w:val="008C00"/>
          <w:lang w:val="nb-NO" w:eastAsia="zh-CN"/>
        </w:rPr>
        <w:t>4</w:t>
      </w:r>
      <w:r w:rsidRPr="00113F21">
        <w:rPr>
          <w:color w:val="808030"/>
          <w:lang w:val="nb-NO" w:eastAsia="zh-CN"/>
        </w:rPr>
        <w:t>]</w:t>
      </w:r>
      <w:r w:rsidRPr="00113F21">
        <w:rPr>
          <w:color w:val="800080"/>
          <w:lang w:val="nb-NO" w:eastAsia="zh-CN"/>
        </w:rPr>
        <w:t>;</w:t>
      </w:r>
    </w:p>
    <w:p w14:paraId="538F5023" w14:textId="77777777" w:rsidR="00113F21" w:rsidRPr="00113F21" w:rsidRDefault="00113F21" w:rsidP="001A3D9B">
      <w:pPr>
        <w:pStyle w:val="Code"/>
        <w:keepNext w:val="0"/>
        <w:keepLines w:val="0"/>
        <w:rPr>
          <w:color w:val="000000"/>
          <w:lang w:val="nb-NO" w:eastAsia="zh-CN"/>
        </w:rPr>
      </w:pPr>
      <w:r w:rsidRPr="00113F21">
        <w:rPr>
          <w:color w:val="000000"/>
          <w:lang w:val="nb-NO" w:eastAsia="zh-CN"/>
        </w:rPr>
        <w:t xml:space="preserve">      </w:t>
      </w:r>
      <w:r w:rsidRPr="00113F21">
        <w:rPr>
          <w:b/>
          <w:bCs/>
          <w:color w:val="800000"/>
          <w:lang w:val="nb-NO" w:eastAsia="zh-CN"/>
        </w:rPr>
        <w:t>for</w:t>
      </w:r>
      <w:r w:rsidRPr="00113F21">
        <w:rPr>
          <w:color w:val="000000"/>
          <w:lang w:val="nb-NO" w:eastAsia="zh-CN"/>
        </w:rPr>
        <w:t xml:space="preserve"> </w:t>
      </w:r>
      <w:r w:rsidRPr="00113F21">
        <w:rPr>
          <w:color w:val="808030"/>
          <w:lang w:val="nb-NO" w:eastAsia="zh-CN"/>
        </w:rPr>
        <w:t>(</w:t>
      </w:r>
      <w:r w:rsidRPr="00113F21">
        <w:rPr>
          <w:color w:val="BB7977"/>
          <w:lang w:val="nb-NO" w:eastAsia="zh-CN"/>
        </w:rPr>
        <w:t>int</w:t>
      </w:r>
      <w:r w:rsidRPr="00113F21">
        <w:rPr>
          <w:color w:val="000000"/>
          <w:lang w:val="nb-NO" w:eastAsia="zh-CN"/>
        </w:rPr>
        <w:t xml:space="preserve"> i </w:t>
      </w:r>
      <w:r w:rsidRPr="00113F21">
        <w:rPr>
          <w:color w:val="808030"/>
          <w:lang w:val="nb-NO" w:eastAsia="zh-CN"/>
        </w:rPr>
        <w:t>=</w:t>
      </w:r>
      <w:r w:rsidRPr="00113F21">
        <w:rPr>
          <w:color w:val="000000"/>
          <w:lang w:val="nb-NO" w:eastAsia="zh-CN"/>
        </w:rPr>
        <w:t xml:space="preserve"> </w:t>
      </w:r>
      <w:r w:rsidRPr="00113F21">
        <w:rPr>
          <w:color w:val="008C00"/>
          <w:lang w:val="nb-NO" w:eastAsia="zh-CN"/>
        </w:rPr>
        <w:t>3</w:t>
      </w:r>
      <w:r w:rsidRPr="00113F21">
        <w:rPr>
          <w:color w:val="800080"/>
          <w:lang w:val="nb-NO" w:eastAsia="zh-CN"/>
        </w:rPr>
        <w:t>;</w:t>
      </w:r>
      <w:r w:rsidRPr="00113F21">
        <w:rPr>
          <w:color w:val="000000"/>
          <w:lang w:val="nb-NO" w:eastAsia="zh-CN"/>
        </w:rPr>
        <w:t xml:space="preserve"> i </w:t>
      </w:r>
      <w:r w:rsidRPr="00113F21">
        <w:rPr>
          <w:color w:val="808030"/>
          <w:lang w:val="nb-NO" w:eastAsia="zh-CN"/>
        </w:rPr>
        <w:t>&gt;=</w:t>
      </w:r>
      <w:r w:rsidRPr="00113F21">
        <w:rPr>
          <w:color w:val="000000"/>
          <w:lang w:val="nb-NO" w:eastAsia="zh-CN"/>
        </w:rPr>
        <w:t xml:space="preserve"> </w:t>
      </w:r>
      <w:r w:rsidRPr="00113F21">
        <w:rPr>
          <w:color w:val="008C00"/>
          <w:lang w:val="nb-NO" w:eastAsia="zh-CN"/>
        </w:rPr>
        <w:t>0</w:t>
      </w:r>
      <w:r w:rsidRPr="00113F21">
        <w:rPr>
          <w:color w:val="800080"/>
          <w:lang w:val="nb-NO" w:eastAsia="zh-CN"/>
        </w:rPr>
        <w:t>;</w:t>
      </w:r>
      <w:r w:rsidRPr="00113F21">
        <w:rPr>
          <w:color w:val="000000"/>
          <w:lang w:val="nb-NO" w:eastAsia="zh-CN"/>
        </w:rPr>
        <w:t xml:space="preserve"> i</w:t>
      </w:r>
      <w:r w:rsidRPr="00113F21">
        <w:rPr>
          <w:color w:val="808030"/>
          <w:lang w:val="nb-NO" w:eastAsia="zh-CN"/>
        </w:rPr>
        <w:t>--)</w:t>
      </w:r>
      <w:r w:rsidRPr="00113F21">
        <w:rPr>
          <w:color w:val="000000"/>
          <w:lang w:val="nb-NO" w:eastAsia="zh-CN"/>
        </w:rPr>
        <w:t xml:space="preserve"> </w:t>
      </w:r>
      <w:r w:rsidRPr="00113F21">
        <w:rPr>
          <w:color w:val="800080"/>
          <w:lang w:val="nb-NO" w:eastAsia="zh-CN"/>
        </w:rPr>
        <w:t>{</w:t>
      </w:r>
    </w:p>
    <w:p w14:paraId="3C0220E9" w14:textId="77777777" w:rsidR="00113F21" w:rsidRPr="00113F21" w:rsidRDefault="00113F21" w:rsidP="001A3D9B">
      <w:pPr>
        <w:pStyle w:val="Code"/>
        <w:keepNext w:val="0"/>
        <w:keepLines w:val="0"/>
        <w:rPr>
          <w:color w:val="000000"/>
          <w:lang w:val="fr-FR" w:eastAsia="zh-CN"/>
        </w:rPr>
      </w:pPr>
      <w:r w:rsidRPr="00113F21">
        <w:rPr>
          <w:color w:val="000000"/>
          <w:lang w:val="nb-NO" w:eastAsia="zh-CN"/>
        </w:rPr>
        <w:t xml:space="preserve">        </w:t>
      </w:r>
      <w:r w:rsidRPr="00113F21">
        <w:rPr>
          <w:color w:val="000000"/>
          <w:lang w:val="fr-FR" w:eastAsia="zh-CN"/>
        </w:rPr>
        <w:t>tampon</w:t>
      </w:r>
      <w:r w:rsidRPr="00113F21">
        <w:rPr>
          <w:color w:val="808030"/>
          <w:lang w:val="fr-FR" w:eastAsia="zh-CN"/>
        </w:rPr>
        <w:t>[</w:t>
      </w:r>
      <w:r w:rsidRPr="00113F21">
        <w:rPr>
          <w:color w:val="000000"/>
          <w:lang w:val="fr-FR" w:eastAsia="zh-CN"/>
        </w:rPr>
        <w:t>i</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byte</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unEntier </w:t>
      </w:r>
      <w:r w:rsidRPr="00113F21">
        <w:rPr>
          <w:color w:val="808030"/>
          <w:lang w:val="fr-FR" w:eastAsia="zh-CN"/>
        </w:rPr>
        <w:t>&amp;</w:t>
      </w:r>
      <w:r w:rsidRPr="00113F21">
        <w:rPr>
          <w:color w:val="000000"/>
          <w:lang w:val="fr-FR" w:eastAsia="zh-CN"/>
        </w:rPr>
        <w:t xml:space="preserve"> </w:t>
      </w:r>
      <w:r w:rsidRPr="00113F21">
        <w:rPr>
          <w:color w:val="008000"/>
          <w:lang w:val="fr-FR" w:eastAsia="zh-CN"/>
        </w:rPr>
        <w:t>0</w:t>
      </w:r>
      <w:r w:rsidRPr="00113F21">
        <w:rPr>
          <w:color w:val="008C00"/>
          <w:lang w:val="fr-FR" w:eastAsia="zh-CN"/>
        </w:rPr>
        <w:t>X</w:t>
      </w:r>
      <w:r w:rsidRPr="00113F21">
        <w:rPr>
          <w:color w:val="008000"/>
          <w:lang w:val="fr-FR" w:eastAsia="zh-CN"/>
        </w:rPr>
        <w:t>FF</w:t>
      </w:r>
      <w:r w:rsidRPr="00113F21">
        <w:rPr>
          <w:color w:val="808030"/>
          <w:lang w:val="fr-FR" w:eastAsia="zh-CN"/>
        </w:rPr>
        <w:t>)</w:t>
      </w:r>
      <w:r w:rsidRPr="00113F21">
        <w:rPr>
          <w:color w:val="800080"/>
          <w:lang w:val="fr-FR" w:eastAsia="zh-CN"/>
        </w:rPr>
        <w:t>;</w:t>
      </w:r>
      <w:r w:rsidRPr="00113F21">
        <w:rPr>
          <w:color w:val="000000"/>
          <w:lang w:val="fr-FR" w:eastAsia="zh-CN"/>
        </w:rPr>
        <w:t xml:space="preserve"> </w:t>
      </w:r>
      <w:r w:rsidRPr="00113F21">
        <w:rPr>
          <w:color w:val="696969"/>
          <w:lang w:val="fr-FR" w:eastAsia="zh-CN"/>
        </w:rPr>
        <w:t>// Extrait l'octet le moins significatif</w:t>
      </w:r>
    </w:p>
    <w:p w14:paraId="38B56E73"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unEntier </w:t>
      </w:r>
      <w:r w:rsidRPr="00113F21">
        <w:rPr>
          <w:color w:val="808030"/>
          <w:lang w:val="fr-FR" w:eastAsia="zh-CN"/>
        </w:rPr>
        <w:t>&gt;&gt;&gt;=</w:t>
      </w:r>
      <w:r w:rsidRPr="00113F21">
        <w:rPr>
          <w:color w:val="000000"/>
          <w:lang w:val="fr-FR" w:eastAsia="zh-CN"/>
        </w:rPr>
        <w:t xml:space="preserve"> </w:t>
      </w:r>
      <w:r w:rsidRPr="00113F21">
        <w:rPr>
          <w:color w:val="008C00"/>
          <w:lang w:val="fr-FR" w:eastAsia="zh-CN"/>
        </w:rPr>
        <w:t>8</w:t>
      </w:r>
      <w:r w:rsidRPr="00113F21">
        <w:rPr>
          <w:color w:val="800080"/>
          <w:lang w:val="fr-FR" w:eastAsia="zh-CN"/>
        </w:rPr>
        <w:t>;</w:t>
      </w:r>
      <w:r w:rsidRPr="00113F21">
        <w:rPr>
          <w:color w:val="000000"/>
          <w:lang w:val="fr-FR" w:eastAsia="zh-CN"/>
        </w:rPr>
        <w:t xml:space="preserve"> </w:t>
      </w:r>
      <w:r w:rsidRPr="00113F21">
        <w:rPr>
          <w:color w:val="696969"/>
          <w:lang w:val="fr-FR" w:eastAsia="zh-CN"/>
        </w:rPr>
        <w:t>// Décalage de 8 bits (remplissage à 0)</w:t>
      </w:r>
    </w:p>
    <w:p w14:paraId="235B0985" w14:textId="77777777" w:rsidR="00113F21" w:rsidRPr="00113F21" w:rsidRDefault="00113F21" w:rsidP="001A3D9B">
      <w:pPr>
        <w:pStyle w:val="Code"/>
        <w:keepNext w:val="0"/>
        <w:keepLines w:val="0"/>
        <w:rPr>
          <w:color w:val="000000"/>
          <w:lang w:val="it-IT" w:eastAsia="zh-CN"/>
        </w:rPr>
      </w:pPr>
      <w:r w:rsidRPr="00113F21">
        <w:rPr>
          <w:color w:val="000000"/>
          <w:lang w:val="fr-FR" w:eastAsia="zh-CN"/>
        </w:rPr>
        <w:t xml:space="preserve">      </w:t>
      </w:r>
      <w:r w:rsidRPr="00113F21">
        <w:rPr>
          <w:color w:val="800080"/>
          <w:lang w:val="it-IT" w:eastAsia="zh-CN"/>
        </w:rPr>
        <w:t>}</w:t>
      </w:r>
    </w:p>
    <w:p w14:paraId="768901B0"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write</w:t>
      </w:r>
      <w:r w:rsidRPr="00113F21">
        <w:rPr>
          <w:color w:val="808030"/>
          <w:lang w:val="it-IT" w:eastAsia="zh-CN"/>
        </w:rPr>
        <w:t>(</w:t>
      </w:r>
      <w:r w:rsidRPr="00113F21">
        <w:rPr>
          <w:color w:val="000000"/>
          <w:lang w:val="it-IT" w:eastAsia="zh-CN"/>
        </w:rPr>
        <w:t>tampon</w:t>
      </w:r>
      <w:r w:rsidRPr="00113F21">
        <w:rPr>
          <w:color w:val="808030"/>
          <w:lang w:val="it-IT" w:eastAsia="zh-CN"/>
        </w:rPr>
        <w:t>)</w:t>
      </w:r>
      <w:r w:rsidRPr="00113F21">
        <w:rPr>
          <w:color w:val="800080"/>
          <w:lang w:val="it-IT" w:eastAsia="zh-CN"/>
        </w:rPr>
        <w:t>;</w:t>
      </w:r>
    </w:p>
    <w:p w14:paraId="0112BCFE" w14:textId="77777777" w:rsidR="00113F21" w:rsidRDefault="00113F21" w:rsidP="001A3D9B">
      <w:pPr>
        <w:pStyle w:val="Code"/>
        <w:keepNext w:val="0"/>
        <w:keepLines w:val="0"/>
        <w:rPr>
          <w:color w:val="80008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close</w:t>
      </w:r>
      <w:r w:rsidRPr="00113F21">
        <w:rPr>
          <w:color w:val="808030"/>
          <w:lang w:val="it-IT" w:eastAsia="zh-CN"/>
        </w:rPr>
        <w:t>()</w:t>
      </w:r>
      <w:r w:rsidRPr="00113F21">
        <w:rPr>
          <w:color w:val="800080"/>
          <w:lang w:val="it-IT" w:eastAsia="zh-CN"/>
        </w:rPr>
        <w:t>;</w:t>
      </w:r>
    </w:p>
    <w:p w14:paraId="037CB26C" w14:textId="77777777" w:rsidR="00840F5E" w:rsidRPr="00113F21" w:rsidRDefault="00840F5E" w:rsidP="001A3D9B">
      <w:pPr>
        <w:pStyle w:val="Code"/>
        <w:keepNext w:val="0"/>
        <w:keepLines w:val="0"/>
        <w:rPr>
          <w:color w:val="000000"/>
          <w:lang w:val="it-IT" w:eastAsia="zh-CN"/>
        </w:rPr>
      </w:pPr>
    </w:p>
    <w:p w14:paraId="46E92015"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color w:val="800080"/>
          <w:lang w:val="it-IT" w:eastAsia="zh-CN"/>
        </w:rPr>
        <w:t>}</w:t>
      </w:r>
      <w:r w:rsidRPr="00113F21">
        <w:rPr>
          <w:color w:val="000000"/>
          <w:lang w:val="it-IT" w:eastAsia="zh-CN"/>
        </w:rPr>
        <w:t xml:space="preserve"> </w:t>
      </w:r>
      <w:r w:rsidRPr="00113F21">
        <w:rPr>
          <w:b/>
          <w:bCs/>
          <w:color w:val="800000"/>
          <w:lang w:val="it-IT" w:eastAsia="zh-CN"/>
        </w:rPr>
        <w:t>catch</w:t>
      </w:r>
      <w:r w:rsidRPr="00113F21">
        <w:rPr>
          <w:color w:val="000000"/>
          <w:lang w:val="it-IT" w:eastAsia="zh-CN"/>
        </w:rPr>
        <w:t xml:space="preserve"> </w:t>
      </w:r>
      <w:r w:rsidRPr="00113F21">
        <w:rPr>
          <w:color w:val="808030"/>
          <w:lang w:val="it-IT" w:eastAsia="zh-CN"/>
        </w:rPr>
        <w:t>(</w:t>
      </w:r>
      <w:r w:rsidRPr="00113F21">
        <w:rPr>
          <w:b/>
          <w:bCs/>
          <w:color w:val="BB7977"/>
          <w:lang w:val="it-IT" w:eastAsia="zh-CN"/>
        </w:rPr>
        <w:t>IOException</w:t>
      </w:r>
      <w:r w:rsidRPr="00113F21">
        <w:rPr>
          <w:color w:val="000000"/>
          <w:lang w:val="it-IT" w:eastAsia="zh-CN"/>
        </w:rPr>
        <w:t xml:space="preserve"> e</w:t>
      </w:r>
      <w:r w:rsidRPr="00113F21">
        <w:rPr>
          <w:color w:val="808030"/>
          <w:lang w:val="it-IT" w:eastAsia="zh-CN"/>
        </w:rPr>
        <w:t>)</w:t>
      </w:r>
      <w:r w:rsidRPr="00113F21">
        <w:rPr>
          <w:color w:val="000000"/>
          <w:lang w:val="it-IT" w:eastAsia="zh-CN"/>
        </w:rPr>
        <w:t xml:space="preserve"> </w:t>
      </w:r>
      <w:r w:rsidRPr="00113F21">
        <w:rPr>
          <w:color w:val="800080"/>
          <w:lang w:val="it-IT" w:eastAsia="zh-CN"/>
        </w:rPr>
        <w:t>{</w:t>
      </w:r>
    </w:p>
    <w:p w14:paraId="7880AE3A"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b/>
          <w:bCs/>
          <w:color w:val="BB7977"/>
          <w:lang w:val="it-IT" w:eastAsia="zh-CN"/>
        </w:rPr>
        <w:t>System</w:t>
      </w:r>
      <w:r w:rsidRPr="00113F21">
        <w:rPr>
          <w:color w:val="808030"/>
          <w:lang w:val="it-IT" w:eastAsia="zh-CN"/>
        </w:rPr>
        <w:t>.</w:t>
      </w:r>
      <w:r w:rsidRPr="00113F21">
        <w:rPr>
          <w:color w:val="000000"/>
          <w:lang w:val="it-IT" w:eastAsia="zh-CN"/>
        </w:rPr>
        <w:t>err</w:t>
      </w:r>
      <w:r w:rsidRPr="00113F21">
        <w:rPr>
          <w:color w:val="808030"/>
          <w:lang w:val="it-IT" w:eastAsia="zh-CN"/>
        </w:rPr>
        <w:t>.</w:t>
      </w:r>
      <w:r w:rsidRPr="00113F21">
        <w:rPr>
          <w:color w:val="000000"/>
          <w:lang w:val="it-IT" w:eastAsia="zh-CN"/>
        </w:rPr>
        <w:t>println</w:t>
      </w:r>
      <w:r w:rsidRPr="00113F21">
        <w:rPr>
          <w:color w:val="808030"/>
          <w:lang w:val="it-IT" w:eastAsia="zh-CN"/>
        </w:rPr>
        <w:t>(</w:t>
      </w:r>
      <w:r w:rsidRPr="00113F21">
        <w:rPr>
          <w:color w:val="0000E6"/>
          <w:lang w:val="it-IT" w:eastAsia="zh-CN"/>
        </w:rPr>
        <w:t>"Exception</w:t>
      </w:r>
      <w:r w:rsidRPr="00113F21">
        <w:rPr>
          <w:color w:val="0F69FF"/>
          <w:lang w:val="it-IT" w:eastAsia="zh-CN"/>
        </w:rPr>
        <w:t>\n</w:t>
      </w:r>
      <w:r w:rsidRPr="00113F21">
        <w:rPr>
          <w:color w:val="0000E6"/>
          <w:lang w:val="it-IT" w:eastAsia="zh-CN"/>
        </w:rPr>
        <w:t>"</w:t>
      </w:r>
      <w:r w:rsidRPr="00113F21">
        <w:rPr>
          <w:color w:val="000000"/>
          <w:lang w:val="it-IT" w:eastAsia="zh-CN"/>
        </w:rPr>
        <w:t xml:space="preserve"> </w:t>
      </w:r>
      <w:r w:rsidRPr="00113F21">
        <w:rPr>
          <w:color w:val="808030"/>
          <w:lang w:val="it-IT" w:eastAsia="zh-CN"/>
        </w:rPr>
        <w:t>+</w:t>
      </w:r>
      <w:r w:rsidRPr="00113F21">
        <w:rPr>
          <w:color w:val="000000"/>
          <w:lang w:val="it-IT" w:eastAsia="zh-CN"/>
        </w:rPr>
        <w:t xml:space="preserve"> e</w:t>
      </w:r>
      <w:r w:rsidRPr="00113F21">
        <w:rPr>
          <w:color w:val="808030"/>
          <w:lang w:val="it-IT" w:eastAsia="zh-CN"/>
        </w:rPr>
        <w:t>.</w:t>
      </w:r>
      <w:r w:rsidRPr="00113F21">
        <w:rPr>
          <w:color w:val="000000"/>
          <w:lang w:val="it-IT" w:eastAsia="zh-CN"/>
        </w:rPr>
        <w:t>toString</w:t>
      </w:r>
      <w:r w:rsidRPr="00113F21">
        <w:rPr>
          <w:color w:val="808030"/>
          <w:lang w:val="it-IT" w:eastAsia="zh-CN"/>
        </w:rPr>
        <w:t>())</w:t>
      </w:r>
      <w:r w:rsidRPr="00113F21">
        <w:rPr>
          <w:color w:val="800080"/>
          <w:lang w:val="it-IT" w:eastAsia="zh-CN"/>
        </w:rPr>
        <w:t>;</w:t>
      </w:r>
    </w:p>
    <w:p w14:paraId="7BA8E240" w14:textId="77777777" w:rsidR="00113F21" w:rsidRPr="00113F21" w:rsidRDefault="00113F21" w:rsidP="00113F21">
      <w:pPr>
        <w:pStyle w:val="Code"/>
        <w:rPr>
          <w:color w:val="000000"/>
          <w:lang w:val="fr-FR" w:eastAsia="zh-CN"/>
        </w:rPr>
      </w:pPr>
      <w:r w:rsidRPr="00113F21">
        <w:rPr>
          <w:color w:val="000000"/>
          <w:lang w:val="it-IT" w:eastAsia="zh-CN"/>
        </w:rPr>
        <w:t xml:space="preserve">    </w:t>
      </w:r>
      <w:r w:rsidRPr="00113F21">
        <w:rPr>
          <w:color w:val="800080"/>
          <w:lang w:val="fr-FR" w:eastAsia="zh-CN"/>
        </w:rPr>
        <w:t>}</w:t>
      </w:r>
    </w:p>
    <w:p w14:paraId="18FCA2C5"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0</w:t>
      </w:r>
      <w:r w:rsidRPr="00113F21">
        <w:rPr>
          <w:color w:val="808030"/>
          <w:lang w:val="fr-FR" w:eastAsia="zh-CN"/>
        </w:rPr>
        <w:t>)</w:t>
      </w:r>
      <w:r w:rsidRPr="00113F21">
        <w:rPr>
          <w:color w:val="800080"/>
          <w:lang w:val="fr-FR" w:eastAsia="zh-CN"/>
        </w:rPr>
        <w:t>;</w:t>
      </w:r>
    </w:p>
    <w:p w14:paraId="2EFD1A3D" w14:textId="273A9C3E" w:rsidR="00113F21" w:rsidRDefault="00113F21" w:rsidP="00113F21">
      <w:pPr>
        <w:pStyle w:val="Code"/>
        <w:rPr>
          <w:color w:val="800080"/>
          <w:lang w:val="fr-FR" w:eastAsia="zh-CN"/>
        </w:rPr>
      </w:pPr>
      <w:r w:rsidRPr="00113F21">
        <w:rPr>
          <w:color w:val="000000"/>
          <w:lang w:val="fr-FR" w:eastAsia="zh-CN"/>
        </w:rPr>
        <w:t xml:space="preserve">  </w:t>
      </w:r>
      <w:r w:rsidRPr="00113F21">
        <w:rPr>
          <w:color w:val="800080"/>
          <w:lang w:val="fr-FR" w:eastAsia="zh-CN"/>
        </w:rPr>
        <w:t>}</w:t>
      </w:r>
    </w:p>
    <w:p w14:paraId="0E88C01B" w14:textId="2F3E8D86" w:rsidR="00117845" w:rsidRDefault="00117845" w:rsidP="00113F21">
      <w:pPr>
        <w:pStyle w:val="Code"/>
        <w:rPr>
          <w:color w:val="800080"/>
          <w:lang w:val="fr-FR" w:eastAsia="zh-CN"/>
        </w:rPr>
      </w:pPr>
      <w:r>
        <w:rPr>
          <w:color w:val="800080"/>
          <w:lang w:val="fr-FR" w:eastAsia="zh-CN"/>
        </w:rPr>
        <w:t>}</w:t>
      </w:r>
    </w:p>
    <w:p w14:paraId="28B5B428" w14:textId="77777777" w:rsidR="00117845" w:rsidRPr="00113F21" w:rsidRDefault="00117845" w:rsidP="00113F21">
      <w:pPr>
        <w:pStyle w:val="Code"/>
        <w:rPr>
          <w:color w:val="000000"/>
          <w:lang w:val="fr-FR" w:eastAsia="zh-CN"/>
        </w:rPr>
      </w:pPr>
    </w:p>
    <w:p w14:paraId="3EE45241" w14:textId="0DC80C9F" w:rsidR="00113F21" w:rsidRPr="00113F21" w:rsidRDefault="00113F21" w:rsidP="00113F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1517AFF9" w14:textId="20962C62" w:rsidR="007E66E1" w:rsidRPr="005C78BB" w:rsidRDefault="007E66E1" w:rsidP="007E66E1">
      <w:pPr>
        <w:pStyle w:val="Corpslivre"/>
        <w:rPr>
          <w:rFonts w:ascii="Garamond" w:hAnsi="Garamond"/>
        </w:rPr>
      </w:pPr>
      <w:r w:rsidRPr="005C78BB">
        <w:rPr>
          <w:rFonts w:ascii="Garamond" w:hAnsi="Garamond"/>
        </w:rPr>
        <w:t xml:space="preserve">Les différences à noter par rapport à l'exemple </w:t>
      </w:r>
      <w:r w:rsidRPr="005C78BB">
        <w:rPr>
          <w:rFonts w:ascii="Garamond" w:hAnsi="Garamond"/>
          <w:i/>
        </w:rPr>
        <w:t>EcrireFichierEnOctets</w:t>
      </w:r>
      <w:r w:rsidRPr="005C78BB">
        <w:rPr>
          <w:rFonts w:ascii="Garamond" w:hAnsi="Garamond"/>
        </w:rPr>
        <w:t xml:space="preserve"> sont les suivantes. L</w:t>
      </w:r>
      <w:r w:rsidR="005C78BB">
        <w:rPr>
          <w:rFonts w:ascii="Garamond" w:hAnsi="Garamond"/>
        </w:rPr>
        <w:t>’énoncé</w:t>
      </w:r>
      <w:r w:rsidRPr="005C78BB">
        <w:rPr>
          <w:rFonts w:ascii="Garamond" w:hAnsi="Garamond"/>
        </w:rPr>
        <w:t xml:space="preserve"> </w:t>
      </w:r>
    </w:p>
    <w:p w14:paraId="37BCE707" w14:textId="77777777" w:rsidR="005C78BB" w:rsidRPr="005C78BB" w:rsidRDefault="005C78BB" w:rsidP="005C78BB">
      <w:pPr>
        <w:pStyle w:val="codeCompact"/>
        <w:rPr>
          <w:sz w:val="16"/>
          <w:szCs w:val="16"/>
          <w:highlight w:val="yellow"/>
          <w:lang w:val="fr-CA"/>
        </w:rPr>
      </w:pPr>
      <w:r w:rsidRPr="005C78BB">
        <w:rPr>
          <w:sz w:val="16"/>
          <w:szCs w:val="16"/>
          <w:lang w:val="fr-CA"/>
        </w:rPr>
        <w:t xml:space="preserve">            </w:t>
      </w:r>
      <w:r w:rsidRPr="005C78BB">
        <w:rPr>
          <w:sz w:val="16"/>
          <w:szCs w:val="16"/>
          <w:highlight w:val="yellow"/>
          <w:lang w:val="fr-CA"/>
        </w:rPr>
        <w:t>File leFile =</w:t>
      </w:r>
    </w:p>
    <w:p w14:paraId="64F7D37A" w14:textId="507B487E" w:rsidR="005C78BB" w:rsidRPr="005C78BB" w:rsidRDefault="005C78BB" w:rsidP="005C78BB">
      <w:pPr>
        <w:pStyle w:val="codeCompact"/>
        <w:rPr>
          <w:sz w:val="16"/>
          <w:szCs w:val="16"/>
          <w:lang w:val="fr-CA"/>
        </w:rPr>
      </w:pPr>
      <w:r w:rsidRPr="005C78BB">
        <w:rPr>
          <w:sz w:val="16"/>
          <w:szCs w:val="16"/>
          <w:lang w:val="fr-CA"/>
        </w:rPr>
        <w:t xml:space="preserve">            </w:t>
      </w:r>
      <w:r w:rsidRPr="005C78BB">
        <w:rPr>
          <w:sz w:val="16"/>
          <w:szCs w:val="16"/>
          <w:highlight w:val="yellow"/>
          <w:lang w:val="fr-CA"/>
        </w:rPr>
        <w:t>new File("Octets.dat");</w:t>
      </w:r>
    </w:p>
    <w:p w14:paraId="42E71FC7" w14:textId="344E583C" w:rsidR="007E66E1" w:rsidRPr="005C78BB" w:rsidRDefault="007E66E1" w:rsidP="007E66E1">
      <w:pPr>
        <w:pStyle w:val="Corpslivre"/>
        <w:rPr>
          <w:rFonts w:ascii="Garamond" w:hAnsi="Garamond"/>
        </w:rPr>
      </w:pPr>
      <w:r w:rsidRPr="005C78BB">
        <w:rPr>
          <w:rFonts w:ascii="Garamond" w:hAnsi="Garamond"/>
        </w:rPr>
        <w:t xml:space="preserve">crée un nouvel objet </w:t>
      </w:r>
      <w:r w:rsidRPr="005C78BB">
        <w:rPr>
          <w:rFonts w:ascii="Garamond" w:hAnsi="Garamond"/>
          <w:i/>
        </w:rPr>
        <w:t>unFile</w:t>
      </w:r>
      <w:r w:rsidRPr="005C78BB">
        <w:rPr>
          <w:rFonts w:ascii="Garamond" w:hAnsi="Garamond"/>
        </w:rPr>
        <w:t xml:space="preserve"> de la classe </w:t>
      </w:r>
      <w:r w:rsidRPr="005C78BB">
        <w:rPr>
          <w:rFonts w:ascii="Garamond" w:hAnsi="Garamond"/>
          <w:i/>
        </w:rPr>
        <w:t>File</w:t>
      </w:r>
      <w:r w:rsidRPr="005C78BB">
        <w:rPr>
          <w:rFonts w:ascii="Garamond" w:hAnsi="Garamond"/>
        </w:rPr>
        <w:t xml:space="preserve"> qui correspond à un chemin spécifié en paramètre. La création d'un objet </w:t>
      </w:r>
      <w:hyperlink r:id="rId560" w:tooltip="class in java.io" w:history="1">
        <w:r w:rsidR="00836F97">
          <w:rPr>
            <w:rStyle w:val="typenamelink"/>
            <w:rFonts w:ascii="&amp;quot" w:hAnsi="&amp;quot"/>
            <w:b/>
            <w:bCs/>
            <w:color w:val="4A6782"/>
            <w:sz w:val="21"/>
            <w:szCs w:val="21"/>
          </w:rPr>
          <w:t>File</w:t>
        </w:r>
      </w:hyperlink>
      <w:r w:rsidR="00836F97">
        <w:t xml:space="preserve"> </w:t>
      </w:r>
      <w:r w:rsidRPr="005C78BB">
        <w:rPr>
          <w:rFonts w:ascii="Garamond" w:hAnsi="Garamond"/>
        </w:rPr>
        <w:t xml:space="preserve">n'ouvre pas le fichier en vue de manipuler son contenu. La classe </w:t>
      </w:r>
      <w:hyperlink r:id="rId561" w:tooltip="class in java.io" w:history="1">
        <w:r w:rsidR="00836F97">
          <w:rPr>
            <w:rStyle w:val="typenamelink"/>
            <w:rFonts w:ascii="&amp;quot" w:hAnsi="&amp;quot"/>
            <w:b/>
            <w:bCs/>
            <w:color w:val="4A6782"/>
            <w:sz w:val="21"/>
            <w:szCs w:val="21"/>
          </w:rPr>
          <w:t>File</w:t>
        </w:r>
      </w:hyperlink>
      <w:r w:rsidR="00836F97">
        <w:t xml:space="preserve"> </w:t>
      </w:r>
      <w:r w:rsidRPr="005C78BB">
        <w:rPr>
          <w:rFonts w:ascii="Garamond" w:hAnsi="Garamond"/>
        </w:rPr>
        <w:t>ne permet que de manipuler les informations du répertoire de fichier, et non pas le contenu des fichiers.</w:t>
      </w:r>
    </w:p>
    <w:p w14:paraId="37BAE983" w14:textId="7EF75BEC" w:rsidR="007E66E1" w:rsidRPr="005C78BB" w:rsidRDefault="007E66E1" w:rsidP="007E66E1">
      <w:pPr>
        <w:pStyle w:val="Corpslivre"/>
        <w:rPr>
          <w:rFonts w:ascii="Garamond" w:hAnsi="Garamond"/>
        </w:rPr>
      </w:pPr>
      <w:r w:rsidRPr="005C78BB">
        <w:rPr>
          <w:rFonts w:ascii="Garamond" w:hAnsi="Garamond"/>
        </w:rPr>
        <w:t>L</w:t>
      </w:r>
      <w:r w:rsidR="00246EAC">
        <w:rPr>
          <w:rFonts w:ascii="Garamond" w:hAnsi="Garamond"/>
        </w:rPr>
        <w:t>’énoncé</w:t>
      </w:r>
    </w:p>
    <w:p w14:paraId="189D26BA" w14:textId="77777777" w:rsidR="007E66E1" w:rsidRDefault="007E66E1" w:rsidP="007E66E1">
      <w:pPr>
        <w:pStyle w:val="CodeJava"/>
        <w:ind w:firstLine="708"/>
      </w:pPr>
      <w:r>
        <w:t>if (leFile.exists()){</w:t>
      </w:r>
    </w:p>
    <w:p w14:paraId="5FE362C5" w14:textId="77777777" w:rsidR="007E66E1" w:rsidRPr="005C78BB" w:rsidRDefault="007E66E1" w:rsidP="007E66E1">
      <w:pPr>
        <w:pStyle w:val="Corpslivre"/>
        <w:rPr>
          <w:rFonts w:ascii="Garamond" w:hAnsi="Garamond"/>
        </w:rPr>
      </w:pPr>
      <w:r w:rsidRPr="005C78BB">
        <w:rPr>
          <w:rFonts w:ascii="Garamond" w:hAnsi="Garamond"/>
        </w:rPr>
        <w:t>vérifie si le fichier existe.</w:t>
      </w:r>
    </w:p>
    <w:p w14:paraId="3150F80F" w14:textId="22A44E7F" w:rsidR="007E66E1" w:rsidRPr="00C54B78" w:rsidRDefault="007E66E1" w:rsidP="007E66E1">
      <w:pPr>
        <w:pStyle w:val="Corpslivre"/>
        <w:rPr>
          <w:rFonts w:ascii="Garamond" w:hAnsi="Garamond"/>
        </w:rPr>
      </w:pPr>
      <w:r w:rsidRPr="00C54B78">
        <w:rPr>
          <w:rFonts w:ascii="Garamond" w:hAnsi="Garamond"/>
        </w:rPr>
        <w:t>L</w:t>
      </w:r>
      <w:r w:rsidR="00246EAC" w:rsidRPr="00C54B78">
        <w:rPr>
          <w:rFonts w:ascii="Garamond" w:hAnsi="Garamond"/>
        </w:rPr>
        <w:t>’énoncé</w:t>
      </w:r>
    </w:p>
    <w:p w14:paraId="0A491EC9" w14:textId="77777777" w:rsidR="007E66E1" w:rsidRPr="00C54B78" w:rsidRDefault="007E66E1" w:rsidP="007E66E1">
      <w:pPr>
        <w:pStyle w:val="CodeJava"/>
        <w:ind w:firstLine="708"/>
        <w:rPr>
          <w:lang w:val="fr-CA"/>
        </w:rPr>
      </w:pPr>
      <w:r w:rsidRPr="00C54B78">
        <w:rPr>
          <w:lang w:val="fr-CA"/>
        </w:rPr>
        <w:t>unFichier = new FileOutputStream(</w:t>
      </w:r>
      <w:r w:rsidRPr="00C54B78">
        <w:rPr>
          <w:highlight w:val="yellow"/>
          <w:lang w:val="fr-CA"/>
        </w:rPr>
        <w:t>leFile</w:t>
      </w:r>
      <w:r w:rsidRPr="00C54B78">
        <w:rPr>
          <w:lang w:val="fr-CA"/>
        </w:rPr>
        <w:t>);</w:t>
      </w:r>
    </w:p>
    <w:p w14:paraId="322EB580" w14:textId="77777777" w:rsidR="007E66E1" w:rsidRPr="005C78BB" w:rsidRDefault="007E66E1" w:rsidP="007E66E1">
      <w:pPr>
        <w:pStyle w:val="Corpslivre"/>
        <w:rPr>
          <w:rFonts w:ascii="Garamond" w:hAnsi="Garamond"/>
        </w:rPr>
      </w:pPr>
      <w:r w:rsidRPr="005C78BB">
        <w:rPr>
          <w:rFonts w:ascii="Garamond" w:hAnsi="Garamond"/>
        </w:rPr>
        <w:t xml:space="preserve">ouvre le fichier en écriture à partir de l'objet </w:t>
      </w:r>
      <w:r w:rsidRPr="005C78BB">
        <w:rPr>
          <w:rFonts w:ascii="Garamond" w:hAnsi="Garamond"/>
          <w:i/>
        </w:rPr>
        <w:t>leFile</w:t>
      </w:r>
      <w:r w:rsidRPr="005C78BB">
        <w:rPr>
          <w:rFonts w:ascii="Garamond" w:hAnsi="Garamond"/>
        </w:rPr>
        <w:t xml:space="preserve"> de la classe </w:t>
      </w:r>
      <w:r w:rsidRPr="005C78BB">
        <w:rPr>
          <w:rFonts w:ascii="Garamond" w:hAnsi="Garamond"/>
          <w:i/>
        </w:rPr>
        <w:t>File</w:t>
      </w:r>
      <w:r w:rsidRPr="005C78BB">
        <w:rPr>
          <w:rFonts w:ascii="Garamond" w:hAnsi="Garamond"/>
        </w:rPr>
        <w:t>.</w:t>
      </w:r>
    </w:p>
    <w:p w14:paraId="44F5B6FB" w14:textId="77777777" w:rsidR="007E66E1" w:rsidRPr="00246EAC" w:rsidRDefault="007E66E1" w:rsidP="007E66E1">
      <w:pPr>
        <w:pStyle w:val="Corpslivre"/>
        <w:rPr>
          <w:rFonts w:ascii="Garamond" w:hAnsi="Garamond"/>
        </w:rPr>
      </w:pPr>
    </w:p>
    <w:p w14:paraId="21799FF7" w14:textId="77777777" w:rsidR="007E66E1" w:rsidRPr="00246EAC" w:rsidRDefault="007E66E1" w:rsidP="007E66E1">
      <w:pPr>
        <w:pStyle w:val="Corpslivre"/>
        <w:numPr>
          <w:ilvl w:val="0"/>
          <w:numId w:val="28"/>
        </w:numPr>
        <w:rPr>
          <w:rFonts w:ascii="Garamond" w:hAnsi="Garamond"/>
          <w:b/>
        </w:rPr>
      </w:pPr>
      <w:r w:rsidRPr="00246EAC">
        <w:rPr>
          <w:rFonts w:ascii="Garamond" w:hAnsi="Garamond"/>
          <w:b/>
        </w:rPr>
        <w:t>Créer de nouveaux dossiers</w:t>
      </w:r>
    </w:p>
    <w:p w14:paraId="51FA85F8" w14:textId="77777777" w:rsidR="007E66E1" w:rsidRPr="00246EAC" w:rsidRDefault="007E66E1" w:rsidP="007E66E1">
      <w:pPr>
        <w:pStyle w:val="Corpslivre"/>
        <w:rPr>
          <w:rFonts w:ascii="Garamond" w:hAnsi="Garamond"/>
        </w:rPr>
      </w:pPr>
    </w:p>
    <w:p w14:paraId="12F260A0" w14:textId="403754DD" w:rsidR="007E66E1" w:rsidRPr="00246EAC" w:rsidRDefault="007E66E1" w:rsidP="007E66E1">
      <w:pPr>
        <w:pStyle w:val="Corpslivre"/>
        <w:rPr>
          <w:rFonts w:ascii="Garamond" w:hAnsi="Garamond"/>
        </w:rPr>
      </w:pPr>
      <w:r w:rsidRPr="00246EAC">
        <w:rPr>
          <w:rFonts w:ascii="Garamond" w:hAnsi="Garamond"/>
        </w:rPr>
        <w:t xml:space="preserve">La classe </w:t>
      </w:r>
      <w:hyperlink r:id="rId562" w:tooltip="class in java.io" w:history="1">
        <w:r w:rsidR="009814DC">
          <w:rPr>
            <w:rStyle w:val="typenamelink"/>
            <w:rFonts w:ascii="&amp;quot" w:hAnsi="&amp;quot"/>
            <w:b/>
            <w:bCs/>
            <w:color w:val="4A6782"/>
            <w:sz w:val="21"/>
            <w:szCs w:val="21"/>
          </w:rPr>
          <w:t>File</w:t>
        </w:r>
      </w:hyperlink>
      <w:r w:rsidR="009814DC">
        <w:t xml:space="preserve"> </w:t>
      </w:r>
      <w:r w:rsidRPr="00246EAC">
        <w:rPr>
          <w:rFonts w:ascii="Garamond" w:hAnsi="Garamond"/>
        </w:rPr>
        <w:t xml:space="preserve">peut aussi être utilisée pour créer de nouvelles branches dans la hiérarchie de répertoires. </w:t>
      </w:r>
    </w:p>
    <w:p w14:paraId="77719251" w14:textId="77777777" w:rsidR="007E66E1" w:rsidRPr="00246EAC" w:rsidRDefault="007E66E1" w:rsidP="007E66E1">
      <w:pPr>
        <w:pStyle w:val="Corpslivre"/>
        <w:rPr>
          <w:rFonts w:ascii="Garamond" w:hAnsi="Garamond"/>
        </w:rPr>
      </w:pPr>
    </w:p>
    <w:p w14:paraId="5B073678" w14:textId="25F14C35" w:rsidR="007E66E1" w:rsidRPr="00246EAC" w:rsidRDefault="007E66E1" w:rsidP="007E66E1">
      <w:pPr>
        <w:pStyle w:val="Corpslivre"/>
        <w:rPr>
          <w:rFonts w:ascii="Garamond" w:hAnsi="Garamond"/>
        </w:rPr>
      </w:pPr>
      <w:r w:rsidRPr="00246EAC">
        <w:rPr>
          <w:rFonts w:ascii="Garamond" w:hAnsi="Garamond"/>
          <w:b/>
        </w:rPr>
        <w:t>Exemple</w:t>
      </w:r>
      <w:r w:rsidRPr="00246EAC">
        <w:rPr>
          <w:rFonts w:ascii="Garamond" w:hAnsi="Garamond"/>
        </w:rPr>
        <w:t>. L'exemple suivant crée de nouveaux dossiers pour obtenir un chemin spécifié (ici C:/</w:t>
      </w:r>
      <w:r w:rsidR="00912D29" w:rsidRPr="00246EAC">
        <w:rPr>
          <w:rFonts w:ascii="Garamond" w:hAnsi="Garamond"/>
        </w:rPr>
        <w:t xml:space="preserve"> </w:t>
      </w:r>
      <w:r w:rsidRPr="00246EAC">
        <w:rPr>
          <w:rFonts w:ascii="Garamond" w:hAnsi="Garamond"/>
        </w:rPr>
        <w:t xml:space="preserve">DossierA/DossierB/). </w:t>
      </w:r>
    </w:p>
    <w:p w14:paraId="3EC17BFA" w14:textId="77777777" w:rsidR="007E66E1" w:rsidRDefault="007E66E1" w:rsidP="007E66E1">
      <w:pPr>
        <w:pStyle w:val="Corpslivre"/>
      </w:pPr>
    </w:p>
    <w:p w14:paraId="1FBDEC41" w14:textId="77777777" w:rsidR="007E66E1" w:rsidRDefault="007E66E1" w:rsidP="007E66E1">
      <w:pPr>
        <w:pStyle w:val="CodeJava"/>
      </w:pPr>
      <w:bookmarkStart w:id="223" w:name="OLE_LINK49"/>
      <w:r>
        <w:t>package LivreJava;</w:t>
      </w:r>
    </w:p>
    <w:p w14:paraId="541D4990" w14:textId="77777777" w:rsidR="007E66E1" w:rsidRDefault="007E66E1" w:rsidP="007E66E1">
      <w:pPr>
        <w:pStyle w:val="CodeJava"/>
      </w:pPr>
      <w:r>
        <w:t>import java.io.*;</w:t>
      </w:r>
    </w:p>
    <w:p w14:paraId="029BEBE3" w14:textId="77777777" w:rsidR="007E66E1" w:rsidRPr="009A50DE" w:rsidRDefault="007E66E1" w:rsidP="007E66E1">
      <w:pPr>
        <w:pStyle w:val="CodeJava"/>
        <w:rPr>
          <w:lang w:val="en-CA"/>
        </w:rPr>
      </w:pPr>
      <w:r w:rsidRPr="009A50DE">
        <w:rPr>
          <w:lang w:val="en-CA"/>
        </w:rPr>
        <w:t>public class CreerRepertoire{</w:t>
      </w:r>
    </w:p>
    <w:p w14:paraId="32B51D63" w14:textId="77777777" w:rsidR="007E66E1" w:rsidRPr="009A50DE" w:rsidRDefault="007E66E1" w:rsidP="007E66E1">
      <w:pPr>
        <w:pStyle w:val="CodeJava"/>
        <w:rPr>
          <w:lang w:val="en-CA"/>
        </w:rPr>
      </w:pPr>
      <w:r w:rsidRPr="009A50DE">
        <w:rPr>
          <w:lang w:val="en-CA"/>
        </w:rPr>
        <w:lastRenderedPageBreak/>
        <w:t xml:space="preserve">    public static void main (String args[]) throws Exception {</w:t>
      </w:r>
    </w:p>
    <w:p w14:paraId="6935221A" w14:textId="402568D8" w:rsidR="007E66E1" w:rsidRDefault="007E66E1" w:rsidP="007E66E1">
      <w:pPr>
        <w:pStyle w:val="CodeJava"/>
      </w:pPr>
      <w:r w:rsidRPr="009A50DE">
        <w:rPr>
          <w:lang w:val="en-CA"/>
        </w:rPr>
        <w:t xml:space="preserve">        </w:t>
      </w:r>
      <w:r>
        <w:rPr>
          <w:highlight w:val="yellow"/>
        </w:rPr>
        <w:t>File unFile = new File("C:/DossierA/DossierB/");</w:t>
      </w:r>
    </w:p>
    <w:p w14:paraId="366A26B3" w14:textId="77777777" w:rsidR="007E66E1" w:rsidRDefault="007E66E1" w:rsidP="007E66E1">
      <w:pPr>
        <w:pStyle w:val="CodeJava"/>
      </w:pPr>
      <w:r>
        <w:t xml:space="preserve">        </w:t>
      </w:r>
      <w:r>
        <w:rPr>
          <w:highlight w:val="yellow"/>
        </w:rPr>
        <w:t>unFile.mkdirs();</w:t>
      </w:r>
    </w:p>
    <w:p w14:paraId="215B600B" w14:textId="77777777" w:rsidR="007E66E1" w:rsidRDefault="007E66E1" w:rsidP="007E66E1">
      <w:pPr>
        <w:pStyle w:val="CodeJava"/>
      </w:pPr>
      <w:r>
        <w:t xml:space="preserve">        if(</w:t>
      </w:r>
      <w:r>
        <w:rPr>
          <w:highlight w:val="yellow"/>
        </w:rPr>
        <w:t>unFile.exists()</w:t>
      </w:r>
      <w:r>
        <w:t>){System.out.println("Il a été créé");}</w:t>
      </w:r>
    </w:p>
    <w:p w14:paraId="4980569E" w14:textId="77777777" w:rsidR="007E66E1" w:rsidRDefault="007E66E1" w:rsidP="007E66E1">
      <w:pPr>
        <w:pStyle w:val="CodeJava"/>
      </w:pPr>
      <w:r>
        <w:t xml:space="preserve">        else{System.out.println("Il n'a pas été créé");}</w:t>
      </w:r>
    </w:p>
    <w:p w14:paraId="5B87D652" w14:textId="77777777" w:rsidR="007E66E1" w:rsidRDefault="007E66E1" w:rsidP="007E66E1">
      <w:pPr>
        <w:pStyle w:val="CodeJava"/>
      </w:pPr>
      <w:r>
        <w:t xml:space="preserve">    }</w:t>
      </w:r>
    </w:p>
    <w:p w14:paraId="0535E95A" w14:textId="77777777" w:rsidR="007E66E1" w:rsidRDefault="007E66E1" w:rsidP="007E66E1">
      <w:pPr>
        <w:pStyle w:val="CodeJava"/>
      </w:pPr>
      <w:r>
        <w:t>}</w:t>
      </w:r>
    </w:p>
    <w:bookmarkEnd w:id="223"/>
    <w:p w14:paraId="0045C1D8" w14:textId="77777777" w:rsidR="007E66E1" w:rsidRPr="00046F4A" w:rsidRDefault="007E66E1" w:rsidP="007E66E1">
      <w:pPr>
        <w:pStyle w:val="Corpslivre"/>
        <w:rPr>
          <w:rFonts w:ascii="Garamond" w:hAnsi="Garamond"/>
        </w:rPr>
      </w:pPr>
      <w:r w:rsidRPr="00046F4A">
        <w:rPr>
          <w:rFonts w:ascii="Garamond" w:hAnsi="Garamond"/>
        </w:rPr>
        <w:t>La ligne</w:t>
      </w:r>
    </w:p>
    <w:p w14:paraId="0F2A2C07" w14:textId="4765E6EF" w:rsidR="007E66E1" w:rsidRDefault="007E66E1" w:rsidP="007E66E1">
      <w:pPr>
        <w:pStyle w:val="CodeJava"/>
        <w:ind w:firstLine="708"/>
      </w:pPr>
      <w:r>
        <w:t>File unFile = new File("C:/DossierA/DossierB/");</w:t>
      </w:r>
    </w:p>
    <w:p w14:paraId="5FE7B0A1" w14:textId="77777777" w:rsidR="007E66E1" w:rsidRPr="00046F4A" w:rsidRDefault="007E66E1" w:rsidP="007E66E1">
      <w:pPr>
        <w:pStyle w:val="Corpslivre"/>
        <w:rPr>
          <w:rFonts w:ascii="Garamond" w:hAnsi="Garamond"/>
        </w:rPr>
      </w:pPr>
      <w:r w:rsidRPr="00046F4A">
        <w:rPr>
          <w:rFonts w:ascii="Garamond" w:hAnsi="Garamond"/>
        </w:rPr>
        <w:t>spécifie le chemin désiré.</w:t>
      </w:r>
    </w:p>
    <w:p w14:paraId="566FFF83" w14:textId="77777777" w:rsidR="007E66E1" w:rsidRPr="00046F4A" w:rsidRDefault="007E66E1" w:rsidP="007E66E1">
      <w:pPr>
        <w:pStyle w:val="Corpslivre"/>
        <w:rPr>
          <w:rFonts w:ascii="Garamond" w:hAnsi="Garamond"/>
        </w:rPr>
      </w:pPr>
    </w:p>
    <w:p w14:paraId="21AA2DA4" w14:textId="3AED6D1F" w:rsidR="007E66E1" w:rsidRPr="00046F4A" w:rsidRDefault="007E66E1" w:rsidP="007E66E1">
      <w:pPr>
        <w:pStyle w:val="Corpslivre"/>
        <w:rPr>
          <w:rFonts w:ascii="Garamond" w:hAnsi="Garamond"/>
        </w:rPr>
      </w:pPr>
      <w:r w:rsidRPr="00046F4A">
        <w:rPr>
          <w:rFonts w:ascii="Garamond" w:hAnsi="Garamond"/>
        </w:rPr>
        <w:t xml:space="preserve">La méthode </w:t>
      </w:r>
      <w:hyperlink r:id="rId563" w:anchor="mkdirs--" w:history="1">
        <w:r w:rsidR="00D966A6">
          <w:rPr>
            <w:rStyle w:val="Hyperlien"/>
            <w:rFonts w:ascii="&amp;quot" w:hAnsi="&amp;quot" w:cs="Courier New"/>
            <w:b/>
            <w:bCs/>
            <w:color w:val="4A6782"/>
            <w:sz w:val="21"/>
            <w:szCs w:val="21"/>
          </w:rPr>
          <w:t>mkdirs</w:t>
        </w:r>
      </w:hyperlink>
      <w:r w:rsidR="00D966A6">
        <w:rPr>
          <w:rStyle w:val="CodeHTML"/>
          <w:rFonts w:ascii="&amp;quot" w:hAnsi="&amp;quot"/>
          <w:color w:val="353833"/>
          <w:sz w:val="21"/>
          <w:szCs w:val="21"/>
        </w:rPr>
        <w:t>()</w:t>
      </w:r>
      <w:r w:rsidR="00D966A6">
        <w:rPr>
          <w:rFonts w:ascii="DejaVu Sans" w:hAnsi="DejaVu Sans"/>
          <w:color w:val="353833"/>
          <w:sz w:val="20"/>
          <w:szCs w:val="20"/>
        </w:rPr>
        <w:t xml:space="preserve"> </w:t>
      </w:r>
      <w:r w:rsidRPr="00046F4A">
        <w:rPr>
          <w:rFonts w:ascii="Garamond" w:hAnsi="Garamond"/>
        </w:rPr>
        <w:t xml:space="preserve"> de la classe </w:t>
      </w:r>
      <w:r w:rsidRPr="00046F4A">
        <w:rPr>
          <w:rFonts w:ascii="Garamond" w:hAnsi="Garamond"/>
          <w:i/>
        </w:rPr>
        <w:t>File</w:t>
      </w:r>
      <w:r w:rsidRPr="00046F4A">
        <w:rPr>
          <w:rFonts w:ascii="Garamond" w:hAnsi="Garamond"/>
        </w:rPr>
        <w:t xml:space="preserve"> est utilisé pour créer les dossiers nécessaires :</w:t>
      </w:r>
    </w:p>
    <w:p w14:paraId="18A5B962" w14:textId="77777777" w:rsidR="007E66E1" w:rsidRDefault="007E66E1" w:rsidP="007E66E1">
      <w:pPr>
        <w:pStyle w:val="CodeJava"/>
        <w:ind w:firstLine="708"/>
      </w:pPr>
      <w:r>
        <w:t>unFile.mkdirs();</w:t>
      </w:r>
    </w:p>
    <w:p w14:paraId="28C59F0C" w14:textId="77777777" w:rsidR="007E66E1" w:rsidRDefault="007E66E1" w:rsidP="007E66E1">
      <w:pPr>
        <w:pStyle w:val="Corpslivre"/>
      </w:pPr>
    </w:p>
    <w:p w14:paraId="40735CE9" w14:textId="6F8C2935" w:rsidR="007E66E1" w:rsidRPr="00046F4A" w:rsidRDefault="007E66E1" w:rsidP="007E66E1">
      <w:pPr>
        <w:pStyle w:val="Corpslivre"/>
        <w:rPr>
          <w:rFonts w:ascii="Garamond" w:hAnsi="Garamond"/>
        </w:rPr>
      </w:pPr>
      <w:r w:rsidRPr="00046F4A">
        <w:rPr>
          <w:rFonts w:ascii="Garamond" w:hAnsi="Garamond"/>
        </w:rPr>
        <w:t>Tous les dossiers manquants du chemin spécifié sont créés.</w:t>
      </w:r>
    </w:p>
    <w:p w14:paraId="2EC5A50C" w14:textId="77777777" w:rsidR="007E66E1" w:rsidRDefault="007E66E1" w:rsidP="007E66E1">
      <w:pPr>
        <w:pStyle w:val="Corpslivre"/>
      </w:pPr>
    </w:p>
    <w:p w14:paraId="6F5983F0" w14:textId="77777777" w:rsidR="007E66E1" w:rsidRDefault="007E66E1" w:rsidP="007E66E1">
      <w:pPr>
        <w:pStyle w:val="Titre3"/>
      </w:pPr>
      <w:bookmarkStart w:id="224" w:name="_Toc16917476"/>
      <w:bookmarkStart w:id="225" w:name="_Toc155813934"/>
      <w:r>
        <w:t xml:space="preserve">Dialogue de sélection de fichier avec la classe </w:t>
      </w:r>
      <w:r w:rsidRPr="16CBE89F">
        <w:rPr>
          <w:i/>
          <w:iCs/>
        </w:rPr>
        <w:t>JFileChooser</w:t>
      </w:r>
      <w:bookmarkEnd w:id="224"/>
      <w:bookmarkEnd w:id="225"/>
    </w:p>
    <w:p w14:paraId="01299D18" w14:textId="68B0E00F" w:rsidR="007E66E1" w:rsidRPr="00561D12" w:rsidRDefault="007E66E1" w:rsidP="007E66E1">
      <w:pPr>
        <w:pStyle w:val="Corpslivre"/>
        <w:rPr>
          <w:rFonts w:ascii="Garamond" w:hAnsi="Garamond"/>
        </w:rPr>
      </w:pPr>
      <w:r w:rsidRPr="00561D12">
        <w:rPr>
          <w:rFonts w:ascii="Garamond" w:hAnsi="Garamond"/>
        </w:rPr>
        <w:t xml:space="preserve">Souvent, l'utilisateur </w:t>
      </w:r>
      <w:r w:rsidR="00561D12">
        <w:rPr>
          <w:rFonts w:ascii="Garamond" w:hAnsi="Garamond"/>
        </w:rPr>
        <w:t xml:space="preserve">doit </w:t>
      </w:r>
      <w:r w:rsidRPr="00561D12">
        <w:rPr>
          <w:rFonts w:ascii="Garamond" w:hAnsi="Garamond"/>
        </w:rPr>
        <w:t xml:space="preserve">choisir un fichier de manière interactive en naviguant dans </w:t>
      </w:r>
      <w:r w:rsidR="00561D12">
        <w:rPr>
          <w:rFonts w:ascii="Garamond" w:hAnsi="Garamond"/>
        </w:rPr>
        <w:t>un</w:t>
      </w:r>
      <w:r w:rsidRPr="00561D12">
        <w:rPr>
          <w:rFonts w:ascii="Garamond" w:hAnsi="Garamond"/>
        </w:rPr>
        <w:t xml:space="preserve"> répertoire. L'outil </w:t>
      </w:r>
      <w:hyperlink r:id="rId564" w:tooltip="class in javax.swing" w:history="1">
        <w:r w:rsidR="00E93587">
          <w:rPr>
            <w:rStyle w:val="typenamelink"/>
            <w:rFonts w:ascii="&amp;quot" w:hAnsi="&amp;quot"/>
            <w:b/>
            <w:bCs/>
            <w:color w:val="4A6782"/>
            <w:sz w:val="21"/>
            <w:szCs w:val="21"/>
          </w:rPr>
          <w:t>JFileChooser</w:t>
        </w:r>
      </w:hyperlink>
      <w:r w:rsidR="00E93587">
        <w:t xml:space="preserve"> </w:t>
      </w:r>
      <w:r w:rsidRPr="00561D12">
        <w:rPr>
          <w:rFonts w:ascii="Garamond" w:hAnsi="Garamond"/>
        </w:rPr>
        <w:t>est une classe GUI dédiée à ce traitement.</w:t>
      </w:r>
    </w:p>
    <w:p w14:paraId="347C635B" w14:textId="77777777" w:rsidR="007E66E1" w:rsidRPr="00561D12" w:rsidRDefault="007E66E1" w:rsidP="007E66E1">
      <w:pPr>
        <w:pStyle w:val="Corpslivre"/>
        <w:rPr>
          <w:rFonts w:ascii="Garamond" w:hAnsi="Garamond"/>
        </w:rPr>
      </w:pPr>
    </w:p>
    <w:p w14:paraId="22FC7866" w14:textId="15E2F98C" w:rsidR="007E66E1" w:rsidRPr="00561D12" w:rsidRDefault="007E66E1" w:rsidP="007E66E1">
      <w:pPr>
        <w:pStyle w:val="Corpslivre"/>
        <w:rPr>
          <w:rFonts w:ascii="Garamond" w:hAnsi="Garamond"/>
        </w:rPr>
      </w:pPr>
      <w:r w:rsidRPr="00561D12">
        <w:rPr>
          <w:rFonts w:ascii="Garamond" w:hAnsi="Garamond"/>
          <w:b/>
        </w:rPr>
        <w:t>Exemple</w:t>
      </w:r>
      <w:r w:rsidRPr="00561D12">
        <w:rPr>
          <w:rFonts w:ascii="Garamond" w:hAnsi="Garamond"/>
        </w:rPr>
        <w:t xml:space="preserve">. L'exemple suivant reprend l'exemple </w:t>
      </w:r>
      <w:r w:rsidRPr="00561D12">
        <w:rPr>
          <w:rFonts w:ascii="Garamond" w:hAnsi="Garamond"/>
          <w:i/>
        </w:rPr>
        <w:t>EcrireEntierEnOctets</w:t>
      </w:r>
      <w:r w:rsidRPr="00561D12">
        <w:rPr>
          <w:rFonts w:ascii="Garamond" w:hAnsi="Garamond"/>
        </w:rPr>
        <w:t xml:space="preserve"> d'écriture d'octets dans un fichier. Cependant, ici, un </w:t>
      </w:r>
      <w:hyperlink r:id="rId565" w:tooltip="class in javax.swing" w:history="1">
        <w:r w:rsidR="00E93587">
          <w:rPr>
            <w:rStyle w:val="typenamelink"/>
            <w:rFonts w:ascii="&amp;quot" w:hAnsi="&amp;quot"/>
            <w:b/>
            <w:bCs/>
            <w:color w:val="4A6782"/>
            <w:sz w:val="21"/>
            <w:szCs w:val="21"/>
          </w:rPr>
          <w:t>JFileChooser</w:t>
        </w:r>
      </w:hyperlink>
      <w:r w:rsidR="00E93587">
        <w:t xml:space="preserve"> </w:t>
      </w:r>
      <w:r w:rsidRPr="00561D12">
        <w:rPr>
          <w:rFonts w:ascii="Garamond" w:hAnsi="Garamond"/>
        </w:rPr>
        <w:t>permet à l'utilisateur de spécifier le fichier à créer.</w:t>
      </w:r>
    </w:p>
    <w:p w14:paraId="73547982" w14:textId="0EF1DD50" w:rsidR="007E66E1" w:rsidRDefault="007E66E1" w:rsidP="007E66E1">
      <w:pPr>
        <w:pStyle w:val="Corpslivre"/>
      </w:pPr>
    </w:p>
    <w:p w14:paraId="6FC410C3" w14:textId="01FD2056" w:rsidR="001A2048" w:rsidRDefault="00000000" w:rsidP="00492058">
      <w:pPr>
        <w:pStyle w:val="Corpslivre"/>
        <w:keepNext/>
        <w:keepLines/>
      </w:pPr>
      <w:hyperlink r:id="rId566" w:history="1">
        <w:r w:rsidR="00C10330">
          <w:rPr>
            <w:rStyle w:val="Hyperlien"/>
            <w:rFonts w:ascii="Segoe UI" w:hAnsi="Segoe UI" w:cs="Segoe UI"/>
            <w:b/>
            <w:bCs/>
            <w:color w:val="0366D6"/>
          </w:rPr>
          <w:t>JavaPasAPas</w:t>
        </w:r>
      </w:hyperlink>
      <w:r w:rsidR="00C10330">
        <w:rPr>
          <w:rStyle w:val="separator"/>
          <w:rFonts w:ascii="Segoe UI" w:hAnsi="Segoe UI" w:cs="Segoe UI"/>
          <w:color w:val="586069"/>
        </w:rPr>
        <w:t>/</w:t>
      </w:r>
      <w:r w:rsidR="00113F21">
        <w:rPr>
          <w:rStyle w:val="lev"/>
          <w:rFonts w:ascii="Segoe UI" w:hAnsi="Segoe UI" w:cs="Segoe UI"/>
          <w:color w:val="24292E"/>
        </w:rPr>
        <w:t>chapitre_9/C</w:t>
      </w:r>
      <w:r w:rsidR="00C10330">
        <w:rPr>
          <w:rStyle w:val="lev"/>
          <w:rFonts w:ascii="Segoe UI" w:hAnsi="Segoe UI" w:cs="Segoe UI"/>
          <w:color w:val="24292E"/>
        </w:rPr>
        <w:t>reerFichierFileChooser.java</w:t>
      </w:r>
    </w:p>
    <w:p w14:paraId="6CAB2E3B" w14:textId="77777777" w:rsidR="00113F21" w:rsidRPr="00113F21" w:rsidRDefault="00113F21" w:rsidP="00492058">
      <w:pPr>
        <w:pStyle w:val="Code"/>
        <w:rPr>
          <w:color w:val="000000"/>
          <w:lang w:eastAsia="zh-CN"/>
        </w:rPr>
      </w:pPr>
      <w:r w:rsidRPr="00113F21">
        <w:rPr>
          <w:b/>
          <w:bCs/>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io</w:t>
      </w:r>
      <w:r w:rsidRPr="00113F21">
        <w:rPr>
          <w:color w:val="808030"/>
          <w:lang w:eastAsia="zh-CN"/>
        </w:rPr>
        <w:t>.</w:t>
      </w:r>
      <w:r w:rsidRPr="00113F21">
        <w:rPr>
          <w:b/>
          <w:bCs/>
          <w:lang w:eastAsia="zh-CN"/>
        </w:rPr>
        <w:t>*</w:t>
      </w:r>
      <w:r w:rsidRPr="00113F21">
        <w:rPr>
          <w:color w:val="800080"/>
          <w:lang w:eastAsia="zh-CN"/>
        </w:rPr>
        <w:t>;</w:t>
      </w:r>
    </w:p>
    <w:p w14:paraId="7E197FC5" w14:textId="77777777" w:rsidR="00113F21" w:rsidRPr="009A50DE" w:rsidRDefault="00113F21" w:rsidP="00492058">
      <w:pPr>
        <w:pStyle w:val="Code"/>
        <w:rPr>
          <w:color w:val="000000"/>
          <w:lang w:val="en-CA" w:eastAsia="zh-CN"/>
        </w:rPr>
      </w:pPr>
      <w:r w:rsidRPr="009A50DE">
        <w:rPr>
          <w:b/>
          <w:bCs/>
          <w:lang w:val="en-CA" w:eastAsia="zh-CN"/>
        </w:rPr>
        <w:t>import</w:t>
      </w:r>
      <w:r w:rsidRPr="009A50DE">
        <w:rPr>
          <w:color w:val="004A43"/>
          <w:lang w:val="en-CA" w:eastAsia="zh-CN"/>
        </w:rPr>
        <w:t xml:space="preserve"> javax</w:t>
      </w:r>
      <w:r w:rsidRPr="009A50DE">
        <w:rPr>
          <w:color w:val="808030"/>
          <w:lang w:val="en-CA" w:eastAsia="zh-CN"/>
        </w:rPr>
        <w:t>.</w:t>
      </w:r>
      <w:r w:rsidRPr="009A50DE">
        <w:rPr>
          <w:color w:val="004A43"/>
          <w:lang w:val="en-CA" w:eastAsia="zh-CN"/>
        </w:rPr>
        <w:t>swing</w:t>
      </w:r>
      <w:r w:rsidRPr="009A50DE">
        <w:rPr>
          <w:color w:val="808030"/>
          <w:lang w:val="en-CA" w:eastAsia="zh-CN"/>
        </w:rPr>
        <w:t>.</w:t>
      </w:r>
      <w:r w:rsidRPr="009A50DE">
        <w:rPr>
          <w:b/>
          <w:bCs/>
          <w:lang w:val="en-CA" w:eastAsia="zh-CN"/>
        </w:rPr>
        <w:t>*</w:t>
      </w:r>
      <w:r w:rsidRPr="009A50DE">
        <w:rPr>
          <w:color w:val="800080"/>
          <w:lang w:val="en-CA" w:eastAsia="zh-CN"/>
        </w:rPr>
        <w:t>;</w:t>
      </w:r>
    </w:p>
    <w:p w14:paraId="3347AFF7" w14:textId="77777777" w:rsidR="00113F21" w:rsidRPr="009A50DE" w:rsidRDefault="00113F21" w:rsidP="00492058">
      <w:pPr>
        <w:pStyle w:val="Code"/>
        <w:rPr>
          <w:color w:val="000000"/>
          <w:lang w:val="en-CA" w:eastAsia="zh-CN"/>
        </w:rPr>
      </w:pPr>
    </w:p>
    <w:p w14:paraId="603652E5" w14:textId="77777777" w:rsidR="00113F21" w:rsidRPr="009A50DE" w:rsidRDefault="00113F21" w:rsidP="00492058">
      <w:pPr>
        <w:pStyle w:val="Code"/>
        <w:rPr>
          <w:color w:val="000000"/>
          <w:lang w:val="en-CA" w:eastAsia="zh-CN"/>
        </w:rPr>
      </w:pPr>
      <w:r w:rsidRPr="009A50DE">
        <w:rPr>
          <w:b/>
          <w:bCs/>
          <w:lang w:val="en-CA" w:eastAsia="zh-CN"/>
        </w:rPr>
        <w:t>public</w:t>
      </w:r>
      <w:r w:rsidRPr="009A50DE">
        <w:rPr>
          <w:color w:val="000000"/>
          <w:lang w:val="en-CA" w:eastAsia="zh-CN"/>
        </w:rPr>
        <w:t xml:space="preserve"> </w:t>
      </w:r>
      <w:r w:rsidRPr="009A50DE">
        <w:rPr>
          <w:b/>
          <w:bCs/>
          <w:lang w:val="en-CA" w:eastAsia="zh-CN"/>
        </w:rPr>
        <w:t>class</w:t>
      </w:r>
      <w:r w:rsidRPr="009A50DE">
        <w:rPr>
          <w:color w:val="000000"/>
          <w:lang w:val="en-CA" w:eastAsia="zh-CN"/>
        </w:rPr>
        <w:t xml:space="preserve"> CreerFichierFileChooser </w:t>
      </w:r>
      <w:r w:rsidRPr="009A50DE">
        <w:rPr>
          <w:b/>
          <w:bCs/>
          <w:lang w:val="en-CA" w:eastAsia="zh-CN"/>
        </w:rPr>
        <w:t>extends</w:t>
      </w:r>
      <w:r w:rsidRPr="009A50DE">
        <w:rPr>
          <w:color w:val="000000"/>
          <w:lang w:val="en-CA" w:eastAsia="zh-CN"/>
        </w:rPr>
        <w:t xml:space="preserve"> JFrame </w:t>
      </w:r>
      <w:r w:rsidRPr="009A50DE">
        <w:rPr>
          <w:color w:val="800080"/>
          <w:lang w:val="en-CA" w:eastAsia="zh-CN"/>
        </w:rPr>
        <w:t>{</w:t>
      </w:r>
    </w:p>
    <w:p w14:paraId="1F1715ED" w14:textId="77777777" w:rsidR="00113F21" w:rsidRPr="009A50DE" w:rsidRDefault="00113F21" w:rsidP="00492058">
      <w:pPr>
        <w:pStyle w:val="Code"/>
        <w:rPr>
          <w:color w:val="000000"/>
          <w:lang w:val="en-CA" w:eastAsia="zh-CN"/>
        </w:rPr>
      </w:pPr>
      <w:r w:rsidRPr="009A50DE">
        <w:rPr>
          <w:color w:val="000000"/>
          <w:lang w:val="en-CA" w:eastAsia="zh-CN"/>
        </w:rPr>
        <w:t xml:space="preserve">  </w:t>
      </w:r>
      <w:r w:rsidRPr="009A50DE">
        <w:rPr>
          <w:b/>
          <w:bCs/>
          <w:lang w:val="en-CA" w:eastAsia="zh-CN"/>
        </w:rPr>
        <w:t>public</w:t>
      </w:r>
      <w:r w:rsidRPr="009A50DE">
        <w:rPr>
          <w:color w:val="000000"/>
          <w:lang w:val="en-CA" w:eastAsia="zh-CN"/>
        </w:rPr>
        <w:t xml:space="preserve"> CreerFichierFileChooser</w:t>
      </w:r>
      <w:r w:rsidRPr="009A50DE">
        <w:rPr>
          <w:color w:val="808030"/>
          <w:lang w:val="en-CA" w:eastAsia="zh-CN"/>
        </w:rPr>
        <w:t>()</w:t>
      </w:r>
      <w:r w:rsidRPr="009A50DE">
        <w:rPr>
          <w:color w:val="000000"/>
          <w:lang w:val="en-CA" w:eastAsia="zh-CN"/>
        </w:rPr>
        <w:t xml:space="preserve"> </w:t>
      </w:r>
      <w:r w:rsidRPr="009A50DE">
        <w:rPr>
          <w:b/>
          <w:bCs/>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53B0ECCE"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JFileChooser unFileChooser </w:t>
      </w:r>
      <w:r w:rsidRPr="009A50DE">
        <w:rPr>
          <w:color w:val="808030"/>
          <w:lang w:val="en-CA" w:eastAsia="zh-CN"/>
        </w:rPr>
        <w:t>=</w:t>
      </w:r>
      <w:r w:rsidRPr="009A50DE">
        <w:rPr>
          <w:color w:val="000000"/>
          <w:lang w:val="en-CA" w:eastAsia="zh-CN"/>
        </w:rPr>
        <w:t xml:space="preserve"> </w:t>
      </w:r>
      <w:r w:rsidRPr="009A50DE">
        <w:rPr>
          <w:b/>
          <w:bCs/>
          <w:lang w:val="en-CA" w:eastAsia="zh-CN"/>
        </w:rPr>
        <w:t>new</w:t>
      </w:r>
      <w:r w:rsidRPr="009A50DE">
        <w:rPr>
          <w:color w:val="000000"/>
          <w:lang w:val="en-CA" w:eastAsia="zh-CN"/>
        </w:rPr>
        <w:t xml:space="preserve"> JFileChooser</w:t>
      </w:r>
      <w:r w:rsidRPr="009A50DE">
        <w:rPr>
          <w:color w:val="808030"/>
          <w:lang w:val="en-CA" w:eastAsia="zh-CN"/>
        </w:rPr>
        <w:t>()</w:t>
      </w:r>
      <w:r w:rsidRPr="009A50DE">
        <w:rPr>
          <w:color w:val="800080"/>
          <w:lang w:val="en-CA" w:eastAsia="zh-CN"/>
        </w:rPr>
        <w:t>;</w:t>
      </w:r>
    </w:p>
    <w:p w14:paraId="45796E28"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unFileChooser</w:t>
      </w:r>
      <w:r w:rsidRPr="009A50DE">
        <w:rPr>
          <w:color w:val="808030"/>
          <w:lang w:val="en-CA" w:eastAsia="zh-CN"/>
        </w:rPr>
        <w:t>.</w:t>
      </w:r>
      <w:r w:rsidRPr="009A50DE">
        <w:rPr>
          <w:color w:val="000000"/>
          <w:lang w:val="en-CA" w:eastAsia="zh-CN"/>
        </w:rPr>
        <w:t>setFileSelectionMode</w:t>
      </w:r>
      <w:r w:rsidRPr="009A50DE">
        <w:rPr>
          <w:color w:val="808030"/>
          <w:lang w:val="en-CA" w:eastAsia="zh-CN"/>
        </w:rPr>
        <w:t>(</w:t>
      </w:r>
      <w:r w:rsidRPr="009A50DE">
        <w:rPr>
          <w:color w:val="000000"/>
          <w:lang w:val="en-CA" w:eastAsia="zh-CN"/>
        </w:rPr>
        <w:t>JFileChooser</w:t>
      </w:r>
      <w:r w:rsidRPr="009A50DE">
        <w:rPr>
          <w:color w:val="808030"/>
          <w:lang w:val="en-CA" w:eastAsia="zh-CN"/>
        </w:rPr>
        <w:t>.</w:t>
      </w:r>
      <w:r w:rsidRPr="009A50DE">
        <w:rPr>
          <w:color w:val="000000"/>
          <w:lang w:val="en-CA" w:eastAsia="zh-CN"/>
        </w:rPr>
        <w:t>FILES_ONLY</w:t>
      </w:r>
      <w:r w:rsidRPr="009A50DE">
        <w:rPr>
          <w:color w:val="808030"/>
          <w:lang w:val="en-CA" w:eastAsia="zh-CN"/>
        </w:rPr>
        <w:t>)</w:t>
      </w:r>
      <w:r w:rsidRPr="009A50DE">
        <w:rPr>
          <w:color w:val="800080"/>
          <w:lang w:val="en-CA" w:eastAsia="zh-CN"/>
        </w:rPr>
        <w:t>;</w:t>
      </w:r>
    </w:p>
    <w:p w14:paraId="5E83CDC5" w14:textId="77777777" w:rsidR="00113F21" w:rsidRPr="00113F21" w:rsidRDefault="00113F21" w:rsidP="001A3D9B">
      <w:pPr>
        <w:pStyle w:val="Code"/>
        <w:keepNext w:val="0"/>
        <w:keepLines w:val="0"/>
        <w:rPr>
          <w:color w:val="000000"/>
          <w:lang w:val="en-CA" w:eastAsia="zh-CN"/>
        </w:rPr>
      </w:pPr>
      <w:r w:rsidRPr="009A50DE">
        <w:rPr>
          <w:color w:val="000000"/>
          <w:lang w:val="en-CA" w:eastAsia="zh-CN"/>
        </w:rPr>
        <w:t xml:space="preserve">    </w:t>
      </w:r>
      <w:r w:rsidRPr="00113F21">
        <w:rPr>
          <w:color w:val="BB7977"/>
          <w:lang w:val="en-CA" w:eastAsia="zh-CN"/>
        </w:rPr>
        <w:t>int</w:t>
      </w:r>
      <w:r w:rsidRPr="00113F21">
        <w:rPr>
          <w:color w:val="000000"/>
          <w:lang w:val="en-CA" w:eastAsia="zh-CN"/>
        </w:rPr>
        <w:t xml:space="preserve"> resultat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showSaveDialog</w:t>
      </w:r>
      <w:r w:rsidRPr="00113F21">
        <w:rPr>
          <w:color w:val="808030"/>
          <w:lang w:val="en-CA" w:eastAsia="zh-CN"/>
        </w:rPr>
        <w:t>(</w:t>
      </w:r>
      <w:r w:rsidRPr="00113F21">
        <w:rPr>
          <w:b/>
          <w:bCs/>
          <w:lang w:val="en-CA" w:eastAsia="zh-CN"/>
        </w:rPr>
        <w:t>this</w:t>
      </w:r>
      <w:r w:rsidRPr="00113F21">
        <w:rPr>
          <w:color w:val="808030"/>
          <w:lang w:val="en-CA" w:eastAsia="zh-CN"/>
        </w:rPr>
        <w:t>)</w:t>
      </w:r>
      <w:r w:rsidRPr="00113F21">
        <w:rPr>
          <w:color w:val="800080"/>
          <w:lang w:val="en-CA" w:eastAsia="zh-CN"/>
        </w:rPr>
        <w:t>;</w:t>
      </w:r>
    </w:p>
    <w:p w14:paraId="0179E539"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resultat </w:t>
      </w:r>
      <w:r w:rsidRPr="00113F21">
        <w:rPr>
          <w:color w:val="808030"/>
          <w:lang w:val="en-CA" w:eastAsia="zh-CN"/>
        </w:rPr>
        <w:t>!=</w:t>
      </w:r>
      <w:r w:rsidRPr="00113F21">
        <w:rPr>
          <w:color w:val="000000"/>
          <w:lang w:val="en-CA" w:eastAsia="zh-CN"/>
        </w:rPr>
        <w:t xml:space="preserve"> JFileChooser</w:t>
      </w:r>
      <w:r w:rsidRPr="00113F21">
        <w:rPr>
          <w:color w:val="808030"/>
          <w:lang w:val="en-CA" w:eastAsia="zh-CN"/>
        </w:rPr>
        <w:t>.</w:t>
      </w:r>
      <w:r w:rsidRPr="00113F21">
        <w:rPr>
          <w:color w:val="000000"/>
          <w:lang w:val="en-CA" w:eastAsia="zh-CN"/>
        </w:rPr>
        <w:t>CANCEL_OPTION</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3C5B6957"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BB7977"/>
          <w:lang w:val="en-CA" w:eastAsia="zh-CN"/>
        </w:rPr>
        <w:t>File</w:t>
      </w:r>
      <w:r w:rsidRPr="00113F21">
        <w:rPr>
          <w:color w:val="000000"/>
          <w:lang w:val="en-CA" w:eastAsia="zh-CN"/>
        </w:rPr>
        <w:t xml:space="preserve"> leFile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getSelectedFile</w:t>
      </w:r>
      <w:r w:rsidRPr="00113F21">
        <w:rPr>
          <w:color w:val="808030"/>
          <w:lang w:val="en-CA" w:eastAsia="zh-CN"/>
        </w:rPr>
        <w:t>()</w:t>
      </w:r>
      <w:r w:rsidRPr="00113F21">
        <w:rPr>
          <w:color w:val="800080"/>
          <w:lang w:val="en-CA" w:eastAsia="zh-CN"/>
        </w:rPr>
        <w:t>;</w:t>
      </w:r>
    </w:p>
    <w:p w14:paraId="19E4F9D6"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leFile </w:t>
      </w:r>
      <w:r w:rsidRPr="00113F21">
        <w:rPr>
          <w:color w:val="808030"/>
          <w:lang w:val="en-CA" w:eastAsia="zh-CN"/>
        </w:rPr>
        <w:t>!=</w:t>
      </w:r>
      <w:r w:rsidRPr="00113F21">
        <w:rPr>
          <w:color w:val="000000"/>
          <w:lang w:val="en-CA" w:eastAsia="zh-CN"/>
        </w:rPr>
        <w:t xml:space="preserve"> </w:t>
      </w:r>
      <w:r w:rsidRPr="00113F21">
        <w:rPr>
          <w:b/>
          <w:bCs/>
          <w:lang w:val="en-CA" w:eastAsia="zh-CN"/>
        </w:rPr>
        <w:t>null</w:t>
      </w:r>
      <w:r w:rsidRPr="00113F21">
        <w:rPr>
          <w:color w:val="000000"/>
          <w:lang w:val="en-CA" w:eastAsia="zh-CN"/>
        </w:rPr>
        <w:t xml:space="preserve"> </w:t>
      </w:r>
      <w:r w:rsidRPr="00113F21">
        <w:rPr>
          <w:color w:val="808030"/>
          <w:lang w:val="en-CA" w:eastAsia="zh-CN"/>
        </w:rPr>
        <w:t>&amp;&amp;</w:t>
      </w:r>
      <w:r w:rsidRPr="00113F21">
        <w:rPr>
          <w:color w:val="000000"/>
          <w:lang w:val="en-CA" w:eastAsia="zh-CN"/>
        </w:rPr>
        <w:t xml:space="preserve"> </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000000"/>
          <w:lang w:val="en-CA" w:eastAsia="zh-CN"/>
        </w:rPr>
        <w:t>getName</w:t>
      </w:r>
      <w:r w:rsidRPr="00113F21">
        <w:rPr>
          <w:color w:val="808030"/>
          <w:lang w:val="en-CA" w:eastAsia="zh-CN"/>
        </w:rPr>
        <w:t>().</w:t>
      </w:r>
      <w:r w:rsidRPr="00113F21">
        <w:rPr>
          <w:color w:val="000000"/>
          <w:lang w:val="en-CA" w:eastAsia="zh-CN"/>
        </w:rPr>
        <w:t>equals</w:t>
      </w:r>
      <w:r w:rsidRPr="00113F21">
        <w:rPr>
          <w:color w:val="808030"/>
          <w:lang w:val="en-CA" w:eastAsia="zh-CN"/>
        </w:rPr>
        <w:t>(</w:t>
      </w:r>
      <w:r w:rsidRPr="00113F21">
        <w:rPr>
          <w:color w:val="0000E6"/>
          <w:lang w:val="en-CA" w:eastAsia="zh-CN"/>
        </w:rPr>
        <w:t>""</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005153C6"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BB7977"/>
          <w:lang w:val="en-CA" w:eastAsia="zh-CN"/>
        </w:rPr>
        <w:t>FileOutputStream</w:t>
      </w:r>
      <w:r w:rsidRPr="00113F21">
        <w:rPr>
          <w:color w:val="000000"/>
          <w:lang w:val="en-CA" w:eastAsia="zh-CN"/>
        </w:rPr>
        <w:t xml:space="preserve"> unFichier </w:t>
      </w:r>
      <w:r w:rsidRPr="00113F21">
        <w:rPr>
          <w:color w:val="808030"/>
          <w:lang w:val="en-CA" w:eastAsia="zh-CN"/>
        </w:rPr>
        <w:t>=</w:t>
      </w:r>
      <w:r w:rsidRPr="00113F21">
        <w:rPr>
          <w:color w:val="000000"/>
          <w:lang w:val="en-CA" w:eastAsia="zh-CN"/>
        </w:rPr>
        <w:t xml:space="preserve"> </w:t>
      </w:r>
      <w:r w:rsidRPr="00113F21">
        <w:rPr>
          <w:b/>
          <w:bCs/>
          <w:lang w:val="en-CA" w:eastAsia="zh-CN"/>
        </w:rPr>
        <w:t>new</w:t>
      </w:r>
      <w:r w:rsidRPr="00113F21">
        <w:rPr>
          <w:color w:val="000000"/>
          <w:lang w:val="en-CA" w:eastAsia="zh-CN"/>
        </w:rPr>
        <w:t xml:space="preserve"> </w:t>
      </w:r>
      <w:r w:rsidRPr="00113F21">
        <w:rPr>
          <w:b/>
          <w:bCs/>
          <w:color w:val="BB7977"/>
          <w:lang w:val="en-CA" w:eastAsia="zh-CN"/>
        </w:rPr>
        <w:t>FileOutputStream</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800080"/>
          <w:lang w:val="en-CA" w:eastAsia="zh-CN"/>
        </w:rPr>
        <w:t>;</w:t>
      </w:r>
    </w:p>
    <w:p w14:paraId="4B077BEA" w14:textId="77777777" w:rsidR="00113F21" w:rsidRPr="00113F21" w:rsidRDefault="00113F21" w:rsidP="001A3D9B">
      <w:pPr>
        <w:pStyle w:val="Code"/>
        <w:keepNext w:val="0"/>
        <w:keepLines w:val="0"/>
        <w:rPr>
          <w:color w:val="000000"/>
          <w:lang w:val="en-CA" w:eastAsia="zh-CN"/>
        </w:rPr>
      </w:pPr>
    </w:p>
    <w:p w14:paraId="7929A78F" w14:textId="77777777" w:rsidR="00113F21" w:rsidRPr="00113F21" w:rsidRDefault="00113F21" w:rsidP="001A3D9B">
      <w:pPr>
        <w:pStyle w:val="Code"/>
        <w:keepNext w:val="0"/>
        <w:keepLines w:val="0"/>
        <w:rPr>
          <w:color w:val="000000"/>
          <w:lang w:val="fr-FR" w:eastAsia="zh-CN"/>
        </w:rPr>
      </w:pPr>
      <w:r w:rsidRPr="00113F21">
        <w:rPr>
          <w:color w:val="000000"/>
          <w:lang w:val="en-CA" w:eastAsia="zh-CN"/>
        </w:rPr>
        <w:t xml:space="preserve">        </w:t>
      </w:r>
      <w:r w:rsidRPr="00113F21">
        <w:rPr>
          <w:color w:val="BB7977"/>
          <w:lang w:val="fr-FR" w:eastAsia="zh-CN"/>
        </w:rPr>
        <w:t>int</w:t>
      </w:r>
      <w:r w:rsidRPr="00113F21">
        <w:rPr>
          <w:color w:val="000000"/>
          <w:lang w:val="fr-FR" w:eastAsia="zh-CN"/>
        </w:rPr>
        <w:t xml:space="preserve"> unEntier </w:t>
      </w:r>
      <w:r w:rsidRPr="00113F21">
        <w:rPr>
          <w:color w:val="808030"/>
          <w:lang w:val="fr-FR" w:eastAsia="zh-CN"/>
        </w:rPr>
        <w:t>=</w:t>
      </w:r>
      <w:r w:rsidRPr="00113F21">
        <w:rPr>
          <w:color w:val="000000"/>
          <w:lang w:val="fr-FR" w:eastAsia="zh-CN"/>
        </w:rPr>
        <w:t xml:space="preserve"> </w:t>
      </w:r>
      <w:r w:rsidRPr="00113F21">
        <w:rPr>
          <w:color w:val="008C00"/>
          <w:lang w:val="fr-FR" w:eastAsia="zh-CN"/>
        </w:rPr>
        <w:t>1629696561</w:t>
      </w:r>
      <w:r w:rsidRPr="00113F21">
        <w:rPr>
          <w:color w:val="800080"/>
          <w:lang w:val="fr-FR" w:eastAsia="zh-CN"/>
        </w:rPr>
        <w:t>;</w:t>
      </w:r>
      <w:r w:rsidRPr="00113F21">
        <w:rPr>
          <w:color w:val="000000"/>
          <w:lang w:val="fr-FR" w:eastAsia="zh-CN"/>
        </w:rPr>
        <w:t xml:space="preserve"> </w:t>
      </w:r>
      <w:r w:rsidRPr="00113F21">
        <w:rPr>
          <w:color w:val="696969"/>
          <w:lang w:val="fr-FR" w:eastAsia="zh-CN"/>
        </w:rPr>
        <w:t>// (97*2^24)+(35*2^16)+(50&lt;&lt;2^8)+49 = "a#21" en String;</w:t>
      </w:r>
    </w:p>
    <w:p w14:paraId="4E0E0239"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lastRenderedPageBreak/>
        <w:t xml:space="preserve">        </w:t>
      </w:r>
      <w:r w:rsidRPr="00113F21">
        <w:rPr>
          <w:color w:val="696969"/>
          <w:lang w:val="fr-FR" w:eastAsia="zh-CN"/>
        </w:rPr>
        <w:t>// Convertir unEntier en un tableau de 4 octets</w:t>
      </w:r>
    </w:p>
    <w:p w14:paraId="0A78267E" w14:textId="77777777" w:rsidR="00113F21" w:rsidRPr="00113F21" w:rsidRDefault="00113F21" w:rsidP="001A3D9B">
      <w:pPr>
        <w:pStyle w:val="Code"/>
        <w:keepNext w:val="0"/>
        <w:keepLines w:val="0"/>
        <w:rPr>
          <w:color w:val="000000"/>
          <w:lang w:val="nb-NO" w:eastAsia="zh-CN"/>
        </w:rPr>
      </w:pPr>
      <w:r w:rsidRPr="00113F21">
        <w:rPr>
          <w:color w:val="000000"/>
          <w:lang w:val="fr-FR" w:eastAsia="zh-CN"/>
        </w:rPr>
        <w:t xml:space="preserve">        </w:t>
      </w:r>
      <w:r w:rsidRPr="00113F21">
        <w:rPr>
          <w:color w:val="BB7977"/>
          <w:lang w:val="nb-NO" w:eastAsia="zh-CN"/>
        </w:rPr>
        <w:t>byte</w:t>
      </w:r>
      <w:r w:rsidRPr="00113F21">
        <w:rPr>
          <w:color w:val="808030"/>
          <w:lang w:val="nb-NO" w:eastAsia="zh-CN"/>
        </w:rPr>
        <w:t>[]</w:t>
      </w:r>
      <w:r w:rsidRPr="00113F21">
        <w:rPr>
          <w:color w:val="000000"/>
          <w:lang w:val="nb-NO" w:eastAsia="zh-CN"/>
        </w:rPr>
        <w:t xml:space="preserve"> tampon </w:t>
      </w:r>
      <w:r w:rsidRPr="00113F21">
        <w:rPr>
          <w:color w:val="808030"/>
          <w:lang w:val="nb-NO" w:eastAsia="zh-CN"/>
        </w:rPr>
        <w:t>=</w:t>
      </w:r>
      <w:r w:rsidRPr="00113F21">
        <w:rPr>
          <w:color w:val="000000"/>
          <w:lang w:val="nb-NO" w:eastAsia="zh-CN"/>
        </w:rPr>
        <w:t xml:space="preserve"> </w:t>
      </w:r>
      <w:r w:rsidRPr="00113F21">
        <w:rPr>
          <w:b/>
          <w:bCs/>
          <w:lang w:val="nb-NO" w:eastAsia="zh-CN"/>
        </w:rPr>
        <w:t>new</w:t>
      </w:r>
      <w:r w:rsidRPr="00113F21">
        <w:rPr>
          <w:color w:val="000000"/>
          <w:lang w:val="nb-NO" w:eastAsia="zh-CN"/>
        </w:rPr>
        <w:t xml:space="preserve"> </w:t>
      </w:r>
      <w:r w:rsidRPr="00113F21">
        <w:rPr>
          <w:color w:val="BB7977"/>
          <w:lang w:val="nb-NO" w:eastAsia="zh-CN"/>
        </w:rPr>
        <w:t>byte</w:t>
      </w:r>
      <w:r w:rsidRPr="00113F21">
        <w:rPr>
          <w:color w:val="808030"/>
          <w:lang w:val="nb-NO" w:eastAsia="zh-CN"/>
        </w:rPr>
        <w:t>[</w:t>
      </w:r>
      <w:r w:rsidRPr="00113F21">
        <w:rPr>
          <w:color w:val="008C00"/>
          <w:lang w:val="nb-NO" w:eastAsia="zh-CN"/>
        </w:rPr>
        <w:t>4</w:t>
      </w:r>
      <w:r w:rsidRPr="00113F21">
        <w:rPr>
          <w:color w:val="808030"/>
          <w:lang w:val="nb-NO" w:eastAsia="zh-CN"/>
        </w:rPr>
        <w:t>]</w:t>
      </w:r>
      <w:r w:rsidRPr="00113F21">
        <w:rPr>
          <w:color w:val="800080"/>
          <w:lang w:val="nb-NO" w:eastAsia="zh-CN"/>
        </w:rPr>
        <w:t>;</w:t>
      </w:r>
    </w:p>
    <w:p w14:paraId="3E6964D3" w14:textId="77777777" w:rsidR="00113F21" w:rsidRPr="00113F21" w:rsidRDefault="00113F21" w:rsidP="001A3D9B">
      <w:pPr>
        <w:pStyle w:val="Code"/>
        <w:keepNext w:val="0"/>
        <w:keepLines w:val="0"/>
        <w:rPr>
          <w:color w:val="000000"/>
          <w:lang w:val="nb-NO" w:eastAsia="zh-CN"/>
        </w:rPr>
      </w:pPr>
      <w:r w:rsidRPr="00113F21">
        <w:rPr>
          <w:color w:val="000000"/>
          <w:lang w:val="nb-NO" w:eastAsia="zh-CN"/>
        </w:rPr>
        <w:t xml:space="preserve">        </w:t>
      </w:r>
      <w:r w:rsidRPr="00113F21">
        <w:rPr>
          <w:b/>
          <w:bCs/>
          <w:lang w:val="nb-NO" w:eastAsia="zh-CN"/>
        </w:rPr>
        <w:t>for</w:t>
      </w:r>
      <w:r w:rsidRPr="00113F21">
        <w:rPr>
          <w:color w:val="000000"/>
          <w:lang w:val="nb-NO" w:eastAsia="zh-CN"/>
        </w:rPr>
        <w:t xml:space="preserve"> </w:t>
      </w:r>
      <w:r w:rsidRPr="00113F21">
        <w:rPr>
          <w:color w:val="808030"/>
          <w:lang w:val="nb-NO" w:eastAsia="zh-CN"/>
        </w:rPr>
        <w:t>(</w:t>
      </w:r>
      <w:r w:rsidRPr="00113F21">
        <w:rPr>
          <w:color w:val="BB7977"/>
          <w:lang w:val="nb-NO" w:eastAsia="zh-CN"/>
        </w:rPr>
        <w:t>int</w:t>
      </w:r>
      <w:r w:rsidRPr="00113F21">
        <w:rPr>
          <w:color w:val="000000"/>
          <w:lang w:val="nb-NO" w:eastAsia="zh-CN"/>
        </w:rPr>
        <w:t xml:space="preserve"> i </w:t>
      </w:r>
      <w:r w:rsidRPr="00113F21">
        <w:rPr>
          <w:color w:val="808030"/>
          <w:lang w:val="nb-NO" w:eastAsia="zh-CN"/>
        </w:rPr>
        <w:t>=</w:t>
      </w:r>
      <w:r w:rsidRPr="00113F21">
        <w:rPr>
          <w:color w:val="000000"/>
          <w:lang w:val="nb-NO" w:eastAsia="zh-CN"/>
        </w:rPr>
        <w:t xml:space="preserve"> </w:t>
      </w:r>
      <w:r w:rsidRPr="00113F21">
        <w:rPr>
          <w:color w:val="008C00"/>
          <w:lang w:val="nb-NO" w:eastAsia="zh-CN"/>
        </w:rPr>
        <w:t>3</w:t>
      </w:r>
      <w:r w:rsidRPr="00113F21">
        <w:rPr>
          <w:color w:val="800080"/>
          <w:lang w:val="nb-NO" w:eastAsia="zh-CN"/>
        </w:rPr>
        <w:t>;</w:t>
      </w:r>
      <w:r w:rsidRPr="00113F21">
        <w:rPr>
          <w:color w:val="000000"/>
          <w:lang w:val="nb-NO" w:eastAsia="zh-CN"/>
        </w:rPr>
        <w:t xml:space="preserve"> i </w:t>
      </w:r>
      <w:r w:rsidRPr="00113F21">
        <w:rPr>
          <w:color w:val="808030"/>
          <w:lang w:val="nb-NO" w:eastAsia="zh-CN"/>
        </w:rPr>
        <w:t>&gt;=</w:t>
      </w:r>
      <w:r w:rsidRPr="00113F21">
        <w:rPr>
          <w:color w:val="000000"/>
          <w:lang w:val="nb-NO" w:eastAsia="zh-CN"/>
        </w:rPr>
        <w:t xml:space="preserve"> </w:t>
      </w:r>
      <w:r w:rsidRPr="00113F21">
        <w:rPr>
          <w:color w:val="008C00"/>
          <w:lang w:val="nb-NO" w:eastAsia="zh-CN"/>
        </w:rPr>
        <w:t>0</w:t>
      </w:r>
      <w:r w:rsidRPr="00113F21">
        <w:rPr>
          <w:color w:val="800080"/>
          <w:lang w:val="nb-NO" w:eastAsia="zh-CN"/>
        </w:rPr>
        <w:t>;</w:t>
      </w:r>
      <w:r w:rsidRPr="00113F21">
        <w:rPr>
          <w:color w:val="000000"/>
          <w:lang w:val="nb-NO" w:eastAsia="zh-CN"/>
        </w:rPr>
        <w:t xml:space="preserve"> i</w:t>
      </w:r>
      <w:r w:rsidRPr="00113F21">
        <w:rPr>
          <w:color w:val="808030"/>
          <w:lang w:val="nb-NO" w:eastAsia="zh-CN"/>
        </w:rPr>
        <w:t>--)</w:t>
      </w:r>
      <w:r w:rsidRPr="00113F21">
        <w:rPr>
          <w:color w:val="000000"/>
          <w:lang w:val="nb-NO" w:eastAsia="zh-CN"/>
        </w:rPr>
        <w:t xml:space="preserve"> </w:t>
      </w:r>
      <w:r w:rsidRPr="00113F21">
        <w:rPr>
          <w:color w:val="800080"/>
          <w:lang w:val="nb-NO" w:eastAsia="zh-CN"/>
        </w:rPr>
        <w:t>{</w:t>
      </w:r>
    </w:p>
    <w:p w14:paraId="6C4DBD34" w14:textId="77777777" w:rsidR="00113F21" w:rsidRPr="00113F21" w:rsidRDefault="00113F21" w:rsidP="001A3D9B">
      <w:pPr>
        <w:pStyle w:val="Code"/>
        <w:keepNext w:val="0"/>
        <w:keepLines w:val="0"/>
        <w:rPr>
          <w:color w:val="000000"/>
          <w:lang w:val="fr-FR" w:eastAsia="zh-CN"/>
        </w:rPr>
      </w:pPr>
      <w:r w:rsidRPr="00113F21">
        <w:rPr>
          <w:color w:val="000000"/>
          <w:lang w:val="nb-NO" w:eastAsia="zh-CN"/>
        </w:rPr>
        <w:t xml:space="preserve">          </w:t>
      </w:r>
      <w:r w:rsidRPr="00113F21">
        <w:rPr>
          <w:color w:val="000000"/>
          <w:lang w:val="fr-FR" w:eastAsia="zh-CN"/>
        </w:rPr>
        <w:t>tampon</w:t>
      </w:r>
      <w:r w:rsidRPr="00113F21">
        <w:rPr>
          <w:color w:val="808030"/>
          <w:lang w:val="fr-FR" w:eastAsia="zh-CN"/>
        </w:rPr>
        <w:t>[</w:t>
      </w:r>
      <w:r w:rsidRPr="00113F21">
        <w:rPr>
          <w:color w:val="000000"/>
          <w:lang w:val="fr-FR" w:eastAsia="zh-CN"/>
        </w:rPr>
        <w:t>i</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byte</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unEntier </w:t>
      </w:r>
      <w:r w:rsidRPr="00113F21">
        <w:rPr>
          <w:color w:val="808030"/>
          <w:lang w:val="fr-FR" w:eastAsia="zh-CN"/>
        </w:rPr>
        <w:t>&amp;</w:t>
      </w:r>
      <w:r w:rsidRPr="00113F21">
        <w:rPr>
          <w:color w:val="000000"/>
          <w:lang w:val="fr-FR" w:eastAsia="zh-CN"/>
        </w:rPr>
        <w:t xml:space="preserve"> </w:t>
      </w:r>
      <w:r w:rsidRPr="00113F21">
        <w:rPr>
          <w:color w:val="008000"/>
          <w:lang w:val="fr-FR" w:eastAsia="zh-CN"/>
        </w:rPr>
        <w:t>0</w:t>
      </w:r>
      <w:r w:rsidRPr="00113F21">
        <w:rPr>
          <w:color w:val="008C00"/>
          <w:lang w:val="fr-FR" w:eastAsia="zh-CN"/>
        </w:rPr>
        <w:t>X</w:t>
      </w:r>
      <w:r w:rsidRPr="00113F21">
        <w:rPr>
          <w:color w:val="008000"/>
          <w:lang w:val="fr-FR" w:eastAsia="zh-CN"/>
        </w:rPr>
        <w:t>FF</w:t>
      </w:r>
      <w:r w:rsidRPr="00113F21">
        <w:rPr>
          <w:color w:val="808030"/>
          <w:lang w:val="fr-FR" w:eastAsia="zh-CN"/>
        </w:rPr>
        <w:t>)</w:t>
      </w:r>
      <w:r w:rsidRPr="00113F21">
        <w:rPr>
          <w:color w:val="800080"/>
          <w:lang w:val="fr-FR" w:eastAsia="zh-CN"/>
        </w:rPr>
        <w:t>;</w:t>
      </w:r>
      <w:r w:rsidRPr="00113F21">
        <w:rPr>
          <w:color w:val="000000"/>
          <w:lang w:val="fr-FR" w:eastAsia="zh-CN"/>
        </w:rPr>
        <w:t xml:space="preserve"> </w:t>
      </w:r>
      <w:r w:rsidRPr="00113F21">
        <w:rPr>
          <w:color w:val="696969"/>
          <w:lang w:val="fr-FR" w:eastAsia="zh-CN"/>
        </w:rPr>
        <w:t>// Extrait l'octet le moins significatif</w:t>
      </w:r>
    </w:p>
    <w:p w14:paraId="7D6069D3"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unEntier </w:t>
      </w:r>
      <w:r w:rsidRPr="00113F21">
        <w:rPr>
          <w:color w:val="808030"/>
          <w:lang w:val="fr-FR" w:eastAsia="zh-CN"/>
        </w:rPr>
        <w:t>&gt;&gt;&gt;=</w:t>
      </w:r>
      <w:r w:rsidRPr="00113F21">
        <w:rPr>
          <w:color w:val="000000"/>
          <w:lang w:val="fr-FR" w:eastAsia="zh-CN"/>
        </w:rPr>
        <w:t xml:space="preserve"> </w:t>
      </w:r>
      <w:r w:rsidRPr="00113F21">
        <w:rPr>
          <w:color w:val="008C00"/>
          <w:lang w:val="fr-FR" w:eastAsia="zh-CN"/>
        </w:rPr>
        <w:t>8</w:t>
      </w:r>
      <w:r w:rsidRPr="00113F21">
        <w:rPr>
          <w:color w:val="800080"/>
          <w:lang w:val="fr-FR" w:eastAsia="zh-CN"/>
        </w:rPr>
        <w:t>;</w:t>
      </w:r>
      <w:r w:rsidRPr="00113F21">
        <w:rPr>
          <w:color w:val="000000"/>
          <w:lang w:val="fr-FR" w:eastAsia="zh-CN"/>
        </w:rPr>
        <w:t xml:space="preserve"> </w:t>
      </w:r>
      <w:r w:rsidRPr="00113F21">
        <w:rPr>
          <w:color w:val="696969"/>
          <w:lang w:val="fr-FR" w:eastAsia="zh-CN"/>
        </w:rPr>
        <w:t>// Décalage de 8 bits (remplissage à 0)</w:t>
      </w:r>
    </w:p>
    <w:p w14:paraId="76C8C041" w14:textId="77777777" w:rsidR="00113F21" w:rsidRPr="00113F21" w:rsidRDefault="00113F21" w:rsidP="001A3D9B">
      <w:pPr>
        <w:pStyle w:val="Code"/>
        <w:keepNext w:val="0"/>
        <w:keepLines w:val="0"/>
        <w:rPr>
          <w:color w:val="000000"/>
          <w:lang w:val="it-IT" w:eastAsia="zh-CN"/>
        </w:rPr>
      </w:pPr>
      <w:r w:rsidRPr="00113F21">
        <w:rPr>
          <w:color w:val="000000"/>
          <w:lang w:val="fr-FR" w:eastAsia="zh-CN"/>
        </w:rPr>
        <w:t xml:space="preserve">        </w:t>
      </w:r>
      <w:r w:rsidRPr="00113F21">
        <w:rPr>
          <w:color w:val="800080"/>
          <w:lang w:val="it-IT" w:eastAsia="zh-CN"/>
        </w:rPr>
        <w:t>}</w:t>
      </w:r>
    </w:p>
    <w:p w14:paraId="0E848084"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write</w:t>
      </w:r>
      <w:r w:rsidRPr="00113F21">
        <w:rPr>
          <w:color w:val="808030"/>
          <w:lang w:val="it-IT" w:eastAsia="zh-CN"/>
        </w:rPr>
        <w:t>(</w:t>
      </w:r>
      <w:r w:rsidRPr="00113F21">
        <w:rPr>
          <w:color w:val="000000"/>
          <w:lang w:val="it-IT" w:eastAsia="zh-CN"/>
        </w:rPr>
        <w:t>tampon</w:t>
      </w:r>
      <w:r w:rsidRPr="00113F21">
        <w:rPr>
          <w:color w:val="808030"/>
          <w:lang w:val="it-IT" w:eastAsia="zh-CN"/>
        </w:rPr>
        <w:t>)</w:t>
      </w:r>
      <w:r w:rsidRPr="00113F21">
        <w:rPr>
          <w:color w:val="800080"/>
          <w:lang w:val="it-IT" w:eastAsia="zh-CN"/>
        </w:rPr>
        <w:t>;</w:t>
      </w:r>
    </w:p>
    <w:p w14:paraId="0C430805"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close</w:t>
      </w:r>
      <w:r w:rsidRPr="00113F21">
        <w:rPr>
          <w:color w:val="808030"/>
          <w:lang w:val="it-IT" w:eastAsia="zh-CN"/>
        </w:rPr>
        <w:t>()</w:t>
      </w:r>
      <w:r w:rsidRPr="00113F21">
        <w:rPr>
          <w:color w:val="800080"/>
          <w:lang w:val="it-IT" w:eastAsia="zh-CN"/>
        </w:rPr>
        <w:t>;</w:t>
      </w:r>
    </w:p>
    <w:p w14:paraId="029766E9" w14:textId="77777777" w:rsidR="00113F21" w:rsidRPr="00113F21" w:rsidRDefault="00113F21" w:rsidP="001A3D9B">
      <w:pPr>
        <w:pStyle w:val="Code"/>
        <w:keepNext w:val="0"/>
        <w:keepLines w:val="0"/>
        <w:rPr>
          <w:color w:val="000000"/>
          <w:lang w:val="it-IT" w:eastAsia="zh-CN"/>
        </w:rPr>
      </w:pPr>
    </w:p>
    <w:p w14:paraId="0553A9E0"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w:t>
      </w:r>
      <w:r w:rsidRPr="00113F21">
        <w:rPr>
          <w:color w:val="800080"/>
          <w:lang w:val="it-IT" w:eastAsia="zh-CN"/>
        </w:rPr>
        <w:t>}</w:t>
      </w:r>
      <w:r w:rsidRPr="00113F21">
        <w:rPr>
          <w:color w:val="000000"/>
          <w:lang w:val="it-IT" w:eastAsia="zh-CN"/>
        </w:rPr>
        <w:t xml:space="preserve"> </w:t>
      </w:r>
      <w:r w:rsidRPr="00113F21">
        <w:rPr>
          <w:b/>
          <w:bCs/>
          <w:lang w:val="it-IT" w:eastAsia="zh-CN"/>
        </w:rPr>
        <w:t>else</w:t>
      </w:r>
      <w:r w:rsidRPr="00113F21">
        <w:rPr>
          <w:color w:val="000000"/>
          <w:lang w:val="it-IT" w:eastAsia="zh-CN"/>
        </w:rPr>
        <w:t xml:space="preserve"> </w:t>
      </w:r>
      <w:r w:rsidRPr="00113F21">
        <w:rPr>
          <w:color w:val="800080"/>
          <w:lang w:val="it-IT" w:eastAsia="zh-CN"/>
        </w:rPr>
        <w:t>{</w:t>
      </w:r>
    </w:p>
    <w:p w14:paraId="75A8B6D0"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w:t>
      </w:r>
      <w:r w:rsidRPr="00113F21">
        <w:rPr>
          <w:b/>
          <w:bCs/>
          <w:color w:val="BB7977"/>
          <w:lang w:val="it-IT" w:eastAsia="zh-CN"/>
        </w:rPr>
        <w:t>System</w:t>
      </w:r>
      <w:r w:rsidRPr="00113F21">
        <w:rPr>
          <w:color w:val="808030"/>
          <w:lang w:val="it-IT" w:eastAsia="zh-CN"/>
        </w:rPr>
        <w:t>.</w:t>
      </w:r>
      <w:r w:rsidRPr="00113F21">
        <w:rPr>
          <w:color w:val="000000"/>
          <w:lang w:val="it-IT" w:eastAsia="zh-CN"/>
        </w:rPr>
        <w:t>out</w:t>
      </w:r>
      <w:r w:rsidRPr="00113F21">
        <w:rPr>
          <w:color w:val="808030"/>
          <w:lang w:val="it-IT" w:eastAsia="zh-CN"/>
        </w:rPr>
        <w:t>.</w:t>
      </w:r>
      <w:r w:rsidRPr="00113F21">
        <w:rPr>
          <w:color w:val="000000"/>
          <w:lang w:val="it-IT" w:eastAsia="zh-CN"/>
        </w:rPr>
        <w:t>println</w:t>
      </w:r>
      <w:r w:rsidRPr="00113F21">
        <w:rPr>
          <w:color w:val="808030"/>
          <w:lang w:val="it-IT" w:eastAsia="zh-CN"/>
        </w:rPr>
        <w:t>(</w:t>
      </w:r>
      <w:r w:rsidRPr="00113F21">
        <w:rPr>
          <w:color w:val="0000E6"/>
          <w:lang w:val="it-IT" w:eastAsia="zh-CN"/>
        </w:rPr>
        <w:t>"Nom de fichier invalide"</w:t>
      </w:r>
      <w:r w:rsidRPr="00113F21">
        <w:rPr>
          <w:color w:val="808030"/>
          <w:lang w:val="it-IT" w:eastAsia="zh-CN"/>
        </w:rPr>
        <w:t>)</w:t>
      </w:r>
      <w:r w:rsidRPr="00113F21">
        <w:rPr>
          <w:color w:val="800080"/>
          <w:lang w:val="it-IT" w:eastAsia="zh-CN"/>
        </w:rPr>
        <w:t>;</w:t>
      </w:r>
    </w:p>
    <w:p w14:paraId="647A427C"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w:t>
      </w:r>
      <w:r w:rsidRPr="00113F21">
        <w:rPr>
          <w:color w:val="800080"/>
          <w:lang w:val="it-IT" w:eastAsia="zh-CN"/>
        </w:rPr>
        <w:t>}</w:t>
      </w:r>
    </w:p>
    <w:p w14:paraId="4155868F" w14:textId="77777777" w:rsidR="00113F21" w:rsidRPr="00113F21" w:rsidRDefault="00113F21" w:rsidP="001A3D9B">
      <w:pPr>
        <w:pStyle w:val="Code"/>
        <w:keepNext w:val="0"/>
        <w:keepLines w:val="0"/>
        <w:rPr>
          <w:color w:val="000000"/>
          <w:lang w:val="it-IT" w:eastAsia="zh-CN"/>
        </w:rPr>
      </w:pPr>
      <w:r w:rsidRPr="00113F21">
        <w:rPr>
          <w:color w:val="000000"/>
          <w:lang w:val="it-IT" w:eastAsia="zh-CN"/>
        </w:rPr>
        <w:t xml:space="preserve">    </w:t>
      </w:r>
      <w:r w:rsidRPr="00113F21">
        <w:rPr>
          <w:color w:val="800080"/>
          <w:lang w:val="it-IT" w:eastAsia="zh-CN"/>
        </w:rPr>
        <w:t>}</w:t>
      </w:r>
      <w:r w:rsidRPr="00113F21">
        <w:rPr>
          <w:color w:val="000000"/>
          <w:lang w:val="it-IT" w:eastAsia="zh-CN"/>
        </w:rPr>
        <w:t xml:space="preserve"> </w:t>
      </w:r>
      <w:r w:rsidRPr="00113F21">
        <w:rPr>
          <w:b/>
          <w:bCs/>
          <w:lang w:val="it-IT" w:eastAsia="zh-CN"/>
        </w:rPr>
        <w:t>else</w:t>
      </w:r>
      <w:r w:rsidRPr="00113F21">
        <w:rPr>
          <w:color w:val="000000"/>
          <w:lang w:val="it-IT" w:eastAsia="zh-CN"/>
        </w:rPr>
        <w:t xml:space="preserve"> </w:t>
      </w:r>
      <w:r w:rsidRPr="00113F21">
        <w:rPr>
          <w:color w:val="800080"/>
          <w:lang w:val="it-IT" w:eastAsia="zh-CN"/>
        </w:rPr>
        <w:t>{</w:t>
      </w:r>
    </w:p>
    <w:p w14:paraId="0917EAED" w14:textId="77777777" w:rsidR="00113F21" w:rsidRPr="00113F21" w:rsidRDefault="00113F21" w:rsidP="001A3D9B">
      <w:pPr>
        <w:pStyle w:val="Code"/>
        <w:keepNext w:val="0"/>
        <w:keepLines w:val="0"/>
        <w:rPr>
          <w:color w:val="000000"/>
          <w:lang w:val="fr-FR" w:eastAsia="zh-CN"/>
        </w:rPr>
      </w:pPr>
      <w:r w:rsidRPr="00113F21">
        <w:rPr>
          <w:color w:val="000000"/>
          <w:lang w:val="it-IT"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"Fichier non choisi"</w:t>
      </w:r>
      <w:r w:rsidRPr="00113F21">
        <w:rPr>
          <w:color w:val="808030"/>
          <w:lang w:val="fr-FR" w:eastAsia="zh-CN"/>
        </w:rPr>
        <w:t>)</w:t>
      </w:r>
      <w:r w:rsidRPr="00113F21">
        <w:rPr>
          <w:color w:val="800080"/>
          <w:lang w:val="fr-FR" w:eastAsia="zh-CN"/>
        </w:rPr>
        <w:t>;</w:t>
      </w:r>
    </w:p>
    <w:p w14:paraId="759C4ACE" w14:textId="77777777" w:rsidR="00113F21" w:rsidRPr="00113F21" w:rsidRDefault="00113F21" w:rsidP="001A3D9B">
      <w:pPr>
        <w:pStyle w:val="Code"/>
        <w:keepNext w:val="0"/>
        <w:keepLines w:val="0"/>
        <w:rPr>
          <w:color w:val="000000"/>
          <w:lang w:val="en-CA" w:eastAsia="zh-CN"/>
        </w:rPr>
      </w:pPr>
      <w:r w:rsidRPr="00113F21">
        <w:rPr>
          <w:color w:val="000000"/>
          <w:lang w:val="fr-FR" w:eastAsia="zh-CN"/>
        </w:rPr>
        <w:t xml:space="preserve">    </w:t>
      </w:r>
      <w:r w:rsidRPr="00113F21">
        <w:rPr>
          <w:color w:val="800080"/>
          <w:lang w:val="en-CA" w:eastAsia="zh-CN"/>
        </w:rPr>
        <w:t>}</w:t>
      </w:r>
    </w:p>
    <w:p w14:paraId="07EEB055"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BB7977"/>
          <w:lang w:val="en-CA" w:eastAsia="zh-CN"/>
        </w:rPr>
        <w:t>System</w:t>
      </w:r>
      <w:r w:rsidRPr="00113F21">
        <w:rPr>
          <w:color w:val="808030"/>
          <w:lang w:val="en-CA" w:eastAsia="zh-CN"/>
        </w:rPr>
        <w:t>.</w:t>
      </w:r>
      <w:r w:rsidRPr="00113F21">
        <w:rPr>
          <w:color w:val="000000"/>
          <w:lang w:val="en-CA" w:eastAsia="zh-CN"/>
        </w:rPr>
        <w:t>exit</w:t>
      </w:r>
      <w:r w:rsidRPr="00113F21">
        <w:rPr>
          <w:color w:val="808030"/>
          <w:lang w:val="en-CA" w:eastAsia="zh-CN"/>
        </w:rPr>
        <w:t>(</w:t>
      </w:r>
      <w:r w:rsidRPr="00113F21">
        <w:rPr>
          <w:color w:val="008C00"/>
          <w:lang w:val="en-CA" w:eastAsia="zh-CN"/>
        </w:rPr>
        <w:t>0</w:t>
      </w:r>
      <w:r w:rsidRPr="00113F21">
        <w:rPr>
          <w:color w:val="808030"/>
          <w:lang w:val="en-CA" w:eastAsia="zh-CN"/>
        </w:rPr>
        <w:t>)</w:t>
      </w:r>
      <w:r w:rsidRPr="00113F21">
        <w:rPr>
          <w:color w:val="800080"/>
          <w:lang w:val="en-CA" w:eastAsia="zh-CN"/>
        </w:rPr>
        <w:t>;</w:t>
      </w:r>
    </w:p>
    <w:p w14:paraId="6AEF6B24"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color w:val="800080"/>
          <w:lang w:val="en-CA" w:eastAsia="zh-CN"/>
        </w:rPr>
        <w:t>}</w:t>
      </w:r>
    </w:p>
    <w:p w14:paraId="7DEE421B" w14:textId="77777777" w:rsidR="00113F21" w:rsidRPr="00113F21" w:rsidRDefault="00113F21" w:rsidP="001A3D9B">
      <w:pPr>
        <w:pStyle w:val="Code"/>
        <w:keepNext w:val="0"/>
        <w:keepLines w:val="0"/>
        <w:rPr>
          <w:color w:val="000000"/>
          <w:lang w:val="en-CA" w:eastAsia="zh-CN"/>
        </w:rPr>
      </w:pPr>
    </w:p>
    <w:p w14:paraId="386AF3BB"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lang w:val="en-CA" w:eastAsia="zh-CN"/>
        </w:rPr>
        <w:t>public</w:t>
      </w:r>
      <w:r w:rsidRPr="00113F21">
        <w:rPr>
          <w:color w:val="000000"/>
          <w:lang w:val="en-CA" w:eastAsia="zh-CN"/>
        </w:rPr>
        <w:t xml:space="preserve"> </w:t>
      </w:r>
      <w:r w:rsidRPr="00113F21">
        <w:rPr>
          <w:b/>
          <w:bCs/>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b/>
          <w:bCs/>
          <w:lang w:val="en-CA" w:eastAsia="zh-CN"/>
        </w:rPr>
        <w:t>throws</w:t>
      </w:r>
      <w:r w:rsidRPr="00113F21">
        <w:rPr>
          <w:color w:val="000000"/>
          <w:lang w:val="en-CA" w:eastAsia="zh-CN"/>
        </w:rPr>
        <w:t xml:space="preserve"> </w:t>
      </w:r>
      <w:r w:rsidRPr="00113F21">
        <w:rPr>
          <w:b/>
          <w:bCs/>
          <w:color w:val="BB7977"/>
          <w:lang w:val="en-CA" w:eastAsia="zh-CN"/>
        </w:rPr>
        <w:t>Exception</w:t>
      </w:r>
      <w:r w:rsidRPr="00113F21">
        <w:rPr>
          <w:color w:val="000000"/>
          <w:lang w:val="en-CA" w:eastAsia="zh-CN"/>
        </w:rPr>
        <w:t xml:space="preserve"> </w:t>
      </w:r>
      <w:r w:rsidRPr="00113F21">
        <w:rPr>
          <w:color w:val="800080"/>
          <w:lang w:val="en-CA" w:eastAsia="zh-CN"/>
        </w:rPr>
        <w:t>{</w:t>
      </w:r>
    </w:p>
    <w:p w14:paraId="7A151264" w14:textId="77777777" w:rsidR="00113F21" w:rsidRPr="009A50DE" w:rsidRDefault="00113F21" w:rsidP="00113F21">
      <w:pPr>
        <w:pStyle w:val="Code"/>
        <w:rPr>
          <w:color w:val="000000"/>
          <w:lang w:eastAsia="zh-CN"/>
        </w:rPr>
      </w:pPr>
      <w:r w:rsidRPr="00113F21">
        <w:rPr>
          <w:color w:val="000000"/>
          <w:lang w:val="en-CA" w:eastAsia="zh-CN"/>
        </w:rPr>
        <w:t xml:space="preserve">    </w:t>
      </w:r>
      <w:r w:rsidRPr="009A50DE">
        <w:rPr>
          <w:b/>
          <w:bCs/>
          <w:lang w:eastAsia="zh-CN"/>
        </w:rPr>
        <w:t>new</w:t>
      </w:r>
      <w:r w:rsidRPr="009A50DE">
        <w:rPr>
          <w:color w:val="000000"/>
          <w:lang w:eastAsia="zh-CN"/>
        </w:rPr>
        <w:t xml:space="preserve"> CreerFichierFileChooser</w:t>
      </w:r>
      <w:r w:rsidRPr="009A50DE">
        <w:rPr>
          <w:color w:val="808030"/>
          <w:lang w:eastAsia="zh-CN"/>
        </w:rPr>
        <w:t>()</w:t>
      </w:r>
      <w:r w:rsidRPr="009A50DE">
        <w:rPr>
          <w:color w:val="800080"/>
          <w:lang w:eastAsia="zh-CN"/>
        </w:rPr>
        <w:t>;</w:t>
      </w:r>
    </w:p>
    <w:p w14:paraId="156F6EC8" w14:textId="77777777" w:rsidR="00113F21" w:rsidRPr="009A50DE" w:rsidRDefault="00113F21" w:rsidP="00113F21">
      <w:pPr>
        <w:pStyle w:val="Code"/>
        <w:rPr>
          <w:color w:val="000000"/>
          <w:lang w:eastAsia="zh-CN"/>
        </w:rPr>
      </w:pPr>
      <w:r w:rsidRPr="009A50DE">
        <w:rPr>
          <w:color w:val="000000"/>
          <w:lang w:eastAsia="zh-CN"/>
        </w:rPr>
        <w:t xml:space="preserve">  </w:t>
      </w:r>
      <w:r w:rsidRPr="009A50DE">
        <w:rPr>
          <w:color w:val="800080"/>
          <w:lang w:eastAsia="zh-CN"/>
        </w:rPr>
        <w:t>}</w:t>
      </w:r>
    </w:p>
    <w:p w14:paraId="6EF9AA39" w14:textId="08397CBB" w:rsidR="00113F21" w:rsidRDefault="00113F21" w:rsidP="00113F21">
      <w:pPr>
        <w:pStyle w:val="Code"/>
        <w:rPr>
          <w:color w:val="800080"/>
          <w:lang w:eastAsia="zh-CN"/>
        </w:rPr>
      </w:pPr>
      <w:r w:rsidRPr="009A50DE">
        <w:rPr>
          <w:color w:val="800080"/>
          <w:lang w:eastAsia="zh-CN"/>
        </w:rPr>
        <w:t>}</w:t>
      </w:r>
    </w:p>
    <w:p w14:paraId="2072B8AC" w14:textId="77777777" w:rsidR="00117845" w:rsidRPr="009A50DE" w:rsidRDefault="00117845" w:rsidP="00113F21">
      <w:pPr>
        <w:pStyle w:val="Code"/>
        <w:rPr>
          <w:color w:val="000000"/>
          <w:lang w:eastAsia="zh-CN"/>
        </w:rPr>
      </w:pPr>
    </w:p>
    <w:p w14:paraId="6ADEB40C" w14:textId="77777777" w:rsidR="007E66E1" w:rsidRPr="009A50DE" w:rsidRDefault="007E66E1" w:rsidP="007E66E1">
      <w:pPr>
        <w:pStyle w:val="Corpslivre"/>
      </w:pPr>
    </w:p>
    <w:p w14:paraId="7CAE295D" w14:textId="77777777" w:rsidR="007E66E1" w:rsidRPr="009A50DE" w:rsidRDefault="007E66E1" w:rsidP="007E66E1">
      <w:pPr>
        <w:pStyle w:val="Corpslivre"/>
        <w:rPr>
          <w:rFonts w:ascii="Garamond" w:hAnsi="Garamond"/>
        </w:rPr>
      </w:pPr>
      <w:r w:rsidRPr="009A50DE">
        <w:rPr>
          <w:rFonts w:ascii="Garamond" w:hAnsi="Garamond"/>
        </w:rPr>
        <w:t>La ligne</w:t>
      </w:r>
    </w:p>
    <w:p w14:paraId="4075E27A" w14:textId="77777777" w:rsidR="007E66E1" w:rsidRPr="009A50DE" w:rsidRDefault="007E66E1" w:rsidP="007E66E1">
      <w:pPr>
        <w:pStyle w:val="CodeJava"/>
        <w:ind w:firstLine="708"/>
        <w:rPr>
          <w:lang w:val="fr-CA"/>
        </w:rPr>
      </w:pPr>
      <w:r w:rsidRPr="009A50DE">
        <w:rPr>
          <w:lang w:val="fr-CA"/>
        </w:rPr>
        <w:t>JFileChooser unFileChooser = new JFileChooser();</w:t>
      </w:r>
    </w:p>
    <w:p w14:paraId="057E2862" w14:textId="0EDCB09E" w:rsidR="007E66E1" w:rsidRPr="00D95704" w:rsidRDefault="007E66E1" w:rsidP="007E66E1">
      <w:pPr>
        <w:pStyle w:val="Corpslivre"/>
        <w:rPr>
          <w:rFonts w:ascii="Garamond" w:hAnsi="Garamond"/>
          <w:lang w:val="fr-FR"/>
        </w:rPr>
      </w:pPr>
      <w:r w:rsidRPr="00D95704">
        <w:rPr>
          <w:rFonts w:ascii="Garamond" w:hAnsi="Garamond"/>
          <w:lang w:val="fr-FR"/>
        </w:rPr>
        <w:t xml:space="preserve">crée un </w:t>
      </w:r>
      <w:hyperlink r:id="rId567" w:tooltip="class in javax.swing" w:history="1">
        <w:r w:rsidR="00BD33D7" w:rsidRPr="00D95704">
          <w:rPr>
            <w:rStyle w:val="typenamelink"/>
            <w:rFonts w:ascii="&amp;quot" w:hAnsi="&amp;quot"/>
            <w:b/>
            <w:bCs/>
            <w:color w:val="4A6782"/>
            <w:sz w:val="21"/>
            <w:szCs w:val="21"/>
            <w:lang w:val="fr-FR"/>
          </w:rPr>
          <w:t>JFileChooser</w:t>
        </w:r>
      </w:hyperlink>
      <w:r w:rsidRPr="00D95704">
        <w:rPr>
          <w:rFonts w:ascii="Garamond" w:hAnsi="Garamond"/>
          <w:lang w:val="fr-FR"/>
        </w:rPr>
        <w:t>.</w:t>
      </w:r>
    </w:p>
    <w:p w14:paraId="53DFE4B5" w14:textId="77777777" w:rsidR="007E66E1" w:rsidRPr="00D95704" w:rsidRDefault="007E66E1" w:rsidP="007E66E1">
      <w:pPr>
        <w:pStyle w:val="Corpslivre"/>
        <w:rPr>
          <w:rFonts w:ascii="Garamond" w:hAnsi="Garamond"/>
          <w:lang w:val="fr-FR"/>
        </w:rPr>
      </w:pPr>
      <w:r w:rsidRPr="00D95704">
        <w:rPr>
          <w:rFonts w:ascii="Garamond" w:hAnsi="Garamond"/>
          <w:lang w:val="fr-FR"/>
        </w:rPr>
        <w:t>La ligne¸</w:t>
      </w:r>
    </w:p>
    <w:p w14:paraId="4F55DAEE" w14:textId="77777777" w:rsidR="007E66E1" w:rsidRPr="009A50DE" w:rsidRDefault="007E66E1" w:rsidP="007E66E1">
      <w:pPr>
        <w:pStyle w:val="CodeJava"/>
        <w:ind w:firstLine="708"/>
        <w:rPr>
          <w:lang w:val="en-CA"/>
        </w:rPr>
      </w:pPr>
      <w:r w:rsidRPr="009A50DE">
        <w:rPr>
          <w:lang w:val="en-CA"/>
        </w:rPr>
        <w:t>unFileChooser.setFileSelectionMode(JFileChooser.FILES_ONLY);</w:t>
      </w:r>
    </w:p>
    <w:p w14:paraId="2BBCBADF" w14:textId="77777777" w:rsidR="007E66E1" w:rsidRPr="00A74711" w:rsidRDefault="007E66E1" w:rsidP="007E66E1">
      <w:pPr>
        <w:pStyle w:val="Corpslivre"/>
        <w:rPr>
          <w:rFonts w:ascii="Garamond" w:hAnsi="Garamond"/>
        </w:rPr>
      </w:pPr>
      <w:r w:rsidRPr="00A74711">
        <w:rPr>
          <w:rFonts w:ascii="Garamond" w:hAnsi="Garamond"/>
        </w:rPr>
        <w:t>restreint le choix des éléments qu'il est possible de sélectionner. Il sera par la suite possible de sélectionner uniquement un fichier et pas un répertoire (dossier).</w:t>
      </w:r>
    </w:p>
    <w:p w14:paraId="0259D1C2" w14:textId="77777777" w:rsidR="007E66E1" w:rsidRPr="00A74711" w:rsidRDefault="007E66E1" w:rsidP="007E66E1">
      <w:pPr>
        <w:pStyle w:val="Corpslivre"/>
        <w:rPr>
          <w:rFonts w:ascii="Garamond" w:hAnsi="Garamond"/>
        </w:rPr>
      </w:pPr>
      <w:r w:rsidRPr="00A74711">
        <w:rPr>
          <w:rFonts w:ascii="Garamond" w:hAnsi="Garamond"/>
        </w:rPr>
        <w:t>La ligne</w:t>
      </w:r>
    </w:p>
    <w:p w14:paraId="4AD0C3A9" w14:textId="77777777" w:rsidR="007E66E1" w:rsidRDefault="007E66E1" w:rsidP="007E66E1">
      <w:pPr>
        <w:pStyle w:val="CodeJava"/>
        <w:ind w:firstLine="708"/>
      </w:pPr>
      <w:r>
        <w:t>int résultat = unFileChooser.showSaveDialog(this);</w:t>
      </w:r>
    </w:p>
    <w:p w14:paraId="45EF0F7A" w14:textId="77777777" w:rsidR="007E66E1" w:rsidRPr="00A74711" w:rsidRDefault="007E66E1" w:rsidP="007E66E1">
      <w:pPr>
        <w:pStyle w:val="Corpslivre"/>
        <w:rPr>
          <w:rFonts w:ascii="Garamond" w:hAnsi="Garamond"/>
        </w:rPr>
      </w:pPr>
      <w:r w:rsidRPr="00A74711">
        <w:rPr>
          <w:rFonts w:ascii="Garamond" w:hAnsi="Garamond"/>
        </w:rPr>
        <w:t xml:space="preserve">affiche le dialogue et permet à l'utilisateur de sélectionner un fichier. La sélection est confirmée en cliquant le bouton </w:t>
      </w:r>
      <w:r w:rsidRPr="00A74711">
        <w:rPr>
          <w:rFonts w:ascii="Garamond" w:hAnsi="Garamond"/>
          <w:i/>
        </w:rPr>
        <w:t>Save</w:t>
      </w:r>
      <w:r w:rsidRPr="00A74711">
        <w:rPr>
          <w:rFonts w:ascii="Garamond" w:hAnsi="Garamond"/>
        </w:rPr>
        <w:t xml:space="preserve">. Le paramètre </w:t>
      </w:r>
      <w:r w:rsidRPr="00A74711">
        <w:rPr>
          <w:rFonts w:ascii="Garamond" w:hAnsi="Garamond"/>
          <w:i/>
        </w:rPr>
        <w:t>this</w:t>
      </w:r>
      <w:r w:rsidRPr="00A74711">
        <w:rPr>
          <w:rFonts w:ascii="Garamond" w:hAnsi="Garamond"/>
        </w:rPr>
        <w:t xml:space="preserve"> est la composante parente. Ici, la classe parente est </w:t>
      </w:r>
      <w:r w:rsidRPr="00A74711">
        <w:rPr>
          <w:rFonts w:ascii="Garamond" w:hAnsi="Garamond"/>
          <w:i/>
        </w:rPr>
        <w:t>CreerFichierFileChooser</w:t>
      </w:r>
      <w:r w:rsidRPr="00A74711">
        <w:rPr>
          <w:rFonts w:ascii="Garamond" w:hAnsi="Garamond"/>
        </w:rPr>
        <w:t xml:space="preserve"> qui est un </w:t>
      </w:r>
      <w:r w:rsidRPr="00A74711">
        <w:rPr>
          <w:rFonts w:ascii="Garamond" w:hAnsi="Garamond"/>
          <w:i/>
        </w:rPr>
        <w:t>Jframe</w:t>
      </w:r>
      <w:r w:rsidRPr="00A74711">
        <w:rPr>
          <w:rFonts w:ascii="Garamond" w:hAnsi="Garamond"/>
        </w:rPr>
        <w:t xml:space="preserve">. Le parent doit être un </w:t>
      </w:r>
      <w:r w:rsidRPr="00A74711">
        <w:rPr>
          <w:rFonts w:ascii="Garamond" w:hAnsi="Garamond"/>
          <w:i/>
        </w:rPr>
        <w:t>JComponent</w:t>
      </w:r>
      <w:r w:rsidRPr="00A74711">
        <w:rPr>
          <w:rFonts w:ascii="Garamond" w:hAnsi="Garamond"/>
        </w:rPr>
        <w:t>.</w:t>
      </w:r>
    </w:p>
    <w:p w14:paraId="7F318712" w14:textId="77777777" w:rsidR="007E66E1" w:rsidRPr="00A74711" w:rsidRDefault="007E66E1" w:rsidP="007E66E1">
      <w:pPr>
        <w:pStyle w:val="Corpslivre"/>
        <w:rPr>
          <w:rFonts w:ascii="Garamond" w:hAnsi="Garamond"/>
        </w:rPr>
      </w:pPr>
      <w:r w:rsidRPr="00A74711">
        <w:rPr>
          <w:rFonts w:ascii="Garamond" w:hAnsi="Garamond"/>
        </w:rPr>
        <w:t>L'entier retourné permet de vérifier si le choix a bien été effectué. La ligne suivante</w:t>
      </w:r>
    </w:p>
    <w:p w14:paraId="2A17AFE2" w14:textId="77777777" w:rsidR="007E66E1" w:rsidRDefault="007E66E1" w:rsidP="007E66E1">
      <w:pPr>
        <w:pStyle w:val="CodeJava"/>
        <w:ind w:firstLine="708"/>
      </w:pPr>
      <w:r>
        <w:t>if (résultat != JFileChooser.CANCEL_OPTION){</w:t>
      </w:r>
    </w:p>
    <w:p w14:paraId="69C32BC5" w14:textId="610CD51A" w:rsidR="007E66E1" w:rsidRPr="00BD33D7" w:rsidRDefault="007E66E1" w:rsidP="007E66E1">
      <w:pPr>
        <w:pStyle w:val="Corpslivre"/>
        <w:rPr>
          <w:rFonts w:ascii="Garamond" w:hAnsi="Garamond"/>
        </w:rPr>
      </w:pPr>
      <w:r w:rsidRPr="00BD33D7">
        <w:rPr>
          <w:rFonts w:ascii="Garamond" w:hAnsi="Garamond"/>
        </w:rPr>
        <w:t xml:space="preserve">vérifie </w:t>
      </w:r>
      <w:r w:rsidR="00BD33D7">
        <w:rPr>
          <w:rFonts w:ascii="Garamond" w:hAnsi="Garamond"/>
        </w:rPr>
        <w:t>que</w:t>
      </w:r>
      <w:r w:rsidRPr="00BD33D7">
        <w:rPr>
          <w:rFonts w:ascii="Garamond" w:hAnsi="Garamond"/>
        </w:rPr>
        <w:t xml:space="preserve"> le bouton </w:t>
      </w:r>
      <w:r w:rsidRPr="00BD33D7">
        <w:rPr>
          <w:rFonts w:ascii="Garamond" w:hAnsi="Garamond"/>
          <w:i/>
        </w:rPr>
        <w:t>Cancel</w:t>
      </w:r>
      <w:r w:rsidRPr="00BD33D7">
        <w:rPr>
          <w:rFonts w:ascii="Garamond" w:hAnsi="Garamond"/>
        </w:rPr>
        <w:t xml:space="preserve"> a été cliqué.</w:t>
      </w:r>
    </w:p>
    <w:p w14:paraId="7F730705" w14:textId="77777777" w:rsidR="007E66E1" w:rsidRPr="00BD33D7" w:rsidRDefault="007E66E1" w:rsidP="007E66E1">
      <w:pPr>
        <w:pStyle w:val="Corpslivre"/>
        <w:rPr>
          <w:rFonts w:ascii="Garamond" w:hAnsi="Garamond"/>
        </w:rPr>
      </w:pPr>
      <w:r w:rsidRPr="00BD33D7">
        <w:rPr>
          <w:rFonts w:ascii="Garamond" w:hAnsi="Garamond"/>
        </w:rPr>
        <w:t xml:space="preserve">La ligne suivante extrait l'objet </w:t>
      </w:r>
      <w:r w:rsidRPr="00BD33D7">
        <w:rPr>
          <w:rFonts w:ascii="Garamond" w:hAnsi="Garamond"/>
          <w:i/>
        </w:rPr>
        <w:t>leFile</w:t>
      </w:r>
      <w:r w:rsidRPr="00BD33D7">
        <w:rPr>
          <w:rFonts w:ascii="Garamond" w:hAnsi="Garamond"/>
        </w:rPr>
        <w:t xml:space="preserve"> de la classe </w:t>
      </w:r>
      <w:r w:rsidRPr="00BD33D7">
        <w:rPr>
          <w:rFonts w:ascii="Garamond" w:hAnsi="Garamond"/>
          <w:i/>
        </w:rPr>
        <w:t>File</w:t>
      </w:r>
      <w:r w:rsidRPr="00BD33D7">
        <w:rPr>
          <w:rFonts w:ascii="Garamond" w:hAnsi="Garamond"/>
        </w:rPr>
        <w:t xml:space="preserve"> qui représente le fichier choisi :</w:t>
      </w:r>
    </w:p>
    <w:p w14:paraId="7AE13E94" w14:textId="77777777" w:rsidR="007E66E1" w:rsidRDefault="007E66E1" w:rsidP="007E66E1">
      <w:pPr>
        <w:pStyle w:val="CodeJava"/>
        <w:ind w:firstLine="708"/>
      </w:pPr>
      <w:r>
        <w:t>File leFile = unFileChooser.getSelectedFile();</w:t>
      </w:r>
    </w:p>
    <w:p w14:paraId="2E2AA608" w14:textId="77777777" w:rsidR="007E66E1" w:rsidRPr="00BD33D7" w:rsidRDefault="007E66E1" w:rsidP="007E66E1">
      <w:pPr>
        <w:pStyle w:val="Corpslivre"/>
        <w:rPr>
          <w:rFonts w:ascii="Garamond" w:hAnsi="Garamond"/>
        </w:rPr>
      </w:pPr>
      <w:r w:rsidRPr="00BD33D7">
        <w:rPr>
          <w:rFonts w:ascii="Garamond" w:hAnsi="Garamond"/>
        </w:rPr>
        <w:t>Ensuite, la ligne suivante vérifie que la sélection n'est pas nulle ou la chaîne vide :</w:t>
      </w:r>
    </w:p>
    <w:p w14:paraId="35305AE5" w14:textId="77777777" w:rsidR="007E66E1" w:rsidRPr="00B71EBD" w:rsidRDefault="007E66E1" w:rsidP="007E66E1">
      <w:pPr>
        <w:pStyle w:val="CodeJava"/>
        <w:ind w:firstLine="576"/>
        <w:rPr>
          <w:lang w:val="en-CA"/>
        </w:rPr>
      </w:pPr>
      <w:r w:rsidRPr="00B71EBD">
        <w:rPr>
          <w:lang w:val="en-CA"/>
        </w:rPr>
        <w:lastRenderedPageBreak/>
        <w:t>if (leFile != null &amp;&amp; !(leFile.getName().equals(""))){</w:t>
      </w:r>
    </w:p>
    <w:p w14:paraId="1B1BE2CD" w14:textId="77777777" w:rsidR="007E66E1" w:rsidRPr="00BD33D7" w:rsidRDefault="007E66E1" w:rsidP="007E66E1">
      <w:pPr>
        <w:pStyle w:val="Corpslivre"/>
        <w:rPr>
          <w:rFonts w:ascii="Garamond" w:hAnsi="Garamond"/>
        </w:rPr>
      </w:pPr>
      <w:r w:rsidRPr="00BD33D7">
        <w:rPr>
          <w:rFonts w:ascii="Garamond" w:hAnsi="Garamond"/>
        </w:rPr>
        <w:t xml:space="preserve">Enfin la ligne suivante crée un </w:t>
      </w:r>
      <w:r w:rsidRPr="00BD33D7">
        <w:rPr>
          <w:rFonts w:ascii="Garamond" w:hAnsi="Garamond"/>
          <w:i/>
        </w:rPr>
        <w:t>FileOutputStream</w:t>
      </w:r>
      <w:r w:rsidRPr="00BD33D7">
        <w:rPr>
          <w:rFonts w:ascii="Garamond" w:hAnsi="Garamond"/>
        </w:rPr>
        <w:t xml:space="preserve"> à partir du </w:t>
      </w:r>
      <w:r w:rsidRPr="00BD33D7">
        <w:rPr>
          <w:rFonts w:ascii="Garamond" w:hAnsi="Garamond"/>
          <w:i/>
        </w:rPr>
        <w:t>File</w:t>
      </w:r>
      <w:r w:rsidRPr="00BD33D7">
        <w:rPr>
          <w:rFonts w:ascii="Garamond" w:hAnsi="Garamond"/>
        </w:rPr>
        <w:t>.</w:t>
      </w:r>
    </w:p>
    <w:p w14:paraId="17D8A39F" w14:textId="77777777" w:rsidR="007E66E1" w:rsidRPr="00B71EBD" w:rsidRDefault="007E66E1" w:rsidP="007E66E1">
      <w:pPr>
        <w:pStyle w:val="CodeJava"/>
        <w:ind w:firstLine="576"/>
        <w:rPr>
          <w:lang w:val="en-CA"/>
        </w:rPr>
      </w:pPr>
      <w:r w:rsidRPr="00B71EBD">
        <w:rPr>
          <w:lang w:val="en-CA"/>
        </w:rPr>
        <w:t>FileOutputStream unFichier = new FileOutputStream(leFile);</w:t>
      </w:r>
    </w:p>
    <w:p w14:paraId="6D09D9BC" w14:textId="77777777" w:rsidR="007E66E1" w:rsidRPr="00BD33D7" w:rsidRDefault="007E66E1" w:rsidP="007E66E1">
      <w:pPr>
        <w:pStyle w:val="Corpslivre"/>
        <w:rPr>
          <w:rFonts w:ascii="Garamond" w:hAnsi="Garamond"/>
          <w:lang w:val="en-CA"/>
        </w:rPr>
      </w:pPr>
    </w:p>
    <w:p w14:paraId="2DF2EC5F" w14:textId="48905F64" w:rsidR="007E66E1" w:rsidRDefault="007E66E1" w:rsidP="007E66E1">
      <w:pPr>
        <w:pStyle w:val="Corpslivre"/>
        <w:rPr>
          <w:rFonts w:ascii="Garamond" w:hAnsi="Garamond"/>
        </w:rPr>
      </w:pPr>
      <w:r w:rsidRPr="00CC437B">
        <w:rPr>
          <w:rFonts w:ascii="Garamond" w:hAnsi="Garamond"/>
          <w:b/>
        </w:rPr>
        <w:t>Exemple</w:t>
      </w:r>
      <w:r w:rsidRPr="00BD33D7">
        <w:rPr>
          <w:rFonts w:ascii="Garamond" w:hAnsi="Garamond"/>
        </w:rPr>
        <w:t xml:space="preserve">. L'exemple suivant reprend l'exemple </w:t>
      </w:r>
      <w:r w:rsidRPr="00BD33D7">
        <w:rPr>
          <w:rFonts w:ascii="Garamond" w:hAnsi="Garamond"/>
          <w:i/>
        </w:rPr>
        <w:t>Lir</w:t>
      </w:r>
      <w:r w:rsidR="00BD33D7">
        <w:rPr>
          <w:rFonts w:ascii="Garamond" w:hAnsi="Garamond"/>
          <w:i/>
        </w:rPr>
        <w:t>e</w:t>
      </w:r>
      <w:r w:rsidRPr="00BD33D7">
        <w:rPr>
          <w:rFonts w:ascii="Garamond" w:hAnsi="Garamond"/>
          <w:i/>
        </w:rPr>
        <w:t>EntierEnOctets</w:t>
      </w:r>
      <w:r w:rsidRPr="00BD33D7">
        <w:rPr>
          <w:rFonts w:ascii="Garamond" w:hAnsi="Garamond"/>
        </w:rPr>
        <w:t xml:space="preserve"> de lecture d'octets d'un fichier mais en permettant à l'utilisateur de sélectionner le fichier à lire à l'aide d'un dialogue </w:t>
      </w:r>
      <w:hyperlink r:id="rId568" w:tooltip="class in javax.swing" w:history="1">
        <w:r w:rsidR="000B622A">
          <w:rPr>
            <w:rStyle w:val="typenamelink"/>
            <w:rFonts w:ascii="&amp;quot" w:hAnsi="&amp;quot"/>
            <w:b/>
            <w:bCs/>
            <w:color w:val="4A6782"/>
            <w:sz w:val="21"/>
            <w:szCs w:val="21"/>
          </w:rPr>
          <w:t>JFileChooser</w:t>
        </w:r>
      </w:hyperlink>
      <w:r w:rsidRPr="00BD33D7">
        <w:rPr>
          <w:rFonts w:ascii="Garamond" w:hAnsi="Garamond"/>
        </w:rPr>
        <w:t xml:space="preserve">. </w:t>
      </w:r>
    </w:p>
    <w:p w14:paraId="1C89FE4A" w14:textId="77777777" w:rsidR="00596E1B" w:rsidRPr="00BD33D7" w:rsidRDefault="00596E1B" w:rsidP="007E66E1">
      <w:pPr>
        <w:pStyle w:val="Corpslivre"/>
        <w:rPr>
          <w:rFonts w:ascii="Garamond" w:hAnsi="Garamond"/>
        </w:rPr>
      </w:pPr>
    </w:p>
    <w:p w14:paraId="1DCE53D0" w14:textId="047D6ECD" w:rsidR="007E66E1" w:rsidRDefault="00000000" w:rsidP="00492058">
      <w:pPr>
        <w:pStyle w:val="Corpslivre"/>
        <w:keepNext/>
        <w:keepLines/>
        <w:rPr>
          <w:noProof/>
        </w:rPr>
      </w:pPr>
      <w:hyperlink r:id="rId569" w:history="1">
        <w:r w:rsidR="00596E1B">
          <w:rPr>
            <w:rStyle w:val="Hyperlien"/>
            <w:rFonts w:ascii="Segoe UI" w:hAnsi="Segoe UI" w:cs="Segoe UI"/>
            <w:b/>
            <w:bCs/>
            <w:color w:val="0366D6"/>
          </w:rPr>
          <w:t>JavaPasAPas</w:t>
        </w:r>
      </w:hyperlink>
      <w:r w:rsidR="00596E1B">
        <w:rPr>
          <w:rStyle w:val="separator"/>
          <w:rFonts w:ascii="Segoe UI" w:hAnsi="Segoe UI" w:cs="Segoe UI"/>
          <w:color w:val="586069"/>
        </w:rPr>
        <w:t>/</w:t>
      </w:r>
      <w:r w:rsidR="00113F21">
        <w:rPr>
          <w:rStyle w:val="lev"/>
          <w:rFonts w:ascii="Segoe UI" w:hAnsi="Segoe UI" w:cs="Segoe UI"/>
          <w:color w:val="24292E"/>
        </w:rPr>
        <w:t>chapitre_9/L</w:t>
      </w:r>
      <w:r w:rsidR="00596E1B">
        <w:rPr>
          <w:rStyle w:val="lev"/>
          <w:rFonts w:ascii="Segoe UI" w:hAnsi="Segoe UI" w:cs="Segoe UI"/>
          <w:color w:val="24292E"/>
        </w:rPr>
        <w:t>ireFichierFileChooser.java</w:t>
      </w:r>
    </w:p>
    <w:p w14:paraId="7045A955" w14:textId="77777777" w:rsidR="00113F21" w:rsidRPr="00113F21" w:rsidRDefault="00113F21" w:rsidP="00492058">
      <w:pPr>
        <w:pStyle w:val="Code"/>
        <w:rPr>
          <w:color w:val="000000"/>
          <w:lang w:eastAsia="zh-CN"/>
        </w:rPr>
      </w:pPr>
      <w:r w:rsidRPr="00113F21">
        <w:rPr>
          <w:b/>
          <w:bCs/>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io</w:t>
      </w:r>
      <w:r w:rsidRPr="00113F21">
        <w:rPr>
          <w:color w:val="808030"/>
          <w:lang w:eastAsia="zh-CN"/>
        </w:rPr>
        <w:t>.</w:t>
      </w:r>
      <w:r w:rsidRPr="00113F21">
        <w:rPr>
          <w:b/>
          <w:bCs/>
          <w:lang w:eastAsia="zh-CN"/>
        </w:rPr>
        <w:t>*</w:t>
      </w:r>
      <w:r w:rsidRPr="00113F21">
        <w:rPr>
          <w:color w:val="800080"/>
          <w:lang w:eastAsia="zh-CN"/>
        </w:rPr>
        <w:t>;</w:t>
      </w:r>
    </w:p>
    <w:p w14:paraId="3B7E11AC" w14:textId="77777777" w:rsidR="00113F21" w:rsidRPr="00113F21" w:rsidRDefault="00113F21" w:rsidP="00492058">
      <w:pPr>
        <w:pStyle w:val="Code"/>
        <w:rPr>
          <w:color w:val="000000"/>
          <w:lang w:eastAsia="zh-CN"/>
        </w:rPr>
      </w:pPr>
      <w:r w:rsidRPr="00113F21">
        <w:rPr>
          <w:b/>
          <w:bCs/>
          <w:lang w:eastAsia="zh-CN"/>
        </w:rPr>
        <w:t>import</w:t>
      </w:r>
      <w:r w:rsidRPr="00113F21">
        <w:rPr>
          <w:color w:val="004A43"/>
          <w:lang w:eastAsia="zh-CN"/>
        </w:rPr>
        <w:t xml:space="preserve"> javax</w:t>
      </w:r>
      <w:r w:rsidRPr="00113F21">
        <w:rPr>
          <w:color w:val="808030"/>
          <w:lang w:eastAsia="zh-CN"/>
        </w:rPr>
        <w:t>.</w:t>
      </w:r>
      <w:r w:rsidRPr="00113F21">
        <w:rPr>
          <w:color w:val="004A43"/>
          <w:lang w:eastAsia="zh-CN"/>
        </w:rPr>
        <w:t>swing</w:t>
      </w:r>
      <w:r w:rsidRPr="00113F21">
        <w:rPr>
          <w:color w:val="808030"/>
          <w:lang w:eastAsia="zh-CN"/>
        </w:rPr>
        <w:t>.</w:t>
      </w:r>
      <w:r w:rsidRPr="00113F21">
        <w:rPr>
          <w:b/>
          <w:bCs/>
          <w:lang w:eastAsia="zh-CN"/>
        </w:rPr>
        <w:t>*</w:t>
      </w:r>
      <w:r w:rsidRPr="00113F21">
        <w:rPr>
          <w:color w:val="800080"/>
          <w:lang w:eastAsia="zh-CN"/>
        </w:rPr>
        <w:t>;</w:t>
      </w:r>
    </w:p>
    <w:p w14:paraId="6E78CD9F" w14:textId="77777777" w:rsidR="00113F21" w:rsidRPr="00113F21" w:rsidRDefault="00113F21" w:rsidP="00492058">
      <w:pPr>
        <w:pStyle w:val="Code"/>
        <w:rPr>
          <w:color w:val="000000"/>
          <w:lang w:eastAsia="zh-CN"/>
        </w:rPr>
      </w:pPr>
    </w:p>
    <w:p w14:paraId="2B753A4F" w14:textId="77777777" w:rsidR="00113F21" w:rsidRPr="00113F21" w:rsidRDefault="00113F21" w:rsidP="00492058">
      <w:pPr>
        <w:pStyle w:val="Code"/>
        <w:rPr>
          <w:color w:val="000000"/>
          <w:lang w:eastAsia="zh-CN"/>
        </w:rPr>
      </w:pPr>
      <w:r w:rsidRPr="00113F21">
        <w:rPr>
          <w:b/>
          <w:bCs/>
          <w:lang w:eastAsia="zh-CN"/>
        </w:rPr>
        <w:t>public</w:t>
      </w:r>
      <w:r w:rsidRPr="00113F21">
        <w:rPr>
          <w:color w:val="000000"/>
          <w:lang w:eastAsia="zh-CN"/>
        </w:rPr>
        <w:t xml:space="preserve"> </w:t>
      </w:r>
      <w:r w:rsidRPr="00113F21">
        <w:rPr>
          <w:b/>
          <w:bCs/>
          <w:lang w:eastAsia="zh-CN"/>
        </w:rPr>
        <w:t>class</w:t>
      </w:r>
      <w:r w:rsidRPr="00113F21">
        <w:rPr>
          <w:color w:val="000000"/>
          <w:lang w:eastAsia="zh-CN"/>
        </w:rPr>
        <w:t xml:space="preserve"> LireFichierFileChooser </w:t>
      </w:r>
      <w:r w:rsidRPr="00113F21">
        <w:rPr>
          <w:b/>
          <w:bCs/>
          <w:lang w:eastAsia="zh-CN"/>
        </w:rPr>
        <w:t>extends</w:t>
      </w:r>
      <w:r w:rsidRPr="00113F21">
        <w:rPr>
          <w:color w:val="000000"/>
          <w:lang w:eastAsia="zh-CN"/>
        </w:rPr>
        <w:t xml:space="preserve"> JFrame </w:t>
      </w:r>
      <w:r w:rsidRPr="00113F21">
        <w:rPr>
          <w:color w:val="800080"/>
          <w:lang w:eastAsia="zh-CN"/>
        </w:rPr>
        <w:t>{</w:t>
      </w:r>
    </w:p>
    <w:p w14:paraId="4B4AB1C1" w14:textId="77777777" w:rsidR="00113F21" w:rsidRPr="00113F21" w:rsidRDefault="00113F21" w:rsidP="00492058">
      <w:pPr>
        <w:pStyle w:val="Code"/>
        <w:rPr>
          <w:color w:val="000000"/>
          <w:lang w:eastAsia="zh-CN"/>
        </w:rPr>
      </w:pPr>
      <w:r w:rsidRPr="00113F21">
        <w:rPr>
          <w:color w:val="000000"/>
          <w:lang w:eastAsia="zh-CN"/>
        </w:rPr>
        <w:t xml:space="preserve">  </w:t>
      </w:r>
      <w:r w:rsidRPr="00113F21">
        <w:rPr>
          <w:b/>
          <w:bCs/>
          <w:lang w:eastAsia="zh-CN"/>
        </w:rPr>
        <w:t>public</w:t>
      </w:r>
      <w:r w:rsidRPr="00113F21">
        <w:rPr>
          <w:color w:val="000000"/>
          <w:lang w:eastAsia="zh-CN"/>
        </w:rPr>
        <w:t xml:space="preserve"> LireFichierFileChooser</w:t>
      </w:r>
      <w:r w:rsidRPr="00113F21">
        <w:rPr>
          <w:color w:val="808030"/>
          <w:lang w:eastAsia="zh-CN"/>
        </w:rPr>
        <w:t>()</w:t>
      </w:r>
      <w:r w:rsidRPr="00113F21">
        <w:rPr>
          <w:color w:val="000000"/>
          <w:lang w:eastAsia="zh-CN"/>
        </w:rPr>
        <w:t xml:space="preserve"> </w:t>
      </w:r>
      <w:r w:rsidRPr="00113F21">
        <w:rPr>
          <w:b/>
          <w:bCs/>
          <w:lang w:eastAsia="zh-CN"/>
        </w:rPr>
        <w:t>throws</w:t>
      </w:r>
      <w:r w:rsidRPr="00113F21">
        <w:rPr>
          <w:color w:val="000000"/>
          <w:lang w:eastAsia="zh-CN"/>
        </w:rPr>
        <w:t xml:space="preserve"> </w:t>
      </w:r>
      <w:r w:rsidRPr="00113F21">
        <w:rPr>
          <w:b/>
          <w:bCs/>
          <w:color w:val="BB7977"/>
          <w:lang w:eastAsia="zh-CN"/>
        </w:rPr>
        <w:t>Exception</w:t>
      </w:r>
      <w:r w:rsidRPr="00113F21">
        <w:rPr>
          <w:color w:val="000000"/>
          <w:lang w:eastAsia="zh-CN"/>
        </w:rPr>
        <w:t xml:space="preserve"> </w:t>
      </w:r>
      <w:r w:rsidRPr="00113F21">
        <w:rPr>
          <w:color w:val="800080"/>
          <w:lang w:eastAsia="zh-CN"/>
        </w:rPr>
        <w:t>{</w:t>
      </w:r>
    </w:p>
    <w:p w14:paraId="0B9216C7" w14:textId="77777777" w:rsidR="00113F21" w:rsidRPr="00113F21" w:rsidRDefault="00113F21" w:rsidP="00492058">
      <w:pPr>
        <w:pStyle w:val="Code"/>
        <w:rPr>
          <w:color w:val="000000"/>
          <w:lang w:eastAsia="zh-CN"/>
        </w:rPr>
      </w:pPr>
      <w:r w:rsidRPr="00113F21">
        <w:rPr>
          <w:color w:val="000000"/>
          <w:lang w:eastAsia="zh-CN"/>
        </w:rPr>
        <w:t xml:space="preserve">    JFileChooser unFileChooser </w:t>
      </w:r>
      <w:r w:rsidRPr="00113F21">
        <w:rPr>
          <w:color w:val="808030"/>
          <w:lang w:eastAsia="zh-CN"/>
        </w:rPr>
        <w:t>=</w:t>
      </w:r>
      <w:r w:rsidRPr="00113F21">
        <w:rPr>
          <w:color w:val="000000"/>
          <w:lang w:eastAsia="zh-CN"/>
        </w:rPr>
        <w:t xml:space="preserve"> </w:t>
      </w:r>
      <w:r w:rsidRPr="00113F21">
        <w:rPr>
          <w:b/>
          <w:bCs/>
          <w:lang w:eastAsia="zh-CN"/>
        </w:rPr>
        <w:t>new</w:t>
      </w:r>
      <w:r w:rsidRPr="00113F21">
        <w:rPr>
          <w:color w:val="000000"/>
          <w:lang w:eastAsia="zh-CN"/>
        </w:rPr>
        <w:t xml:space="preserve"> JFileChooser</w:t>
      </w:r>
      <w:r w:rsidRPr="00113F21">
        <w:rPr>
          <w:color w:val="808030"/>
          <w:lang w:eastAsia="zh-CN"/>
        </w:rPr>
        <w:t>()</w:t>
      </w:r>
      <w:r w:rsidRPr="00113F21">
        <w:rPr>
          <w:color w:val="800080"/>
          <w:lang w:eastAsia="zh-CN"/>
        </w:rPr>
        <w:t>;</w:t>
      </w:r>
    </w:p>
    <w:p w14:paraId="7E8085B7" w14:textId="77777777" w:rsidR="00113F21" w:rsidRPr="009A50DE" w:rsidRDefault="00113F21" w:rsidP="00113F21">
      <w:pPr>
        <w:pStyle w:val="Code"/>
        <w:rPr>
          <w:color w:val="000000"/>
          <w:lang w:val="en-CA" w:eastAsia="zh-CN"/>
        </w:rPr>
      </w:pPr>
      <w:r w:rsidRPr="00113F21">
        <w:rPr>
          <w:color w:val="000000"/>
          <w:lang w:eastAsia="zh-CN"/>
        </w:rPr>
        <w:t xml:space="preserve">    </w:t>
      </w:r>
      <w:r w:rsidRPr="009A50DE">
        <w:rPr>
          <w:color w:val="000000"/>
          <w:lang w:val="en-CA" w:eastAsia="zh-CN"/>
        </w:rPr>
        <w:t>unFileChooser</w:t>
      </w:r>
      <w:r w:rsidRPr="009A50DE">
        <w:rPr>
          <w:color w:val="808030"/>
          <w:lang w:val="en-CA" w:eastAsia="zh-CN"/>
        </w:rPr>
        <w:t>.</w:t>
      </w:r>
      <w:r w:rsidRPr="009A50DE">
        <w:rPr>
          <w:color w:val="000000"/>
          <w:lang w:val="en-CA" w:eastAsia="zh-CN"/>
        </w:rPr>
        <w:t>setFileSelectionMode</w:t>
      </w:r>
      <w:r w:rsidRPr="009A50DE">
        <w:rPr>
          <w:color w:val="808030"/>
          <w:lang w:val="en-CA" w:eastAsia="zh-CN"/>
        </w:rPr>
        <w:t>(</w:t>
      </w:r>
      <w:r w:rsidRPr="009A50DE">
        <w:rPr>
          <w:color w:val="000000"/>
          <w:lang w:val="en-CA" w:eastAsia="zh-CN"/>
        </w:rPr>
        <w:t>JFileChooser</w:t>
      </w:r>
      <w:r w:rsidRPr="009A50DE">
        <w:rPr>
          <w:color w:val="808030"/>
          <w:lang w:val="en-CA" w:eastAsia="zh-CN"/>
        </w:rPr>
        <w:t>.</w:t>
      </w:r>
      <w:r w:rsidRPr="009A50DE">
        <w:rPr>
          <w:color w:val="000000"/>
          <w:lang w:val="en-CA" w:eastAsia="zh-CN"/>
        </w:rPr>
        <w:t>FILES_ONLY</w:t>
      </w:r>
      <w:r w:rsidRPr="009A50DE">
        <w:rPr>
          <w:color w:val="808030"/>
          <w:lang w:val="en-CA" w:eastAsia="zh-CN"/>
        </w:rPr>
        <w:t>)</w:t>
      </w:r>
      <w:r w:rsidRPr="009A50DE">
        <w:rPr>
          <w:color w:val="800080"/>
          <w:lang w:val="en-CA" w:eastAsia="zh-CN"/>
        </w:rPr>
        <w:t>;</w:t>
      </w:r>
    </w:p>
    <w:p w14:paraId="2396AAE1" w14:textId="77777777" w:rsidR="00113F21" w:rsidRPr="00113F21" w:rsidRDefault="00113F21" w:rsidP="00113F21">
      <w:pPr>
        <w:pStyle w:val="Code"/>
        <w:rPr>
          <w:color w:val="000000"/>
          <w:lang w:val="en-CA" w:eastAsia="zh-CN"/>
        </w:rPr>
      </w:pPr>
      <w:r w:rsidRPr="009A50DE">
        <w:rPr>
          <w:color w:val="000000"/>
          <w:lang w:val="en-CA" w:eastAsia="zh-CN"/>
        </w:rPr>
        <w:t xml:space="preserve">    </w:t>
      </w:r>
      <w:r w:rsidRPr="00113F21">
        <w:rPr>
          <w:color w:val="BB7977"/>
          <w:lang w:val="en-CA" w:eastAsia="zh-CN"/>
        </w:rPr>
        <w:t>int</w:t>
      </w:r>
      <w:r w:rsidRPr="00113F21">
        <w:rPr>
          <w:color w:val="000000"/>
          <w:lang w:val="en-CA" w:eastAsia="zh-CN"/>
        </w:rPr>
        <w:t xml:space="preserve"> resultat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showOpenDialog</w:t>
      </w:r>
      <w:r w:rsidRPr="00113F21">
        <w:rPr>
          <w:color w:val="808030"/>
          <w:lang w:val="en-CA" w:eastAsia="zh-CN"/>
        </w:rPr>
        <w:t>(</w:t>
      </w:r>
      <w:r w:rsidRPr="00113F21">
        <w:rPr>
          <w:b/>
          <w:bCs/>
          <w:lang w:val="en-CA" w:eastAsia="zh-CN"/>
        </w:rPr>
        <w:t>this</w:t>
      </w:r>
      <w:r w:rsidRPr="00113F21">
        <w:rPr>
          <w:color w:val="808030"/>
          <w:lang w:val="en-CA" w:eastAsia="zh-CN"/>
        </w:rPr>
        <w:t>)</w:t>
      </w:r>
      <w:r w:rsidRPr="00113F21">
        <w:rPr>
          <w:color w:val="800080"/>
          <w:lang w:val="en-CA" w:eastAsia="zh-CN"/>
        </w:rPr>
        <w:t>;</w:t>
      </w:r>
    </w:p>
    <w:p w14:paraId="662634B4"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resultat </w:t>
      </w:r>
      <w:r w:rsidRPr="00113F21">
        <w:rPr>
          <w:color w:val="808030"/>
          <w:lang w:val="en-CA" w:eastAsia="zh-CN"/>
        </w:rPr>
        <w:t>!=</w:t>
      </w:r>
      <w:r w:rsidRPr="00113F21">
        <w:rPr>
          <w:color w:val="000000"/>
          <w:lang w:val="en-CA" w:eastAsia="zh-CN"/>
        </w:rPr>
        <w:t xml:space="preserve"> JFileChooser</w:t>
      </w:r>
      <w:r w:rsidRPr="00113F21">
        <w:rPr>
          <w:color w:val="808030"/>
          <w:lang w:val="en-CA" w:eastAsia="zh-CN"/>
        </w:rPr>
        <w:t>.</w:t>
      </w:r>
      <w:r w:rsidRPr="00113F21">
        <w:rPr>
          <w:color w:val="000000"/>
          <w:lang w:val="en-CA" w:eastAsia="zh-CN"/>
        </w:rPr>
        <w:t>CANCEL_OPTION</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62C0DBB8"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w:t>
      </w:r>
      <w:r w:rsidRPr="00113F21">
        <w:rPr>
          <w:color w:val="000000"/>
          <w:lang w:val="en-CA" w:eastAsia="zh-CN"/>
        </w:rPr>
        <w:t xml:space="preserve"> leFile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getSelectedFile</w:t>
      </w:r>
      <w:r w:rsidRPr="00113F21">
        <w:rPr>
          <w:color w:val="808030"/>
          <w:lang w:val="en-CA" w:eastAsia="zh-CN"/>
        </w:rPr>
        <w:t>()</w:t>
      </w:r>
      <w:r w:rsidRPr="00113F21">
        <w:rPr>
          <w:color w:val="800080"/>
          <w:lang w:val="en-CA" w:eastAsia="zh-CN"/>
        </w:rPr>
        <w:t>;</w:t>
      </w:r>
    </w:p>
    <w:p w14:paraId="1BBA0520"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leFile </w:t>
      </w:r>
      <w:r w:rsidRPr="00113F21">
        <w:rPr>
          <w:color w:val="808030"/>
          <w:lang w:val="en-CA" w:eastAsia="zh-CN"/>
        </w:rPr>
        <w:t>!=</w:t>
      </w:r>
      <w:r w:rsidRPr="00113F21">
        <w:rPr>
          <w:color w:val="000000"/>
          <w:lang w:val="en-CA" w:eastAsia="zh-CN"/>
        </w:rPr>
        <w:t xml:space="preserve"> </w:t>
      </w:r>
      <w:r w:rsidRPr="00113F21">
        <w:rPr>
          <w:b/>
          <w:bCs/>
          <w:lang w:val="en-CA" w:eastAsia="zh-CN"/>
        </w:rPr>
        <w:t>null</w:t>
      </w:r>
      <w:r w:rsidRPr="00113F21">
        <w:rPr>
          <w:color w:val="000000"/>
          <w:lang w:val="en-CA" w:eastAsia="zh-CN"/>
        </w:rPr>
        <w:t xml:space="preserve"> </w:t>
      </w:r>
      <w:r w:rsidRPr="00113F21">
        <w:rPr>
          <w:color w:val="808030"/>
          <w:lang w:val="en-CA" w:eastAsia="zh-CN"/>
        </w:rPr>
        <w:t>&amp;&amp;</w:t>
      </w:r>
      <w:r w:rsidRPr="00113F21">
        <w:rPr>
          <w:color w:val="000000"/>
          <w:lang w:val="en-CA" w:eastAsia="zh-CN"/>
        </w:rPr>
        <w:t xml:space="preserve"> </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000000"/>
          <w:lang w:val="en-CA" w:eastAsia="zh-CN"/>
        </w:rPr>
        <w:t>getName</w:t>
      </w:r>
      <w:r w:rsidRPr="00113F21">
        <w:rPr>
          <w:color w:val="808030"/>
          <w:lang w:val="en-CA" w:eastAsia="zh-CN"/>
        </w:rPr>
        <w:t>().</w:t>
      </w:r>
      <w:r w:rsidRPr="00113F21">
        <w:rPr>
          <w:color w:val="000000"/>
          <w:lang w:val="en-CA" w:eastAsia="zh-CN"/>
        </w:rPr>
        <w:t>equals</w:t>
      </w:r>
      <w:r w:rsidRPr="00113F21">
        <w:rPr>
          <w:color w:val="808030"/>
          <w:lang w:val="en-CA" w:eastAsia="zh-CN"/>
        </w:rPr>
        <w:t>(</w:t>
      </w:r>
      <w:r w:rsidRPr="00113F21">
        <w:rPr>
          <w:color w:val="0000E6"/>
          <w:lang w:val="en-CA" w:eastAsia="zh-CN"/>
        </w:rPr>
        <w:t>""</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4A6369F3"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FileInputStream</w:t>
      </w:r>
      <w:r w:rsidRPr="00113F21">
        <w:rPr>
          <w:color w:val="000000"/>
          <w:lang w:val="en-CA" w:eastAsia="zh-CN"/>
        </w:rPr>
        <w:t xml:space="preserve"> unFichier </w:t>
      </w:r>
      <w:r w:rsidRPr="00113F21">
        <w:rPr>
          <w:color w:val="808030"/>
          <w:lang w:val="en-CA" w:eastAsia="zh-CN"/>
        </w:rPr>
        <w:t>=</w:t>
      </w:r>
      <w:r w:rsidRPr="00113F21">
        <w:rPr>
          <w:color w:val="000000"/>
          <w:lang w:val="en-CA" w:eastAsia="zh-CN"/>
        </w:rPr>
        <w:t xml:space="preserve"> </w:t>
      </w:r>
      <w:r w:rsidRPr="00113F21">
        <w:rPr>
          <w:b/>
          <w:bCs/>
          <w:lang w:val="en-CA" w:eastAsia="zh-CN"/>
        </w:rPr>
        <w:t>new</w:t>
      </w:r>
      <w:r w:rsidRPr="00113F21">
        <w:rPr>
          <w:color w:val="000000"/>
          <w:lang w:val="en-CA" w:eastAsia="zh-CN"/>
        </w:rPr>
        <w:t xml:space="preserve"> </w:t>
      </w:r>
      <w:r w:rsidRPr="00113F21">
        <w:rPr>
          <w:b/>
          <w:bCs/>
          <w:color w:val="BB7977"/>
          <w:lang w:val="en-CA" w:eastAsia="zh-CN"/>
        </w:rPr>
        <w:t>FileInputStream</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800080"/>
          <w:lang w:val="en-CA" w:eastAsia="zh-CN"/>
        </w:rPr>
        <w:t>;</w:t>
      </w:r>
    </w:p>
    <w:p w14:paraId="62E47A7F" w14:textId="77777777" w:rsidR="00113F21" w:rsidRPr="00113F21" w:rsidRDefault="00113F21" w:rsidP="00113F21">
      <w:pPr>
        <w:pStyle w:val="Code"/>
        <w:keepNext w:val="0"/>
        <w:keepLines w:val="0"/>
        <w:rPr>
          <w:color w:val="000000"/>
          <w:lang w:val="en-CA" w:eastAsia="zh-CN"/>
        </w:rPr>
      </w:pPr>
    </w:p>
    <w:p w14:paraId="723C5790" w14:textId="77777777" w:rsidR="00113F21" w:rsidRPr="009A50DE" w:rsidRDefault="00113F21" w:rsidP="00113F21">
      <w:pPr>
        <w:pStyle w:val="Code"/>
        <w:rPr>
          <w:color w:val="000000"/>
          <w:lang w:eastAsia="zh-CN"/>
        </w:rPr>
      </w:pPr>
      <w:r w:rsidRPr="00113F21">
        <w:rPr>
          <w:color w:val="000000"/>
          <w:lang w:val="en-CA" w:eastAsia="zh-CN"/>
        </w:rPr>
        <w:t xml:space="preserve">        </w:t>
      </w:r>
      <w:r w:rsidRPr="009A50DE">
        <w:rPr>
          <w:color w:val="BB7977"/>
          <w:lang w:eastAsia="zh-CN"/>
        </w:rPr>
        <w:t>byte</w:t>
      </w:r>
      <w:r w:rsidRPr="009A50DE">
        <w:rPr>
          <w:color w:val="808030"/>
          <w:lang w:eastAsia="zh-CN"/>
        </w:rPr>
        <w:t>[]</w:t>
      </w:r>
      <w:r w:rsidRPr="009A50DE">
        <w:rPr>
          <w:color w:val="000000"/>
          <w:lang w:eastAsia="zh-CN"/>
        </w:rPr>
        <w:t xml:space="preserve"> tampon </w:t>
      </w:r>
      <w:r w:rsidRPr="009A50DE">
        <w:rPr>
          <w:color w:val="808030"/>
          <w:lang w:eastAsia="zh-CN"/>
        </w:rPr>
        <w:t>=</w:t>
      </w:r>
      <w:r w:rsidRPr="009A50DE">
        <w:rPr>
          <w:color w:val="000000"/>
          <w:lang w:eastAsia="zh-CN"/>
        </w:rPr>
        <w:t xml:space="preserve"> </w:t>
      </w:r>
      <w:r w:rsidRPr="009A50DE">
        <w:rPr>
          <w:b/>
          <w:bCs/>
          <w:lang w:eastAsia="zh-CN"/>
        </w:rPr>
        <w:t>new</w:t>
      </w:r>
      <w:r w:rsidRPr="009A50DE">
        <w:rPr>
          <w:color w:val="000000"/>
          <w:lang w:eastAsia="zh-CN"/>
        </w:rPr>
        <w:t xml:space="preserve"> </w:t>
      </w:r>
      <w:r w:rsidRPr="009A50DE">
        <w:rPr>
          <w:color w:val="BB7977"/>
          <w:lang w:eastAsia="zh-CN"/>
        </w:rPr>
        <w:t>byte</w:t>
      </w:r>
      <w:r w:rsidRPr="009A50DE">
        <w:rPr>
          <w:color w:val="808030"/>
          <w:lang w:eastAsia="zh-CN"/>
        </w:rPr>
        <w:t>[</w:t>
      </w:r>
      <w:r w:rsidRPr="009A50DE">
        <w:rPr>
          <w:color w:val="008C00"/>
          <w:lang w:eastAsia="zh-CN"/>
        </w:rPr>
        <w:t>4</w:t>
      </w:r>
      <w:r w:rsidRPr="009A50DE">
        <w:rPr>
          <w:color w:val="808030"/>
          <w:lang w:eastAsia="zh-CN"/>
        </w:rPr>
        <w:t>]</w:t>
      </w:r>
      <w:r w:rsidRPr="009A50DE">
        <w:rPr>
          <w:color w:val="800080"/>
          <w:lang w:eastAsia="zh-CN"/>
        </w:rPr>
        <w:t>;</w:t>
      </w:r>
    </w:p>
    <w:p w14:paraId="0FF83211" w14:textId="77777777" w:rsidR="00113F21" w:rsidRPr="009A50DE" w:rsidRDefault="00113F21" w:rsidP="00113F21">
      <w:pPr>
        <w:pStyle w:val="Code"/>
        <w:rPr>
          <w:color w:val="000000"/>
          <w:lang w:eastAsia="zh-CN"/>
        </w:rPr>
      </w:pPr>
      <w:r w:rsidRPr="009A50DE">
        <w:rPr>
          <w:color w:val="000000"/>
          <w:lang w:eastAsia="zh-CN"/>
        </w:rPr>
        <w:t xml:space="preserve">        unFichier</w:t>
      </w:r>
      <w:r w:rsidRPr="009A50DE">
        <w:rPr>
          <w:color w:val="808030"/>
          <w:lang w:eastAsia="zh-CN"/>
        </w:rPr>
        <w:t>.</w:t>
      </w:r>
      <w:r w:rsidRPr="009A50DE">
        <w:rPr>
          <w:color w:val="000000"/>
          <w:lang w:eastAsia="zh-CN"/>
        </w:rPr>
        <w:t>read</w:t>
      </w:r>
      <w:r w:rsidRPr="009A50DE">
        <w:rPr>
          <w:color w:val="808030"/>
          <w:lang w:eastAsia="zh-CN"/>
        </w:rPr>
        <w:t>(</w:t>
      </w:r>
      <w:r w:rsidRPr="009A50DE">
        <w:rPr>
          <w:color w:val="000000"/>
          <w:lang w:eastAsia="zh-CN"/>
        </w:rPr>
        <w:t>tampon</w:t>
      </w:r>
      <w:r w:rsidRPr="009A50DE">
        <w:rPr>
          <w:color w:val="808030"/>
          <w:lang w:eastAsia="zh-CN"/>
        </w:rPr>
        <w:t>)</w:t>
      </w:r>
      <w:r w:rsidRPr="009A50DE">
        <w:rPr>
          <w:color w:val="800080"/>
          <w:lang w:eastAsia="zh-CN"/>
        </w:rPr>
        <w:t>;</w:t>
      </w:r>
      <w:r w:rsidRPr="009A50DE">
        <w:rPr>
          <w:color w:val="000000"/>
          <w:lang w:eastAsia="zh-CN"/>
        </w:rPr>
        <w:t xml:space="preserve"> </w:t>
      </w:r>
      <w:r w:rsidRPr="009A50DE">
        <w:rPr>
          <w:color w:val="696969"/>
          <w:lang w:eastAsia="zh-CN"/>
        </w:rPr>
        <w:t>// Lecture des 4 octets</w:t>
      </w:r>
    </w:p>
    <w:p w14:paraId="3FA5684E" w14:textId="77777777" w:rsidR="00113F21" w:rsidRPr="009A50DE" w:rsidRDefault="00113F21" w:rsidP="00113F21">
      <w:pPr>
        <w:pStyle w:val="Code"/>
        <w:keepNext w:val="0"/>
        <w:keepLines w:val="0"/>
        <w:rPr>
          <w:color w:val="000000"/>
          <w:lang w:eastAsia="zh-CN"/>
        </w:rPr>
      </w:pPr>
    </w:p>
    <w:p w14:paraId="479F3FAB" w14:textId="77777777" w:rsidR="00113F21" w:rsidRPr="00113F21" w:rsidRDefault="00113F21" w:rsidP="00113F21">
      <w:pPr>
        <w:pStyle w:val="Code"/>
        <w:rPr>
          <w:color w:val="000000"/>
          <w:lang w:val="fr-FR" w:eastAsia="zh-CN"/>
        </w:rPr>
      </w:pPr>
      <w:r w:rsidRPr="009A50DE">
        <w:rPr>
          <w:color w:val="000000"/>
          <w:lang w:eastAsia="zh-CN"/>
        </w:rPr>
        <w:t xml:space="preserve">        </w:t>
      </w:r>
      <w:r w:rsidRPr="00113F21">
        <w:rPr>
          <w:color w:val="696969"/>
          <w:lang w:val="fr-FR" w:eastAsia="zh-CN"/>
        </w:rPr>
        <w:t>// Convertir le tableau d'octets tampon en int unEntier</w:t>
      </w:r>
    </w:p>
    <w:p w14:paraId="435A59F7" w14:textId="77777777" w:rsidR="00113F21" w:rsidRPr="009A50DE" w:rsidRDefault="00113F21" w:rsidP="00113F21">
      <w:pPr>
        <w:pStyle w:val="Code"/>
        <w:rPr>
          <w:color w:val="000000"/>
          <w:lang w:val="en-CA" w:eastAsia="zh-CN"/>
        </w:rPr>
      </w:pPr>
      <w:r w:rsidRPr="00113F21">
        <w:rPr>
          <w:color w:val="000000"/>
          <w:lang w:val="fr-FR" w:eastAsia="zh-CN"/>
        </w:rPr>
        <w:t xml:space="preserve">        </w:t>
      </w:r>
      <w:r w:rsidRPr="009A50DE">
        <w:rPr>
          <w:color w:val="BB7977"/>
          <w:lang w:val="en-CA" w:eastAsia="zh-CN"/>
        </w:rPr>
        <w:t>int</w:t>
      </w:r>
      <w:r w:rsidRPr="009A50DE">
        <w:rPr>
          <w:color w:val="000000"/>
          <w:lang w:val="en-CA" w:eastAsia="zh-CN"/>
        </w:rPr>
        <w:t xml:space="preserve"> unEntier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7C3A2035"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lang w:val="en-CA" w:eastAsia="zh-CN"/>
        </w:rPr>
        <w:t>for</w:t>
      </w:r>
      <w:r w:rsidRPr="009A50DE">
        <w:rPr>
          <w:color w:val="000000"/>
          <w:lang w:val="en-CA" w:eastAsia="zh-CN"/>
        </w:rPr>
        <w:t xml:space="preserve"> </w:t>
      </w:r>
      <w:r w:rsidRPr="009A50DE">
        <w:rPr>
          <w:color w:val="808030"/>
          <w:lang w:val="en-CA" w:eastAsia="zh-CN"/>
        </w:rPr>
        <w:t>(</w:t>
      </w:r>
      <w:r w:rsidRPr="009A50DE">
        <w:rPr>
          <w:color w:val="BB7977"/>
          <w:lang w:val="en-CA" w:eastAsia="zh-CN"/>
        </w:rPr>
        <w:t>int</w:t>
      </w:r>
      <w:r w:rsidRPr="009A50DE">
        <w:rPr>
          <w:color w:val="000000"/>
          <w:lang w:val="en-CA" w:eastAsia="zh-CN"/>
        </w:rPr>
        <w:t xml:space="preserve"> i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r w:rsidRPr="009A50DE">
        <w:rPr>
          <w:color w:val="000000"/>
          <w:lang w:val="en-CA" w:eastAsia="zh-CN"/>
        </w:rPr>
        <w:t xml:space="preserve"> i </w:t>
      </w:r>
      <w:r w:rsidRPr="009A50DE">
        <w:rPr>
          <w:color w:val="808030"/>
          <w:lang w:val="en-CA" w:eastAsia="zh-CN"/>
        </w:rPr>
        <w:t>&lt;=</w:t>
      </w:r>
      <w:r w:rsidRPr="009A50DE">
        <w:rPr>
          <w:color w:val="000000"/>
          <w:lang w:val="en-CA" w:eastAsia="zh-CN"/>
        </w:rPr>
        <w:t xml:space="preserve"> </w:t>
      </w:r>
      <w:r w:rsidRPr="009A50DE">
        <w:rPr>
          <w:color w:val="008C00"/>
          <w:lang w:val="en-CA" w:eastAsia="zh-CN"/>
        </w:rPr>
        <w:t>3</w:t>
      </w:r>
      <w:r w:rsidRPr="009A50DE">
        <w:rPr>
          <w:color w:val="800080"/>
          <w:lang w:val="en-CA" w:eastAsia="zh-CN"/>
        </w:rPr>
        <w:t>;</w:t>
      </w:r>
      <w:r w:rsidRPr="009A50DE">
        <w:rPr>
          <w:color w:val="000000"/>
          <w:lang w:val="en-CA" w:eastAsia="zh-CN"/>
        </w:rPr>
        <w:t xml:space="preserve"> i</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CF29C65" w14:textId="77777777" w:rsidR="00113F21" w:rsidRPr="00113F21" w:rsidRDefault="00113F21" w:rsidP="00113F21">
      <w:pPr>
        <w:pStyle w:val="Code"/>
        <w:rPr>
          <w:color w:val="000000"/>
          <w:lang w:val="fr-FR" w:eastAsia="zh-CN"/>
        </w:rPr>
      </w:pPr>
      <w:r w:rsidRPr="009A50DE">
        <w:rPr>
          <w:color w:val="000000"/>
          <w:lang w:val="en-CA" w:eastAsia="zh-CN"/>
        </w:rPr>
        <w:t xml:space="preserve">          </w:t>
      </w:r>
      <w:r w:rsidRPr="00113F21">
        <w:rPr>
          <w:color w:val="000000"/>
          <w:lang w:val="fr-FR" w:eastAsia="zh-CN"/>
        </w:rPr>
        <w:t xml:space="preserve">unEntier </w:t>
      </w:r>
      <w:r w:rsidRPr="00113F21">
        <w:rPr>
          <w:color w:val="808030"/>
          <w:lang w:val="fr-FR" w:eastAsia="zh-CN"/>
        </w:rPr>
        <w:t>&lt;&lt;=</w:t>
      </w:r>
      <w:r w:rsidRPr="00113F21">
        <w:rPr>
          <w:color w:val="000000"/>
          <w:lang w:val="fr-FR" w:eastAsia="zh-CN"/>
        </w:rPr>
        <w:t xml:space="preserve"> </w:t>
      </w:r>
      <w:r w:rsidRPr="00113F21">
        <w:rPr>
          <w:color w:val="008C00"/>
          <w:lang w:val="fr-FR" w:eastAsia="zh-CN"/>
        </w:rPr>
        <w:t>8</w:t>
      </w:r>
      <w:r w:rsidRPr="00113F21">
        <w:rPr>
          <w:color w:val="800080"/>
          <w:lang w:val="fr-FR" w:eastAsia="zh-CN"/>
        </w:rPr>
        <w:t>;</w:t>
      </w:r>
    </w:p>
    <w:p w14:paraId="6266B45E" w14:textId="77777777" w:rsidR="00113F21" w:rsidRPr="00113F21" w:rsidRDefault="00113F21" w:rsidP="00113F21">
      <w:pPr>
        <w:pStyle w:val="Code"/>
        <w:rPr>
          <w:color w:val="000000"/>
          <w:lang w:val="fr-FR" w:eastAsia="zh-CN"/>
        </w:rPr>
      </w:pPr>
      <w:r w:rsidRPr="00113F21">
        <w:rPr>
          <w:color w:val="000000"/>
          <w:lang w:val="fr-FR" w:eastAsia="zh-CN"/>
        </w:rPr>
        <w:t xml:space="preserve">          unEntier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int</w:t>
      </w:r>
      <w:r w:rsidRPr="00113F21">
        <w:rPr>
          <w:color w:val="808030"/>
          <w:lang w:val="fr-FR" w:eastAsia="zh-CN"/>
        </w:rPr>
        <w:t>)</w:t>
      </w:r>
      <w:r w:rsidRPr="00113F21">
        <w:rPr>
          <w:color w:val="000000"/>
          <w:lang w:val="fr-FR" w:eastAsia="zh-CN"/>
        </w:rPr>
        <w:t xml:space="preserve"> tampon</w:t>
      </w:r>
      <w:r w:rsidRPr="00113F21">
        <w:rPr>
          <w:color w:val="808030"/>
          <w:lang w:val="fr-FR" w:eastAsia="zh-CN"/>
        </w:rPr>
        <w:t>[</w:t>
      </w:r>
      <w:r w:rsidRPr="00113F21">
        <w:rPr>
          <w:color w:val="000000"/>
          <w:lang w:val="fr-FR" w:eastAsia="zh-CN"/>
        </w:rPr>
        <w:t>i</w:t>
      </w:r>
      <w:r w:rsidRPr="00113F21">
        <w:rPr>
          <w:color w:val="808030"/>
          <w:lang w:val="fr-FR" w:eastAsia="zh-CN"/>
        </w:rPr>
        <w:t>])</w:t>
      </w:r>
      <w:r w:rsidRPr="00113F21">
        <w:rPr>
          <w:color w:val="000000"/>
          <w:lang w:val="fr-FR" w:eastAsia="zh-CN"/>
        </w:rPr>
        <w:t xml:space="preserve"> </w:t>
      </w:r>
      <w:r w:rsidRPr="00113F21">
        <w:rPr>
          <w:color w:val="808030"/>
          <w:lang w:val="fr-FR" w:eastAsia="zh-CN"/>
        </w:rPr>
        <w:t>&amp;</w:t>
      </w:r>
      <w:r w:rsidRPr="00113F21">
        <w:rPr>
          <w:color w:val="000000"/>
          <w:lang w:val="fr-FR" w:eastAsia="zh-CN"/>
        </w:rPr>
        <w:t xml:space="preserve"> </w:t>
      </w:r>
      <w:r w:rsidRPr="00113F21">
        <w:rPr>
          <w:color w:val="008000"/>
          <w:lang w:val="fr-FR" w:eastAsia="zh-CN"/>
        </w:rPr>
        <w:t>0</w:t>
      </w:r>
      <w:r w:rsidRPr="00113F21">
        <w:rPr>
          <w:color w:val="008C00"/>
          <w:lang w:val="fr-FR" w:eastAsia="zh-CN"/>
        </w:rPr>
        <w:t>X</w:t>
      </w:r>
      <w:r w:rsidRPr="00113F21">
        <w:rPr>
          <w:color w:val="008000"/>
          <w:lang w:val="fr-FR" w:eastAsia="zh-CN"/>
        </w:rPr>
        <w:t>FF</w:t>
      </w:r>
      <w:r w:rsidRPr="00113F21">
        <w:rPr>
          <w:color w:val="800080"/>
          <w:lang w:val="fr-FR" w:eastAsia="zh-CN"/>
        </w:rPr>
        <w:t>;</w:t>
      </w:r>
    </w:p>
    <w:p w14:paraId="192266A6"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57C8A261" w14:textId="77777777" w:rsidR="00113F21" w:rsidRPr="00113F21" w:rsidRDefault="00113F21" w:rsidP="00113F21">
      <w:pPr>
        <w:pStyle w:val="Code"/>
        <w:rPr>
          <w:color w:val="000000"/>
          <w:lang w:val="fr-FR" w:eastAsia="zh-CN"/>
        </w:rPr>
      </w:pPr>
      <w:r w:rsidRPr="00113F21">
        <w:rPr>
          <w:color w:val="000000"/>
          <w:lang w:val="fr-FR" w:eastAsia="zh-CN"/>
        </w:rPr>
        <w:t xml:space="preserve">        unFichier</w:t>
      </w:r>
      <w:r w:rsidRPr="00113F21">
        <w:rPr>
          <w:color w:val="808030"/>
          <w:lang w:val="fr-FR" w:eastAsia="zh-CN"/>
        </w:rPr>
        <w:t>.</w:t>
      </w:r>
      <w:r w:rsidRPr="00113F21">
        <w:rPr>
          <w:color w:val="000000"/>
          <w:lang w:val="fr-FR" w:eastAsia="zh-CN"/>
        </w:rPr>
        <w:t>close</w:t>
      </w:r>
      <w:r w:rsidRPr="00113F21">
        <w:rPr>
          <w:color w:val="808030"/>
          <w:lang w:val="fr-FR" w:eastAsia="zh-CN"/>
        </w:rPr>
        <w:t>()</w:t>
      </w:r>
      <w:r w:rsidRPr="00113F21">
        <w:rPr>
          <w:color w:val="800080"/>
          <w:lang w:val="fr-FR" w:eastAsia="zh-CN"/>
        </w:rPr>
        <w:t>;</w:t>
      </w:r>
    </w:p>
    <w:p w14:paraId="470A464B"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"Valeur décimale de l'entier : "</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unEntier</w:t>
      </w:r>
      <w:r w:rsidRPr="00113F21">
        <w:rPr>
          <w:color w:val="808030"/>
          <w:lang w:val="fr-FR" w:eastAsia="zh-CN"/>
        </w:rPr>
        <w:t>)</w:t>
      </w:r>
      <w:r w:rsidRPr="00113F21">
        <w:rPr>
          <w:color w:val="800080"/>
          <w:lang w:val="fr-FR" w:eastAsia="zh-CN"/>
        </w:rPr>
        <w:t>;</w:t>
      </w:r>
    </w:p>
    <w:p w14:paraId="70378A07" w14:textId="77777777" w:rsidR="00113F21" w:rsidRPr="00113F21" w:rsidRDefault="00113F21" w:rsidP="00B36EED">
      <w:pPr>
        <w:pStyle w:val="Code"/>
        <w:keepNext w:val="0"/>
        <w:keepLines w:val="0"/>
        <w:rPr>
          <w:color w:val="000000"/>
          <w:lang w:val="fr-FR" w:eastAsia="zh-CN"/>
        </w:rPr>
      </w:pPr>
    </w:p>
    <w:p w14:paraId="1DB72622"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lang w:val="fr-FR" w:eastAsia="zh-CN"/>
        </w:rPr>
        <w:t>else</w:t>
      </w:r>
      <w:r w:rsidRPr="00113F21">
        <w:rPr>
          <w:color w:val="000000"/>
          <w:lang w:val="fr-FR" w:eastAsia="zh-CN"/>
        </w:rPr>
        <w:t xml:space="preserve"> </w:t>
      </w:r>
      <w:r w:rsidRPr="00113F21">
        <w:rPr>
          <w:color w:val="800080"/>
          <w:lang w:val="fr-FR" w:eastAsia="zh-CN"/>
        </w:rPr>
        <w:t>{</w:t>
      </w:r>
    </w:p>
    <w:p w14:paraId="163E95EF"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"Nom de fichier invalide"</w:t>
      </w:r>
      <w:r w:rsidRPr="00113F21">
        <w:rPr>
          <w:color w:val="808030"/>
          <w:lang w:val="fr-FR" w:eastAsia="zh-CN"/>
        </w:rPr>
        <w:t>)</w:t>
      </w:r>
      <w:r w:rsidRPr="00113F21">
        <w:rPr>
          <w:color w:val="800080"/>
          <w:lang w:val="fr-FR" w:eastAsia="zh-CN"/>
        </w:rPr>
        <w:t>;</w:t>
      </w:r>
    </w:p>
    <w:p w14:paraId="7A0AB269"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076B5604"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lang w:val="fr-FR" w:eastAsia="zh-CN"/>
        </w:rPr>
        <w:t>else</w:t>
      </w:r>
      <w:r w:rsidRPr="00113F21">
        <w:rPr>
          <w:color w:val="000000"/>
          <w:lang w:val="fr-FR" w:eastAsia="zh-CN"/>
        </w:rPr>
        <w:t xml:space="preserve"> </w:t>
      </w:r>
      <w:r w:rsidRPr="00113F21">
        <w:rPr>
          <w:color w:val="800080"/>
          <w:lang w:val="fr-FR" w:eastAsia="zh-CN"/>
        </w:rPr>
        <w:t>{</w:t>
      </w:r>
    </w:p>
    <w:p w14:paraId="3BCF9246"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"Fichier non choisi"</w:t>
      </w:r>
      <w:r w:rsidRPr="00113F21">
        <w:rPr>
          <w:color w:val="808030"/>
          <w:lang w:val="fr-FR" w:eastAsia="zh-CN"/>
        </w:rPr>
        <w:t>)</w:t>
      </w:r>
      <w:r w:rsidRPr="00113F21">
        <w:rPr>
          <w:color w:val="800080"/>
          <w:lang w:val="fr-FR" w:eastAsia="zh-CN"/>
        </w:rPr>
        <w:t>;</w:t>
      </w:r>
    </w:p>
    <w:p w14:paraId="252B5176" w14:textId="77777777" w:rsidR="00113F21" w:rsidRPr="00113F21" w:rsidRDefault="00113F21" w:rsidP="00113F21">
      <w:pPr>
        <w:pStyle w:val="Code"/>
        <w:rPr>
          <w:color w:val="000000"/>
          <w:lang w:val="en-CA" w:eastAsia="zh-CN"/>
        </w:rPr>
      </w:pPr>
      <w:r w:rsidRPr="00113F21">
        <w:rPr>
          <w:color w:val="000000"/>
          <w:lang w:val="fr-FR" w:eastAsia="zh-CN"/>
        </w:rPr>
        <w:t xml:space="preserve">    </w:t>
      </w:r>
      <w:r w:rsidRPr="00113F21">
        <w:rPr>
          <w:color w:val="800080"/>
          <w:lang w:val="en-CA" w:eastAsia="zh-CN"/>
        </w:rPr>
        <w:t>}</w:t>
      </w:r>
    </w:p>
    <w:p w14:paraId="09E0E108"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System</w:t>
      </w:r>
      <w:r w:rsidRPr="00113F21">
        <w:rPr>
          <w:color w:val="808030"/>
          <w:lang w:val="en-CA" w:eastAsia="zh-CN"/>
        </w:rPr>
        <w:t>.</w:t>
      </w:r>
      <w:r w:rsidRPr="00113F21">
        <w:rPr>
          <w:color w:val="000000"/>
          <w:lang w:val="en-CA" w:eastAsia="zh-CN"/>
        </w:rPr>
        <w:t>exit</w:t>
      </w:r>
      <w:r w:rsidRPr="00113F21">
        <w:rPr>
          <w:color w:val="808030"/>
          <w:lang w:val="en-CA" w:eastAsia="zh-CN"/>
        </w:rPr>
        <w:t>(</w:t>
      </w:r>
      <w:r w:rsidRPr="00113F21">
        <w:rPr>
          <w:color w:val="008C00"/>
          <w:lang w:val="en-CA" w:eastAsia="zh-CN"/>
        </w:rPr>
        <w:t>0</w:t>
      </w:r>
      <w:r w:rsidRPr="00113F21">
        <w:rPr>
          <w:color w:val="808030"/>
          <w:lang w:val="en-CA" w:eastAsia="zh-CN"/>
        </w:rPr>
        <w:t>)</w:t>
      </w:r>
      <w:r w:rsidRPr="00113F21">
        <w:rPr>
          <w:color w:val="800080"/>
          <w:lang w:val="en-CA" w:eastAsia="zh-CN"/>
        </w:rPr>
        <w:t>;</w:t>
      </w:r>
    </w:p>
    <w:p w14:paraId="1325961F"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color w:val="800080"/>
          <w:lang w:val="en-CA" w:eastAsia="zh-CN"/>
        </w:rPr>
        <w:t>}</w:t>
      </w:r>
    </w:p>
    <w:p w14:paraId="23FCEF2B" w14:textId="77777777" w:rsidR="00113F21" w:rsidRPr="00113F21" w:rsidRDefault="00113F21" w:rsidP="00B36EED">
      <w:pPr>
        <w:pStyle w:val="Code"/>
        <w:keepNext w:val="0"/>
        <w:keepLines w:val="0"/>
        <w:rPr>
          <w:color w:val="000000"/>
          <w:lang w:val="en-CA" w:eastAsia="zh-CN"/>
        </w:rPr>
      </w:pPr>
    </w:p>
    <w:p w14:paraId="396FF82C"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public</w:t>
      </w:r>
      <w:r w:rsidRPr="00113F21">
        <w:rPr>
          <w:color w:val="000000"/>
          <w:lang w:val="en-CA" w:eastAsia="zh-CN"/>
        </w:rPr>
        <w:t xml:space="preserve"> </w:t>
      </w:r>
      <w:r w:rsidRPr="00113F21">
        <w:rPr>
          <w:b/>
          <w:bCs/>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b/>
          <w:bCs/>
          <w:lang w:val="en-CA" w:eastAsia="zh-CN"/>
        </w:rPr>
        <w:t>throws</w:t>
      </w:r>
      <w:r w:rsidRPr="00113F21">
        <w:rPr>
          <w:color w:val="000000"/>
          <w:lang w:val="en-CA" w:eastAsia="zh-CN"/>
        </w:rPr>
        <w:t xml:space="preserve"> </w:t>
      </w:r>
      <w:r w:rsidRPr="00113F21">
        <w:rPr>
          <w:b/>
          <w:bCs/>
          <w:color w:val="BB7977"/>
          <w:lang w:val="en-CA" w:eastAsia="zh-CN"/>
        </w:rPr>
        <w:t>Exception</w:t>
      </w:r>
      <w:r w:rsidRPr="00113F21">
        <w:rPr>
          <w:color w:val="000000"/>
          <w:lang w:val="en-CA" w:eastAsia="zh-CN"/>
        </w:rPr>
        <w:t xml:space="preserve"> </w:t>
      </w:r>
      <w:r w:rsidRPr="00113F21">
        <w:rPr>
          <w:color w:val="800080"/>
          <w:lang w:val="en-CA" w:eastAsia="zh-CN"/>
        </w:rPr>
        <w:t>{</w:t>
      </w:r>
    </w:p>
    <w:p w14:paraId="179088A1" w14:textId="77777777" w:rsidR="00113F21" w:rsidRPr="00D95704" w:rsidRDefault="00113F21" w:rsidP="00113F21">
      <w:pPr>
        <w:pStyle w:val="Code"/>
        <w:rPr>
          <w:color w:val="000000"/>
          <w:lang w:val="fr-FR" w:eastAsia="zh-CN"/>
        </w:rPr>
      </w:pPr>
      <w:r w:rsidRPr="00113F21">
        <w:rPr>
          <w:color w:val="000000"/>
          <w:lang w:val="en-CA" w:eastAsia="zh-CN"/>
        </w:rPr>
        <w:t xml:space="preserve">    </w:t>
      </w:r>
      <w:r w:rsidRPr="00D95704">
        <w:rPr>
          <w:b/>
          <w:bCs/>
          <w:lang w:val="fr-FR" w:eastAsia="zh-CN"/>
        </w:rPr>
        <w:t>new</w:t>
      </w:r>
      <w:r w:rsidRPr="00D95704">
        <w:rPr>
          <w:color w:val="000000"/>
          <w:lang w:val="fr-FR" w:eastAsia="zh-CN"/>
        </w:rPr>
        <w:t xml:space="preserve"> LireFichierFileChooser</w:t>
      </w:r>
      <w:r w:rsidRPr="00D95704">
        <w:rPr>
          <w:color w:val="808030"/>
          <w:lang w:val="fr-FR" w:eastAsia="zh-CN"/>
        </w:rPr>
        <w:t>()</w:t>
      </w:r>
      <w:r w:rsidRPr="00D95704">
        <w:rPr>
          <w:color w:val="800080"/>
          <w:lang w:val="fr-FR" w:eastAsia="zh-CN"/>
        </w:rPr>
        <w:t>;</w:t>
      </w:r>
    </w:p>
    <w:p w14:paraId="1ED63765" w14:textId="77777777" w:rsidR="00113F21" w:rsidRPr="00D95704" w:rsidRDefault="00113F21" w:rsidP="00113F21">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B17EC4B" w14:textId="4E98F96A" w:rsidR="00113F21" w:rsidRDefault="00113F21" w:rsidP="00113F21">
      <w:pPr>
        <w:pStyle w:val="Code"/>
        <w:rPr>
          <w:color w:val="800080"/>
          <w:lang w:val="fr-FR" w:eastAsia="zh-CN"/>
        </w:rPr>
      </w:pPr>
      <w:r w:rsidRPr="00D95704">
        <w:rPr>
          <w:color w:val="800080"/>
          <w:lang w:val="fr-FR" w:eastAsia="zh-CN"/>
        </w:rPr>
        <w:t>}</w:t>
      </w:r>
    </w:p>
    <w:p w14:paraId="5DA5468D" w14:textId="77777777" w:rsidR="00117845" w:rsidRPr="00D95704" w:rsidRDefault="00117845" w:rsidP="00113F21">
      <w:pPr>
        <w:pStyle w:val="Code"/>
        <w:rPr>
          <w:color w:val="000000"/>
          <w:lang w:val="fr-FR" w:eastAsia="zh-CN"/>
        </w:rPr>
      </w:pPr>
    </w:p>
    <w:p w14:paraId="55F79CE0" w14:textId="77777777" w:rsidR="007E66E1" w:rsidRDefault="007E66E1" w:rsidP="007E66E1">
      <w:pPr>
        <w:pStyle w:val="Corpslivre"/>
      </w:pPr>
    </w:p>
    <w:p w14:paraId="174A1352" w14:textId="77777777" w:rsidR="007E66E1" w:rsidRPr="00306877" w:rsidRDefault="007E66E1" w:rsidP="007E66E1">
      <w:pPr>
        <w:pStyle w:val="Corpslivre"/>
        <w:rPr>
          <w:rFonts w:ascii="Garamond" w:hAnsi="Garamond"/>
        </w:rPr>
      </w:pPr>
      <w:r w:rsidRPr="00306877">
        <w:rPr>
          <w:rFonts w:ascii="Garamond" w:hAnsi="Garamond"/>
        </w:rPr>
        <w:t xml:space="preserve">La différence à noter en comparaison avec l'exemple d'écriture est l'emploi de la méthode </w:t>
      </w:r>
      <w:r w:rsidRPr="00306877">
        <w:rPr>
          <w:rFonts w:ascii="Garamond" w:hAnsi="Garamond"/>
          <w:i/>
        </w:rPr>
        <w:t>showOpenDialog</w:t>
      </w:r>
      <w:r w:rsidRPr="00306877">
        <w:rPr>
          <w:rFonts w:ascii="Garamond" w:hAnsi="Garamond"/>
        </w:rPr>
        <w:t xml:space="preserve">() plutôt que </w:t>
      </w:r>
      <w:r w:rsidRPr="00306877">
        <w:rPr>
          <w:rFonts w:ascii="Garamond" w:hAnsi="Garamond"/>
          <w:i/>
        </w:rPr>
        <w:t>showSaveDialog</w:t>
      </w:r>
      <w:r w:rsidRPr="00306877">
        <w:rPr>
          <w:rFonts w:ascii="Garamond" w:hAnsi="Garamond"/>
        </w:rPr>
        <w:t>() :</w:t>
      </w:r>
    </w:p>
    <w:p w14:paraId="0FD3F161" w14:textId="77777777" w:rsidR="007E66E1" w:rsidRDefault="007E66E1" w:rsidP="007E66E1">
      <w:pPr>
        <w:pStyle w:val="CodeJava"/>
        <w:ind w:firstLine="576"/>
      </w:pPr>
      <w:r>
        <w:t>int résultat = unFileChooser.</w:t>
      </w:r>
      <w:r>
        <w:rPr>
          <w:highlight w:val="yellow"/>
        </w:rPr>
        <w:t>showOpenDialog</w:t>
      </w:r>
      <w:r>
        <w:t>(this);</w:t>
      </w:r>
    </w:p>
    <w:p w14:paraId="50DFDFBE" w14:textId="77777777" w:rsidR="007E66E1" w:rsidRDefault="007E66E1" w:rsidP="007E66E1"/>
    <w:p w14:paraId="37975D22" w14:textId="783732C2" w:rsidR="007E66E1" w:rsidRDefault="006C7C10" w:rsidP="007E66E1">
      <w:pPr>
        <w:pStyle w:val="Titre2"/>
      </w:pPr>
      <w:bookmarkStart w:id="226" w:name="_Toc16917497"/>
      <w:bookmarkStart w:id="227" w:name="_Toc155813935"/>
      <w:r>
        <w:t>Fichier d’objets</w:t>
      </w:r>
      <w:r w:rsidR="007E66E1">
        <w:t xml:space="preserve"> en Java</w:t>
      </w:r>
      <w:bookmarkEnd w:id="226"/>
      <w:bookmarkEnd w:id="227"/>
    </w:p>
    <w:p w14:paraId="44DCA46A" w14:textId="0D9309DD" w:rsidR="007E66E1" w:rsidRDefault="004A2B42" w:rsidP="007E66E1">
      <w:pPr>
        <w:pStyle w:val="Corpsdetexte"/>
      </w:pPr>
      <w:r>
        <w:t xml:space="preserve">Dans l’exemple de lecture des données </w:t>
      </w:r>
      <w:r w:rsidR="005E6355">
        <w:t xml:space="preserve">du catalogue de plants dans un vecteur, les données </w:t>
      </w:r>
      <w:r w:rsidR="00E14C0F">
        <w:t xml:space="preserve">ne sont pas conservées après la fin du programme. Souvent, on voudra </w:t>
      </w:r>
      <w:r w:rsidR="00162BC6">
        <w:t xml:space="preserve">stocker </w:t>
      </w:r>
      <w:r w:rsidR="00DA5DB9">
        <w:t>ce genre de données en mémoire secondaire</w:t>
      </w:r>
      <w:r w:rsidR="00187EA3">
        <w:t xml:space="preserve"> pour qu’elles soient conservées à long terme </w:t>
      </w:r>
      <w:r w:rsidR="000346EE">
        <w:t>au-delà de l’exécution des programmes qui les manipulent</w:t>
      </w:r>
      <w:r w:rsidR="00DA5DB9">
        <w:t xml:space="preserve">. </w:t>
      </w:r>
      <w:r w:rsidR="00674FA0">
        <w:t xml:space="preserve">Cette section montre comment stocker </w:t>
      </w:r>
      <w:r w:rsidR="008072C5">
        <w:t xml:space="preserve">des </w:t>
      </w:r>
      <w:r w:rsidR="00DA5DB9">
        <w:t>objets</w:t>
      </w:r>
      <w:r w:rsidR="008072C5">
        <w:t xml:space="preserve"> dans un fichier </w:t>
      </w:r>
      <w:r w:rsidR="00F8144D">
        <w:t>de manière à pouvoir les récupérer</w:t>
      </w:r>
      <w:r w:rsidR="00463559">
        <w:t xml:space="preserve"> sans avoir à les convertir explicitement sous forme d’une série d’octets</w:t>
      </w:r>
      <w:r w:rsidR="000346EE">
        <w:t xml:space="preserve"> en employant des classes prévues à cet effet</w:t>
      </w:r>
      <w:r w:rsidR="00463559">
        <w:t>.</w:t>
      </w:r>
    </w:p>
    <w:p w14:paraId="5F9C3FC9" w14:textId="3B8A0F5E" w:rsidR="007E66E1" w:rsidRDefault="007E66E1" w:rsidP="007E66E1">
      <w:pPr>
        <w:pStyle w:val="Titre3"/>
      </w:pPr>
      <w:bookmarkStart w:id="228" w:name="_Ref520339747"/>
      <w:bookmarkStart w:id="229" w:name="_Toc16917498"/>
      <w:bookmarkStart w:id="230" w:name="_Toc155813936"/>
      <w:r>
        <w:t>Fichier sériel d’objets en Java</w:t>
      </w:r>
      <w:bookmarkEnd w:id="228"/>
      <w:bookmarkEnd w:id="229"/>
      <w:bookmarkEnd w:id="230"/>
    </w:p>
    <w:p w14:paraId="4B7EEDEA" w14:textId="44187C98" w:rsidR="007E66E1" w:rsidRDefault="007E66E1" w:rsidP="007E66E1">
      <w:pPr>
        <w:pStyle w:val="Corpsdetexte"/>
      </w:pPr>
      <w:r>
        <w:t xml:space="preserve">Voyons d’abord comment créer un fichier </w:t>
      </w:r>
      <w:r w:rsidR="00D348D1">
        <w:t>qui contient une suite</w:t>
      </w:r>
      <w:r>
        <w:t xml:space="preserve"> d’</w:t>
      </w:r>
      <w:r w:rsidR="00463559">
        <w:t>objets</w:t>
      </w:r>
      <w:r>
        <w:t xml:space="preserve"> en Java avec la classe </w:t>
      </w:r>
      <w:hyperlink r:id="rId570" w:tooltip="class in java.io" w:history="1">
        <w:r w:rsidR="00A2020E">
          <w:rPr>
            <w:rStyle w:val="typenamelink"/>
            <w:rFonts w:ascii="&amp;quot" w:hAnsi="&amp;quot"/>
            <w:b/>
            <w:bCs/>
            <w:color w:val="4A6782"/>
            <w:sz w:val="21"/>
            <w:szCs w:val="21"/>
          </w:rPr>
          <w:t>ObjectOutputStream</w:t>
        </w:r>
      </w:hyperlink>
      <w:r>
        <w:t>.</w:t>
      </w:r>
      <w:r w:rsidR="00E77F6F">
        <w:t xml:space="preserve"> </w:t>
      </w:r>
      <w:r w:rsidR="00D348D1">
        <w:t xml:space="preserve">Ce genre de fichier est souvent appelé fichier sériel ou séquentiel. </w:t>
      </w:r>
      <w:r>
        <w:t xml:space="preserve">La méthode </w:t>
      </w:r>
      <w:hyperlink r:id="rId571" w:anchor="writeObject-java.lang.Object-" w:history="1">
        <w:r w:rsidR="00EE7527">
          <w:rPr>
            <w:rStyle w:val="Hyperlien"/>
            <w:rFonts w:ascii="&amp;quot" w:hAnsi="&amp;quot"/>
            <w:b/>
            <w:bCs/>
            <w:color w:val="4A6782"/>
            <w:sz w:val="21"/>
            <w:szCs w:val="21"/>
          </w:rPr>
          <w:t>writeObject</w:t>
        </w:r>
      </w:hyperlink>
      <w:r w:rsidR="00EE7527">
        <w:rPr>
          <w:rFonts w:ascii="DejaVu Sans Mono" w:hAnsi="DejaVu Sans Mono"/>
          <w:color w:val="353833"/>
          <w:sz w:val="21"/>
          <w:szCs w:val="21"/>
        </w:rPr>
        <w:t>(</w:t>
      </w:r>
      <w:hyperlink r:id="rId572" w:tooltip="class in java.lang" w:history="1">
        <w:r w:rsidR="00EE7527">
          <w:rPr>
            <w:rStyle w:val="Hyperlien"/>
            <w:rFonts w:ascii="&amp;quot" w:hAnsi="&amp;quot"/>
            <w:b/>
            <w:bCs/>
            <w:color w:val="4A6782"/>
            <w:sz w:val="21"/>
            <w:szCs w:val="21"/>
          </w:rPr>
          <w:t>Object</w:t>
        </w:r>
      </w:hyperlink>
      <w:r w:rsidR="00EE7527">
        <w:rPr>
          <w:rFonts w:ascii="DejaVu Sans Mono" w:hAnsi="DejaVu Sans Mono"/>
          <w:color w:val="353833"/>
          <w:sz w:val="21"/>
          <w:szCs w:val="21"/>
        </w:rPr>
        <w:t> obj)</w:t>
      </w:r>
      <w:r>
        <w:t xml:space="preserve"> de la</w:t>
      </w:r>
      <w:r w:rsidR="00A44793">
        <w:t xml:space="preserve"> </w:t>
      </w:r>
      <w:r>
        <w:t xml:space="preserve">classe </w:t>
      </w:r>
      <w:hyperlink r:id="rId573" w:tooltip="class in java.io" w:history="1">
        <w:r w:rsidR="00A2020E">
          <w:rPr>
            <w:rStyle w:val="typenamelink"/>
            <w:rFonts w:ascii="&amp;quot" w:hAnsi="&amp;quot"/>
            <w:b/>
            <w:bCs/>
            <w:color w:val="4A6782"/>
            <w:sz w:val="21"/>
            <w:szCs w:val="21"/>
          </w:rPr>
          <w:t>ObjectOutputStream</w:t>
        </w:r>
      </w:hyperlink>
      <w:r w:rsidR="00A2020E">
        <w:rPr>
          <w:rFonts w:ascii="DejaVu Sans" w:hAnsi="DejaVu Sans"/>
          <w:color w:val="353833"/>
          <w:sz w:val="21"/>
          <w:szCs w:val="21"/>
        </w:rPr>
        <w:t xml:space="preserve"> </w:t>
      </w:r>
      <w:r>
        <w:t xml:space="preserve">permet d’écrire directement un objet et symétriquement la méthode </w:t>
      </w:r>
      <w:hyperlink r:id="rId574" w:anchor="readObject--" w:history="1">
        <w:r w:rsidR="00260AC5">
          <w:rPr>
            <w:rStyle w:val="Hyperlien"/>
            <w:rFonts w:ascii="&amp;quot" w:hAnsi="&amp;quot" w:cs="Courier New"/>
            <w:b/>
            <w:bCs/>
            <w:color w:val="4A6782"/>
            <w:sz w:val="21"/>
            <w:szCs w:val="21"/>
          </w:rPr>
          <w:t>readObject</w:t>
        </w:r>
      </w:hyperlink>
      <w:r w:rsidR="00260AC5">
        <w:rPr>
          <w:rStyle w:val="CodeHTML"/>
          <w:rFonts w:ascii="&amp;quot" w:hAnsi="&amp;quot"/>
          <w:color w:val="353833"/>
          <w:sz w:val="21"/>
          <w:szCs w:val="21"/>
        </w:rPr>
        <w:t>()</w:t>
      </w:r>
      <w:r>
        <w:t xml:space="preserve"> de la classe </w:t>
      </w:r>
      <w:hyperlink r:id="rId575" w:tooltip="class in java.io" w:history="1">
        <w:r w:rsidR="00621F17">
          <w:rPr>
            <w:rStyle w:val="typenamelink"/>
            <w:rFonts w:ascii="&amp;quot" w:hAnsi="&amp;quot"/>
            <w:b/>
            <w:bCs/>
            <w:color w:val="4A6782"/>
            <w:sz w:val="21"/>
            <w:szCs w:val="21"/>
          </w:rPr>
          <w:t>ObjectInputStream</w:t>
        </w:r>
      </w:hyperlink>
      <w:r w:rsidR="00621F17">
        <w:rPr>
          <w:rFonts w:ascii="DejaVu Sans" w:hAnsi="DejaVu Sans"/>
          <w:color w:val="353833"/>
          <w:sz w:val="21"/>
          <w:szCs w:val="21"/>
        </w:rPr>
        <w:t xml:space="preserve"> </w:t>
      </w:r>
      <w:r>
        <w:t>permet de lire cet objet par la suite. Java n’impose pas de structure comme tel au fichier au sens où c’est le programme qui détermine sa structure par les écritures qu’il effectue. Il est ainsi possible d’écrire n’importe quelle suite d’objets provenant possiblement de classes différentes dans le même fichier. Pour retrouver ces objets correctement, ils doivent être lus dans le même ordre. Le programme d’application doit donc s’assurer que les données sont écrites et lues selon une discipline cohérente.</w:t>
      </w:r>
    </w:p>
    <w:p w14:paraId="5F7A1887" w14:textId="62235121" w:rsidR="007E66E1" w:rsidRDefault="007E66E1" w:rsidP="007E66E1">
      <w:pPr>
        <w:pStyle w:val="Corpsdetexte"/>
      </w:pPr>
      <w:r>
        <w:t xml:space="preserve">Pour illustrer le concept de fichier sériel, nous allons dans un premier temps créer un fichier qui contient les objets du catalogue de plants sous forme d’une suite </w:t>
      </w:r>
      <w:r w:rsidR="00AD65A4">
        <w:t>d’objets</w:t>
      </w:r>
      <w:r>
        <w:t xml:space="preserve">. Comme point de départ, nous supposons que les données se trouvent dans un vecteur d’objets de la classe </w:t>
      </w:r>
      <w:r>
        <w:rPr>
          <w:i/>
        </w:rPr>
        <w:t>Plant</w:t>
      </w:r>
      <w:r>
        <w:t xml:space="preserve"> tel que produit par l’exemple de programme vu précédemment </w:t>
      </w:r>
      <w:r>
        <w:rPr>
          <w:i/>
        </w:rPr>
        <w:t xml:space="preserve">ExempleStreamTokenizer. </w:t>
      </w:r>
      <w:r>
        <w:t xml:space="preserve">La classe </w:t>
      </w:r>
      <w:hyperlink r:id="rId576" w:tooltip="class in java.io" w:history="1">
        <w:r w:rsidR="00EE4ADA">
          <w:rPr>
            <w:rStyle w:val="typenamelink"/>
            <w:rFonts w:ascii="&amp;quot" w:hAnsi="&amp;quot"/>
            <w:b/>
            <w:bCs/>
            <w:color w:val="4A6782"/>
            <w:sz w:val="21"/>
            <w:szCs w:val="21"/>
          </w:rPr>
          <w:t>ObjectOutputStream</w:t>
        </w:r>
      </w:hyperlink>
      <w:r w:rsidR="00EE4ADA">
        <w:rPr>
          <w:rFonts w:ascii="DejaVu Sans" w:hAnsi="DejaVu Sans"/>
          <w:color w:val="353833"/>
          <w:sz w:val="21"/>
          <w:szCs w:val="21"/>
        </w:rPr>
        <w:t xml:space="preserve"> </w:t>
      </w:r>
      <w:r w:rsidR="00E60E01">
        <w:t>est</w:t>
      </w:r>
      <w:r>
        <w:t xml:space="preserve"> utilisée pour écrire directement un objet dans le fichier sans avoir à se préoccuper de la conversion de l’objet en une suite d’octets. La classe </w:t>
      </w:r>
      <w:hyperlink r:id="rId577" w:tooltip="class in java.io" w:history="1">
        <w:r w:rsidR="00EE4ADA">
          <w:rPr>
            <w:rStyle w:val="typenamelink"/>
            <w:rFonts w:ascii="&amp;quot" w:hAnsi="&amp;quot"/>
            <w:b/>
            <w:bCs/>
            <w:color w:val="4A6782"/>
            <w:sz w:val="21"/>
            <w:szCs w:val="21"/>
          </w:rPr>
          <w:t>ObjectOutputStream</w:t>
        </w:r>
      </w:hyperlink>
      <w:r w:rsidR="00EE4ADA">
        <w:rPr>
          <w:rFonts w:ascii="DejaVu Sans" w:hAnsi="DejaVu Sans"/>
          <w:color w:val="353833"/>
          <w:sz w:val="21"/>
          <w:szCs w:val="21"/>
        </w:rPr>
        <w:t xml:space="preserve"> </w:t>
      </w:r>
      <w:r>
        <w:t xml:space="preserve">se sert du mécanisme de </w:t>
      </w:r>
      <w:r>
        <w:rPr>
          <w:i/>
        </w:rPr>
        <w:t>sérialisation</w:t>
      </w:r>
      <w:r>
        <w:t xml:space="preserve"> de Java qui permet de convertir un objet sous forme d’une suite d’octets.</w:t>
      </w:r>
    </w:p>
    <w:p w14:paraId="6A0BC9CF" w14:textId="77777777" w:rsidR="007E66E1" w:rsidRDefault="007E66E1" w:rsidP="007E66E1">
      <w:pPr>
        <w:pStyle w:val="Corpsdetexte"/>
      </w:pPr>
      <w:r>
        <w:rPr>
          <w:b/>
        </w:rPr>
        <w:t>Exemple</w:t>
      </w:r>
      <w:r>
        <w:t xml:space="preserve">. Le programme </w:t>
      </w:r>
      <w:r>
        <w:rPr>
          <w:i/>
        </w:rPr>
        <w:t>ExempleEcritureObjectOutputStream</w:t>
      </w:r>
      <w:r>
        <w:t xml:space="preserve"> lit les données de </w:t>
      </w:r>
      <w:r w:rsidRPr="007D3A6D">
        <w:rPr>
          <w:i/>
        </w:rPr>
        <w:t>Plants.txt</w:t>
      </w:r>
      <w:r>
        <w:t xml:space="preserve"> les convertit en un vecteur d’objets et écrits les objets du vecteur  les uns à la suite des autres dans le fichier </w:t>
      </w:r>
      <w:r>
        <w:rPr>
          <w:i/>
        </w:rPr>
        <w:t>FluxDePlants.dat</w:t>
      </w:r>
      <w:r>
        <w:t>.</w:t>
      </w:r>
    </w:p>
    <w:p w14:paraId="6149F113" w14:textId="50E0A39E" w:rsidR="007E66E1" w:rsidRDefault="007E66E1" w:rsidP="007E66E1">
      <w:pPr>
        <w:pStyle w:val="Corpsdetexte"/>
      </w:pPr>
      <w:r>
        <w:lastRenderedPageBreak/>
        <w:t xml:space="preserve">Dans le code suivant la méthode </w:t>
      </w:r>
      <w:r>
        <w:rPr>
          <w:i/>
        </w:rPr>
        <w:t>lirePlantsFichierTexte</w:t>
      </w:r>
      <w:r>
        <w:t xml:space="preserve">() reprend essentiellement le code de </w:t>
      </w:r>
      <w:r>
        <w:rPr>
          <w:i/>
        </w:rPr>
        <w:t>ExempleStreamTokenizer</w:t>
      </w:r>
      <w:r>
        <w:t xml:space="preserve">. Cette méthode lit le fichier texte </w:t>
      </w:r>
      <w:r>
        <w:rPr>
          <w:i/>
        </w:rPr>
        <w:t>Plants.txt</w:t>
      </w:r>
      <w:r>
        <w:t xml:space="preserve"> et retourne un vecteur d’objets de la classe </w:t>
      </w:r>
      <w:r>
        <w:rPr>
          <w:i/>
        </w:rPr>
        <w:t>Plant</w:t>
      </w:r>
      <w:r>
        <w:t xml:space="preserve">, </w:t>
      </w:r>
      <w:r>
        <w:rPr>
          <w:i/>
        </w:rPr>
        <w:t>vecteurDePlants.</w:t>
      </w:r>
      <w:r>
        <w:t xml:space="preserve"> La méthode </w:t>
      </w:r>
      <w:r>
        <w:rPr>
          <w:i/>
        </w:rPr>
        <w:t>écrireFichierFluxPlants</w:t>
      </w:r>
      <w:r>
        <w:t xml:space="preserve"> écrit les objets de </w:t>
      </w:r>
      <w:r>
        <w:rPr>
          <w:i/>
        </w:rPr>
        <w:t>vecteurDePlants</w:t>
      </w:r>
      <w:r>
        <w:t xml:space="preserve"> les uns à la suite des autres dans le fichier </w:t>
      </w:r>
      <w:r>
        <w:rPr>
          <w:i/>
        </w:rPr>
        <w:t>FluxPlants.dat</w:t>
      </w:r>
      <w:r>
        <w:t>.</w:t>
      </w:r>
    </w:p>
    <w:p w14:paraId="54F1BB3D" w14:textId="299F7164" w:rsidR="00B13015" w:rsidRDefault="00000000" w:rsidP="00492058">
      <w:pPr>
        <w:pStyle w:val="Corpsdetexte"/>
        <w:keepNext/>
        <w:keepLines/>
      </w:pPr>
      <w:hyperlink r:id="rId578" w:history="1">
        <w:r w:rsidR="00026094">
          <w:rPr>
            <w:rStyle w:val="Hyperlien"/>
            <w:rFonts w:ascii="Segoe UI" w:hAnsi="Segoe UI" w:cs="Segoe UI"/>
            <w:b/>
            <w:bCs/>
            <w:color w:val="0366D6"/>
          </w:rPr>
          <w:t>JavaPasAPas</w:t>
        </w:r>
      </w:hyperlink>
      <w:r w:rsidR="00026094">
        <w:rPr>
          <w:rStyle w:val="separator"/>
          <w:rFonts w:ascii="Segoe UI" w:hAnsi="Segoe UI" w:cs="Segoe UI"/>
          <w:color w:val="586069"/>
        </w:rPr>
        <w:t>/</w:t>
      </w:r>
      <w:r w:rsidR="00113F21">
        <w:rPr>
          <w:rStyle w:val="lev"/>
          <w:rFonts w:ascii="Segoe UI" w:hAnsi="Segoe UI" w:cs="Segoe UI"/>
          <w:color w:val="24292E"/>
        </w:rPr>
        <w:t>chapitre_9/E</w:t>
      </w:r>
      <w:r w:rsidR="00026094">
        <w:rPr>
          <w:rStyle w:val="lev"/>
          <w:rFonts w:ascii="Segoe UI" w:hAnsi="Segoe UI" w:cs="Segoe UI"/>
          <w:color w:val="24292E"/>
        </w:rPr>
        <w:t>crireFluxPlants.java</w:t>
      </w:r>
    </w:p>
    <w:p w14:paraId="45245306" w14:textId="77777777" w:rsidR="00113F21" w:rsidRPr="00113F21" w:rsidRDefault="00113F21" w:rsidP="00492058">
      <w:pPr>
        <w:pStyle w:val="Code"/>
        <w:rPr>
          <w:color w:val="000000"/>
          <w:lang w:eastAsia="zh-CN"/>
        </w:rPr>
      </w:pPr>
      <w:r w:rsidRPr="00113F21">
        <w:rPr>
          <w:lang w:eastAsia="zh-CN"/>
        </w:rPr>
        <w:t>/* Illustration de la création d'un fichier d'objets sériel</w:t>
      </w:r>
    </w:p>
    <w:p w14:paraId="1D91E034" w14:textId="77777777" w:rsidR="00113F21" w:rsidRPr="00113F21" w:rsidRDefault="00113F21" w:rsidP="00492058">
      <w:pPr>
        <w:pStyle w:val="Code"/>
        <w:rPr>
          <w:color w:val="000000"/>
          <w:lang w:eastAsia="zh-CN"/>
        </w:rPr>
      </w:pPr>
      <w:r w:rsidRPr="00113F21">
        <w:rPr>
          <w:lang w:eastAsia="zh-CN"/>
        </w:rPr>
        <w:t> * Lit le fichier plants.txt, stocke le contenu dans un vecteur d'objets Plant et</w:t>
      </w:r>
    </w:p>
    <w:p w14:paraId="0052E843" w14:textId="77777777" w:rsidR="00113F21" w:rsidRPr="00113F21" w:rsidRDefault="00113F21" w:rsidP="00492058">
      <w:pPr>
        <w:pStyle w:val="Code"/>
        <w:rPr>
          <w:color w:val="000000"/>
          <w:lang w:eastAsia="zh-CN"/>
        </w:rPr>
      </w:pPr>
      <w:r w:rsidRPr="00113F21">
        <w:rPr>
          <w:lang w:eastAsia="zh-CN"/>
        </w:rPr>
        <w:t> * crée ensuite le fichier d'objets fluxPlants.dat par accès sériel*/</w:t>
      </w:r>
    </w:p>
    <w:p w14:paraId="07A4FCC1" w14:textId="77777777" w:rsidR="00113F21" w:rsidRPr="00113F21" w:rsidRDefault="00113F21" w:rsidP="00492058">
      <w:pPr>
        <w:pStyle w:val="Code"/>
        <w:rPr>
          <w:color w:val="000000"/>
          <w:lang w:eastAsia="zh-CN"/>
        </w:rPr>
      </w:pPr>
    </w:p>
    <w:p w14:paraId="5F81243F" w14:textId="77777777" w:rsidR="00113F21" w:rsidRPr="00113F21" w:rsidRDefault="00113F21" w:rsidP="00492058">
      <w:pPr>
        <w:pStyle w:val="Code"/>
        <w:rPr>
          <w:color w:val="000000"/>
          <w:lang w:eastAsia="zh-CN"/>
        </w:rPr>
      </w:pPr>
      <w:r w:rsidRPr="00113F21">
        <w:rPr>
          <w:b/>
          <w:bCs/>
          <w:color w:val="800000"/>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io</w:t>
      </w:r>
      <w:r w:rsidRPr="00113F21">
        <w:rPr>
          <w:color w:val="808030"/>
          <w:lang w:eastAsia="zh-CN"/>
        </w:rPr>
        <w:t>.</w:t>
      </w:r>
      <w:r w:rsidRPr="00113F21">
        <w:rPr>
          <w:b/>
          <w:bCs/>
          <w:color w:val="800000"/>
          <w:lang w:eastAsia="zh-CN"/>
        </w:rPr>
        <w:t>*</w:t>
      </w:r>
      <w:r w:rsidRPr="00113F21">
        <w:rPr>
          <w:color w:val="800080"/>
          <w:lang w:eastAsia="zh-CN"/>
        </w:rPr>
        <w:t>;</w:t>
      </w:r>
    </w:p>
    <w:p w14:paraId="78586C93" w14:textId="77777777" w:rsidR="00113F21" w:rsidRPr="00113F21" w:rsidRDefault="00113F21" w:rsidP="00113F21">
      <w:pPr>
        <w:pStyle w:val="Code"/>
        <w:rPr>
          <w:color w:val="000000"/>
          <w:lang w:eastAsia="zh-CN"/>
        </w:rPr>
      </w:pPr>
      <w:r w:rsidRPr="00113F21">
        <w:rPr>
          <w:b/>
          <w:bCs/>
          <w:color w:val="800000"/>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util</w:t>
      </w:r>
      <w:r w:rsidRPr="00113F21">
        <w:rPr>
          <w:color w:val="808030"/>
          <w:lang w:eastAsia="zh-CN"/>
        </w:rPr>
        <w:t>.</w:t>
      </w:r>
      <w:r w:rsidRPr="00113F21">
        <w:rPr>
          <w:b/>
          <w:bCs/>
          <w:color w:val="800000"/>
          <w:lang w:eastAsia="zh-CN"/>
        </w:rPr>
        <w:t>*</w:t>
      </w:r>
      <w:r w:rsidRPr="00113F21">
        <w:rPr>
          <w:color w:val="800080"/>
          <w:lang w:eastAsia="zh-CN"/>
        </w:rPr>
        <w:t>;</w:t>
      </w:r>
    </w:p>
    <w:p w14:paraId="734A434D" w14:textId="77777777" w:rsidR="00113F21" w:rsidRPr="00113F21" w:rsidRDefault="00113F21" w:rsidP="00113F21">
      <w:pPr>
        <w:pStyle w:val="Code"/>
        <w:rPr>
          <w:color w:val="000000"/>
          <w:lang w:eastAsia="zh-CN"/>
        </w:rPr>
      </w:pPr>
    </w:p>
    <w:p w14:paraId="0304E394" w14:textId="77777777" w:rsidR="00113F21" w:rsidRPr="00113F21" w:rsidRDefault="00113F21" w:rsidP="00113F21">
      <w:pPr>
        <w:pStyle w:val="Code"/>
        <w:rPr>
          <w:color w:val="000000"/>
          <w:lang w:eastAsia="zh-CN"/>
        </w:rPr>
      </w:pPr>
      <w:r w:rsidRPr="00113F21">
        <w:rPr>
          <w:b/>
          <w:bCs/>
          <w:color w:val="800000"/>
          <w:lang w:eastAsia="zh-CN"/>
        </w:rPr>
        <w:t>public</w:t>
      </w:r>
      <w:r w:rsidRPr="00113F21">
        <w:rPr>
          <w:color w:val="000000"/>
          <w:lang w:eastAsia="zh-CN"/>
        </w:rPr>
        <w:t xml:space="preserve"> </w:t>
      </w:r>
      <w:r w:rsidRPr="00113F21">
        <w:rPr>
          <w:b/>
          <w:bCs/>
          <w:color w:val="800000"/>
          <w:lang w:eastAsia="zh-CN"/>
        </w:rPr>
        <w:t>class</w:t>
      </w:r>
      <w:r w:rsidRPr="00113F21">
        <w:rPr>
          <w:color w:val="000000"/>
          <w:lang w:eastAsia="zh-CN"/>
        </w:rPr>
        <w:t xml:space="preserve"> EcrireFluxPlants </w:t>
      </w:r>
      <w:r w:rsidRPr="00113F21">
        <w:rPr>
          <w:color w:val="800080"/>
          <w:lang w:eastAsia="zh-CN"/>
        </w:rPr>
        <w:t>{</w:t>
      </w:r>
    </w:p>
    <w:p w14:paraId="6D9B48F4" w14:textId="77777777" w:rsidR="00113F21" w:rsidRPr="00113F21" w:rsidRDefault="00113F21" w:rsidP="00113F21">
      <w:pPr>
        <w:pStyle w:val="Code"/>
        <w:keepNext w:val="0"/>
        <w:keepLines w:val="0"/>
        <w:rPr>
          <w:color w:val="000000"/>
          <w:lang w:eastAsia="zh-CN"/>
        </w:rPr>
      </w:pPr>
    </w:p>
    <w:p w14:paraId="794AAE94"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La méthode lit les données de Plants.txt et les retournent dans un vecteur d'objets</w:t>
      </w:r>
    </w:p>
    <w:p w14:paraId="411850F0"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de la classe Plant</w:t>
      </w:r>
    </w:p>
    <w:p w14:paraId="5CE5D3B0"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Reprend essentiellement le code de ExempleStreamTokenizer</w:t>
      </w:r>
    </w:p>
    <w:p w14:paraId="77F6F23B" w14:textId="77777777" w:rsidR="00113F21" w:rsidRPr="009A50DE" w:rsidRDefault="00113F21" w:rsidP="00113F21">
      <w:pPr>
        <w:pStyle w:val="Code"/>
        <w:rPr>
          <w:color w:val="000000"/>
          <w:lang w:val="en-CA" w:eastAsia="zh-CN"/>
        </w:rPr>
      </w:pPr>
      <w:r w:rsidRPr="00113F21">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lirePlantsFichierTexte</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57B7C5D5" w14:textId="77777777" w:rsidR="00113F21" w:rsidRPr="009A50DE" w:rsidRDefault="00113F21" w:rsidP="00113F21">
      <w:pPr>
        <w:pStyle w:val="Code"/>
        <w:rPr>
          <w:color w:val="000000"/>
          <w:lang w:val="en-CA" w:eastAsia="zh-CN"/>
        </w:rPr>
      </w:pPr>
    </w:p>
    <w:p w14:paraId="402D54B8"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color w:val="BB7977"/>
          <w:lang w:val="en-CA" w:eastAsia="zh-CN"/>
        </w:rPr>
        <w:t>FileReader</w:t>
      </w: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FileReader</w:t>
      </w:r>
      <w:r w:rsidRPr="009A50DE">
        <w:rPr>
          <w:color w:val="808030"/>
          <w:lang w:val="en-CA" w:eastAsia="zh-CN"/>
        </w:rPr>
        <w:t>(</w:t>
      </w:r>
      <w:r w:rsidRPr="009A50DE">
        <w:rPr>
          <w:color w:val="0000E6"/>
          <w:lang w:val="en-CA" w:eastAsia="zh-CN"/>
        </w:rPr>
        <w:t>"Plants.txt"</w:t>
      </w:r>
      <w:r w:rsidRPr="009A50DE">
        <w:rPr>
          <w:color w:val="808030"/>
          <w:lang w:val="en-CA" w:eastAsia="zh-CN"/>
        </w:rPr>
        <w:t>)</w:t>
      </w:r>
      <w:r w:rsidRPr="009A50DE">
        <w:rPr>
          <w:color w:val="800080"/>
          <w:lang w:val="en-CA" w:eastAsia="zh-CN"/>
        </w:rPr>
        <w:t>;</w:t>
      </w:r>
    </w:p>
    <w:p w14:paraId="2617F69B" w14:textId="77777777" w:rsidR="00113F21" w:rsidRPr="00113F21" w:rsidRDefault="00113F21" w:rsidP="001A3D9B">
      <w:pPr>
        <w:pStyle w:val="Code"/>
        <w:keepNext w:val="0"/>
        <w:keepLines w:val="0"/>
        <w:rPr>
          <w:color w:val="000000"/>
          <w:lang w:val="en-CA" w:eastAsia="zh-CN"/>
        </w:rPr>
      </w:pPr>
      <w:r w:rsidRPr="009A50DE">
        <w:rPr>
          <w:color w:val="000000"/>
          <w:lang w:val="en-CA" w:eastAsia="zh-CN"/>
        </w:rPr>
        <w:t xml:space="preserve">    </w:t>
      </w:r>
      <w:r w:rsidRPr="00113F21">
        <w:rPr>
          <w:b/>
          <w:bCs/>
          <w:color w:val="BB7977"/>
          <w:lang w:val="en-CA" w:eastAsia="zh-CN"/>
        </w:rPr>
        <w:t>StreamTokenizer</w:t>
      </w:r>
      <w:r w:rsidRPr="00113F21">
        <w:rPr>
          <w:color w:val="000000"/>
          <w:lang w:val="en-CA" w:eastAsia="zh-CN"/>
        </w:rPr>
        <w:t xml:space="preserve"> unStreamTokenizer </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StreamTokenizer</w:t>
      </w:r>
      <w:r w:rsidRPr="00113F21">
        <w:rPr>
          <w:color w:val="808030"/>
          <w:lang w:val="en-CA" w:eastAsia="zh-CN"/>
        </w:rPr>
        <w:t>(</w:t>
      </w:r>
      <w:r w:rsidRPr="00113F21">
        <w:rPr>
          <w:color w:val="000000"/>
          <w:lang w:val="en-CA" w:eastAsia="zh-CN"/>
        </w:rPr>
        <w:t>unFichier</w:t>
      </w:r>
      <w:r w:rsidRPr="00113F21">
        <w:rPr>
          <w:color w:val="808030"/>
          <w:lang w:val="en-CA" w:eastAsia="zh-CN"/>
        </w:rPr>
        <w:t>)</w:t>
      </w:r>
      <w:r w:rsidRPr="00113F21">
        <w:rPr>
          <w:color w:val="800080"/>
          <w:lang w:val="en-CA" w:eastAsia="zh-CN"/>
        </w:rPr>
        <w:t>;</w:t>
      </w:r>
    </w:p>
    <w:p w14:paraId="005C5109" w14:textId="77777777" w:rsidR="00113F21" w:rsidRPr="00113F21" w:rsidRDefault="00113F21" w:rsidP="001A3D9B">
      <w:pPr>
        <w:pStyle w:val="Code"/>
        <w:keepNext w:val="0"/>
        <w:keepLines w:val="0"/>
        <w:rPr>
          <w:color w:val="000000"/>
          <w:lang w:val="en-CA" w:eastAsia="zh-CN"/>
        </w:rPr>
      </w:pPr>
    </w:p>
    <w:p w14:paraId="709D66A3" w14:textId="77777777" w:rsidR="00113F21" w:rsidRPr="00113F21" w:rsidRDefault="00113F21" w:rsidP="001A3D9B">
      <w:pPr>
        <w:pStyle w:val="Code"/>
        <w:keepNext w:val="0"/>
        <w:keepLines w:val="0"/>
        <w:rPr>
          <w:color w:val="000000"/>
          <w:lang w:eastAsia="zh-CN"/>
        </w:rPr>
      </w:pPr>
      <w:r w:rsidRPr="00113F21">
        <w:rPr>
          <w:color w:val="000000"/>
          <w:lang w:val="en-CA" w:eastAsia="zh-CN"/>
        </w:rPr>
        <w:t xml:space="preserve">    </w:t>
      </w:r>
      <w:r w:rsidRPr="00113F21">
        <w:rPr>
          <w:lang w:eastAsia="zh-CN"/>
        </w:rPr>
        <w:t>// Les 5 lignes suivantes ne sont pas nécessaires car les paramètres</w:t>
      </w:r>
    </w:p>
    <w:p w14:paraId="61776709" w14:textId="77777777" w:rsidR="00113F21" w:rsidRPr="00113F21" w:rsidRDefault="00113F21" w:rsidP="001A3D9B">
      <w:pPr>
        <w:pStyle w:val="Code"/>
        <w:keepNext w:val="0"/>
        <w:keepLines w:val="0"/>
        <w:rPr>
          <w:color w:val="000000"/>
          <w:lang w:eastAsia="zh-CN"/>
        </w:rPr>
      </w:pPr>
      <w:r w:rsidRPr="00113F21">
        <w:rPr>
          <w:color w:val="000000"/>
          <w:lang w:eastAsia="zh-CN"/>
        </w:rPr>
        <w:t xml:space="preserve">    </w:t>
      </w:r>
      <w:r w:rsidRPr="00113F21">
        <w:rPr>
          <w:lang w:eastAsia="zh-CN"/>
        </w:rPr>
        <w:t>// donnés sont les valeurs de défaut</w:t>
      </w:r>
    </w:p>
    <w:p w14:paraId="3CB8BB2E" w14:textId="77777777" w:rsidR="00113F21" w:rsidRPr="00113F21" w:rsidRDefault="00113F21" w:rsidP="001A3D9B">
      <w:pPr>
        <w:pStyle w:val="Code"/>
        <w:keepNext w:val="0"/>
        <w:keepLines w:val="0"/>
        <w:rPr>
          <w:color w:val="000000"/>
          <w:lang w:val="en-CA" w:eastAsia="zh-CN"/>
        </w:rPr>
      </w:pPr>
      <w:r w:rsidRPr="00113F21">
        <w:rPr>
          <w:color w:val="000000"/>
          <w:lang w:eastAsia="zh-CN"/>
        </w:rPr>
        <w:t xml:space="preserve">    </w:t>
      </w:r>
      <w:r w:rsidRPr="00113F21">
        <w:rPr>
          <w:color w:val="000000"/>
          <w:lang w:val="en-CA" w:eastAsia="zh-CN"/>
        </w:rPr>
        <w:t>unStreamTokenizer</w:t>
      </w:r>
      <w:r w:rsidRPr="00113F21">
        <w:rPr>
          <w:color w:val="808030"/>
          <w:lang w:val="en-CA" w:eastAsia="zh-CN"/>
        </w:rPr>
        <w:t>.</w:t>
      </w:r>
      <w:r w:rsidRPr="00113F21">
        <w:rPr>
          <w:color w:val="000000"/>
          <w:lang w:val="en-CA" w:eastAsia="zh-CN"/>
        </w:rPr>
        <w:t>quoteChar</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w:t>
      </w:r>
      <w:r w:rsidRPr="00113F21">
        <w:rPr>
          <w:color w:val="808030"/>
          <w:lang w:val="en-CA" w:eastAsia="zh-CN"/>
        </w:rPr>
        <w:t>)</w:t>
      </w:r>
      <w:r w:rsidRPr="00113F21">
        <w:rPr>
          <w:color w:val="800080"/>
          <w:lang w:val="en-CA" w:eastAsia="zh-CN"/>
        </w:rPr>
        <w:t>;</w:t>
      </w:r>
    </w:p>
    <w:p w14:paraId="15F1B7AB"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'\r'</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'\r'</w:t>
      </w:r>
      <w:r w:rsidRPr="00113F21">
        <w:rPr>
          <w:color w:val="808030"/>
          <w:lang w:val="en-CA" w:eastAsia="zh-CN"/>
        </w:rPr>
        <w:t>)</w:t>
      </w:r>
      <w:r w:rsidRPr="00113F21">
        <w:rPr>
          <w:color w:val="800080"/>
          <w:lang w:val="en-CA" w:eastAsia="zh-CN"/>
        </w:rPr>
        <w:t>;</w:t>
      </w:r>
    </w:p>
    <w:p w14:paraId="751FDA6F"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'\n'</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'\n'</w:t>
      </w:r>
      <w:r w:rsidRPr="00113F21">
        <w:rPr>
          <w:color w:val="808030"/>
          <w:lang w:val="en-CA" w:eastAsia="zh-CN"/>
        </w:rPr>
        <w:t>)</w:t>
      </w:r>
      <w:r w:rsidRPr="00113F21">
        <w:rPr>
          <w:color w:val="800080"/>
          <w:lang w:val="en-CA" w:eastAsia="zh-CN"/>
        </w:rPr>
        <w:t>;</w:t>
      </w:r>
    </w:p>
    <w:p w14:paraId="620BC0D2"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'\t'</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'\t'</w:t>
      </w:r>
      <w:r w:rsidRPr="00113F21">
        <w:rPr>
          <w:color w:val="808030"/>
          <w:lang w:val="en-CA" w:eastAsia="zh-CN"/>
        </w:rPr>
        <w:t>)</w:t>
      </w:r>
      <w:r w:rsidRPr="00113F21">
        <w:rPr>
          <w:color w:val="800080"/>
          <w:lang w:val="en-CA" w:eastAsia="zh-CN"/>
        </w:rPr>
        <w:t>;</w:t>
      </w:r>
    </w:p>
    <w:p w14:paraId="77F112B9"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 '</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 '</w:t>
      </w:r>
      <w:r w:rsidRPr="00113F21">
        <w:rPr>
          <w:color w:val="808030"/>
          <w:lang w:val="en-CA" w:eastAsia="zh-CN"/>
        </w:rPr>
        <w:t>)</w:t>
      </w:r>
      <w:r w:rsidRPr="00113F21">
        <w:rPr>
          <w:color w:val="800080"/>
          <w:lang w:val="en-CA" w:eastAsia="zh-CN"/>
        </w:rPr>
        <w:t>;</w:t>
      </w:r>
    </w:p>
    <w:p w14:paraId="76684C9F" w14:textId="77777777" w:rsidR="00113F21" w:rsidRPr="00113F21" w:rsidRDefault="00113F21" w:rsidP="001A3D9B">
      <w:pPr>
        <w:pStyle w:val="Code"/>
        <w:keepNext w:val="0"/>
        <w:keepLines w:val="0"/>
        <w:rPr>
          <w:color w:val="000000"/>
          <w:lang w:val="en-CA" w:eastAsia="zh-CN"/>
        </w:rPr>
      </w:pPr>
    </w:p>
    <w:p w14:paraId="1A507510" w14:textId="77777777" w:rsidR="00113F21" w:rsidRPr="009A50DE" w:rsidRDefault="00113F21" w:rsidP="001A3D9B">
      <w:pPr>
        <w:pStyle w:val="Code"/>
        <w:keepNext w:val="0"/>
        <w:keepLines w:val="0"/>
        <w:rPr>
          <w:color w:val="000000"/>
          <w:lang w:val="en-CA" w:eastAsia="zh-CN"/>
        </w:rPr>
      </w:pPr>
      <w:r w:rsidRPr="00113F21">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1BA79FB0"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08A5D13F"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5C591B1A"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double</w:t>
      </w:r>
      <w:r w:rsidRPr="009A50DE">
        <w:rPr>
          <w:color w:val="000000"/>
          <w:lang w:val="en-CA" w:eastAsia="zh-CN"/>
        </w:rPr>
        <w:t xml:space="preserve"> prixUnitaire </w:t>
      </w:r>
      <w:r w:rsidRPr="009A50DE">
        <w:rPr>
          <w:color w:val="808030"/>
          <w:lang w:val="en-CA" w:eastAsia="zh-CN"/>
        </w:rPr>
        <w:t>=</w:t>
      </w:r>
      <w:r w:rsidRPr="009A50DE">
        <w:rPr>
          <w:color w:val="000000"/>
          <w:lang w:val="en-CA" w:eastAsia="zh-CN"/>
        </w:rPr>
        <w:t xml:space="preserve"> </w:t>
      </w:r>
      <w:r w:rsidRPr="009A50DE">
        <w:rPr>
          <w:color w:val="008000"/>
          <w:lang w:val="en-CA" w:eastAsia="zh-CN"/>
        </w:rPr>
        <w:t>0.0</w:t>
      </w:r>
      <w:r w:rsidRPr="009A50DE">
        <w:rPr>
          <w:color w:val="800080"/>
          <w:lang w:val="en-CA" w:eastAsia="zh-CN"/>
        </w:rPr>
        <w:t>;</w:t>
      </w:r>
    </w:p>
    <w:p w14:paraId="61719DA5" w14:textId="77777777" w:rsidR="00113F21" w:rsidRPr="009A50DE" w:rsidRDefault="00113F21" w:rsidP="001A3D9B">
      <w:pPr>
        <w:pStyle w:val="Code"/>
        <w:keepNext w:val="0"/>
        <w:keepLines w:val="0"/>
        <w:rPr>
          <w:color w:val="000000"/>
          <w:lang w:val="en-CA" w:eastAsia="zh-CN"/>
        </w:rPr>
      </w:pPr>
    </w:p>
    <w:p w14:paraId="5EB99DAE" w14:textId="77777777" w:rsidR="00113F21" w:rsidRPr="00113F21" w:rsidRDefault="00113F21" w:rsidP="001A3D9B">
      <w:pPr>
        <w:pStyle w:val="Code"/>
        <w:keepNext w:val="0"/>
        <w:keepLines w:val="0"/>
        <w:rPr>
          <w:color w:val="000000"/>
          <w:lang w:eastAsia="zh-CN"/>
        </w:rPr>
      </w:pPr>
      <w:r w:rsidRPr="009A50DE">
        <w:rPr>
          <w:color w:val="000000"/>
          <w:lang w:val="en-CA" w:eastAsia="zh-CN"/>
        </w:rPr>
        <w:t xml:space="preserve">    </w:t>
      </w:r>
      <w:r w:rsidRPr="009A50DE">
        <w:rPr>
          <w:b/>
          <w:bCs/>
          <w:color w:val="800000"/>
          <w:lang w:val="en-CA" w:eastAsia="zh-CN"/>
        </w:rPr>
        <w:t>while</w:t>
      </w:r>
      <w:r w:rsidRPr="009A50DE">
        <w:rPr>
          <w:color w:val="000000"/>
          <w:lang w:val="en-CA" w:eastAsia="zh-CN"/>
        </w:rPr>
        <w:t xml:space="preserve"> </w:t>
      </w:r>
      <w:r w:rsidRPr="009A50DE">
        <w:rPr>
          <w:color w:val="808030"/>
          <w:lang w:val="en-CA" w:eastAsia="zh-CN"/>
        </w:rPr>
        <w:t>(</w:t>
      </w:r>
      <w:r w:rsidRPr="009A50DE">
        <w:rPr>
          <w:color w:val="000000"/>
          <w:lang w:val="en-CA" w:eastAsia="zh-CN"/>
        </w:rPr>
        <w:t>unStreamTokenizer</w:t>
      </w:r>
      <w:r w:rsidRPr="009A50DE">
        <w:rPr>
          <w:color w:val="808030"/>
          <w:lang w:val="en-CA" w:eastAsia="zh-CN"/>
        </w:rPr>
        <w:t>.</w:t>
      </w:r>
      <w:r w:rsidRPr="009A50DE">
        <w:rPr>
          <w:color w:val="000000"/>
          <w:lang w:val="en-CA" w:eastAsia="zh-CN"/>
        </w:rPr>
        <w:t>nextToken</w:t>
      </w:r>
      <w:r w:rsidRPr="009A50DE">
        <w:rPr>
          <w:color w:val="80803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113F21">
        <w:rPr>
          <w:b/>
          <w:bCs/>
          <w:color w:val="BB7977"/>
          <w:lang w:eastAsia="zh-CN"/>
        </w:rPr>
        <w:t>StreamTokenizer</w:t>
      </w:r>
      <w:r w:rsidRPr="00113F21">
        <w:rPr>
          <w:color w:val="808030"/>
          <w:lang w:eastAsia="zh-CN"/>
        </w:rPr>
        <w:t>.</w:t>
      </w:r>
      <w:r w:rsidRPr="00113F21">
        <w:rPr>
          <w:color w:val="000000"/>
          <w:lang w:eastAsia="zh-CN"/>
        </w:rPr>
        <w:t>TT_EOF</w:t>
      </w:r>
      <w:r w:rsidRPr="00113F21">
        <w:rPr>
          <w:color w:val="808030"/>
          <w:lang w:eastAsia="zh-CN"/>
        </w:rPr>
        <w:t>)</w:t>
      </w:r>
      <w:r w:rsidRPr="00113F21">
        <w:rPr>
          <w:color w:val="000000"/>
          <w:lang w:eastAsia="zh-CN"/>
        </w:rPr>
        <w:t xml:space="preserve"> </w:t>
      </w:r>
      <w:r w:rsidRPr="00113F21">
        <w:rPr>
          <w:color w:val="800080"/>
          <w:lang w:eastAsia="zh-CN"/>
        </w:rPr>
        <w:t>{</w:t>
      </w:r>
      <w:r w:rsidRPr="00113F21">
        <w:rPr>
          <w:color w:val="000000"/>
          <w:lang w:eastAsia="zh-CN"/>
        </w:rPr>
        <w:t xml:space="preserve"> </w:t>
      </w:r>
      <w:r w:rsidRPr="00113F21">
        <w:rPr>
          <w:lang w:eastAsia="zh-CN"/>
        </w:rPr>
        <w:t>// fin du fichier ?</w:t>
      </w:r>
    </w:p>
    <w:p w14:paraId="11E2F4C8" w14:textId="77777777" w:rsidR="00113F21" w:rsidRPr="00113F21" w:rsidRDefault="00113F21" w:rsidP="001A3D9B">
      <w:pPr>
        <w:pStyle w:val="Code"/>
        <w:keepNext w:val="0"/>
        <w:keepLines w:val="0"/>
        <w:rPr>
          <w:color w:val="000000"/>
          <w:lang w:eastAsia="zh-CN"/>
        </w:rPr>
      </w:pPr>
      <w:r w:rsidRPr="00113F21">
        <w:rPr>
          <w:color w:val="000000"/>
          <w:lang w:eastAsia="zh-CN"/>
        </w:rPr>
        <w:t xml:space="preserve">      </w:t>
      </w:r>
      <w:r w:rsidRPr="00113F21">
        <w:rPr>
          <w:lang w:eastAsia="zh-CN"/>
        </w:rPr>
        <w:t>// Lecture du noPlant</w:t>
      </w:r>
    </w:p>
    <w:p w14:paraId="4AD54498" w14:textId="77777777" w:rsidR="00113F21" w:rsidRPr="00113F21" w:rsidRDefault="00113F21" w:rsidP="001A3D9B">
      <w:pPr>
        <w:pStyle w:val="Code"/>
        <w:keepNext w:val="0"/>
        <w:keepLines w:val="0"/>
        <w:rPr>
          <w:color w:val="000000"/>
          <w:lang w:eastAsia="zh-CN"/>
        </w:rPr>
      </w:pPr>
      <w:r w:rsidRPr="00113F21">
        <w:rPr>
          <w:color w:val="000000"/>
          <w:lang w:eastAsia="zh-CN"/>
        </w:rPr>
        <w:t xml:space="preserve">      </w:t>
      </w:r>
      <w:r w:rsidRPr="00113F21">
        <w:rPr>
          <w:b/>
          <w:bCs/>
          <w:color w:val="800000"/>
          <w:lang w:eastAsia="zh-CN"/>
        </w:rPr>
        <w:t>if</w:t>
      </w:r>
      <w:r w:rsidRPr="00113F21">
        <w:rPr>
          <w:color w:val="000000"/>
          <w:lang w:eastAsia="zh-CN"/>
        </w:rPr>
        <w:t xml:space="preserve"> </w:t>
      </w:r>
      <w:r w:rsidRPr="00113F21">
        <w:rPr>
          <w:color w:val="808030"/>
          <w:lang w:eastAsia="zh-CN"/>
        </w:rPr>
        <w:t>(</w:t>
      </w:r>
      <w:r w:rsidRPr="00113F21">
        <w:rPr>
          <w:color w:val="000000"/>
          <w:lang w:eastAsia="zh-CN"/>
        </w:rPr>
        <w:t>unStreamTokenizer</w:t>
      </w:r>
      <w:r w:rsidRPr="00113F21">
        <w:rPr>
          <w:color w:val="808030"/>
          <w:lang w:eastAsia="zh-CN"/>
        </w:rPr>
        <w:t>.</w:t>
      </w:r>
      <w:r w:rsidRPr="00113F21">
        <w:rPr>
          <w:color w:val="000000"/>
          <w:lang w:eastAsia="zh-CN"/>
        </w:rPr>
        <w:t xml:space="preserve">ttype </w:t>
      </w:r>
      <w:r w:rsidRPr="00113F21">
        <w:rPr>
          <w:color w:val="808030"/>
          <w:lang w:eastAsia="zh-CN"/>
        </w:rPr>
        <w:t>==</w:t>
      </w:r>
      <w:r w:rsidRPr="00113F21">
        <w:rPr>
          <w:color w:val="000000"/>
          <w:lang w:eastAsia="zh-CN"/>
        </w:rPr>
        <w:t xml:space="preserve"> </w:t>
      </w:r>
      <w:r w:rsidRPr="00113F21">
        <w:rPr>
          <w:b/>
          <w:bCs/>
          <w:color w:val="BB7977"/>
          <w:lang w:eastAsia="zh-CN"/>
        </w:rPr>
        <w:t>StreamTokenizer</w:t>
      </w:r>
      <w:r w:rsidRPr="00113F21">
        <w:rPr>
          <w:color w:val="808030"/>
          <w:lang w:eastAsia="zh-CN"/>
        </w:rPr>
        <w:t>.</w:t>
      </w:r>
      <w:r w:rsidRPr="00113F21">
        <w:rPr>
          <w:color w:val="000000"/>
          <w:lang w:eastAsia="zh-CN"/>
        </w:rPr>
        <w:t>TT_NUMBER</w:t>
      </w:r>
      <w:r w:rsidRPr="00113F21">
        <w:rPr>
          <w:color w:val="808030"/>
          <w:lang w:eastAsia="zh-CN"/>
        </w:rPr>
        <w:t>)</w:t>
      </w:r>
      <w:r w:rsidRPr="00113F21">
        <w:rPr>
          <w:color w:val="000000"/>
          <w:lang w:eastAsia="zh-CN"/>
        </w:rPr>
        <w:t xml:space="preserve"> </w:t>
      </w:r>
      <w:r w:rsidRPr="00113F21">
        <w:rPr>
          <w:color w:val="800080"/>
          <w:lang w:eastAsia="zh-CN"/>
        </w:rPr>
        <w:t>{</w:t>
      </w:r>
      <w:r w:rsidRPr="00113F21">
        <w:rPr>
          <w:color w:val="000000"/>
          <w:lang w:eastAsia="zh-CN"/>
        </w:rPr>
        <w:t xml:space="preserve"> </w:t>
      </w:r>
      <w:r w:rsidRPr="00113F21">
        <w:rPr>
          <w:lang w:eastAsia="zh-CN"/>
        </w:rPr>
        <w:t>// Est-ce bien un nombre ?</w:t>
      </w:r>
    </w:p>
    <w:p w14:paraId="72B54DF0" w14:textId="77777777" w:rsidR="00113F21" w:rsidRPr="00113F21" w:rsidRDefault="00113F21" w:rsidP="001A3D9B">
      <w:pPr>
        <w:pStyle w:val="Code"/>
        <w:keepNext w:val="0"/>
        <w:keepLines w:val="0"/>
        <w:rPr>
          <w:color w:val="000000"/>
          <w:lang w:val="fr-FR" w:eastAsia="zh-CN"/>
        </w:rPr>
      </w:pPr>
      <w:r w:rsidRPr="00113F21">
        <w:rPr>
          <w:color w:val="000000"/>
          <w:lang w:eastAsia="zh-CN"/>
        </w:rPr>
        <w:t xml:space="preserve">        </w:t>
      </w:r>
      <w:r w:rsidRPr="00113F21">
        <w:rPr>
          <w:color w:val="000000"/>
          <w:lang w:val="fr-FR" w:eastAsia="zh-CN"/>
        </w:rPr>
        <w:t xml:space="preserve">noPlant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int</w:t>
      </w:r>
      <w:r w:rsidRPr="00113F21">
        <w:rPr>
          <w:color w:val="808030"/>
          <w:lang w:val="fr-FR" w:eastAsia="zh-CN"/>
        </w:rPr>
        <w:t>)</w:t>
      </w: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nval</w:t>
      </w:r>
      <w:r w:rsidRPr="00113F21">
        <w:rPr>
          <w:color w:val="800080"/>
          <w:lang w:val="fr-FR" w:eastAsia="zh-CN"/>
        </w:rPr>
        <w:t>;</w:t>
      </w:r>
      <w:r w:rsidRPr="00113F21">
        <w:rPr>
          <w:color w:val="000000"/>
          <w:lang w:val="fr-FR" w:eastAsia="zh-CN"/>
        </w:rPr>
        <w:t xml:space="preserve"> </w:t>
      </w:r>
      <w:r w:rsidRPr="00113F21">
        <w:rPr>
          <w:lang w:val="fr-FR" w:eastAsia="zh-CN"/>
        </w:rPr>
        <w:t>// nval est un double !</w:t>
      </w:r>
    </w:p>
    <w:p w14:paraId="307BDE69"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color w:val="800000"/>
          <w:lang w:val="fr-FR" w:eastAsia="zh-CN"/>
        </w:rPr>
        <w:t>else</w:t>
      </w:r>
      <w:r w:rsidRPr="00113F21">
        <w:rPr>
          <w:color w:val="000000"/>
          <w:lang w:val="fr-FR" w:eastAsia="zh-CN"/>
        </w:rPr>
        <w:t xml:space="preserve"> </w:t>
      </w:r>
      <w:r w:rsidRPr="00113F21">
        <w:rPr>
          <w:color w:val="800080"/>
          <w:lang w:val="fr-FR" w:eastAsia="zh-CN"/>
        </w:rPr>
        <w:t>{</w:t>
      </w:r>
    </w:p>
    <w:p w14:paraId="1B101D1E"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format du fichier est incorrect : noPlant attendu"</w:t>
      </w:r>
      <w:r w:rsidRPr="00113F21">
        <w:rPr>
          <w:color w:val="808030"/>
          <w:lang w:val="fr-FR" w:eastAsia="zh-CN"/>
        </w:rPr>
        <w:t>)</w:t>
      </w:r>
      <w:r w:rsidRPr="00113F21">
        <w:rPr>
          <w:color w:val="800080"/>
          <w:lang w:val="fr-FR" w:eastAsia="zh-CN"/>
        </w:rPr>
        <w:t>;</w:t>
      </w:r>
    </w:p>
    <w:p w14:paraId="5439B980"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1</w:t>
      </w:r>
      <w:r w:rsidRPr="00113F21">
        <w:rPr>
          <w:color w:val="808030"/>
          <w:lang w:val="fr-FR" w:eastAsia="zh-CN"/>
        </w:rPr>
        <w:t>)</w:t>
      </w:r>
      <w:r w:rsidRPr="00113F21">
        <w:rPr>
          <w:color w:val="800080"/>
          <w:lang w:val="fr-FR" w:eastAsia="zh-CN"/>
        </w:rPr>
        <w:t>;</w:t>
      </w:r>
    </w:p>
    <w:p w14:paraId="458E46C8"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p>
    <w:p w14:paraId="7E3E33FB"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lang w:val="fr-FR" w:eastAsia="zh-CN"/>
        </w:rPr>
        <w:t>// Lecture de la description</w:t>
      </w:r>
    </w:p>
    <w:p w14:paraId="335D0F68"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nextToken</w:t>
      </w:r>
      <w:r w:rsidRPr="00113F21">
        <w:rPr>
          <w:color w:val="808030"/>
          <w:lang w:val="fr-FR" w:eastAsia="zh-CN"/>
        </w:rPr>
        <w:t>()</w:t>
      </w:r>
      <w:r w:rsidRPr="00113F21">
        <w:rPr>
          <w:color w:val="800080"/>
          <w:lang w:val="fr-FR" w:eastAsia="zh-CN"/>
        </w:rPr>
        <w:t>;</w:t>
      </w:r>
    </w:p>
    <w:p w14:paraId="1424DFED"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800000"/>
          <w:lang w:val="fr-FR" w:eastAsia="zh-CN"/>
        </w:rPr>
        <w:t>if</w:t>
      </w:r>
      <w:r w:rsidRPr="00113F21">
        <w:rPr>
          <w:color w:val="000000"/>
          <w:lang w:val="fr-FR" w:eastAsia="zh-CN"/>
        </w:rPr>
        <w:t xml:space="preserve"> </w:t>
      </w:r>
      <w:r w:rsidRPr="00113F21">
        <w:rPr>
          <w:color w:val="808030"/>
          <w:lang w:val="fr-FR" w:eastAsia="zh-CN"/>
        </w:rPr>
        <w:t>(</w:t>
      </w:r>
      <w:r w:rsidRPr="00113F21">
        <w:rPr>
          <w:color w:val="000000"/>
          <w:lang w:val="fr-FR" w:eastAsia="zh-CN"/>
        </w:rPr>
        <w:t>unStreamTokenizer</w:t>
      </w:r>
      <w:r w:rsidRPr="00113F21">
        <w:rPr>
          <w:color w:val="808030"/>
          <w:lang w:val="fr-FR" w:eastAsia="zh-CN"/>
        </w:rPr>
        <w:t>.</w:t>
      </w:r>
      <w:r w:rsidRPr="00113F21">
        <w:rPr>
          <w:color w:val="000000"/>
          <w:lang w:val="fr-FR" w:eastAsia="zh-CN"/>
        </w:rPr>
        <w:t xml:space="preserve">ttype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int</w:t>
      </w:r>
      <w:r w:rsidRPr="00113F21">
        <w:rPr>
          <w:color w:val="808030"/>
          <w:lang w:val="fr-FR" w:eastAsia="zh-CN"/>
        </w:rPr>
        <w:t>)</w:t>
      </w:r>
      <w:r w:rsidRPr="00113F21">
        <w:rPr>
          <w:color w:val="000000"/>
          <w:lang w:val="fr-FR" w:eastAsia="zh-CN"/>
        </w:rPr>
        <w:t xml:space="preserve"> </w:t>
      </w:r>
      <w:r w:rsidRPr="00113F21">
        <w:rPr>
          <w:color w:val="0000E6"/>
          <w:lang w:val="fr-FR" w:eastAsia="zh-CN"/>
        </w:rPr>
        <w:t>'"'</w:t>
      </w:r>
      <w:r w:rsidRPr="00113F21">
        <w:rPr>
          <w:color w:val="808030"/>
          <w:lang w:val="fr-FR" w:eastAsia="zh-CN"/>
        </w:rPr>
        <w:t>)</w:t>
      </w: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lang w:val="fr-FR" w:eastAsia="zh-CN"/>
        </w:rPr>
        <w:t>// Est-ce bien une chaîne encadr</w:t>
      </w:r>
      <w:r w:rsidRPr="00113F21">
        <w:rPr>
          <w:lang w:val="en-CA" w:eastAsia="zh-CN"/>
        </w:rPr>
        <w:t>�</w:t>
      </w:r>
      <w:r w:rsidRPr="00113F21">
        <w:rPr>
          <w:lang w:val="fr-FR" w:eastAsia="zh-CN"/>
        </w:rPr>
        <w:t>e par " ?</w:t>
      </w:r>
    </w:p>
    <w:p w14:paraId="65AF4416"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description </w:t>
      </w:r>
      <w:r w:rsidRPr="00113F21">
        <w:rPr>
          <w:color w:val="808030"/>
          <w:lang w:val="fr-FR" w:eastAsia="zh-CN"/>
        </w:rPr>
        <w:t>=</w:t>
      </w: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sval</w:t>
      </w:r>
      <w:r w:rsidRPr="00113F21">
        <w:rPr>
          <w:color w:val="800080"/>
          <w:lang w:val="fr-FR" w:eastAsia="zh-CN"/>
        </w:rPr>
        <w:t>;</w:t>
      </w:r>
    </w:p>
    <w:p w14:paraId="0FD3FAA7"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color w:val="800000"/>
          <w:lang w:val="fr-FR" w:eastAsia="zh-CN"/>
        </w:rPr>
        <w:t>else</w:t>
      </w:r>
      <w:r w:rsidRPr="00113F21">
        <w:rPr>
          <w:color w:val="000000"/>
          <w:lang w:val="fr-FR" w:eastAsia="zh-CN"/>
        </w:rPr>
        <w:t xml:space="preserve"> </w:t>
      </w:r>
      <w:r w:rsidRPr="00113F21">
        <w:rPr>
          <w:color w:val="800080"/>
          <w:lang w:val="fr-FR" w:eastAsia="zh-CN"/>
        </w:rPr>
        <w:t>{</w:t>
      </w:r>
    </w:p>
    <w:p w14:paraId="52439968"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format du fichier est incorrect : description attendue"</w:t>
      </w:r>
      <w:r w:rsidRPr="00113F21">
        <w:rPr>
          <w:color w:val="808030"/>
          <w:lang w:val="fr-FR" w:eastAsia="zh-CN"/>
        </w:rPr>
        <w:t>)</w:t>
      </w:r>
      <w:r w:rsidRPr="00113F21">
        <w:rPr>
          <w:color w:val="800080"/>
          <w:lang w:val="fr-FR" w:eastAsia="zh-CN"/>
        </w:rPr>
        <w:t>;</w:t>
      </w:r>
    </w:p>
    <w:p w14:paraId="0661023A"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lastRenderedPageBreak/>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1</w:t>
      </w:r>
      <w:r w:rsidRPr="00113F21">
        <w:rPr>
          <w:color w:val="808030"/>
          <w:lang w:val="fr-FR" w:eastAsia="zh-CN"/>
        </w:rPr>
        <w:t>)</w:t>
      </w:r>
      <w:r w:rsidRPr="00113F21">
        <w:rPr>
          <w:color w:val="800080"/>
          <w:lang w:val="fr-FR" w:eastAsia="zh-CN"/>
        </w:rPr>
        <w:t>;</w:t>
      </w:r>
    </w:p>
    <w:p w14:paraId="529F1D92"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p>
    <w:p w14:paraId="3D3E5437"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lang w:val="fr-FR" w:eastAsia="zh-CN"/>
        </w:rPr>
        <w:t>// Lecture du prixUnitaire</w:t>
      </w:r>
    </w:p>
    <w:p w14:paraId="1B318438"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nextToken</w:t>
      </w:r>
      <w:r w:rsidRPr="00113F21">
        <w:rPr>
          <w:color w:val="808030"/>
          <w:lang w:val="fr-FR" w:eastAsia="zh-CN"/>
        </w:rPr>
        <w:t>()</w:t>
      </w:r>
      <w:r w:rsidRPr="00113F21">
        <w:rPr>
          <w:color w:val="800080"/>
          <w:lang w:val="fr-FR" w:eastAsia="zh-CN"/>
        </w:rPr>
        <w:t>;</w:t>
      </w:r>
    </w:p>
    <w:p w14:paraId="55AA21B3"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800000"/>
          <w:lang w:val="fr-FR" w:eastAsia="zh-CN"/>
        </w:rPr>
        <w:t>if</w:t>
      </w:r>
      <w:r w:rsidRPr="00113F21">
        <w:rPr>
          <w:color w:val="000000"/>
          <w:lang w:val="fr-FR" w:eastAsia="zh-CN"/>
        </w:rPr>
        <w:t xml:space="preserve"> </w:t>
      </w:r>
      <w:r w:rsidRPr="00113F21">
        <w:rPr>
          <w:color w:val="808030"/>
          <w:lang w:val="fr-FR" w:eastAsia="zh-CN"/>
        </w:rPr>
        <w:t>(</w:t>
      </w:r>
      <w:r w:rsidRPr="00113F21">
        <w:rPr>
          <w:color w:val="000000"/>
          <w:lang w:val="fr-FR" w:eastAsia="zh-CN"/>
        </w:rPr>
        <w:t>unStreamTokenizer</w:t>
      </w:r>
      <w:r w:rsidRPr="00113F21">
        <w:rPr>
          <w:color w:val="808030"/>
          <w:lang w:val="fr-FR" w:eastAsia="zh-CN"/>
        </w:rPr>
        <w:t>.</w:t>
      </w:r>
      <w:r w:rsidRPr="00113F21">
        <w:rPr>
          <w:color w:val="000000"/>
          <w:lang w:val="fr-FR" w:eastAsia="zh-CN"/>
        </w:rPr>
        <w:t xml:space="preserve">ttype </w:t>
      </w:r>
      <w:r w:rsidRPr="00113F21">
        <w:rPr>
          <w:color w:val="808030"/>
          <w:lang w:val="fr-FR" w:eastAsia="zh-CN"/>
        </w:rPr>
        <w:t>==</w:t>
      </w:r>
      <w:r w:rsidRPr="00113F21">
        <w:rPr>
          <w:color w:val="000000"/>
          <w:lang w:val="fr-FR" w:eastAsia="zh-CN"/>
        </w:rPr>
        <w:t xml:space="preserve"> </w:t>
      </w:r>
      <w:r w:rsidRPr="00113F21">
        <w:rPr>
          <w:b/>
          <w:bCs/>
          <w:color w:val="BB7977"/>
          <w:lang w:val="fr-FR" w:eastAsia="zh-CN"/>
        </w:rPr>
        <w:t>StreamTokenizer</w:t>
      </w:r>
      <w:r w:rsidRPr="00113F21">
        <w:rPr>
          <w:color w:val="808030"/>
          <w:lang w:val="fr-FR" w:eastAsia="zh-CN"/>
        </w:rPr>
        <w:t>.</w:t>
      </w:r>
      <w:r w:rsidRPr="00113F21">
        <w:rPr>
          <w:color w:val="000000"/>
          <w:lang w:val="fr-FR" w:eastAsia="zh-CN"/>
        </w:rPr>
        <w:t>TT_NUMBER</w:t>
      </w:r>
      <w:r w:rsidRPr="00113F21">
        <w:rPr>
          <w:color w:val="808030"/>
          <w:lang w:val="fr-FR" w:eastAsia="zh-CN"/>
        </w:rPr>
        <w:t>)</w:t>
      </w: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lang w:val="fr-FR" w:eastAsia="zh-CN"/>
        </w:rPr>
        <w:t>// Est-ce bien un nombre ?</w:t>
      </w:r>
    </w:p>
    <w:p w14:paraId="7ADBA332"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prixUnitaire </w:t>
      </w:r>
      <w:r w:rsidRPr="00113F21">
        <w:rPr>
          <w:color w:val="808030"/>
          <w:lang w:val="fr-FR" w:eastAsia="zh-CN"/>
        </w:rPr>
        <w:t>=</w:t>
      </w: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nval</w:t>
      </w:r>
      <w:r w:rsidRPr="00113F21">
        <w:rPr>
          <w:color w:val="800080"/>
          <w:lang w:val="fr-FR" w:eastAsia="zh-CN"/>
        </w:rPr>
        <w:t>;</w:t>
      </w:r>
    </w:p>
    <w:p w14:paraId="5710A6D4"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color w:val="800000"/>
          <w:lang w:val="fr-FR" w:eastAsia="zh-CN"/>
        </w:rPr>
        <w:t>else</w:t>
      </w:r>
      <w:r w:rsidRPr="00113F21">
        <w:rPr>
          <w:color w:val="000000"/>
          <w:lang w:val="fr-FR" w:eastAsia="zh-CN"/>
        </w:rPr>
        <w:t xml:space="preserve"> </w:t>
      </w:r>
      <w:r w:rsidRPr="00113F21">
        <w:rPr>
          <w:color w:val="800080"/>
          <w:lang w:val="fr-FR" w:eastAsia="zh-CN"/>
        </w:rPr>
        <w:t>{</w:t>
      </w:r>
    </w:p>
    <w:p w14:paraId="34DD01FC"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format du fichier est incorrect : prix attendu"</w:t>
      </w:r>
      <w:r w:rsidRPr="00113F21">
        <w:rPr>
          <w:color w:val="808030"/>
          <w:lang w:val="fr-FR" w:eastAsia="zh-CN"/>
        </w:rPr>
        <w:t>)</w:t>
      </w:r>
      <w:r w:rsidRPr="00113F21">
        <w:rPr>
          <w:color w:val="800080"/>
          <w:lang w:val="fr-FR" w:eastAsia="zh-CN"/>
        </w:rPr>
        <w:t>;</w:t>
      </w:r>
    </w:p>
    <w:p w14:paraId="1DA1FAC3"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1</w:t>
      </w:r>
      <w:r w:rsidRPr="00113F21">
        <w:rPr>
          <w:color w:val="808030"/>
          <w:lang w:val="fr-FR" w:eastAsia="zh-CN"/>
        </w:rPr>
        <w:t>)</w:t>
      </w:r>
      <w:r w:rsidRPr="00113F21">
        <w:rPr>
          <w:color w:val="800080"/>
          <w:lang w:val="fr-FR" w:eastAsia="zh-CN"/>
        </w:rPr>
        <w:t>;</w:t>
      </w:r>
    </w:p>
    <w:p w14:paraId="6A1DD8FD"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p>
    <w:p w14:paraId="161A4D0F" w14:textId="77777777" w:rsidR="00113F21" w:rsidRPr="00113F21" w:rsidRDefault="00113F21" w:rsidP="001A3D9B">
      <w:pPr>
        <w:pStyle w:val="Code"/>
        <w:keepNext w:val="0"/>
        <w:keepLines w:val="0"/>
        <w:rPr>
          <w:color w:val="000000"/>
          <w:lang w:val="fr-FR" w:eastAsia="zh-CN"/>
        </w:rPr>
      </w:pPr>
    </w:p>
    <w:p w14:paraId="0A0B088D"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lang w:val="fr-FR" w:eastAsia="zh-CN"/>
        </w:rPr>
        <w:t>// création de l'objet Plant</w:t>
      </w:r>
    </w:p>
    <w:p w14:paraId="6453C35D"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Plant unPlant </w:t>
      </w:r>
      <w:r w:rsidRPr="00113F21">
        <w:rPr>
          <w:color w:val="808030"/>
          <w:lang w:val="fr-FR" w:eastAsia="zh-CN"/>
        </w:rPr>
        <w:t>=</w:t>
      </w:r>
      <w:r w:rsidRPr="00113F21">
        <w:rPr>
          <w:color w:val="000000"/>
          <w:lang w:val="fr-FR" w:eastAsia="zh-CN"/>
        </w:rPr>
        <w:t xml:space="preserve"> </w:t>
      </w:r>
      <w:r w:rsidRPr="00113F21">
        <w:rPr>
          <w:b/>
          <w:bCs/>
          <w:color w:val="800000"/>
          <w:lang w:val="fr-FR" w:eastAsia="zh-CN"/>
        </w:rPr>
        <w:t>new</w:t>
      </w:r>
      <w:r w:rsidRPr="00113F21">
        <w:rPr>
          <w:color w:val="000000"/>
          <w:lang w:val="fr-FR" w:eastAsia="zh-CN"/>
        </w:rPr>
        <w:t xml:space="preserve"> Plant</w:t>
      </w:r>
      <w:r w:rsidRPr="00113F21">
        <w:rPr>
          <w:color w:val="808030"/>
          <w:lang w:val="fr-FR" w:eastAsia="zh-CN"/>
        </w:rPr>
        <w:t>(</w:t>
      </w:r>
      <w:r w:rsidRPr="00113F21">
        <w:rPr>
          <w:color w:val="000000"/>
          <w:lang w:val="fr-FR" w:eastAsia="zh-CN"/>
        </w:rPr>
        <w:t>noPlant</w:t>
      </w:r>
      <w:r w:rsidRPr="00113F21">
        <w:rPr>
          <w:color w:val="808030"/>
          <w:lang w:val="fr-FR" w:eastAsia="zh-CN"/>
        </w:rPr>
        <w:t>,</w:t>
      </w:r>
      <w:r w:rsidRPr="00113F21">
        <w:rPr>
          <w:color w:val="000000"/>
          <w:lang w:val="fr-FR" w:eastAsia="zh-CN"/>
        </w:rPr>
        <w:t xml:space="preserve"> description</w:t>
      </w:r>
      <w:r w:rsidRPr="00113F21">
        <w:rPr>
          <w:color w:val="808030"/>
          <w:lang w:val="fr-FR" w:eastAsia="zh-CN"/>
        </w:rPr>
        <w:t>,</w:t>
      </w:r>
      <w:r w:rsidRPr="00113F21">
        <w:rPr>
          <w:color w:val="000000"/>
          <w:lang w:val="fr-FR" w:eastAsia="zh-CN"/>
        </w:rPr>
        <w:t xml:space="preserve"> prixUnitaire</w:t>
      </w:r>
      <w:r w:rsidRPr="00113F21">
        <w:rPr>
          <w:color w:val="808030"/>
          <w:lang w:val="fr-FR" w:eastAsia="zh-CN"/>
        </w:rPr>
        <w:t>)</w:t>
      </w:r>
      <w:r w:rsidRPr="00113F21">
        <w:rPr>
          <w:color w:val="800080"/>
          <w:lang w:val="fr-FR" w:eastAsia="zh-CN"/>
        </w:rPr>
        <w:t>;</w:t>
      </w:r>
    </w:p>
    <w:p w14:paraId="7C7AC530"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00"/>
          <w:lang w:val="fr-FR" w:eastAsia="zh-CN"/>
        </w:rPr>
        <w:t xml:space="preserve">noPlant </w:t>
      </w:r>
      <w:r w:rsidRPr="00113F21">
        <w:rPr>
          <w:color w:val="808030"/>
          <w:lang w:val="fr-FR" w:eastAsia="zh-CN"/>
        </w:rPr>
        <w:t>+</w:t>
      </w:r>
      <w:r w:rsidRPr="00113F21">
        <w:rPr>
          <w:color w:val="000000"/>
          <w:lang w:val="fr-FR" w:eastAsia="zh-CN"/>
        </w:rPr>
        <w:t xml:space="preserve"> </w:t>
      </w:r>
      <w:r w:rsidRPr="00113F21">
        <w:rPr>
          <w:color w:val="0000E6"/>
          <w:lang w:val="fr-FR" w:eastAsia="zh-CN"/>
        </w:rPr>
        <w:t>" "</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description </w:t>
      </w:r>
      <w:r w:rsidRPr="00113F21">
        <w:rPr>
          <w:color w:val="808030"/>
          <w:lang w:val="fr-FR" w:eastAsia="zh-CN"/>
        </w:rPr>
        <w:t>+</w:t>
      </w:r>
      <w:r w:rsidRPr="00113F21">
        <w:rPr>
          <w:color w:val="000000"/>
          <w:lang w:val="fr-FR" w:eastAsia="zh-CN"/>
        </w:rPr>
        <w:t xml:space="preserve"> </w:t>
      </w:r>
      <w:r w:rsidRPr="00113F21">
        <w:rPr>
          <w:color w:val="0000E6"/>
          <w:lang w:val="fr-FR" w:eastAsia="zh-CN"/>
        </w:rPr>
        <w:t>" "</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prixUnitaire</w:t>
      </w:r>
      <w:r w:rsidRPr="00113F21">
        <w:rPr>
          <w:color w:val="808030"/>
          <w:lang w:val="fr-FR" w:eastAsia="zh-CN"/>
        </w:rPr>
        <w:t>)</w:t>
      </w:r>
      <w:r w:rsidRPr="00113F21">
        <w:rPr>
          <w:color w:val="800080"/>
          <w:lang w:val="fr-FR" w:eastAsia="zh-CN"/>
        </w:rPr>
        <w:t>;</w:t>
      </w:r>
    </w:p>
    <w:p w14:paraId="0CEBACB0"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vecteurDePlants</w:t>
      </w:r>
      <w:r w:rsidRPr="00113F21">
        <w:rPr>
          <w:color w:val="808030"/>
          <w:lang w:val="fr-FR" w:eastAsia="zh-CN"/>
        </w:rPr>
        <w:t>.</w:t>
      </w:r>
      <w:r w:rsidRPr="00113F21">
        <w:rPr>
          <w:color w:val="000000"/>
          <w:lang w:val="fr-FR" w:eastAsia="zh-CN"/>
        </w:rPr>
        <w:t>addElement</w:t>
      </w:r>
      <w:r w:rsidRPr="00113F21">
        <w:rPr>
          <w:color w:val="808030"/>
          <w:lang w:val="fr-FR" w:eastAsia="zh-CN"/>
        </w:rPr>
        <w:t>(</w:t>
      </w:r>
      <w:r w:rsidRPr="00113F21">
        <w:rPr>
          <w:color w:val="000000"/>
          <w:lang w:val="fr-FR" w:eastAsia="zh-CN"/>
        </w:rPr>
        <w:t>unPlant</w:t>
      </w:r>
      <w:r w:rsidRPr="00113F21">
        <w:rPr>
          <w:color w:val="808030"/>
          <w:lang w:val="fr-FR" w:eastAsia="zh-CN"/>
        </w:rPr>
        <w:t>)</w:t>
      </w:r>
      <w:r w:rsidRPr="00113F21">
        <w:rPr>
          <w:color w:val="800080"/>
          <w:lang w:val="fr-FR" w:eastAsia="zh-CN"/>
        </w:rPr>
        <w:t>;</w:t>
      </w:r>
    </w:p>
    <w:p w14:paraId="484CA54B"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p>
    <w:p w14:paraId="3F6E016B"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unFichier</w:t>
      </w:r>
      <w:r w:rsidRPr="00113F21">
        <w:rPr>
          <w:color w:val="808030"/>
          <w:lang w:val="fr-FR" w:eastAsia="zh-CN"/>
        </w:rPr>
        <w:t>.</w:t>
      </w:r>
      <w:r w:rsidRPr="00113F21">
        <w:rPr>
          <w:color w:val="000000"/>
          <w:lang w:val="fr-FR" w:eastAsia="zh-CN"/>
        </w:rPr>
        <w:t>close</w:t>
      </w:r>
      <w:r w:rsidRPr="00113F21">
        <w:rPr>
          <w:color w:val="808030"/>
          <w:lang w:val="fr-FR" w:eastAsia="zh-CN"/>
        </w:rPr>
        <w:t>()</w:t>
      </w:r>
      <w:r w:rsidRPr="00113F21">
        <w:rPr>
          <w:color w:val="800080"/>
          <w:lang w:val="fr-FR" w:eastAsia="zh-CN"/>
        </w:rPr>
        <w:t>;</w:t>
      </w:r>
    </w:p>
    <w:p w14:paraId="7A39312C"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b/>
          <w:bCs/>
          <w:color w:val="800000"/>
          <w:lang w:val="fr-FR" w:eastAsia="zh-CN"/>
        </w:rPr>
        <w:t>return</w:t>
      </w:r>
      <w:r w:rsidRPr="00113F21">
        <w:rPr>
          <w:color w:val="000000"/>
          <w:lang w:val="fr-FR" w:eastAsia="zh-CN"/>
        </w:rPr>
        <w:t xml:space="preserve"> vecteurDePlants</w:t>
      </w:r>
      <w:r w:rsidRPr="00113F21">
        <w:rPr>
          <w:color w:val="800080"/>
          <w:lang w:val="fr-FR" w:eastAsia="zh-CN"/>
        </w:rPr>
        <w:t>;</w:t>
      </w:r>
    </w:p>
    <w:p w14:paraId="7F2053E0"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color w:val="800080"/>
          <w:lang w:val="fr-FR" w:eastAsia="zh-CN"/>
        </w:rPr>
        <w:t>}</w:t>
      </w:r>
    </w:p>
    <w:p w14:paraId="163EB1FD" w14:textId="77777777" w:rsidR="00113F21" w:rsidRPr="00113F21" w:rsidRDefault="00113F21" w:rsidP="001A3D9B">
      <w:pPr>
        <w:pStyle w:val="Code"/>
        <w:keepNext w:val="0"/>
        <w:keepLines w:val="0"/>
        <w:rPr>
          <w:color w:val="000000"/>
          <w:lang w:val="fr-FR" w:eastAsia="zh-CN"/>
        </w:rPr>
      </w:pPr>
    </w:p>
    <w:p w14:paraId="7E3EE2E4"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lang w:val="fr-FR" w:eastAsia="zh-CN"/>
        </w:rPr>
        <w:t>// La méthode suivante écrit les objets de vecteurDePlants les uns à la suite</w:t>
      </w:r>
    </w:p>
    <w:p w14:paraId="4D933692"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w:t>
      </w:r>
      <w:r w:rsidRPr="00113F21">
        <w:rPr>
          <w:lang w:val="fr-FR" w:eastAsia="zh-CN"/>
        </w:rPr>
        <w:t>// des autres dans le fichier FluxPlants.dat par accès sériel</w:t>
      </w:r>
    </w:p>
    <w:p w14:paraId="23A14EB1" w14:textId="77777777" w:rsidR="00113F21" w:rsidRPr="009A50DE" w:rsidRDefault="00113F21" w:rsidP="001A3D9B">
      <w:pPr>
        <w:pStyle w:val="Code"/>
        <w:keepNext w:val="0"/>
        <w:keepLines w:val="0"/>
        <w:rPr>
          <w:color w:val="000000"/>
          <w:lang w:val="en-CA" w:eastAsia="zh-CN"/>
        </w:rPr>
      </w:pPr>
      <w:r w:rsidRPr="00113F21">
        <w:rPr>
          <w:color w:val="000000"/>
          <w:lang w:val="fr-FR"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ecrireFichierFluxPlants</w:t>
      </w:r>
      <w:r w:rsidRPr="009A50DE">
        <w:rPr>
          <w:color w:val="808030"/>
          <w:lang w:val="en-CA" w:eastAsia="zh-CN"/>
        </w:rPr>
        <w:t>(</w:t>
      </w:r>
      <w:r w:rsidRPr="009A50DE">
        <w:rPr>
          <w:b/>
          <w:bCs/>
          <w:color w:val="BB7977"/>
          <w:lang w:val="en-CA" w:eastAsia="zh-CN"/>
        </w:rPr>
        <w:t>Vector</w:t>
      </w:r>
      <w:r w:rsidRPr="009A50DE">
        <w:rPr>
          <w:color w:val="000000"/>
          <w:lang w:val="en-CA" w:eastAsia="zh-CN"/>
        </w:rPr>
        <w:t xml:space="preserve"> vecteurDePlants</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7E5492FF" w14:textId="77777777" w:rsidR="00113F21" w:rsidRPr="009A50DE" w:rsidRDefault="00113F21"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ObjectOutputStream</w:t>
      </w:r>
      <w:r w:rsidRPr="009A50DE">
        <w:rPr>
          <w:color w:val="000000"/>
          <w:lang w:val="en-CA" w:eastAsia="zh-CN"/>
        </w:rPr>
        <w:t xml:space="preserve"> fichierFluxPlants </w:t>
      </w:r>
      <w:r w:rsidRPr="009A50DE">
        <w:rPr>
          <w:color w:val="808030"/>
          <w:lang w:val="en-CA" w:eastAsia="zh-CN"/>
        </w:rPr>
        <w:t>=</w:t>
      </w:r>
    </w:p>
    <w:p w14:paraId="0D983168" w14:textId="77777777" w:rsidR="00113F21" w:rsidRPr="00113F21" w:rsidRDefault="00113F21" w:rsidP="001A3D9B">
      <w:pPr>
        <w:pStyle w:val="Code"/>
        <w:keepNext w:val="0"/>
        <w:keepLines w:val="0"/>
        <w:rPr>
          <w:color w:val="000000"/>
          <w:lang w:val="en-CA" w:eastAsia="zh-CN"/>
        </w:rPr>
      </w:pPr>
      <w:r w:rsidRPr="009A50DE">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ObjectOutputStream</w:t>
      </w:r>
      <w:r w:rsidRPr="00113F21">
        <w:rPr>
          <w:color w:val="808030"/>
          <w:lang w:val="en-CA" w:eastAsia="zh-CN"/>
        </w:rPr>
        <w:t>(</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FileOutputStream</w:t>
      </w:r>
      <w:r w:rsidRPr="00113F21">
        <w:rPr>
          <w:color w:val="808030"/>
          <w:lang w:val="en-CA" w:eastAsia="zh-CN"/>
        </w:rPr>
        <w:t>(</w:t>
      </w:r>
      <w:r w:rsidRPr="00113F21">
        <w:rPr>
          <w:color w:val="0000E6"/>
          <w:lang w:val="en-CA" w:eastAsia="zh-CN"/>
        </w:rPr>
        <w:t>"FluxPlants.dat"</w:t>
      </w:r>
      <w:r w:rsidRPr="00113F21">
        <w:rPr>
          <w:color w:val="808030"/>
          <w:lang w:val="en-CA" w:eastAsia="zh-CN"/>
        </w:rPr>
        <w:t>))</w:t>
      </w:r>
      <w:r w:rsidRPr="00113F21">
        <w:rPr>
          <w:color w:val="800080"/>
          <w:lang w:val="en-CA" w:eastAsia="zh-CN"/>
        </w:rPr>
        <w:t>;</w:t>
      </w:r>
    </w:p>
    <w:p w14:paraId="22AC247F" w14:textId="77777777" w:rsidR="00113F21" w:rsidRPr="00113F21" w:rsidRDefault="00113F21" w:rsidP="001A3D9B">
      <w:pPr>
        <w:pStyle w:val="Code"/>
        <w:keepNext w:val="0"/>
        <w:keepLines w:val="0"/>
        <w:rPr>
          <w:color w:val="000000"/>
          <w:lang w:val="en-CA" w:eastAsia="zh-CN"/>
        </w:rPr>
      </w:pPr>
      <w:r w:rsidRPr="00113F21">
        <w:rPr>
          <w:color w:val="000000"/>
          <w:lang w:val="en-CA" w:eastAsia="zh-CN"/>
        </w:rPr>
        <w:t xml:space="preserve">    </w:t>
      </w:r>
      <w:r w:rsidRPr="00113F21">
        <w:rPr>
          <w:b/>
          <w:bCs/>
          <w:color w:val="800000"/>
          <w:lang w:val="en-CA" w:eastAsia="zh-CN"/>
        </w:rPr>
        <w:t>for</w:t>
      </w:r>
      <w:r w:rsidRPr="00113F21">
        <w:rPr>
          <w:color w:val="000000"/>
          <w:lang w:val="en-CA" w:eastAsia="zh-CN"/>
        </w:rPr>
        <w:t xml:space="preserve"> </w:t>
      </w:r>
      <w:r w:rsidRPr="00113F21">
        <w:rPr>
          <w:color w:val="808030"/>
          <w:lang w:val="en-CA" w:eastAsia="zh-CN"/>
        </w:rPr>
        <w:t>(</w:t>
      </w:r>
      <w:r w:rsidRPr="00113F21">
        <w:rPr>
          <w:b/>
          <w:bCs/>
          <w:color w:val="BB7977"/>
          <w:lang w:val="en-CA" w:eastAsia="zh-CN"/>
        </w:rPr>
        <w:t>Iterator</w:t>
      </w:r>
      <w:r w:rsidRPr="00113F21">
        <w:rPr>
          <w:color w:val="000000"/>
          <w:lang w:val="en-CA" w:eastAsia="zh-CN"/>
        </w:rPr>
        <w:t xml:space="preserve"> iterateurPlants </w:t>
      </w:r>
      <w:r w:rsidRPr="00113F21">
        <w:rPr>
          <w:color w:val="808030"/>
          <w:lang w:val="en-CA" w:eastAsia="zh-CN"/>
        </w:rPr>
        <w:t>=</w:t>
      </w:r>
      <w:r w:rsidRPr="00113F21">
        <w:rPr>
          <w:color w:val="000000"/>
          <w:lang w:val="en-CA" w:eastAsia="zh-CN"/>
        </w:rPr>
        <w:t xml:space="preserve"> vecteurDePlants</w:t>
      </w:r>
      <w:r w:rsidRPr="00113F21">
        <w:rPr>
          <w:color w:val="808030"/>
          <w:lang w:val="en-CA" w:eastAsia="zh-CN"/>
        </w:rPr>
        <w:t>.</w:t>
      </w:r>
      <w:r w:rsidRPr="00113F21">
        <w:rPr>
          <w:color w:val="000000"/>
          <w:lang w:val="en-CA" w:eastAsia="zh-CN"/>
        </w:rPr>
        <w:t>iterator</w:t>
      </w:r>
      <w:r w:rsidRPr="00113F21">
        <w:rPr>
          <w:color w:val="808030"/>
          <w:lang w:val="en-CA" w:eastAsia="zh-CN"/>
        </w:rPr>
        <w:t>()</w:t>
      </w:r>
      <w:r w:rsidRPr="00113F21">
        <w:rPr>
          <w:color w:val="800080"/>
          <w:lang w:val="en-CA" w:eastAsia="zh-CN"/>
        </w:rPr>
        <w:t>;</w:t>
      </w:r>
      <w:r w:rsidRPr="00113F21">
        <w:rPr>
          <w:color w:val="000000"/>
          <w:lang w:val="en-CA" w:eastAsia="zh-CN"/>
        </w:rPr>
        <w:t xml:space="preserve"> iterateurPlants</w:t>
      </w:r>
      <w:r w:rsidRPr="00113F21">
        <w:rPr>
          <w:color w:val="808030"/>
          <w:lang w:val="en-CA" w:eastAsia="zh-CN"/>
        </w:rPr>
        <w:t>.</w:t>
      </w:r>
      <w:r w:rsidRPr="00113F21">
        <w:rPr>
          <w:color w:val="000000"/>
          <w:lang w:val="en-CA" w:eastAsia="zh-CN"/>
        </w:rPr>
        <w:t>hasNext</w:t>
      </w:r>
      <w:r w:rsidRPr="00113F21">
        <w:rPr>
          <w:color w:val="808030"/>
          <w:lang w:val="en-CA" w:eastAsia="zh-CN"/>
        </w:rPr>
        <w:t>()</w:t>
      </w:r>
      <w:r w:rsidRPr="00113F21">
        <w:rPr>
          <w:color w:val="800080"/>
          <w:lang w:val="en-CA" w:eastAsia="zh-CN"/>
        </w:rPr>
        <w:t>;</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4100DB14" w14:textId="77777777" w:rsidR="00113F21" w:rsidRPr="009A50DE" w:rsidRDefault="00113F21" w:rsidP="001A3D9B">
      <w:pPr>
        <w:pStyle w:val="Code"/>
        <w:keepNext w:val="0"/>
        <w:keepLines w:val="0"/>
        <w:rPr>
          <w:color w:val="000000"/>
          <w:lang w:eastAsia="zh-CN"/>
        </w:rPr>
      </w:pPr>
      <w:r w:rsidRPr="00113F21">
        <w:rPr>
          <w:color w:val="000000"/>
          <w:lang w:val="en-CA" w:eastAsia="zh-CN"/>
        </w:rPr>
        <w:t xml:space="preserve">      </w:t>
      </w:r>
      <w:r w:rsidRPr="009A50DE">
        <w:rPr>
          <w:color w:val="000000"/>
          <w:lang w:eastAsia="zh-CN"/>
        </w:rPr>
        <w:t>fichierFluxPlants</w:t>
      </w:r>
      <w:r w:rsidRPr="009A50DE">
        <w:rPr>
          <w:color w:val="808030"/>
          <w:lang w:eastAsia="zh-CN"/>
        </w:rPr>
        <w:t>.</w:t>
      </w:r>
      <w:r w:rsidRPr="009A50DE">
        <w:rPr>
          <w:color w:val="000000"/>
          <w:lang w:eastAsia="zh-CN"/>
        </w:rPr>
        <w:t>writeObject</w:t>
      </w:r>
      <w:r w:rsidRPr="009A50DE">
        <w:rPr>
          <w:color w:val="808030"/>
          <w:lang w:eastAsia="zh-CN"/>
        </w:rPr>
        <w:t>(</w:t>
      </w:r>
      <w:r w:rsidRPr="009A50DE">
        <w:rPr>
          <w:color w:val="000000"/>
          <w:lang w:eastAsia="zh-CN"/>
        </w:rPr>
        <w:t>iterateurPlants</w:t>
      </w:r>
      <w:r w:rsidRPr="009A50DE">
        <w:rPr>
          <w:color w:val="808030"/>
          <w:lang w:eastAsia="zh-CN"/>
        </w:rPr>
        <w:t>.</w:t>
      </w:r>
      <w:r w:rsidRPr="009A50DE">
        <w:rPr>
          <w:color w:val="000000"/>
          <w:lang w:eastAsia="zh-CN"/>
        </w:rPr>
        <w:t>next</w:t>
      </w:r>
      <w:r w:rsidRPr="009A50DE">
        <w:rPr>
          <w:color w:val="808030"/>
          <w:lang w:eastAsia="zh-CN"/>
        </w:rPr>
        <w:t>())</w:t>
      </w:r>
      <w:r w:rsidRPr="009A50DE">
        <w:rPr>
          <w:color w:val="800080"/>
          <w:lang w:eastAsia="zh-CN"/>
        </w:rPr>
        <w:t>;</w:t>
      </w:r>
    </w:p>
    <w:p w14:paraId="58E157EB" w14:textId="77777777" w:rsidR="00113F21" w:rsidRPr="009A50DE" w:rsidRDefault="00113F21" w:rsidP="001A3D9B">
      <w:pPr>
        <w:pStyle w:val="Code"/>
        <w:keepNext w:val="0"/>
        <w:keepLines w:val="0"/>
        <w:rPr>
          <w:color w:val="000000"/>
          <w:lang w:eastAsia="zh-CN"/>
        </w:rPr>
      </w:pPr>
      <w:r w:rsidRPr="009A50DE">
        <w:rPr>
          <w:color w:val="000000"/>
          <w:lang w:eastAsia="zh-CN"/>
        </w:rPr>
        <w:t xml:space="preserve">    </w:t>
      </w:r>
      <w:r w:rsidRPr="009A50DE">
        <w:rPr>
          <w:color w:val="800080"/>
          <w:lang w:eastAsia="zh-CN"/>
        </w:rPr>
        <w:t>}</w:t>
      </w:r>
    </w:p>
    <w:p w14:paraId="57F6C16A" w14:textId="77777777" w:rsidR="00113F21" w:rsidRPr="009A50DE" w:rsidRDefault="00113F21" w:rsidP="001A3D9B">
      <w:pPr>
        <w:pStyle w:val="Code"/>
        <w:keepNext w:val="0"/>
        <w:keepLines w:val="0"/>
        <w:rPr>
          <w:color w:val="000000"/>
          <w:lang w:eastAsia="zh-CN"/>
        </w:rPr>
      </w:pPr>
      <w:r w:rsidRPr="009A50DE">
        <w:rPr>
          <w:color w:val="000000"/>
          <w:lang w:eastAsia="zh-CN"/>
        </w:rPr>
        <w:t xml:space="preserve">    </w:t>
      </w:r>
      <w:r w:rsidRPr="009A50DE">
        <w:rPr>
          <w:lang w:eastAsia="zh-CN"/>
        </w:rPr>
        <w:t>/* pour JDK 1 :</w:t>
      </w:r>
    </w:p>
    <w:p w14:paraId="3066E0B1" w14:textId="77777777" w:rsidR="00113F21" w:rsidRPr="0082113B" w:rsidRDefault="00113F21" w:rsidP="001A3D9B">
      <w:pPr>
        <w:pStyle w:val="Code"/>
        <w:keepNext w:val="0"/>
        <w:keepLines w:val="0"/>
        <w:rPr>
          <w:color w:val="000000"/>
          <w:lang w:val="en-US" w:eastAsia="zh-CN"/>
        </w:rPr>
      </w:pPr>
      <w:r w:rsidRPr="009A50DE">
        <w:rPr>
          <w:lang w:eastAsia="zh-CN"/>
        </w:rPr>
        <w:t>    </w:t>
      </w:r>
      <w:r w:rsidRPr="0082113B">
        <w:rPr>
          <w:lang w:val="en-US" w:eastAsia="zh-CN"/>
        </w:rPr>
        <w:t>Enumeration enumerationPlants = vecteurDePlants.elements();</w:t>
      </w:r>
    </w:p>
    <w:p w14:paraId="75C6B054" w14:textId="77777777" w:rsidR="00113F21" w:rsidRPr="0082113B" w:rsidRDefault="00113F21" w:rsidP="001A3D9B">
      <w:pPr>
        <w:pStyle w:val="Code"/>
        <w:keepNext w:val="0"/>
        <w:keepLines w:val="0"/>
        <w:rPr>
          <w:color w:val="000000"/>
          <w:lang w:val="en-US" w:eastAsia="zh-CN"/>
        </w:rPr>
      </w:pPr>
      <w:r w:rsidRPr="0082113B">
        <w:rPr>
          <w:lang w:val="en-US" w:eastAsia="zh-CN"/>
        </w:rPr>
        <w:t>    while (enumerationPlants.hasMoreElements()){</w:t>
      </w:r>
    </w:p>
    <w:p w14:paraId="62677209" w14:textId="77777777" w:rsidR="00113F21" w:rsidRPr="00113F21" w:rsidRDefault="00113F21" w:rsidP="001A3D9B">
      <w:pPr>
        <w:pStyle w:val="Code"/>
        <w:keepNext w:val="0"/>
        <w:keepLines w:val="0"/>
        <w:rPr>
          <w:color w:val="000000"/>
          <w:lang w:val="fr-FR" w:eastAsia="zh-CN"/>
        </w:rPr>
      </w:pPr>
      <w:r w:rsidRPr="0082113B">
        <w:rPr>
          <w:lang w:val="en-US" w:eastAsia="zh-CN"/>
        </w:rPr>
        <w:t>        </w:t>
      </w:r>
      <w:r w:rsidRPr="00113F21">
        <w:rPr>
          <w:lang w:val="fr-FR" w:eastAsia="zh-CN"/>
        </w:rPr>
        <w:t>// le writeObject ajoute le nouvel objet à la fin du fichier</w:t>
      </w:r>
    </w:p>
    <w:p w14:paraId="358EB649" w14:textId="77777777" w:rsidR="00113F21" w:rsidRPr="00113F21" w:rsidRDefault="00113F21" w:rsidP="001A3D9B">
      <w:pPr>
        <w:pStyle w:val="Code"/>
        <w:keepNext w:val="0"/>
        <w:keepLines w:val="0"/>
        <w:rPr>
          <w:color w:val="000000"/>
          <w:lang w:val="fr-FR" w:eastAsia="zh-CN"/>
        </w:rPr>
      </w:pPr>
      <w:r w:rsidRPr="00113F21">
        <w:rPr>
          <w:lang w:val="fr-FR" w:eastAsia="zh-CN"/>
        </w:rPr>
        <w:t>        fichierFluxPlants.writeObject(enumerationPlants.nextElement());</w:t>
      </w:r>
    </w:p>
    <w:p w14:paraId="3EF3E164" w14:textId="77777777" w:rsidR="00113F21" w:rsidRPr="00113F21" w:rsidRDefault="00113F21" w:rsidP="001A3D9B">
      <w:pPr>
        <w:pStyle w:val="Code"/>
        <w:keepNext w:val="0"/>
        <w:keepLines w:val="0"/>
        <w:rPr>
          <w:color w:val="000000"/>
          <w:lang w:val="fr-FR" w:eastAsia="zh-CN"/>
        </w:rPr>
      </w:pPr>
      <w:r w:rsidRPr="00113F21">
        <w:rPr>
          <w:lang w:val="fr-FR" w:eastAsia="zh-CN"/>
        </w:rPr>
        <w:t>    }*/</w:t>
      </w:r>
    </w:p>
    <w:p w14:paraId="2D1A8F1F" w14:textId="77777777" w:rsidR="00113F21" w:rsidRPr="00113F21" w:rsidRDefault="00113F21" w:rsidP="001A3D9B">
      <w:pPr>
        <w:pStyle w:val="Code"/>
        <w:keepNext w:val="0"/>
        <w:keepLines w:val="0"/>
        <w:rPr>
          <w:color w:val="000000"/>
          <w:lang w:val="fr-FR" w:eastAsia="zh-CN"/>
        </w:rPr>
      </w:pPr>
      <w:r w:rsidRPr="00113F21">
        <w:rPr>
          <w:color w:val="000000"/>
          <w:lang w:val="fr-FR" w:eastAsia="zh-CN"/>
        </w:rPr>
        <w:t xml:space="preserve">    fichierFluxPlants</w:t>
      </w:r>
      <w:r w:rsidRPr="00113F21">
        <w:rPr>
          <w:color w:val="808030"/>
          <w:lang w:val="fr-FR" w:eastAsia="zh-CN"/>
        </w:rPr>
        <w:t>.</w:t>
      </w:r>
      <w:r w:rsidRPr="00113F21">
        <w:rPr>
          <w:color w:val="000000"/>
          <w:lang w:val="fr-FR" w:eastAsia="zh-CN"/>
        </w:rPr>
        <w:t>close</w:t>
      </w:r>
      <w:r w:rsidRPr="00113F21">
        <w:rPr>
          <w:color w:val="808030"/>
          <w:lang w:val="fr-FR" w:eastAsia="zh-CN"/>
        </w:rPr>
        <w:t>()</w:t>
      </w:r>
      <w:r w:rsidRPr="00113F21">
        <w:rPr>
          <w:color w:val="800080"/>
          <w:lang w:val="fr-FR" w:eastAsia="zh-CN"/>
        </w:rPr>
        <w:t>;</w:t>
      </w:r>
    </w:p>
    <w:p w14:paraId="6EF17146" w14:textId="77777777" w:rsidR="00113F21" w:rsidRPr="009A50DE" w:rsidRDefault="00113F21" w:rsidP="001A3D9B">
      <w:pPr>
        <w:pStyle w:val="Code"/>
        <w:keepNext w:val="0"/>
        <w:keepLines w:val="0"/>
        <w:rPr>
          <w:color w:val="000000"/>
          <w:lang w:val="fr-FR" w:eastAsia="zh-CN"/>
        </w:rPr>
      </w:pPr>
      <w:r w:rsidRPr="00113F21">
        <w:rPr>
          <w:color w:val="000000"/>
          <w:lang w:val="fr-FR" w:eastAsia="zh-CN"/>
        </w:rPr>
        <w:t xml:space="preserve">  </w:t>
      </w:r>
      <w:r w:rsidRPr="009A50DE">
        <w:rPr>
          <w:color w:val="800080"/>
          <w:lang w:val="fr-FR" w:eastAsia="zh-CN"/>
        </w:rPr>
        <w:t>}</w:t>
      </w:r>
    </w:p>
    <w:p w14:paraId="3F93828A" w14:textId="77777777" w:rsidR="00113F21" w:rsidRPr="009A50DE" w:rsidRDefault="00113F21" w:rsidP="001A3D9B">
      <w:pPr>
        <w:pStyle w:val="Code"/>
        <w:keepNext w:val="0"/>
        <w:keepLines w:val="0"/>
        <w:rPr>
          <w:color w:val="000000"/>
          <w:lang w:val="fr-FR" w:eastAsia="zh-CN"/>
        </w:rPr>
      </w:pPr>
    </w:p>
    <w:p w14:paraId="1903C891" w14:textId="77777777" w:rsidR="00113F21" w:rsidRPr="00113F21" w:rsidRDefault="00113F21" w:rsidP="00113F21">
      <w:pPr>
        <w:pStyle w:val="Code"/>
        <w:rPr>
          <w:color w:val="000000"/>
          <w:lang w:val="en-CA" w:eastAsia="zh-CN"/>
        </w:rPr>
      </w:pPr>
      <w:r w:rsidRPr="009A50DE">
        <w:rPr>
          <w:color w:val="000000"/>
          <w:lang w:val="fr-FR" w:eastAsia="zh-CN"/>
        </w:rPr>
        <w:t xml:space="preserve">  </w:t>
      </w:r>
      <w:r w:rsidRPr="00113F21">
        <w:rPr>
          <w:b/>
          <w:bCs/>
          <w:color w:val="800000"/>
          <w:lang w:val="en-CA" w:eastAsia="zh-CN"/>
        </w:rPr>
        <w:t>public</w:t>
      </w:r>
      <w:r w:rsidRPr="00113F21">
        <w:rPr>
          <w:color w:val="000000"/>
          <w:lang w:val="en-CA" w:eastAsia="zh-CN"/>
        </w:rPr>
        <w:t xml:space="preserve"> </w:t>
      </w:r>
      <w:r w:rsidRPr="00113F21">
        <w:rPr>
          <w:b/>
          <w:bCs/>
          <w:color w:val="800000"/>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throws</w:t>
      </w:r>
      <w:r w:rsidRPr="00113F21">
        <w:rPr>
          <w:color w:val="000000"/>
          <w:lang w:val="en-CA" w:eastAsia="zh-CN"/>
        </w:rPr>
        <w:t xml:space="preserve"> </w:t>
      </w:r>
      <w:r w:rsidRPr="00113F21">
        <w:rPr>
          <w:b/>
          <w:bCs/>
          <w:color w:val="BB7977"/>
          <w:lang w:val="en-CA" w:eastAsia="zh-CN"/>
        </w:rPr>
        <w:t>Exception</w:t>
      </w:r>
      <w:r w:rsidRPr="00113F21">
        <w:rPr>
          <w:color w:val="000000"/>
          <w:lang w:val="en-CA" w:eastAsia="zh-CN"/>
        </w:rPr>
        <w:t xml:space="preserve"> </w:t>
      </w:r>
      <w:r w:rsidRPr="00113F21">
        <w:rPr>
          <w:color w:val="800080"/>
          <w:lang w:val="en-CA" w:eastAsia="zh-CN"/>
        </w:rPr>
        <w:t>{</w:t>
      </w:r>
    </w:p>
    <w:p w14:paraId="413233C0" w14:textId="77777777" w:rsidR="00113F21" w:rsidRPr="00113F21" w:rsidRDefault="00113F21" w:rsidP="00113F21">
      <w:pPr>
        <w:pStyle w:val="Code"/>
        <w:rPr>
          <w:color w:val="000000"/>
          <w:lang w:val="fr-FR" w:eastAsia="zh-CN"/>
        </w:rPr>
      </w:pPr>
      <w:r w:rsidRPr="00113F21">
        <w:rPr>
          <w:color w:val="000000"/>
          <w:lang w:val="en-CA" w:eastAsia="zh-CN"/>
        </w:rPr>
        <w:t xml:space="preserve">    </w:t>
      </w:r>
      <w:r w:rsidRPr="00113F21">
        <w:rPr>
          <w:b/>
          <w:bCs/>
          <w:color w:val="BB7977"/>
          <w:lang w:val="fr-FR" w:eastAsia="zh-CN"/>
        </w:rPr>
        <w:t>Vector</w:t>
      </w:r>
      <w:r w:rsidRPr="00113F21">
        <w:rPr>
          <w:color w:val="000000"/>
          <w:lang w:val="fr-FR" w:eastAsia="zh-CN"/>
        </w:rPr>
        <w:t xml:space="preserve"> vecteurDePlants </w:t>
      </w:r>
      <w:r w:rsidRPr="00113F21">
        <w:rPr>
          <w:color w:val="808030"/>
          <w:lang w:val="fr-FR" w:eastAsia="zh-CN"/>
        </w:rPr>
        <w:t>=</w:t>
      </w:r>
      <w:r w:rsidRPr="00113F21">
        <w:rPr>
          <w:color w:val="000000"/>
          <w:lang w:val="fr-FR" w:eastAsia="zh-CN"/>
        </w:rPr>
        <w:t xml:space="preserve"> lirePlantsFichierTexte</w:t>
      </w:r>
      <w:r w:rsidRPr="00113F21">
        <w:rPr>
          <w:color w:val="808030"/>
          <w:lang w:val="fr-FR" w:eastAsia="zh-CN"/>
        </w:rPr>
        <w:t>()</w:t>
      </w:r>
      <w:r w:rsidRPr="00113F21">
        <w:rPr>
          <w:color w:val="800080"/>
          <w:lang w:val="fr-FR" w:eastAsia="zh-CN"/>
        </w:rPr>
        <w:t>;</w:t>
      </w:r>
    </w:p>
    <w:p w14:paraId="3DF814C2" w14:textId="77777777" w:rsidR="00113F21" w:rsidRPr="00113F21" w:rsidRDefault="00113F21" w:rsidP="00113F21">
      <w:pPr>
        <w:pStyle w:val="Code"/>
        <w:rPr>
          <w:color w:val="000000"/>
          <w:lang w:val="fr-FR" w:eastAsia="zh-CN"/>
        </w:rPr>
      </w:pPr>
      <w:r w:rsidRPr="00113F21">
        <w:rPr>
          <w:color w:val="000000"/>
          <w:lang w:val="fr-FR" w:eastAsia="zh-CN"/>
        </w:rPr>
        <w:t xml:space="preserve">    ecrireFichierFluxPlants</w:t>
      </w:r>
      <w:r w:rsidRPr="00113F21">
        <w:rPr>
          <w:color w:val="808030"/>
          <w:lang w:val="fr-FR" w:eastAsia="zh-CN"/>
        </w:rPr>
        <w:t>(</w:t>
      </w:r>
      <w:r w:rsidRPr="00113F21">
        <w:rPr>
          <w:color w:val="000000"/>
          <w:lang w:val="fr-FR" w:eastAsia="zh-CN"/>
        </w:rPr>
        <w:t>vecteurDePlants</w:t>
      </w:r>
      <w:r w:rsidRPr="00113F21">
        <w:rPr>
          <w:color w:val="808030"/>
          <w:lang w:val="fr-FR" w:eastAsia="zh-CN"/>
        </w:rPr>
        <w:t>)</w:t>
      </w:r>
      <w:r w:rsidRPr="00113F21">
        <w:rPr>
          <w:color w:val="800080"/>
          <w:lang w:val="fr-FR" w:eastAsia="zh-CN"/>
        </w:rPr>
        <w:t>;</w:t>
      </w:r>
    </w:p>
    <w:p w14:paraId="71411F4E" w14:textId="77777777" w:rsidR="00113F21" w:rsidRPr="00D95704" w:rsidRDefault="00113F21" w:rsidP="00113F21">
      <w:pPr>
        <w:pStyle w:val="Code"/>
        <w:rPr>
          <w:color w:val="000000"/>
          <w:lang w:val="fr-FR" w:eastAsia="zh-CN"/>
        </w:rPr>
      </w:pPr>
      <w:r w:rsidRPr="00113F21">
        <w:rPr>
          <w:color w:val="000000"/>
          <w:lang w:val="fr-FR" w:eastAsia="zh-CN"/>
        </w:rPr>
        <w:t xml:space="preserve">  </w:t>
      </w:r>
      <w:r w:rsidRPr="00D95704">
        <w:rPr>
          <w:color w:val="800080"/>
          <w:lang w:val="fr-FR" w:eastAsia="zh-CN"/>
        </w:rPr>
        <w:t>}</w:t>
      </w:r>
    </w:p>
    <w:p w14:paraId="6A5AE274" w14:textId="28907068" w:rsidR="00113F21" w:rsidRDefault="00113F21" w:rsidP="00113F21">
      <w:pPr>
        <w:pStyle w:val="Code"/>
        <w:rPr>
          <w:color w:val="800080"/>
          <w:lang w:val="fr-FR" w:eastAsia="zh-CN"/>
        </w:rPr>
      </w:pPr>
      <w:r w:rsidRPr="00D95704">
        <w:rPr>
          <w:color w:val="800080"/>
          <w:lang w:val="fr-FR" w:eastAsia="zh-CN"/>
        </w:rPr>
        <w:t>}</w:t>
      </w:r>
    </w:p>
    <w:p w14:paraId="48350FCF" w14:textId="77777777" w:rsidR="00117845" w:rsidRPr="00D95704" w:rsidRDefault="00117845" w:rsidP="00113F21">
      <w:pPr>
        <w:pStyle w:val="Code"/>
        <w:rPr>
          <w:color w:val="000000"/>
          <w:lang w:val="fr-FR" w:eastAsia="zh-CN"/>
        </w:rPr>
      </w:pPr>
    </w:p>
    <w:p w14:paraId="64C82832" w14:textId="77777777" w:rsidR="007E66E1" w:rsidRDefault="007E66E1" w:rsidP="007E66E1">
      <w:pPr>
        <w:pStyle w:val="Corpsdetexte"/>
      </w:pPr>
    </w:p>
    <w:p w14:paraId="36FC4358" w14:textId="0F488D8A" w:rsidR="007E66E1" w:rsidRDefault="007E66E1" w:rsidP="007E66E1">
      <w:pPr>
        <w:pStyle w:val="Corpsdetexte"/>
      </w:pPr>
      <w:r>
        <w:t xml:space="preserve">Pour ajouter un objet de la classe </w:t>
      </w:r>
      <w:r>
        <w:rPr>
          <w:i/>
        </w:rPr>
        <w:t>Plant</w:t>
      </w:r>
      <w:r>
        <w:t xml:space="preserve"> dans le fichier, il suffit d’appeler </w:t>
      </w:r>
      <w:hyperlink r:id="rId579" w:anchor="writeObject-java.lang.Object-" w:history="1">
        <w:r w:rsidR="008013E2">
          <w:rPr>
            <w:rStyle w:val="Hyperlien"/>
            <w:rFonts w:ascii="&amp;quot" w:hAnsi="&amp;quot"/>
            <w:b/>
            <w:bCs/>
            <w:color w:val="4A6782"/>
            <w:sz w:val="21"/>
            <w:szCs w:val="21"/>
          </w:rPr>
          <w:t>writeObject</w:t>
        </w:r>
      </w:hyperlink>
      <w:r w:rsidR="008013E2">
        <w:rPr>
          <w:rFonts w:ascii="DejaVu Sans Mono" w:hAnsi="DejaVu Sans Mono"/>
          <w:color w:val="353833"/>
          <w:sz w:val="21"/>
          <w:szCs w:val="21"/>
        </w:rPr>
        <w:t>(</w:t>
      </w:r>
      <w:hyperlink r:id="rId580" w:tooltip="class in java.lang" w:history="1">
        <w:r w:rsidR="008013E2">
          <w:rPr>
            <w:rStyle w:val="Hyperlien"/>
            <w:rFonts w:ascii="&amp;quot" w:hAnsi="&amp;quot"/>
            <w:b/>
            <w:bCs/>
            <w:color w:val="4A6782"/>
            <w:sz w:val="21"/>
            <w:szCs w:val="21"/>
          </w:rPr>
          <w:t>Object</w:t>
        </w:r>
      </w:hyperlink>
      <w:r w:rsidR="008013E2">
        <w:rPr>
          <w:rFonts w:ascii="DejaVu Sans Mono" w:hAnsi="DejaVu Sans Mono"/>
          <w:color w:val="353833"/>
          <w:sz w:val="21"/>
          <w:szCs w:val="21"/>
        </w:rPr>
        <w:t> obj)</w:t>
      </w:r>
      <w:r>
        <w:t xml:space="preserve"> qui fait tout le travail de conversion de l’objet sous forme d’une suite d’octets et qui ajoute les octets à la fin du fichier.</w:t>
      </w:r>
      <w:r w:rsidR="00F260FF">
        <w:t xml:space="preserve"> </w:t>
      </w:r>
      <w:r>
        <w:t xml:space="preserve">Pour pouvoir écrire un objet de la classe </w:t>
      </w:r>
      <w:r>
        <w:rPr>
          <w:i/>
        </w:rPr>
        <w:t>Plant</w:t>
      </w:r>
      <w:r>
        <w:t xml:space="preserve"> avec la méthode </w:t>
      </w:r>
      <w:hyperlink r:id="rId581" w:anchor="writeObject-java.lang.Object-" w:history="1">
        <w:r w:rsidR="008013E2">
          <w:rPr>
            <w:rStyle w:val="Hyperlien"/>
            <w:rFonts w:ascii="&amp;quot" w:hAnsi="&amp;quot"/>
            <w:b/>
            <w:bCs/>
            <w:color w:val="4A6782"/>
            <w:sz w:val="21"/>
            <w:szCs w:val="21"/>
          </w:rPr>
          <w:t>writeObject</w:t>
        </w:r>
      </w:hyperlink>
      <w:r w:rsidR="008013E2">
        <w:rPr>
          <w:rFonts w:ascii="DejaVu Sans Mono" w:hAnsi="DejaVu Sans Mono"/>
          <w:color w:val="353833"/>
          <w:sz w:val="21"/>
          <w:szCs w:val="21"/>
        </w:rPr>
        <w:t>(</w:t>
      </w:r>
      <w:hyperlink r:id="rId582" w:tooltip="class in java.lang" w:history="1">
        <w:r w:rsidR="008013E2">
          <w:rPr>
            <w:rStyle w:val="Hyperlien"/>
            <w:rFonts w:ascii="&amp;quot" w:hAnsi="&amp;quot"/>
            <w:b/>
            <w:bCs/>
            <w:color w:val="4A6782"/>
            <w:sz w:val="21"/>
            <w:szCs w:val="21"/>
          </w:rPr>
          <w:t>Object</w:t>
        </w:r>
      </w:hyperlink>
      <w:r w:rsidR="008013E2">
        <w:rPr>
          <w:rFonts w:ascii="DejaVu Sans Mono" w:hAnsi="DejaVu Sans Mono"/>
          <w:color w:val="353833"/>
          <w:sz w:val="21"/>
          <w:szCs w:val="21"/>
        </w:rPr>
        <w:t> obj)</w:t>
      </w:r>
      <w:r>
        <w:t xml:space="preserve">, il faut que </w:t>
      </w:r>
      <w:r>
        <w:rPr>
          <w:i/>
        </w:rPr>
        <w:t>Plant</w:t>
      </w:r>
      <w:r>
        <w:t xml:space="preserve"> implémente l’interface </w:t>
      </w:r>
      <w:r>
        <w:rPr>
          <w:i/>
        </w:rPr>
        <w:t>Serializable</w:t>
      </w:r>
      <w:r>
        <w:t xml:space="preserve">. Dans notre exemple, il n’y </w:t>
      </w:r>
      <w:r w:rsidR="001B06C8">
        <w:t xml:space="preserve">a </w:t>
      </w:r>
      <w:r>
        <w:t xml:space="preserve">qu’à </w:t>
      </w:r>
      <w:r w:rsidR="00B82CC2">
        <w:t>s’assurer de la présence de</w:t>
      </w:r>
      <w:r>
        <w:t xml:space="preserve"> la clause </w:t>
      </w:r>
      <w:r>
        <w:rPr>
          <w:i/>
        </w:rPr>
        <w:t>implements Serializable</w:t>
      </w:r>
      <w:r>
        <w:t xml:space="preserve"> tel qu’illustré par le code suivant :</w:t>
      </w:r>
    </w:p>
    <w:p w14:paraId="06B05952" w14:textId="77777777" w:rsidR="007E66E1" w:rsidRPr="009A50DE" w:rsidRDefault="007E66E1" w:rsidP="00970E65">
      <w:pPr>
        <w:pStyle w:val="codeCompact"/>
        <w:rPr>
          <w:sz w:val="16"/>
          <w:szCs w:val="16"/>
          <w:lang w:val="en-CA"/>
        </w:rPr>
      </w:pPr>
      <w:r w:rsidRPr="009A50DE">
        <w:rPr>
          <w:sz w:val="16"/>
          <w:szCs w:val="16"/>
          <w:lang w:val="en-CA"/>
        </w:rPr>
        <w:lastRenderedPageBreak/>
        <w:t>package LivreJava;</w:t>
      </w:r>
    </w:p>
    <w:p w14:paraId="365F43CE" w14:textId="77777777" w:rsidR="007E66E1" w:rsidRPr="009A50DE" w:rsidRDefault="007E66E1" w:rsidP="00970E65">
      <w:pPr>
        <w:pStyle w:val="codeCompact"/>
        <w:rPr>
          <w:sz w:val="16"/>
          <w:szCs w:val="16"/>
          <w:lang w:val="en-CA"/>
        </w:rPr>
      </w:pPr>
      <w:r w:rsidRPr="009A50DE">
        <w:rPr>
          <w:sz w:val="16"/>
          <w:szCs w:val="16"/>
          <w:highlight w:val="yellow"/>
          <w:lang w:val="en-CA"/>
        </w:rPr>
        <w:t>import java.io.Serializable</w:t>
      </w:r>
      <w:r w:rsidRPr="009A50DE">
        <w:rPr>
          <w:sz w:val="16"/>
          <w:szCs w:val="16"/>
          <w:lang w:val="en-CA"/>
        </w:rPr>
        <w:t>;</w:t>
      </w:r>
    </w:p>
    <w:p w14:paraId="7FB90555" w14:textId="77777777" w:rsidR="007E66E1" w:rsidRPr="00970E65" w:rsidRDefault="007E66E1" w:rsidP="00970E65">
      <w:pPr>
        <w:pStyle w:val="codeCompact"/>
        <w:rPr>
          <w:sz w:val="16"/>
          <w:szCs w:val="16"/>
          <w:lang w:val="en-CA"/>
        </w:rPr>
      </w:pPr>
      <w:r w:rsidRPr="00970E65">
        <w:rPr>
          <w:sz w:val="16"/>
          <w:szCs w:val="16"/>
          <w:lang w:val="en-CA"/>
        </w:rPr>
        <w:t xml:space="preserve">public class Plant </w:t>
      </w:r>
      <w:r w:rsidRPr="00970E65">
        <w:rPr>
          <w:sz w:val="16"/>
          <w:szCs w:val="16"/>
          <w:highlight w:val="yellow"/>
          <w:lang w:val="en-CA"/>
        </w:rPr>
        <w:t>implements Serializable</w:t>
      </w:r>
      <w:r w:rsidRPr="00970E65">
        <w:rPr>
          <w:sz w:val="16"/>
          <w:szCs w:val="16"/>
          <w:lang w:val="en-CA"/>
        </w:rPr>
        <w:t>{</w:t>
      </w:r>
    </w:p>
    <w:p w14:paraId="780E835D" w14:textId="77777777" w:rsidR="007E66E1" w:rsidRPr="00970E65" w:rsidRDefault="007E66E1" w:rsidP="00970E65">
      <w:pPr>
        <w:pStyle w:val="codeCompact"/>
        <w:rPr>
          <w:sz w:val="16"/>
          <w:szCs w:val="16"/>
        </w:rPr>
      </w:pPr>
      <w:r w:rsidRPr="00970E65">
        <w:rPr>
          <w:sz w:val="16"/>
          <w:szCs w:val="16"/>
          <w:lang w:val="en-CA"/>
        </w:rPr>
        <w:t xml:space="preserve">    </w:t>
      </w:r>
      <w:r w:rsidRPr="00970E65">
        <w:rPr>
          <w:sz w:val="16"/>
          <w:szCs w:val="16"/>
        </w:rPr>
        <w:t>private int noPlant; //numéro de catalogue du plant</w:t>
      </w:r>
    </w:p>
    <w:p w14:paraId="5FD27FCB" w14:textId="77777777" w:rsidR="007E66E1" w:rsidRPr="00970E65" w:rsidRDefault="007E66E1" w:rsidP="00970E65">
      <w:pPr>
        <w:pStyle w:val="codeCompact"/>
        <w:rPr>
          <w:sz w:val="16"/>
          <w:szCs w:val="16"/>
        </w:rPr>
      </w:pPr>
      <w:r w:rsidRPr="00970E65">
        <w:rPr>
          <w:sz w:val="16"/>
          <w:szCs w:val="16"/>
        </w:rPr>
        <w:t xml:space="preserve">    private String description; //description du plant</w:t>
      </w:r>
    </w:p>
    <w:p w14:paraId="297D7613" w14:textId="77777777" w:rsidR="007E66E1" w:rsidRPr="00970E65" w:rsidRDefault="007E66E1" w:rsidP="00970E65">
      <w:pPr>
        <w:pStyle w:val="codeCompact"/>
        <w:rPr>
          <w:sz w:val="16"/>
          <w:szCs w:val="16"/>
        </w:rPr>
      </w:pPr>
      <w:r w:rsidRPr="00970E65">
        <w:rPr>
          <w:sz w:val="16"/>
          <w:szCs w:val="16"/>
        </w:rPr>
        <w:t xml:space="preserve">    private double prixUnitaire; //prix unitaire du plant</w:t>
      </w:r>
    </w:p>
    <w:p w14:paraId="4D277CE3" w14:textId="77777777" w:rsidR="007E66E1" w:rsidRPr="00970E65" w:rsidRDefault="007E66E1" w:rsidP="00970E65">
      <w:pPr>
        <w:pStyle w:val="codeCompact"/>
        <w:rPr>
          <w:sz w:val="16"/>
          <w:szCs w:val="16"/>
        </w:rPr>
      </w:pPr>
    </w:p>
    <w:p w14:paraId="7EEEDCF7" w14:textId="77777777" w:rsidR="007E66E1" w:rsidRPr="00970E65" w:rsidRDefault="007E66E1" w:rsidP="00970E65">
      <w:pPr>
        <w:pStyle w:val="codeCompact"/>
        <w:rPr>
          <w:sz w:val="16"/>
          <w:szCs w:val="16"/>
        </w:rPr>
      </w:pPr>
      <w:r w:rsidRPr="00970E65">
        <w:rPr>
          <w:sz w:val="16"/>
          <w:szCs w:val="16"/>
        </w:rPr>
        <w:t xml:space="preserve">    public Plant(int noPlant, String description, double prixUnitaire) {</w:t>
      </w:r>
    </w:p>
    <w:p w14:paraId="2C9FDB07" w14:textId="77777777" w:rsidR="007E66E1" w:rsidRPr="00970E65" w:rsidRDefault="007E66E1" w:rsidP="00970E65">
      <w:pPr>
        <w:pStyle w:val="codeCompact"/>
        <w:rPr>
          <w:sz w:val="16"/>
          <w:szCs w:val="16"/>
        </w:rPr>
      </w:pPr>
      <w:r w:rsidRPr="00970E65">
        <w:rPr>
          <w:sz w:val="16"/>
          <w:szCs w:val="16"/>
        </w:rPr>
        <w:t xml:space="preserve">        this.noPlant = noPlant;</w:t>
      </w:r>
    </w:p>
    <w:p w14:paraId="0BA27995" w14:textId="77777777" w:rsidR="007E66E1" w:rsidRPr="00970E65" w:rsidRDefault="007E66E1" w:rsidP="00970E65">
      <w:pPr>
        <w:pStyle w:val="codeCompact"/>
        <w:rPr>
          <w:sz w:val="16"/>
          <w:szCs w:val="16"/>
        </w:rPr>
      </w:pPr>
      <w:r w:rsidRPr="00970E65">
        <w:rPr>
          <w:sz w:val="16"/>
          <w:szCs w:val="16"/>
        </w:rPr>
        <w:t xml:space="preserve">        this.description = description;</w:t>
      </w:r>
    </w:p>
    <w:p w14:paraId="731EFB07" w14:textId="77777777" w:rsidR="007E66E1" w:rsidRPr="00970E65" w:rsidRDefault="007E66E1" w:rsidP="00970E65">
      <w:pPr>
        <w:pStyle w:val="codeCompact"/>
        <w:rPr>
          <w:sz w:val="16"/>
          <w:szCs w:val="16"/>
        </w:rPr>
      </w:pPr>
      <w:r w:rsidRPr="00970E65">
        <w:rPr>
          <w:sz w:val="16"/>
          <w:szCs w:val="16"/>
        </w:rPr>
        <w:t xml:space="preserve">        this.prixUnitaire = prixUnitaire;</w:t>
      </w:r>
    </w:p>
    <w:p w14:paraId="06913AB3" w14:textId="77777777" w:rsidR="007E66E1" w:rsidRPr="00970E65" w:rsidRDefault="007E66E1" w:rsidP="00970E65">
      <w:pPr>
        <w:pStyle w:val="codeCompact"/>
        <w:rPr>
          <w:sz w:val="16"/>
          <w:szCs w:val="16"/>
        </w:rPr>
      </w:pPr>
      <w:r w:rsidRPr="00970E65">
        <w:rPr>
          <w:sz w:val="16"/>
          <w:szCs w:val="16"/>
        </w:rPr>
        <w:t xml:space="preserve">    }</w:t>
      </w:r>
    </w:p>
    <w:p w14:paraId="0C85A1F3" w14:textId="77777777" w:rsidR="007E66E1" w:rsidRPr="00FF5E45" w:rsidRDefault="007E66E1" w:rsidP="00970E65">
      <w:pPr>
        <w:pStyle w:val="codeCompact"/>
        <w:rPr>
          <w:sz w:val="16"/>
          <w:szCs w:val="16"/>
        </w:rPr>
      </w:pPr>
      <w:r w:rsidRPr="00970E65">
        <w:rPr>
          <w:sz w:val="16"/>
          <w:szCs w:val="16"/>
        </w:rPr>
        <w:t xml:space="preserve">    </w:t>
      </w:r>
      <w:r w:rsidRPr="00FF5E45">
        <w:rPr>
          <w:sz w:val="16"/>
          <w:szCs w:val="16"/>
        </w:rPr>
        <w:t>public void setNoPlant(int noPlant){this.noPlant = noPlant;}</w:t>
      </w:r>
    </w:p>
    <w:p w14:paraId="7DA28E3D" w14:textId="77777777" w:rsidR="007E66E1" w:rsidRPr="009A50DE" w:rsidRDefault="007E66E1" w:rsidP="00970E65">
      <w:pPr>
        <w:pStyle w:val="codeCompact"/>
        <w:rPr>
          <w:sz w:val="16"/>
          <w:szCs w:val="16"/>
          <w:lang w:val="en-CA"/>
        </w:rPr>
      </w:pPr>
      <w:r w:rsidRPr="00FF5E45">
        <w:rPr>
          <w:sz w:val="16"/>
          <w:szCs w:val="16"/>
        </w:rPr>
        <w:t xml:space="preserve">    </w:t>
      </w:r>
      <w:r w:rsidRPr="009A50DE">
        <w:rPr>
          <w:sz w:val="16"/>
          <w:szCs w:val="16"/>
          <w:lang w:val="en-CA"/>
        </w:rPr>
        <w:t>public int getNoPlant(){ return noPlant; }</w:t>
      </w:r>
    </w:p>
    <w:p w14:paraId="6037A562" w14:textId="77777777" w:rsidR="007E66E1" w:rsidRPr="009A50DE" w:rsidRDefault="007E66E1" w:rsidP="00970E65">
      <w:pPr>
        <w:pStyle w:val="codeCompact"/>
        <w:rPr>
          <w:sz w:val="16"/>
          <w:szCs w:val="16"/>
          <w:lang w:val="en-CA"/>
        </w:rPr>
      </w:pPr>
      <w:r w:rsidRPr="009A50DE">
        <w:rPr>
          <w:sz w:val="16"/>
          <w:szCs w:val="16"/>
          <w:lang w:val="en-CA"/>
        </w:rPr>
        <w:t xml:space="preserve">    public void setDescription(String description){this.description = description;}</w:t>
      </w:r>
    </w:p>
    <w:p w14:paraId="51D077BE" w14:textId="77777777" w:rsidR="007E66E1" w:rsidRPr="00970E65" w:rsidRDefault="007E66E1" w:rsidP="00970E65">
      <w:pPr>
        <w:pStyle w:val="codeCompact"/>
        <w:rPr>
          <w:sz w:val="16"/>
          <w:szCs w:val="16"/>
          <w:lang w:val="en-CA"/>
        </w:rPr>
      </w:pPr>
      <w:r w:rsidRPr="009A50DE">
        <w:rPr>
          <w:sz w:val="16"/>
          <w:szCs w:val="16"/>
          <w:lang w:val="en-CA"/>
        </w:rPr>
        <w:t xml:space="preserve">    </w:t>
      </w:r>
      <w:r w:rsidRPr="00970E65">
        <w:rPr>
          <w:sz w:val="16"/>
          <w:szCs w:val="16"/>
          <w:lang w:val="en-CA"/>
        </w:rPr>
        <w:t>public String getDescription(){ return description; }</w:t>
      </w:r>
    </w:p>
    <w:p w14:paraId="458E9761" w14:textId="77777777" w:rsidR="007E66E1" w:rsidRPr="00970E65" w:rsidRDefault="007E66E1" w:rsidP="00970E65">
      <w:pPr>
        <w:pStyle w:val="codeCompact"/>
        <w:rPr>
          <w:sz w:val="16"/>
          <w:szCs w:val="16"/>
          <w:lang w:val="fr-CA"/>
        </w:rPr>
      </w:pPr>
      <w:r w:rsidRPr="00970E65">
        <w:rPr>
          <w:sz w:val="16"/>
          <w:szCs w:val="16"/>
          <w:lang w:val="en-CA"/>
        </w:rPr>
        <w:t xml:space="preserve">    </w:t>
      </w:r>
      <w:r w:rsidRPr="00970E65">
        <w:rPr>
          <w:sz w:val="16"/>
          <w:szCs w:val="16"/>
          <w:lang w:val="fr-CA"/>
        </w:rPr>
        <w:t>public void setPrixUnitaire(double prixUnitaire){this.prixUnitaire = prixUnitaire;}</w:t>
      </w:r>
    </w:p>
    <w:p w14:paraId="0A523889" w14:textId="77777777" w:rsidR="007E66E1" w:rsidRPr="00970E65" w:rsidRDefault="007E66E1" w:rsidP="00970E65">
      <w:pPr>
        <w:pStyle w:val="codeCompact"/>
        <w:rPr>
          <w:sz w:val="16"/>
          <w:szCs w:val="16"/>
        </w:rPr>
      </w:pPr>
      <w:r w:rsidRPr="00970E65">
        <w:rPr>
          <w:sz w:val="16"/>
          <w:szCs w:val="16"/>
          <w:lang w:val="fr-CA"/>
        </w:rPr>
        <w:t xml:space="preserve">    </w:t>
      </w:r>
      <w:r w:rsidRPr="00970E65">
        <w:rPr>
          <w:sz w:val="16"/>
          <w:szCs w:val="16"/>
        </w:rPr>
        <w:t>public double getPrixUnitaire(){ return prixUnitaire; }</w:t>
      </w:r>
    </w:p>
    <w:p w14:paraId="0F4FA083" w14:textId="77777777" w:rsidR="007E66E1" w:rsidRPr="00970E65" w:rsidRDefault="007E66E1" w:rsidP="00970E65">
      <w:pPr>
        <w:pStyle w:val="codeCompact"/>
        <w:rPr>
          <w:sz w:val="16"/>
          <w:szCs w:val="16"/>
        </w:rPr>
      </w:pPr>
      <w:r w:rsidRPr="00970E65">
        <w:rPr>
          <w:sz w:val="16"/>
          <w:szCs w:val="16"/>
        </w:rPr>
        <w:t>}</w:t>
      </w:r>
    </w:p>
    <w:p w14:paraId="7CCD72AA" w14:textId="77777777" w:rsidR="007E66E1" w:rsidRDefault="007E66E1" w:rsidP="007E66E1">
      <w:pPr>
        <w:pStyle w:val="Corpsdetexte"/>
      </w:pPr>
    </w:p>
    <w:p w14:paraId="70B4E2FC" w14:textId="77777777" w:rsidR="007E66E1" w:rsidRDefault="007E66E1" w:rsidP="007E66E1">
      <w:pPr>
        <w:pStyle w:val="Corpsdetexte"/>
        <w:pBdr>
          <w:top w:val="single" w:sz="4" w:space="1" w:color="auto"/>
          <w:left w:val="single" w:sz="4" w:space="4" w:color="auto"/>
          <w:bottom w:val="single" w:sz="4" w:space="0" w:color="auto"/>
          <w:right w:val="single" w:sz="4" w:space="4" w:color="auto"/>
        </w:pBdr>
        <w:rPr>
          <w:b/>
        </w:rPr>
      </w:pPr>
      <w:r>
        <w:rPr>
          <w:b/>
        </w:rPr>
        <w:t>Sérialisation (</w:t>
      </w:r>
      <w:r>
        <w:rPr>
          <w:b/>
          <w:i/>
        </w:rPr>
        <w:t>serialization</w:t>
      </w:r>
      <w:r>
        <w:rPr>
          <w:b/>
        </w:rPr>
        <w:t>) Java</w:t>
      </w:r>
    </w:p>
    <w:p w14:paraId="6674C7DE" w14:textId="442A734B" w:rsidR="007E66E1" w:rsidRDefault="007E66E1" w:rsidP="007E66E1">
      <w:pPr>
        <w:pStyle w:val="Corpsdetexte"/>
        <w:pBdr>
          <w:top w:val="single" w:sz="4" w:space="1" w:color="auto"/>
          <w:left w:val="single" w:sz="4" w:space="4" w:color="auto"/>
          <w:bottom w:val="single" w:sz="4" w:space="0" w:color="auto"/>
          <w:right w:val="single" w:sz="4" w:space="4" w:color="auto"/>
        </w:pBdr>
      </w:pPr>
      <w:r>
        <w:t xml:space="preserve">Le mécanisme de </w:t>
      </w:r>
      <w:r w:rsidRPr="00624448">
        <w:rPr>
          <w:i/>
        </w:rPr>
        <w:t>sérialisation</w:t>
      </w:r>
      <w:r>
        <w:t xml:space="preserve"> Java effectue la conversion d’un objet en une suite d’octets. Le mécanisme inverse est appelé </w:t>
      </w:r>
      <w:r w:rsidRPr="00624448">
        <w:rPr>
          <w:i/>
        </w:rPr>
        <w:t>désérialisation</w:t>
      </w:r>
      <w:r>
        <w:t xml:space="preserve">. Le mécanisme de sérialisation Java est très puissant et il permet même de sérialiser un objet complexe qui fait référence à d’autres objets en incluant les objets référencés dans la sérialisation. On pourrait d’ailleurs écrire tout le vecteur d’objets </w:t>
      </w:r>
      <w:r>
        <w:rPr>
          <w:i/>
        </w:rPr>
        <w:t>Plant</w:t>
      </w:r>
      <w:r>
        <w:t xml:space="preserve"> d’un coup en une seule écriture.</w:t>
      </w:r>
    </w:p>
    <w:p w14:paraId="29248643" w14:textId="64B96984" w:rsidR="007E66E1" w:rsidRDefault="007E66E1" w:rsidP="007E66E1">
      <w:pPr>
        <w:pStyle w:val="Corpsdetexte"/>
      </w:pPr>
      <w:r>
        <w:t xml:space="preserve">Le mécanisme de sérialisation n’est pas le plus économique d’un point de vue de l’occupation d’espace. La suite d’octets produite contient non seulement les données, c’est-à-dire les valeurs des attributs mais aussi des </w:t>
      </w:r>
      <w:r w:rsidR="005F0D31" w:rsidRPr="005E5E41">
        <w:rPr>
          <w:i/>
        </w:rPr>
        <w:t>métadonnées</w:t>
      </w:r>
      <w:r>
        <w:t xml:space="preserve"> qui décrivent l’objet, c’est-à-dire le nom de la classe incluant son package, le nom et le type des attributs, etc. Par exemple, un objet sérialisé de la classe </w:t>
      </w:r>
      <w:r>
        <w:rPr>
          <w:i/>
        </w:rPr>
        <w:t>Plant</w:t>
      </w:r>
      <w:r>
        <w:t xml:space="preserve"> occupe environ 120 octets. En écrivant uniquement les données, comme nous le verrons à la section suivante, </w:t>
      </w:r>
      <w:r w:rsidR="005F0D31">
        <w:t>une cinquantaine</w:t>
      </w:r>
      <w:r>
        <w:t xml:space="preserve"> d’octets par objet serait suffisant. Les </w:t>
      </w:r>
      <w:r w:rsidR="005F0D31">
        <w:t>métadonnées</w:t>
      </w:r>
      <w:r>
        <w:t xml:space="preserve"> ne sont pas nécessaires lorsque le programme connaît le contenu du fichier à priori. Cependant, l’ajout de ces informations assure un plus grand niveau de fiabilité car une exception est levée dans le cas où l’objet lu n’est pas de la classe attendue.</w:t>
      </w:r>
    </w:p>
    <w:p w14:paraId="793F806B" w14:textId="77777777" w:rsidR="007E66E1" w:rsidRDefault="007E66E1" w:rsidP="007E66E1">
      <w:pPr>
        <w:pStyle w:val="Corpsdetexte"/>
        <w:pBdr>
          <w:top w:val="single" w:sz="4" w:space="1" w:color="auto"/>
          <w:left w:val="single" w:sz="4" w:space="4" w:color="auto"/>
          <w:bottom w:val="single" w:sz="4" w:space="1" w:color="auto"/>
          <w:right w:val="single" w:sz="4" w:space="4" w:color="auto"/>
        </w:pBdr>
        <w:rPr>
          <w:b/>
        </w:rPr>
      </w:pPr>
      <w:r>
        <w:rPr>
          <w:b/>
        </w:rPr>
        <w:t>Allocation automatique d’espace au fichier</w:t>
      </w:r>
    </w:p>
    <w:p w14:paraId="56CC40FA" w14:textId="746E5506" w:rsidR="007E66E1" w:rsidRDefault="007E66E1" w:rsidP="00A93F1C">
      <w:pPr>
        <w:pStyle w:val="Corpsdetexte"/>
        <w:pBdr>
          <w:top w:val="single" w:sz="4" w:space="1" w:color="auto"/>
          <w:left w:val="single" w:sz="4" w:space="4" w:color="auto"/>
          <w:bottom w:val="single" w:sz="4" w:space="1" w:color="auto"/>
          <w:right w:val="single" w:sz="4" w:space="4" w:color="auto"/>
        </w:pBdr>
      </w:pPr>
      <w:r>
        <w:lastRenderedPageBreak/>
        <w:t>Lors de l’écriture d’un objet, il est ajouté à la fin du fichier et l’espace nécessaire est automatiquement alloué au besoin. Le programme n’a donc pas à se préoccuper de l’allocation d’espace. Évidemment, ce manque du contrôle au niveau de la stratégie d’allocation d’espace peut conduire à une fragmentation importante du fichier.</w:t>
      </w:r>
    </w:p>
    <w:p w14:paraId="74E5A650" w14:textId="304DB056" w:rsidR="007E66E1" w:rsidRDefault="007E66E1" w:rsidP="007E66E1">
      <w:pPr>
        <w:pStyle w:val="Corpsdetexte"/>
      </w:pPr>
      <w:r>
        <w:rPr>
          <w:b/>
        </w:rPr>
        <w:t>Exemple</w:t>
      </w:r>
      <w:r>
        <w:t xml:space="preserve">. Le programme </w:t>
      </w:r>
      <w:r>
        <w:rPr>
          <w:i/>
        </w:rPr>
        <w:t>LireFluxPlants</w:t>
      </w:r>
      <w:r>
        <w:t xml:space="preserve"> lit les objets un par un en partant du premier jusqu’à ce que la fin du fichier soit atteinte.</w:t>
      </w:r>
    </w:p>
    <w:p w14:paraId="2F72A896" w14:textId="2EF09661" w:rsidR="00DF3DDE" w:rsidRDefault="00000000" w:rsidP="00B82CC2">
      <w:pPr>
        <w:pStyle w:val="Corpsdetexte"/>
        <w:keepNext/>
        <w:keepLines/>
      </w:pPr>
      <w:hyperlink r:id="rId583" w:history="1">
        <w:r w:rsidR="00DF3DDE">
          <w:rPr>
            <w:rStyle w:val="Hyperlien"/>
            <w:rFonts w:ascii="Segoe UI" w:hAnsi="Segoe UI" w:cs="Segoe UI"/>
            <w:b/>
            <w:bCs/>
            <w:color w:val="0366D6"/>
          </w:rPr>
          <w:t>JavaPasAPas</w:t>
        </w:r>
      </w:hyperlink>
      <w:r w:rsidR="00DF3DDE">
        <w:rPr>
          <w:rStyle w:val="separator"/>
          <w:rFonts w:ascii="Segoe UI" w:hAnsi="Segoe UI" w:cs="Segoe UI"/>
          <w:color w:val="586069"/>
        </w:rPr>
        <w:t>/</w:t>
      </w:r>
      <w:r w:rsidR="008C15F5">
        <w:rPr>
          <w:rStyle w:val="lev"/>
          <w:rFonts w:ascii="Segoe UI" w:hAnsi="Segoe UI" w:cs="Segoe UI"/>
          <w:color w:val="24292E"/>
        </w:rPr>
        <w:t>chapitre_9/L</w:t>
      </w:r>
      <w:r w:rsidR="00DF3DDE">
        <w:rPr>
          <w:rStyle w:val="lev"/>
          <w:rFonts w:ascii="Segoe UI" w:hAnsi="Segoe UI" w:cs="Segoe UI"/>
          <w:color w:val="24292E"/>
        </w:rPr>
        <w:t>ireFluxPlants.java</w:t>
      </w:r>
    </w:p>
    <w:p w14:paraId="712E6650" w14:textId="77777777" w:rsidR="008C15F5" w:rsidRPr="008C15F5" w:rsidRDefault="008C15F5" w:rsidP="00B82CC2">
      <w:pPr>
        <w:pStyle w:val="Code"/>
        <w:rPr>
          <w:color w:val="000000"/>
          <w:lang w:eastAsia="zh-CN"/>
        </w:rPr>
      </w:pPr>
      <w:r w:rsidRPr="008C15F5">
        <w:rPr>
          <w:lang w:eastAsia="zh-CN"/>
        </w:rPr>
        <w:t>/* Illustration de la lecture d'un fichier d'objets par itération sérielle</w:t>
      </w:r>
    </w:p>
    <w:p w14:paraId="1C17FD41" w14:textId="77777777" w:rsidR="008C15F5" w:rsidRPr="008C15F5" w:rsidRDefault="008C15F5" w:rsidP="008C15F5">
      <w:pPr>
        <w:pStyle w:val="Code"/>
        <w:rPr>
          <w:color w:val="000000"/>
          <w:lang w:eastAsia="zh-CN"/>
        </w:rPr>
      </w:pPr>
      <w:r w:rsidRPr="008C15F5">
        <w:rPr>
          <w:lang w:eastAsia="zh-CN"/>
        </w:rPr>
        <w:t> * Lit le fichier fluxPlants.dat et en affiche le contenu */</w:t>
      </w:r>
    </w:p>
    <w:p w14:paraId="5F5B798F" w14:textId="77777777" w:rsidR="008C15F5" w:rsidRPr="008C15F5" w:rsidRDefault="008C15F5" w:rsidP="008C15F5">
      <w:pPr>
        <w:pStyle w:val="Code"/>
        <w:rPr>
          <w:color w:val="000000"/>
          <w:lang w:eastAsia="zh-CN"/>
        </w:rPr>
      </w:pPr>
    </w:p>
    <w:p w14:paraId="53533FB6" w14:textId="77777777" w:rsidR="008C15F5" w:rsidRPr="008C15F5" w:rsidRDefault="008C15F5" w:rsidP="008C15F5">
      <w:pPr>
        <w:pStyle w:val="Code"/>
        <w:rPr>
          <w:color w:val="000000"/>
          <w:lang w:val="en-CA" w:eastAsia="zh-CN"/>
        </w:rPr>
      </w:pPr>
      <w:r w:rsidRPr="008C15F5">
        <w:rPr>
          <w:b/>
          <w:bCs/>
          <w:color w:val="800000"/>
          <w:lang w:val="en-CA" w:eastAsia="zh-CN"/>
        </w:rPr>
        <w:t>import</w:t>
      </w:r>
      <w:r w:rsidRPr="008C15F5">
        <w:rPr>
          <w:color w:val="004A43"/>
          <w:lang w:val="en-CA" w:eastAsia="zh-CN"/>
        </w:rPr>
        <w:t xml:space="preserve"> java</w:t>
      </w:r>
      <w:r w:rsidRPr="008C15F5">
        <w:rPr>
          <w:color w:val="808030"/>
          <w:lang w:val="en-CA" w:eastAsia="zh-CN"/>
        </w:rPr>
        <w:t>.</w:t>
      </w:r>
      <w:r w:rsidRPr="008C15F5">
        <w:rPr>
          <w:color w:val="004A43"/>
          <w:lang w:val="en-CA" w:eastAsia="zh-CN"/>
        </w:rPr>
        <w:t>io</w:t>
      </w:r>
      <w:r w:rsidRPr="008C15F5">
        <w:rPr>
          <w:color w:val="808030"/>
          <w:lang w:val="en-CA" w:eastAsia="zh-CN"/>
        </w:rPr>
        <w:t>.</w:t>
      </w:r>
      <w:r w:rsidRPr="008C15F5">
        <w:rPr>
          <w:b/>
          <w:bCs/>
          <w:color w:val="800000"/>
          <w:lang w:val="en-CA" w:eastAsia="zh-CN"/>
        </w:rPr>
        <w:t>*</w:t>
      </w:r>
      <w:r w:rsidRPr="008C15F5">
        <w:rPr>
          <w:color w:val="800080"/>
          <w:lang w:val="en-CA" w:eastAsia="zh-CN"/>
        </w:rPr>
        <w:t>;</w:t>
      </w:r>
    </w:p>
    <w:p w14:paraId="3BBFFE03" w14:textId="77777777" w:rsidR="008C15F5" w:rsidRPr="008C15F5" w:rsidRDefault="008C15F5" w:rsidP="001A3D9B">
      <w:pPr>
        <w:pStyle w:val="Code"/>
        <w:keepNext w:val="0"/>
        <w:keepLines w:val="0"/>
        <w:rPr>
          <w:color w:val="000000"/>
          <w:lang w:val="en-CA" w:eastAsia="zh-CN"/>
        </w:rPr>
      </w:pPr>
    </w:p>
    <w:p w14:paraId="4F808B36" w14:textId="77777777" w:rsidR="008C15F5" w:rsidRPr="008C15F5" w:rsidRDefault="008C15F5" w:rsidP="001A3D9B">
      <w:pPr>
        <w:pStyle w:val="Code"/>
        <w:keepNext w:val="0"/>
        <w:keepLines w:val="0"/>
        <w:rPr>
          <w:color w:val="000000"/>
          <w:lang w:val="en-CA" w:eastAsia="zh-CN"/>
        </w:rPr>
      </w:pP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class</w:t>
      </w:r>
      <w:r w:rsidRPr="008C15F5">
        <w:rPr>
          <w:color w:val="000000"/>
          <w:lang w:val="en-CA" w:eastAsia="zh-CN"/>
        </w:rPr>
        <w:t xml:space="preserve"> LireFluxPlants </w:t>
      </w:r>
      <w:r w:rsidRPr="008C15F5">
        <w:rPr>
          <w:color w:val="800080"/>
          <w:lang w:val="en-CA" w:eastAsia="zh-CN"/>
        </w:rPr>
        <w:t>{</w:t>
      </w:r>
    </w:p>
    <w:p w14:paraId="11697375" w14:textId="77777777" w:rsidR="008C15F5" w:rsidRPr="008C15F5" w:rsidRDefault="008C15F5" w:rsidP="001A3D9B">
      <w:pPr>
        <w:pStyle w:val="Code"/>
        <w:keepNext w:val="0"/>
        <w:keepLines w:val="0"/>
        <w:rPr>
          <w:color w:val="000000"/>
          <w:lang w:val="en-CA" w:eastAsia="zh-CN"/>
        </w:rPr>
      </w:pPr>
    </w:p>
    <w:p w14:paraId="157F0501" w14:textId="77777777" w:rsidR="008C15F5" w:rsidRPr="008C15F5" w:rsidRDefault="008C15F5" w:rsidP="001A3D9B">
      <w:pPr>
        <w:pStyle w:val="Code"/>
        <w:keepNext w:val="0"/>
        <w:keepLines w:val="0"/>
        <w:rPr>
          <w:color w:val="000000"/>
          <w:lang w:val="en-CA" w:eastAsia="zh-CN"/>
        </w:rPr>
      </w:pPr>
      <w:r w:rsidRPr="008C15F5">
        <w:rPr>
          <w:color w:val="000000"/>
          <w:lang w:val="en-CA" w:eastAsia="zh-CN"/>
        </w:rPr>
        <w:t xml:space="preserve">  </w:t>
      </w: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static</w:t>
      </w:r>
      <w:r w:rsidRPr="008C15F5">
        <w:rPr>
          <w:color w:val="000000"/>
          <w:lang w:val="en-CA" w:eastAsia="zh-CN"/>
        </w:rPr>
        <w:t xml:space="preserve"> </w:t>
      </w:r>
      <w:r w:rsidRPr="008C15F5">
        <w:rPr>
          <w:color w:val="BB7977"/>
          <w:lang w:val="en-CA" w:eastAsia="zh-CN"/>
        </w:rPr>
        <w:t>void</w:t>
      </w:r>
      <w:r w:rsidRPr="008C15F5">
        <w:rPr>
          <w:color w:val="000000"/>
          <w:lang w:val="en-CA" w:eastAsia="zh-CN"/>
        </w:rPr>
        <w:t xml:space="preserve"> main</w:t>
      </w:r>
      <w:r w:rsidRPr="008C15F5">
        <w:rPr>
          <w:color w:val="808030"/>
          <w:lang w:val="en-CA" w:eastAsia="zh-CN"/>
        </w:rPr>
        <w:t>(</w:t>
      </w:r>
      <w:r w:rsidRPr="008C15F5">
        <w:rPr>
          <w:b/>
          <w:bCs/>
          <w:color w:val="BB7977"/>
          <w:lang w:val="en-CA" w:eastAsia="zh-CN"/>
        </w:rPr>
        <w:t>String</w:t>
      </w:r>
      <w:r w:rsidRPr="008C15F5">
        <w:rPr>
          <w:color w:val="000000"/>
          <w:lang w:val="en-CA" w:eastAsia="zh-CN"/>
        </w:rPr>
        <w:t xml:space="preserve"> args</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throws</w:t>
      </w:r>
      <w:r w:rsidRPr="008C15F5">
        <w:rPr>
          <w:color w:val="000000"/>
          <w:lang w:val="en-CA" w:eastAsia="zh-CN"/>
        </w:rPr>
        <w:t xml:space="preserve"> </w:t>
      </w:r>
      <w:r w:rsidRPr="008C15F5">
        <w:rPr>
          <w:b/>
          <w:bCs/>
          <w:color w:val="BB7977"/>
          <w:lang w:val="en-CA" w:eastAsia="zh-CN"/>
        </w:rPr>
        <w:t>Exception</w:t>
      </w:r>
      <w:r w:rsidRPr="008C15F5">
        <w:rPr>
          <w:color w:val="000000"/>
          <w:lang w:val="en-CA" w:eastAsia="zh-CN"/>
        </w:rPr>
        <w:t xml:space="preserve"> </w:t>
      </w:r>
      <w:r w:rsidRPr="008C15F5">
        <w:rPr>
          <w:color w:val="800080"/>
          <w:lang w:val="en-CA" w:eastAsia="zh-CN"/>
        </w:rPr>
        <w:t>{</w:t>
      </w:r>
    </w:p>
    <w:p w14:paraId="44EFC55D" w14:textId="77777777" w:rsidR="008C15F5" w:rsidRPr="008C15F5" w:rsidRDefault="008C15F5" w:rsidP="001A3D9B">
      <w:pPr>
        <w:pStyle w:val="Code"/>
        <w:keepNext w:val="0"/>
        <w:keepLines w:val="0"/>
        <w:rPr>
          <w:color w:val="000000"/>
          <w:lang w:val="en-CA" w:eastAsia="zh-CN"/>
        </w:rPr>
      </w:pPr>
    </w:p>
    <w:p w14:paraId="3D735DFF" w14:textId="77777777" w:rsidR="008C15F5" w:rsidRPr="008C15F5" w:rsidRDefault="008C15F5" w:rsidP="001A3D9B">
      <w:pPr>
        <w:pStyle w:val="Code"/>
        <w:keepNext w:val="0"/>
        <w:keepLines w:val="0"/>
        <w:rPr>
          <w:color w:val="000000"/>
          <w:lang w:val="en-CA" w:eastAsia="zh-CN"/>
        </w:rPr>
      </w:pPr>
      <w:r w:rsidRPr="008C15F5">
        <w:rPr>
          <w:color w:val="000000"/>
          <w:lang w:val="en-CA" w:eastAsia="zh-CN"/>
        </w:rPr>
        <w:t xml:space="preserve">    </w:t>
      </w:r>
      <w:r w:rsidRPr="008C15F5">
        <w:rPr>
          <w:b/>
          <w:bCs/>
          <w:color w:val="BB7977"/>
          <w:lang w:val="en-CA" w:eastAsia="zh-CN"/>
        </w:rPr>
        <w:t>ObjectInputStream</w:t>
      </w:r>
      <w:r w:rsidRPr="008C15F5">
        <w:rPr>
          <w:color w:val="000000"/>
          <w:lang w:val="en-CA" w:eastAsia="zh-CN"/>
        </w:rPr>
        <w:t xml:space="preserve"> fichierFluxPlants </w:t>
      </w:r>
      <w:r w:rsidRPr="008C15F5">
        <w:rPr>
          <w:color w:val="808030"/>
          <w:lang w:val="en-CA" w:eastAsia="zh-CN"/>
        </w:rPr>
        <w:t>=</w:t>
      </w:r>
    </w:p>
    <w:p w14:paraId="0DE9D7FB" w14:textId="77777777" w:rsidR="008C15F5" w:rsidRPr="008C15F5" w:rsidRDefault="008C15F5" w:rsidP="001A3D9B">
      <w:pPr>
        <w:pStyle w:val="Code"/>
        <w:keepNext w:val="0"/>
        <w:keepLines w:val="0"/>
        <w:rPr>
          <w:color w:val="000000"/>
          <w:lang w:val="en-CA" w:eastAsia="zh-CN"/>
        </w:rPr>
      </w:pP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ObjectInputStream</w:t>
      </w:r>
      <w:r w:rsidRPr="008C15F5">
        <w:rPr>
          <w:color w:val="808030"/>
          <w:lang w:val="en-CA" w:eastAsia="zh-CN"/>
        </w:rPr>
        <w:t>(</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FileInputStream</w:t>
      </w:r>
      <w:r w:rsidRPr="008C15F5">
        <w:rPr>
          <w:color w:val="808030"/>
          <w:lang w:val="en-CA" w:eastAsia="zh-CN"/>
        </w:rPr>
        <w:t>(</w:t>
      </w:r>
      <w:r w:rsidRPr="008C15F5">
        <w:rPr>
          <w:color w:val="0000E6"/>
          <w:lang w:val="en-CA" w:eastAsia="zh-CN"/>
        </w:rPr>
        <w:t>"FluxPlants.dat"</w:t>
      </w:r>
      <w:r w:rsidRPr="008C15F5">
        <w:rPr>
          <w:color w:val="808030"/>
          <w:lang w:val="en-CA" w:eastAsia="zh-CN"/>
        </w:rPr>
        <w:t>))</w:t>
      </w:r>
      <w:r w:rsidRPr="008C15F5">
        <w:rPr>
          <w:color w:val="800080"/>
          <w:lang w:val="en-CA" w:eastAsia="zh-CN"/>
        </w:rPr>
        <w:t>;</w:t>
      </w:r>
    </w:p>
    <w:p w14:paraId="5F0F7194" w14:textId="77777777" w:rsidR="008C15F5" w:rsidRPr="008C15F5" w:rsidRDefault="008C15F5" w:rsidP="001A3D9B">
      <w:pPr>
        <w:pStyle w:val="Code"/>
        <w:keepNext w:val="0"/>
        <w:keepLines w:val="0"/>
        <w:rPr>
          <w:color w:val="000000"/>
          <w:lang w:val="en-CA" w:eastAsia="zh-CN"/>
        </w:rPr>
      </w:pPr>
    </w:p>
    <w:p w14:paraId="6E8519D9" w14:textId="77777777" w:rsidR="008C15F5" w:rsidRPr="008C15F5" w:rsidRDefault="008C15F5" w:rsidP="001A3D9B">
      <w:pPr>
        <w:pStyle w:val="Code"/>
        <w:keepNext w:val="0"/>
        <w:keepLines w:val="0"/>
        <w:rPr>
          <w:color w:val="000000"/>
          <w:lang w:val="en-CA" w:eastAsia="zh-CN"/>
        </w:rPr>
      </w:pPr>
      <w:r w:rsidRPr="008C15F5">
        <w:rPr>
          <w:color w:val="000000"/>
          <w:lang w:val="en-CA" w:eastAsia="zh-CN"/>
        </w:rPr>
        <w:t xml:space="preserve">    </w:t>
      </w:r>
      <w:r w:rsidRPr="008C15F5">
        <w:rPr>
          <w:b/>
          <w:bCs/>
          <w:color w:val="800000"/>
          <w:lang w:val="en-CA" w:eastAsia="zh-CN"/>
        </w:rPr>
        <w:t>while</w:t>
      </w:r>
      <w:r w:rsidRPr="008C15F5">
        <w:rPr>
          <w:color w:val="000000"/>
          <w:lang w:val="en-CA" w:eastAsia="zh-CN"/>
        </w:rPr>
        <w:t xml:space="preserve"> </w:t>
      </w:r>
      <w:r w:rsidRPr="008C15F5">
        <w:rPr>
          <w:color w:val="808030"/>
          <w:lang w:val="en-CA" w:eastAsia="zh-CN"/>
        </w:rPr>
        <w:t>(</w:t>
      </w:r>
      <w:r w:rsidRPr="008C15F5">
        <w:rPr>
          <w:b/>
          <w:bCs/>
          <w:color w:val="800000"/>
          <w:lang w:val="en-CA" w:eastAsia="zh-CN"/>
        </w:rPr>
        <w:t>true</w:t>
      </w:r>
      <w:r w:rsidRPr="008C15F5">
        <w:rPr>
          <w:color w:val="808030"/>
          <w:lang w:val="en-CA" w:eastAsia="zh-CN"/>
        </w:rPr>
        <w:t>)</w:t>
      </w:r>
      <w:r w:rsidRPr="008C15F5">
        <w:rPr>
          <w:color w:val="000000"/>
          <w:lang w:val="en-CA" w:eastAsia="zh-CN"/>
        </w:rPr>
        <w:t xml:space="preserve"> </w:t>
      </w:r>
      <w:r w:rsidRPr="008C15F5">
        <w:rPr>
          <w:color w:val="800080"/>
          <w:lang w:val="en-CA" w:eastAsia="zh-CN"/>
        </w:rPr>
        <w:t>{</w:t>
      </w:r>
    </w:p>
    <w:p w14:paraId="033D86EF" w14:textId="77777777" w:rsidR="008C15F5" w:rsidRPr="009576A7" w:rsidRDefault="008C15F5" w:rsidP="001A3D9B">
      <w:pPr>
        <w:pStyle w:val="Code"/>
        <w:keepNext w:val="0"/>
        <w:keepLines w:val="0"/>
        <w:rPr>
          <w:color w:val="000000"/>
          <w:lang w:val="en-US" w:eastAsia="zh-CN"/>
        </w:rPr>
      </w:pPr>
      <w:r w:rsidRPr="008C15F5">
        <w:rPr>
          <w:color w:val="000000"/>
          <w:lang w:val="en-CA" w:eastAsia="zh-CN"/>
        </w:rPr>
        <w:t xml:space="preserve">      </w:t>
      </w:r>
      <w:r w:rsidRPr="009576A7">
        <w:rPr>
          <w:color w:val="000000"/>
          <w:lang w:val="en-US" w:eastAsia="zh-CN"/>
        </w:rPr>
        <w:t xml:space="preserve">Plant unPlant </w:t>
      </w:r>
      <w:r w:rsidRPr="009576A7">
        <w:rPr>
          <w:color w:val="808030"/>
          <w:lang w:val="en-US" w:eastAsia="zh-CN"/>
        </w:rPr>
        <w:t>=</w:t>
      </w:r>
      <w:r w:rsidRPr="009576A7">
        <w:rPr>
          <w:color w:val="000000"/>
          <w:lang w:val="en-US" w:eastAsia="zh-CN"/>
        </w:rPr>
        <w:t xml:space="preserve"> </w:t>
      </w:r>
      <w:r w:rsidRPr="009576A7">
        <w:rPr>
          <w:b/>
          <w:bCs/>
          <w:color w:val="800000"/>
          <w:lang w:val="en-US" w:eastAsia="zh-CN"/>
        </w:rPr>
        <w:t>new</w:t>
      </w:r>
      <w:r w:rsidRPr="009576A7">
        <w:rPr>
          <w:color w:val="000000"/>
          <w:lang w:val="en-US" w:eastAsia="zh-CN"/>
        </w:rPr>
        <w:t xml:space="preserve"> Plant</w:t>
      </w:r>
      <w:r w:rsidRPr="009576A7">
        <w:rPr>
          <w:color w:val="808030"/>
          <w:lang w:val="en-US" w:eastAsia="zh-CN"/>
        </w:rPr>
        <w:t>(</w:t>
      </w:r>
      <w:r w:rsidRPr="009576A7">
        <w:rPr>
          <w:color w:val="008C00"/>
          <w:lang w:val="en-US" w:eastAsia="zh-CN"/>
        </w:rPr>
        <w:t>0</w:t>
      </w:r>
      <w:r w:rsidRPr="009576A7">
        <w:rPr>
          <w:color w:val="808030"/>
          <w:lang w:val="en-US" w:eastAsia="zh-CN"/>
        </w:rPr>
        <w:t>,</w:t>
      </w:r>
      <w:r w:rsidRPr="009576A7">
        <w:rPr>
          <w:color w:val="000000"/>
          <w:lang w:val="en-US" w:eastAsia="zh-CN"/>
        </w:rPr>
        <w:t xml:space="preserve"> </w:t>
      </w:r>
      <w:r w:rsidRPr="009576A7">
        <w:rPr>
          <w:color w:val="0000E6"/>
          <w:lang w:val="en-US" w:eastAsia="zh-CN"/>
        </w:rPr>
        <w:t>""</w:t>
      </w:r>
      <w:r w:rsidRPr="009576A7">
        <w:rPr>
          <w:color w:val="808030"/>
          <w:lang w:val="en-US" w:eastAsia="zh-CN"/>
        </w:rPr>
        <w:t>,</w:t>
      </w:r>
      <w:r w:rsidRPr="009576A7">
        <w:rPr>
          <w:color w:val="000000"/>
          <w:lang w:val="en-US" w:eastAsia="zh-CN"/>
        </w:rPr>
        <w:t xml:space="preserve"> </w:t>
      </w:r>
      <w:r w:rsidRPr="009576A7">
        <w:rPr>
          <w:color w:val="008000"/>
          <w:lang w:val="en-US" w:eastAsia="zh-CN"/>
        </w:rPr>
        <w:t>0.0</w:t>
      </w:r>
      <w:r w:rsidRPr="009576A7">
        <w:rPr>
          <w:color w:val="808030"/>
          <w:lang w:val="en-US" w:eastAsia="zh-CN"/>
        </w:rPr>
        <w:t>)</w:t>
      </w:r>
      <w:r w:rsidRPr="009576A7">
        <w:rPr>
          <w:color w:val="800080"/>
          <w:lang w:val="en-US" w:eastAsia="zh-CN"/>
        </w:rPr>
        <w:t>;</w:t>
      </w:r>
    </w:p>
    <w:p w14:paraId="6A6E1DEB" w14:textId="77777777" w:rsidR="008C15F5" w:rsidRPr="008C15F5" w:rsidRDefault="008C15F5" w:rsidP="001A3D9B">
      <w:pPr>
        <w:pStyle w:val="Code"/>
        <w:keepNext w:val="0"/>
        <w:keepLines w:val="0"/>
        <w:rPr>
          <w:color w:val="000000"/>
          <w:lang w:eastAsia="zh-CN"/>
        </w:rPr>
      </w:pPr>
      <w:r w:rsidRPr="009576A7">
        <w:rPr>
          <w:color w:val="000000"/>
          <w:lang w:val="en-US" w:eastAsia="zh-CN"/>
        </w:rPr>
        <w:t xml:space="preserve">      </w:t>
      </w:r>
      <w:r w:rsidRPr="008C15F5">
        <w:rPr>
          <w:b/>
          <w:bCs/>
          <w:color w:val="800000"/>
          <w:lang w:eastAsia="zh-CN"/>
        </w:rPr>
        <w:t>try</w:t>
      </w:r>
      <w:r w:rsidRPr="008C15F5">
        <w:rPr>
          <w:color w:val="000000"/>
          <w:lang w:eastAsia="zh-CN"/>
        </w:rPr>
        <w:t xml:space="preserve"> </w:t>
      </w:r>
      <w:r w:rsidRPr="008C15F5">
        <w:rPr>
          <w:color w:val="800080"/>
          <w:lang w:eastAsia="zh-CN"/>
        </w:rPr>
        <w:t>{</w:t>
      </w:r>
      <w:r w:rsidRPr="008C15F5">
        <w:rPr>
          <w:color w:val="000000"/>
          <w:lang w:eastAsia="zh-CN"/>
        </w:rPr>
        <w:t xml:space="preserve"> </w:t>
      </w:r>
      <w:r w:rsidRPr="008C15F5">
        <w:rPr>
          <w:lang w:eastAsia="zh-CN"/>
        </w:rPr>
        <w:t>// Lecture de l'objet suivant</w:t>
      </w:r>
    </w:p>
    <w:p w14:paraId="1D7EA8D3" w14:textId="77777777" w:rsidR="008C15F5" w:rsidRPr="008C15F5" w:rsidRDefault="008C15F5" w:rsidP="001A3D9B">
      <w:pPr>
        <w:pStyle w:val="Code"/>
        <w:keepNext w:val="0"/>
        <w:keepLines w:val="0"/>
        <w:rPr>
          <w:color w:val="000000"/>
          <w:lang w:eastAsia="zh-CN"/>
        </w:rPr>
      </w:pPr>
      <w:r w:rsidRPr="008C15F5">
        <w:rPr>
          <w:color w:val="000000"/>
          <w:lang w:eastAsia="zh-CN"/>
        </w:rPr>
        <w:t xml:space="preserve">        unPlant </w:t>
      </w:r>
      <w:r w:rsidRPr="008C15F5">
        <w:rPr>
          <w:color w:val="808030"/>
          <w:lang w:eastAsia="zh-CN"/>
        </w:rPr>
        <w:t>=</w:t>
      </w:r>
      <w:r w:rsidRPr="008C15F5">
        <w:rPr>
          <w:color w:val="000000"/>
          <w:lang w:eastAsia="zh-CN"/>
        </w:rPr>
        <w:t xml:space="preserve"> </w:t>
      </w:r>
      <w:r w:rsidRPr="008C15F5">
        <w:rPr>
          <w:color w:val="808030"/>
          <w:lang w:eastAsia="zh-CN"/>
        </w:rPr>
        <w:t>(</w:t>
      </w:r>
      <w:r w:rsidRPr="008C15F5">
        <w:rPr>
          <w:color w:val="000000"/>
          <w:lang w:eastAsia="zh-CN"/>
        </w:rPr>
        <w:t>Plant</w:t>
      </w:r>
      <w:r w:rsidRPr="008C15F5">
        <w:rPr>
          <w:color w:val="808030"/>
          <w:lang w:eastAsia="zh-CN"/>
        </w:rPr>
        <w:t>)</w:t>
      </w:r>
      <w:r w:rsidRPr="008C15F5">
        <w:rPr>
          <w:color w:val="000000"/>
          <w:lang w:eastAsia="zh-CN"/>
        </w:rPr>
        <w:t xml:space="preserve"> fichierFluxPlants</w:t>
      </w:r>
      <w:r w:rsidRPr="008C15F5">
        <w:rPr>
          <w:color w:val="808030"/>
          <w:lang w:eastAsia="zh-CN"/>
        </w:rPr>
        <w:t>.</w:t>
      </w:r>
      <w:r w:rsidRPr="008C15F5">
        <w:rPr>
          <w:color w:val="000000"/>
          <w:lang w:eastAsia="zh-CN"/>
        </w:rPr>
        <w:t>readObject</w:t>
      </w:r>
      <w:r w:rsidRPr="008C15F5">
        <w:rPr>
          <w:color w:val="808030"/>
          <w:lang w:eastAsia="zh-CN"/>
        </w:rPr>
        <w:t>()</w:t>
      </w:r>
      <w:r w:rsidRPr="008C15F5">
        <w:rPr>
          <w:color w:val="800080"/>
          <w:lang w:eastAsia="zh-CN"/>
        </w:rPr>
        <w:t>;</w:t>
      </w:r>
    </w:p>
    <w:p w14:paraId="1F1F7913" w14:textId="77777777" w:rsidR="008C15F5" w:rsidRPr="009A50DE" w:rsidRDefault="008C15F5" w:rsidP="001A3D9B">
      <w:pPr>
        <w:pStyle w:val="Code"/>
        <w:keepNext w:val="0"/>
        <w:keepLines w:val="0"/>
        <w:rPr>
          <w:color w:val="000000"/>
          <w:lang w:val="en-CA" w:eastAsia="zh-CN"/>
        </w:rPr>
      </w:pPr>
      <w:r w:rsidRPr="008C15F5">
        <w:rPr>
          <w:color w:val="000000"/>
          <w:lang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EOFException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574A040" w14:textId="77777777" w:rsidR="008C15F5" w:rsidRPr="009A50DE" w:rsidRDefault="008C15F5"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break</w:t>
      </w:r>
      <w:r w:rsidRPr="009A50DE">
        <w:rPr>
          <w:color w:val="800080"/>
          <w:lang w:val="en-CA" w:eastAsia="zh-CN"/>
        </w:rPr>
        <w:t>;</w:t>
      </w:r>
    </w:p>
    <w:p w14:paraId="363482A1" w14:textId="77777777" w:rsidR="008C15F5" w:rsidRPr="009A50DE" w:rsidRDefault="008C15F5" w:rsidP="001A3D9B">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178429FD" w14:textId="77777777" w:rsidR="008C15F5" w:rsidRPr="009A50DE" w:rsidRDefault="008C15F5" w:rsidP="001A7A59">
      <w:pPr>
        <w:pStyle w:val="Code"/>
        <w:jc w:val="left"/>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out</w:t>
      </w:r>
      <w:r w:rsidRPr="009A50DE">
        <w:rPr>
          <w:color w:val="808030"/>
          <w:lang w:val="en-CA" w:eastAsia="zh-CN"/>
        </w:rPr>
        <w:t>.</w:t>
      </w:r>
      <w:r w:rsidRPr="009A50DE">
        <w:rPr>
          <w:color w:val="000000"/>
          <w:lang w:val="en-CA" w:eastAsia="zh-CN"/>
        </w:rPr>
        <w:t>println</w:t>
      </w:r>
      <w:r w:rsidRPr="009A50DE">
        <w:rPr>
          <w:color w:val="808030"/>
          <w:lang w:val="en-CA" w:eastAsia="zh-CN"/>
        </w:rPr>
        <w:t>(</w:t>
      </w:r>
    </w:p>
    <w:p w14:paraId="444B9E09" w14:textId="77777777" w:rsidR="008C15F5" w:rsidRPr="008C15F5" w:rsidRDefault="008C15F5" w:rsidP="001A7A59">
      <w:pPr>
        <w:pStyle w:val="Code"/>
        <w:jc w:val="left"/>
        <w:rPr>
          <w:color w:val="000000"/>
          <w:lang w:eastAsia="zh-CN"/>
        </w:rPr>
      </w:pPr>
      <w:r w:rsidRPr="009A50DE">
        <w:rPr>
          <w:color w:val="000000"/>
          <w:lang w:val="en-CA" w:eastAsia="zh-CN"/>
        </w:rPr>
        <w:t xml:space="preserve">          </w:t>
      </w:r>
      <w:r w:rsidRPr="008C15F5">
        <w:rPr>
          <w:color w:val="000000"/>
          <w:lang w:eastAsia="zh-CN"/>
        </w:rPr>
        <w:t>unPlant</w:t>
      </w:r>
      <w:r w:rsidRPr="008C15F5">
        <w:rPr>
          <w:color w:val="808030"/>
          <w:lang w:eastAsia="zh-CN"/>
        </w:rPr>
        <w:t>.</w:t>
      </w:r>
      <w:r w:rsidRPr="008C15F5">
        <w:rPr>
          <w:color w:val="000000"/>
          <w:lang w:eastAsia="zh-CN"/>
        </w:rPr>
        <w:t>getNoPlant</w:t>
      </w:r>
      <w:r w:rsidRPr="008C15F5">
        <w:rPr>
          <w:color w:val="808030"/>
          <w:lang w:eastAsia="zh-CN"/>
        </w:rPr>
        <w:t>()</w:t>
      </w:r>
      <w:r w:rsidRPr="008C15F5">
        <w:rPr>
          <w:color w:val="000000"/>
          <w:lang w:eastAsia="zh-CN"/>
        </w:rPr>
        <w:t xml:space="preserve"> </w:t>
      </w:r>
      <w:r w:rsidRPr="008C15F5">
        <w:rPr>
          <w:color w:val="808030"/>
          <w:lang w:eastAsia="zh-CN"/>
        </w:rPr>
        <w:t>+</w:t>
      </w:r>
      <w:r w:rsidRPr="008C15F5">
        <w:rPr>
          <w:color w:val="000000"/>
          <w:lang w:eastAsia="zh-CN"/>
        </w:rPr>
        <w:t xml:space="preserve"> </w:t>
      </w:r>
      <w:r w:rsidRPr="008C15F5">
        <w:rPr>
          <w:color w:val="0000E6"/>
          <w:lang w:eastAsia="zh-CN"/>
        </w:rPr>
        <w:t>" "</w:t>
      </w:r>
      <w:r w:rsidRPr="008C15F5">
        <w:rPr>
          <w:color w:val="000000"/>
          <w:lang w:eastAsia="zh-CN"/>
        </w:rPr>
        <w:t xml:space="preserve"> </w:t>
      </w:r>
      <w:r w:rsidRPr="008C15F5">
        <w:rPr>
          <w:color w:val="808030"/>
          <w:lang w:eastAsia="zh-CN"/>
        </w:rPr>
        <w:t>+</w:t>
      </w:r>
      <w:r w:rsidRPr="008C15F5">
        <w:rPr>
          <w:color w:val="000000"/>
          <w:lang w:eastAsia="zh-CN"/>
        </w:rPr>
        <w:t xml:space="preserve"> unPlant</w:t>
      </w:r>
      <w:r w:rsidRPr="008C15F5">
        <w:rPr>
          <w:color w:val="808030"/>
          <w:lang w:eastAsia="zh-CN"/>
        </w:rPr>
        <w:t>.</w:t>
      </w:r>
      <w:r w:rsidRPr="008C15F5">
        <w:rPr>
          <w:color w:val="000000"/>
          <w:lang w:eastAsia="zh-CN"/>
        </w:rPr>
        <w:t>getDescription</w:t>
      </w:r>
      <w:r w:rsidRPr="008C15F5">
        <w:rPr>
          <w:color w:val="808030"/>
          <w:lang w:eastAsia="zh-CN"/>
        </w:rPr>
        <w:t>()</w:t>
      </w:r>
      <w:r w:rsidRPr="008C15F5">
        <w:rPr>
          <w:color w:val="000000"/>
          <w:lang w:eastAsia="zh-CN"/>
        </w:rPr>
        <w:t xml:space="preserve"> </w:t>
      </w:r>
      <w:r w:rsidRPr="008C15F5">
        <w:rPr>
          <w:color w:val="808030"/>
          <w:lang w:eastAsia="zh-CN"/>
        </w:rPr>
        <w:t>+</w:t>
      </w:r>
      <w:r w:rsidRPr="008C15F5">
        <w:rPr>
          <w:color w:val="000000"/>
          <w:lang w:eastAsia="zh-CN"/>
        </w:rPr>
        <w:t xml:space="preserve"> </w:t>
      </w:r>
      <w:r w:rsidRPr="008C15F5">
        <w:rPr>
          <w:color w:val="0000E6"/>
          <w:lang w:eastAsia="zh-CN"/>
        </w:rPr>
        <w:t>" "</w:t>
      </w:r>
      <w:r w:rsidRPr="008C15F5">
        <w:rPr>
          <w:color w:val="000000"/>
          <w:lang w:eastAsia="zh-CN"/>
        </w:rPr>
        <w:t xml:space="preserve"> </w:t>
      </w:r>
      <w:r w:rsidRPr="008C15F5">
        <w:rPr>
          <w:color w:val="808030"/>
          <w:lang w:eastAsia="zh-CN"/>
        </w:rPr>
        <w:t>+</w:t>
      </w:r>
      <w:r w:rsidRPr="008C15F5">
        <w:rPr>
          <w:color w:val="000000"/>
          <w:lang w:eastAsia="zh-CN"/>
        </w:rPr>
        <w:t xml:space="preserve"> unPlant</w:t>
      </w:r>
      <w:r w:rsidRPr="008C15F5">
        <w:rPr>
          <w:color w:val="808030"/>
          <w:lang w:eastAsia="zh-CN"/>
        </w:rPr>
        <w:t>.</w:t>
      </w:r>
      <w:r w:rsidRPr="008C15F5">
        <w:rPr>
          <w:color w:val="000000"/>
          <w:lang w:eastAsia="zh-CN"/>
        </w:rPr>
        <w:t>getPrixUnitaire</w:t>
      </w:r>
      <w:r w:rsidRPr="008C15F5">
        <w:rPr>
          <w:color w:val="808030"/>
          <w:lang w:eastAsia="zh-CN"/>
        </w:rPr>
        <w:t>())</w:t>
      </w:r>
      <w:r w:rsidRPr="008C15F5">
        <w:rPr>
          <w:color w:val="800080"/>
          <w:lang w:eastAsia="zh-CN"/>
        </w:rPr>
        <w:t>;</w:t>
      </w:r>
    </w:p>
    <w:p w14:paraId="23FA91EB" w14:textId="77777777" w:rsidR="008C15F5" w:rsidRPr="008C15F5" w:rsidRDefault="008C15F5" w:rsidP="008C15F5">
      <w:pPr>
        <w:pStyle w:val="Code"/>
        <w:rPr>
          <w:color w:val="000000"/>
          <w:lang w:eastAsia="zh-CN"/>
        </w:rPr>
      </w:pPr>
      <w:r w:rsidRPr="008C15F5">
        <w:rPr>
          <w:color w:val="000000"/>
          <w:lang w:eastAsia="zh-CN"/>
        </w:rPr>
        <w:t xml:space="preserve">    </w:t>
      </w:r>
      <w:r w:rsidRPr="008C15F5">
        <w:rPr>
          <w:color w:val="800080"/>
          <w:lang w:eastAsia="zh-CN"/>
        </w:rPr>
        <w:t>}</w:t>
      </w:r>
    </w:p>
    <w:p w14:paraId="5EBCA542" w14:textId="77777777" w:rsidR="008C15F5" w:rsidRPr="008C15F5" w:rsidRDefault="008C15F5" w:rsidP="008C15F5">
      <w:pPr>
        <w:pStyle w:val="Code"/>
        <w:rPr>
          <w:color w:val="000000"/>
          <w:lang w:eastAsia="zh-CN"/>
        </w:rPr>
      </w:pPr>
      <w:r w:rsidRPr="008C15F5">
        <w:rPr>
          <w:color w:val="000000"/>
          <w:lang w:eastAsia="zh-CN"/>
        </w:rPr>
        <w:t xml:space="preserve">    fichierFluxPlants</w:t>
      </w:r>
      <w:r w:rsidRPr="008C15F5">
        <w:rPr>
          <w:color w:val="808030"/>
          <w:lang w:eastAsia="zh-CN"/>
        </w:rPr>
        <w:t>.</w:t>
      </w:r>
      <w:r w:rsidRPr="008C15F5">
        <w:rPr>
          <w:color w:val="000000"/>
          <w:lang w:eastAsia="zh-CN"/>
        </w:rPr>
        <w:t>close</w:t>
      </w:r>
      <w:r w:rsidRPr="008C15F5">
        <w:rPr>
          <w:color w:val="808030"/>
          <w:lang w:eastAsia="zh-CN"/>
        </w:rPr>
        <w:t>()</w:t>
      </w:r>
      <w:r w:rsidRPr="008C15F5">
        <w:rPr>
          <w:color w:val="800080"/>
          <w:lang w:eastAsia="zh-CN"/>
        </w:rPr>
        <w:t>;</w:t>
      </w:r>
    </w:p>
    <w:p w14:paraId="061CBA5C" w14:textId="36AC63B9" w:rsidR="008C15F5" w:rsidRDefault="008C15F5" w:rsidP="008C15F5">
      <w:pPr>
        <w:pStyle w:val="Code"/>
        <w:rPr>
          <w:color w:val="800080"/>
          <w:lang w:eastAsia="zh-CN"/>
        </w:rPr>
      </w:pPr>
      <w:r w:rsidRPr="008C15F5">
        <w:rPr>
          <w:color w:val="000000"/>
          <w:lang w:eastAsia="zh-CN"/>
        </w:rPr>
        <w:t xml:space="preserve">  </w:t>
      </w:r>
      <w:r w:rsidRPr="008C15F5">
        <w:rPr>
          <w:color w:val="800080"/>
          <w:lang w:eastAsia="zh-CN"/>
        </w:rPr>
        <w:t>}</w:t>
      </w:r>
    </w:p>
    <w:p w14:paraId="0E7A7CC9" w14:textId="1234EE30" w:rsidR="00117845" w:rsidRDefault="00117845" w:rsidP="008C15F5">
      <w:pPr>
        <w:pStyle w:val="Code"/>
        <w:rPr>
          <w:color w:val="800080"/>
          <w:lang w:eastAsia="zh-CN"/>
        </w:rPr>
      </w:pPr>
      <w:r>
        <w:rPr>
          <w:color w:val="800080"/>
          <w:lang w:eastAsia="zh-CN"/>
        </w:rPr>
        <w:t>}</w:t>
      </w:r>
    </w:p>
    <w:p w14:paraId="13A24FAD" w14:textId="77777777" w:rsidR="00117845" w:rsidRPr="008C15F5" w:rsidRDefault="00117845" w:rsidP="008C15F5">
      <w:pPr>
        <w:pStyle w:val="Code"/>
        <w:rPr>
          <w:color w:val="000000"/>
          <w:lang w:eastAsia="zh-CN"/>
        </w:rPr>
      </w:pPr>
    </w:p>
    <w:p w14:paraId="3AE666FD" w14:textId="6A8BD9F1" w:rsidR="007E66E1" w:rsidRDefault="007E66E1" w:rsidP="001178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409D8B8" w14:textId="162713F1" w:rsidR="007E66E1" w:rsidRDefault="007E66E1" w:rsidP="007E66E1">
      <w:pPr>
        <w:pStyle w:val="Corpsdetexte"/>
      </w:pPr>
      <w:r>
        <w:t xml:space="preserve">L’appel à </w:t>
      </w:r>
      <w:r>
        <w:rPr>
          <w:i/>
        </w:rPr>
        <w:t>readObject</w:t>
      </w:r>
      <w:r>
        <w:t>() retourne le prochain objet lu relativement à la position courante dans le fichier</w:t>
      </w:r>
      <w:r w:rsidR="004E0101">
        <w:t xml:space="preserve"> par le mécanisme de désérialisation</w:t>
      </w:r>
      <w:r>
        <w:t>. Lors de l’ouverture du fichier, la position courante est le début du fichier. Une exception est levée lorsque la fin du fichier est atteinte.</w:t>
      </w:r>
    </w:p>
    <w:p w14:paraId="3F397475" w14:textId="77777777" w:rsidR="007E66E1" w:rsidRDefault="007E66E1" w:rsidP="007E66E1">
      <w:pPr>
        <w:pStyle w:val="Corpsdetexte"/>
      </w:pPr>
      <w:r>
        <w:t>Cette manière d’organiser un fichier est très restrictive. En particulier, supposons que l’on veuille simplement modifier une donnée, par exemple, le prix d’un plant. La seule façon de procéder consiste à lire tous les objets et à les réécrire dans un nouveau fichier en modifiant le prix au passage. Ceci serait très inefficace en particulier dans le cas d’un gros volume de données.</w:t>
      </w:r>
    </w:p>
    <w:p w14:paraId="1A35775C" w14:textId="0D9F5780" w:rsidR="007E66E1" w:rsidRDefault="007E66E1" w:rsidP="007E66E1">
      <w:pPr>
        <w:pStyle w:val="Corpsdetexte"/>
      </w:pPr>
      <w:r>
        <w:lastRenderedPageBreak/>
        <w:t xml:space="preserve">S’il est important de pouvoir accéder sélectivement à un ou quelques enregistrements d’un fichier, une organisation à accès direct </w:t>
      </w:r>
      <w:r w:rsidR="00963155">
        <w:t>peut</w:t>
      </w:r>
      <w:r>
        <w:t xml:space="preserve"> être utilisé. La classe </w:t>
      </w:r>
      <w:r>
        <w:rPr>
          <w:i/>
        </w:rPr>
        <w:t>RandomAccessFile</w:t>
      </w:r>
      <w:r>
        <w:t xml:space="preserve"> offre cette possibilité.</w:t>
      </w:r>
    </w:p>
    <w:p w14:paraId="1030C982" w14:textId="77777777" w:rsidR="007E66E1" w:rsidRDefault="007E66E1" w:rsidP="007E66E1">
      <w:pPr>
        <w:pStyle w:val="Corpsdetexte"/>
        <w:numPr>
          <w:ilvl w:val="0"/>
          <w:numId w:val="30"/>
        </w:numPr>
      </w:pPr>
      <w:r>
        <w:t>Écriture d’un objet complexe</w:t>
      </w:r>
    </w:p>
    <w:p w14:paraId="3AAF45D6" w14:textId="76AB5E4A" w:rsidR="007E66E1" w:rsidRDefault="007E66E1" w:rsidP="007E66E1">
      <w:pPr>
        <w:pStyle w:val="Corpsdetexte"/>
      </w:pPr>
      <w:r>
        <w:t xml:space="preserve">Tel que mentionné précédemment, il est possible de sérialiser un objet complexe qui fait référence à d’autres objets. Dans l’exemple précédent l’objet </w:t>
      </w:r>
      <w:r>
        <w:rPr>
          <w:i/>
        </w:rPr>
        <w:t>vecteurDePlants</w:t>
      </w:r>
      <w:r>
        <w:t xml:space="preserve"> est un exemple d’objet complexe. C’est un vecteur qui contient des références aux objets de la classe </w:t>
      </w:r>
      <w:r>
        <w:rPr>
          <w:i/>
        </w:rPr>
        <w:t>Plant</w:t>
      </w:r>
      <w:r>
        <w:t xml:space="preserve">. Plutôt que d’écrire les objets du vecteur un à un dans le fichier, il est possible d’écrire </w:t>
      </w:r>
      <w:r w:rsidR="00963155">
        <w:t>tout le</w:t>
      </w:r>
      <w:r>
        <w:t xml:space="preserve"> vecteur </w:t>
      </w:r>
      <w:r w:rsidR="00963155">
        <w:t>d’un coup</w:t>
      </w:r>
      <w:r>
        <w:t>.</w:t>
      </w:r>
    </w:p>
    <w:p w14:paraId="7116F2C3" w14:textId="6E936E8F" w:rsidR="007E66E1" w:rsidRDefault="007E66E1" w:rsidP="007E66E1">
      <w:pPr>
        <w:pStyle w:val="Corpsdetexte"/>
      </w:pPr>
      <w:r w:rsidRPr="00963155">
        <w:rPr>
          <w:b/>
        </w:rPr>
        <w:t>Exemple</w:t>
      </w:r>
      <w:r>
        <w:t xml:space="preserve">. Le programme suivant écrit l’objet complexe </w:t>
      </w:r>
      <w:r>
        <w:rPr>
          <w:i/>
        </w:rPr>
        <w:t>vecteurDePlants</w:t>
      </w:r>
      <w:r>
        <w:t xml:space="preserve"> dans le fichier </w:t>
      </w:r>
      <w:r>
        <w:rPr>
          <w:i/>
        </w:rPr>
        <w:t>VecteurPlants.dat</w:t>
      </w:r>
      <w:r>
        <w:t>.</w:t>
      </w:r>
    </w:p>
    <w:p w14:paraId="29054F53" w14:textId="64D1F68B" w:rsidR="00C375EE" w:rsidRDefault="00000000" w:rsidP="00B82CC2">
      <w:pPr>
        <w:pStyle w:val="Corpsdetexte"/>
        <w:keepNext/>
        <w:keepLines/>
      </w:pPr>
      <w:hyperlink r:id="rId584" w:history="1">
        <w:r w:rsidR="006178F3">
          <w:rPr>
            <w:rStyle w:val="Hyperlien"/>
            <w:rFonts w:ascii="Segoe UI" w:hAnsi="Segoe UI" w:cs="Segoe UI"/>
            <w:b/>
            <w:bCs/>
            <w:color w:val="0366D6"/>
          </w:rPr>
          <w:t>JavaPasAPas</w:t>
        </w:r>
      </w:hyperlink>
      <w:r w:rsidR="006178F3">
        <w:rPr>
          <w:rStyle w:val="separator"/>
          <w:rFonts w:ascii="Segoe UI" w:hAnsi="Segoe UI" w:cs="Segoe UI"/>
          <w:color w:val="586069"/>
        </w:rPr>
        <w:t>/</w:t>
      </w:r>
      <w:r w:rsidR="004D3995">
        <w:rPr>
          <w:rStyle w:val="lev"/>
          <w:rFonts w:ascii="Segoe UI" w:hAnsi="Segoe UI" w:cs="Segoe UI"/>
          <w:color w:val="24292E"/>
        </w:rPr>
        <w:t>chapitre_9/E</w:t>
      </w:r>
      <w:r w:rsidR="006178F3">
        <w:rPr>
          <w:rStyle w:val="lev"/>
          <w:rFonts w:ascii="Segoe UI" w:hAnsi="Segoe UI" w:cs="Segoe UI"/>
          <w:color w:val="24292E"/>
        </w:rPr>
        <w:t>crireVecteurPlants.java</w:t>
      </w:r>
    </w:p>
    <w:p w14:paraId="33985F82" w14:textId="77777777" w:rsidR="004D3995" w:rsidRPr="004D3995" w:rsidRDefault="004D3995" w:rsidP="00B82CC2">
      <w:pPr>
        <w:pStyle w:val="Code"/>
        <w:rPr>
          <w:color w:val="000000"/>
          <w:lang w:eastAsia="zh-CN"/>
        </w:rPr>
      </w:pPr>
      <w:r w:rsidRPr="004D3995">
        <w:rPr>
          <w:lang w:eastAsia="zh-CN"/>
        </w:rPr>
        <w:t>/* Illustration de l'écriture d'un objet complexe dans un fichier par sérialisation</w:t>
      </w:r>
    </w:p>
    <w:p w14:paraId="7794C93A" w14:textId="77777777" w:rsidR="004D3995" w:rsidRPr="004D3995" w:rsidRDefault="004D3995" w:rsidP="004D3995">
      <w:pPr>
        <w:pStyle w:val="Code"/>
        <w:rPr>
          <w:color w:val="000000"/>
          <w:lang w:eastAsia="zh-CN"/>
        </w:rPr>
      </w:pPr>
      <w:r w:rsidRPr="004D3995">
        <w:rPr>
          <w:lang w:eastAsia="zh-CN"/>
        </w:rPr>
        <w:t> * Lit le fichier plants.txt, stocke le contenu dans un vecteur d'objets Plant et</w:t>
      </w:r>
    </w:p>
    <w:p w14:paraId="21F8AF75" w14:textId="77777777" w:rsidR="004D3995" w:rsidRPr="004D3995" w:rsidRDefault="004D3995" w:rsidP="004D3995">
      <w:pPr>
        <w:pStyle w:val="Code"/>
        <w:rPr>
          <w:color w:val="000000"/>
          <w:lang w:eastAsia="zh-CN"/>
        </w:rPr>
      </w:pPr>
      <w:r w:rsidRPr="004D3995">
        <w:rPr>
          <w:lang w:eastAsia="zh-CN"/>
        </w:rPr>
        <w:t> * écrit ensuite le vecteur dans le fichier VecteurPlants.dat*/</w:t>
      </w:r>
    </w:p>
    <w:p w14:paraId="5C6FD8DE" w14:textId="77777777" w:rsidR="004D3995" w:rsidRPr="004D3995" w:rsidRDefault="004D3995" w:rsidP="004D3995">
      <w:pPr>
        <w:pStyle w:val="Code"/>
        <w:rPr>
          <w:color w:val="000000"/>
          <w:lang w:eastAsia="zh-CN"/>
        </w:rPr>
      </w:pPr>
    </w:p>
    <w:p w14:paraId="49DFB3C9" w14:textId="77777777" w:rsidR="004D3995" w:rsidRPr="004D3995" w:rsidRDefault="004D3995" w:rsidP="004D3995">
      <w:pPr>
        <w:pStyle w:val="Code"/>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io</w:t>
      </w:r>
      <w:r w:rsidRPr="004D3995">
        <w:rPr>
          <w:color w:val="808030"/>
          <w:lang w:eastAsia="zh-CN"/>
        </w:rPr>
        <w:t>.</w:t>
      </w:r>
      <w:r w:rsidRPr="004D3995">
        <w:rPr>
          <w:b/>
          <w:bCs/>
          <w:color w:val="800000"/>
          <w:lang w:eastAsia="zh-CN"/>
        </w:rPr>
        <w:t>*</w:t>
      </w:r>
      <w:r w:rsidRPr="004D3995">
        <w:rPr>
          <w:color w:val="800080"/>
          <w:lang w:eastAsia="zh-CN"/>
        </w:rPr>
        <w:t>;</w:t>
      </w:r>
    </w:p>
    <w:p w14:paraId="2600F884" w14:textId="77777777" w:rsidR="004D3995" w:rsidRPr="004D3995" w:rsidRDefault="004D3995" w:rsidP="001A3D9B">
      <w:pPr>
        <w:pStyle w:val="Code"/>
        <w:keepNext w:val="0"/>
        <w:keepLines w:val="0"/>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util</w:t>
      </w:r>
      <w:r w:rsidRPr="004D3995">
        <w:rPr>
          <w:color w:val="808030"/>
          <w:lang w:eastAsia="zh-CN"/>
        </w:rPr>
        <w:t>.</w:t>
      </w:r>
      <w:r w:rsidRPr="004D3995">
        <w:rPr>
          <w:b/>
          <w:bCs/>
          <w:color w:val="800000"/>
          <w:lang w:eastAsia="zh-CN"/>
        </w:rPr>
        <w:t>*</w:t>
      </w:r>
      <w:r w:rsidRPr="004D3995">
        <w:rPr>
          <w:color w:val="800080"/>
          <w:lang w:eastAsia="zh-CN"/>
        </w:rPr>
        <w:t>;</w:t>
      </w:r>
    </w:p>
    <w:p w14:paraId="0E4AB945" w14:textId="77777777" w:rsidR="004D3995" w:rsidRPr="004D3995" w:rsidRDefault="004D3995" w:rsidP="001A3D9B">
      <w:pPr>
        <w:pStyle w:val="Code"/>
        <w:keepNext w:val="0"/>
        <w:keepLines w:val="0"/>
        <w:rPr>
          <w:color w:val="000000"/>
          <w:lang w:eastAsia="zh-CN"/>
        </w:rPr>
      </w:pPr>
    </w:p>
    <w:p w14:paraId="63B25352" w14:textId="77777777" w:rsidR="004D3995" w:rsidRPr="004D3995" w:rsidRDefault="004D3995" w:rsidP="001A3D9B">
      <w:pPr>
        <w:pStyle w:val="Code"/>
        <w:keepNext w:val="0"/>
        <w:keepLines w:val="0"/>
        <w:rPr>
          <w:color w:val="000000"/>
          <w:lang w:eastAsia="zh-CN"/>
        </w:rPr>
      </w:pPr>
      <w:r w:rsidRPr="004D3995">
        <w:rPr>
          <w:b/>
          <w:bCs/>
          <w:color w:val="800000"/>
          <w:lang w:eastAsia="zh-CN"/>
        </w:rPr>
        <w:t>public</w:t>
      </w:r>
      <w:r w:rsidRPr="004D3995">
        <w:rPr>
          <w:color w:val="000000"/>
          <w:lang w:eastAsia="zh-CN"/>
        </w:rPr>
        <w:t xml:space="preserve"> </w:t>
      </w:r>
      <w:r w:rsidRPr="004D3995">
        <w:rPr>
          <w:b/>
          <w:bCs/>
          <w:color w:val="800000"/>
          <w:lang w:eastAsia="zh-CN"/>
        </w:rPr>
        <w:t>class</w:t>
      </w:r>
      <w:r w:rsidRPr="004D3995">
        <w:rPr>
          <w:color w:val="000000"/>
          <w:lang w:eastAsia="zh-CN"/>
        </w:rPr>
        <w:t xml:space="preserve"> EcrireVecteurPlants </w:t>
      </w:r>
      <w:r w:rsidRPr="004D3995">
        <w:rPr>
          <w:color w:val="800080"/>
          <w:lang w:eastAsia="zh-CN"/>
        </w:rPr>
        <w:t>{</w:t>
      </w:r>
    </w:p>
    <w:p w14:paraId="4B336707" w14:textId="77777777" w:rsidR="004D3995" w:rsidRPr="004D3995" w:rsidRDefault="004D3995" w:rsidP="001A3D9B">
      <w:pPr>
        <w:pStyle w:val="Code"/>
        <w:keepNext w:val="0"/>
        <w:keepLines w:val="0"/>
        <w:rPr>
          <w:color w:val="000000"/>
          <w:lang w:eastAsia="zh-CN"/>
        </w:rPr>
      </w:pPr>
    </w:p>
    <w:p w14:paraId="0E044326"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La méthode lit les données de Plants.txt et les retournent dans un vecteur d'objets</w:t>
      </w:r>
    </w:p>
    <w:p w14:paraId="5490C6D8"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de la classe Plant</w:t>
      </w:r>
    </w:p>
    <w:p w14:paraId="51293598"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Reprend essentiellement le code de ExempleStreamTokenizer</w:t>
      </w:r>
    </w:p>
    <w:p w14:paraId="34F9DBFD" w14:textId="77777777" w:rsidR="004D3995" w:rsidRPr="009A50DE" w:rsidRDefault="004D3995" w:rsidP="001A3D9B">
      <w:pPr>
        <w:pStyle w:val="Code"/>
        <w:keepNext w:val="0"/>
        <w:keepLines w:val="0"/>
        <w:rPr>
          <w:color w:val="000000"/>
          <w:lang w:val="en-CA" w:eastAsia="zh-CN"/>
        </w:rPr>
      </w:pPr>
      <w:r w:rsidRPr="004D3995">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lirePlantsFichierTexte</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70795598" w14:textId="77777777" w:rsidR="004D3995" w:rsidRPr="009A50DE" w:rsidRDefault="004D3995" w:rsidP="001A3D9B">
      <w:pPr>
        <w:pStyle w:val="Code"/>
        <w:keepNext w:val="0"/>
        <w:keepLines w:val="0"/>
        <w:rPr>
          <w:color w:val="000000"/>
          <w:lang w:val="en-CA" w:eastAsia="zh-CN"/>
        </w:rPr>
      </w:pPr>
    </w:p>
    <w:p w14:paraId="79D59C81" w14:textId="77777777" w:rsidR="004D3995" w:rsidRPr="009A50DE" w:rsidRDefault="004D3995"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FileReader</w:t>
      </w: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FileReader</w:t>
      </w:r>
      <w:r w:rsidRPr="009A50DE">
        <w:rPr>
          <w:color w:val="808030"/>
          <w:lang w:val="en-CA" w:eastAsia="zh-CN"/>
        </w:rPr>
        <w:t>(</w:t>
      </w:r>
      <w:r w:rsidRPr="009A50DE">
        <w:rPr>
          <w:color w:val="0000E6"/>
          <w:lang w:val="en-CA" w:eastAsia="zh-CN"/>
        </w:rPr>
        <w:t>"Plants.txt"</w:t>
      </w:r>
      <w:r w:rsidRPr="009A50DE">
        <w:rPr>
          <w:color w:val="808030"/>
          <w:lang w:val="en-CA" w:eastAsia="zh-CN"/>
        </w:rPr>
        <w:t>)</w:t>
      </w:r>
      <w:r w:rsidRPr="009A50DE">
        <w:rPr>
          <w:color w:val="800080"/>
          <w:lang w:val="en-CA" w:eastAsia="zh-CN"/>
        </w:rPr>
        <w:t>;</w:t>
      </w:r>
    </w:p>
    <w:p w14:paraId="12E1FD79" w14:textId="77777777" w:rsidR="004D3995" w:rsidRPr="008C15F5" w:rsidRDefault="004D3995" w:rsidP="001A3D9B">
      <w:pPr>
        <w:pStyle w:val="Code"/>
        <w:keepNext w:val="0"/>
        <w:keepLines w:val="0"/>
        <w:rPr>
          <w:color w:val="000000"/>
          <w:lang w:val="en-CA" w:eastAsia="zh-CN"/>
        </w:rPr>
      </w:pPr>
      <w:r w:rsidRPr="009A50DE">
        <w:rPr>
          <w:color w:val="000000"/>
          <w:lang w:val="en-CA" w:eastAsia="zh-CN"/>
        </w:rPr>
        <w:t xml:space="preserve">    </w:t>
      </w:r>
      <w:r w:rsidRPr="008C15F5">
        <w:rPr>
          <w:b/>
          <w:bCs/>
          <w:color w:val="BB7977"/>
          <w:lang w:val="en-CA" w:eastAsia="zh-CN"/>
        </w:rPr>
        <w:t>StreamTokenizer</w:t>
      </w:r>
      <w:r w:rsidRPr="008C15F5">
        <w:rPr>
          <w:color w:val="000000"/>
          <w:lang w:val="en-CA" w:eastAsia="zh-CN"/>
        </w:rPr>
        <w:t xml:space="preserve"> unStreamTokenizer </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StreamTokenizer</w:t>
      </w:r>
      <w:r w:rsidRPr="008C15F5">
        <w:rPr>
          <w:color w:val="808030"/>
          <w:lang w:val="en-CA" w:eastAsia="zh-CN"/>
        </w:rPr>
        <w:t>(</w:t>
      </w:r>
      <w:r w:rsidRPr="008C15F5">
        <w:rPr>
          <w:color w:val="000000"/>
          <w:lang w:val="en-CA" w:eastAsia="zh-CN"/>
        </w:rPr>
        <w:t>unFichier</w:t>
      </w:r>
      <w:r w:rsidRPr="008C15F5">
        <w:rPr>
          <w:color w:val="808030"/>
          <w:lang w:val="en-CA" w:eastAsia="zh-CN"/>
        </w:rPr>
        <w:t>)</w:t>
      </w:r>
      <w:r w:rsidRPr="008C15F5">
        <w:rPr>
          <w:color w:val="800080"/>
          <w:lang w:val="en-CA" w:eastAsia="zh-CN"/>
        </w:rPr>
        <w:t>;</w:t>
      </w:r>
    </w:p>
    <w:p w14:paraId="02C5C122" w14:textId="77777777" w:rsidR="004D3995" w:rsidRPr="008C15F5" w:rsidRDefault="004D3995" w:rsidP="001A3D9B">
      <w:pPr>
        <w:pStyle w:val="Code"/>
        <w:keepNext w:val="0"/>
        <w:keepLines w:val="0"/>
        <w:rPr>
          <w:color w:val="000000"/>
          <w:lang w:val="en-CA" w:eastAsia="zh-CN"/>
        </w:rPr>
      </w:pPr>
    </w:p>
    <w:p w14:paraId="778EF556" w14:textId="77777777" w:rsidR="004D3995" w:rsidRPr="004D3995" w:rsidRDefault="004D3995" w:rsidP="001A3D9B">
      <w:pPr>
        <w:pStyle w:val="Code"/>
        <w:keepNext w:val="0"/>
        <w:keepLines w:val="0"/>
        <w:rPr>
          <w:color w:val="000000"/>
          <w:lang w:eastAsia="zh-CN"/>
        </w:rPr>
      </w:pPr>
      <w:r w:rsidRPr="008C15F5">
        <w:rPr>
          <w:color w:val="000000"/>
          <w:lang w:val="en-CA" w:eastAsia="zh-CN"/>
        </w:rPr>
        <w:t xml:space="preserve">    </w:t>
      </w:r>
      <w:r w:rsidRPr="004D3995">
        <w:rPr>
          <w:lang w:eastAsia="zh-CN"/>
        </w:rPr>
        <w:t>// Les 5 lignes suivantes ne sont pas nécessaires car les paramètres</w:t>
      </w:r>
    </w:p>
    <w:p w14:paraId="4266E918"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donnés sont les valeurs de défaut</w:t>
      </w:r>
    </w:p>
    <w:p w14:paraId="01090A13" w14:textId="77777777" w:rsidR="004D3995" w:rsidRPr="008C15F5" w:rsidRDefault="004D3995" w:rsidP="001A3D9B">
      <w:pPr>
        <w:pStyle w:val="Code"/>
        <w:keepNext w:val="0"/>
        <w:keepLines w:val="0"/>
        <w:rPr>
          <w:color w:val="000000"/>
          <w:lang w:val="en-CA" w:eastAsia="zh-CN"/>
        </w:rPr>
      </w:pPr>
      <w:r w:rsidRPr="004D3995">
        <w:rPr>
          <w:color w:val="000000"/>
          <w:lang w:eastAsia="zh-CN"/>
        </w:rPr>
        <w:t xml:space="preserve">    </w:t>
      </w:r>
      <w:r w:rsidRPr="008C15F5">
        <w:rPr>
          <w:color w:val="000000"/>
          <w:lang w:val="en-CA" w:eastAsia="zh-CN"/>
        </w:rPr>
        <w:t>unStreamTokenizer</w:t>
      </w:r>
      <w:r w:rsidRPr="008C15F5">
        <w:rPr>
          <w:color w:val="808030"/>
          <w:lang w:val="en-CA" w:eastAsia="zh-CN"/>
        </w:rPr>
        <w:t>.</w:t>
      </w:r>
      <w:r w:rsidRPr="008C15F5">
        <w:rPr>
          <w:color w:val="000000"/>
          <w:lang w:val="en-CA" w:eastAsia="zh-CN"/>
        </w:rPr>
        <w:t>quoteChar</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w:t>
      </w:r>
      <w:r w:rsidRPr="008C15F5">
        <w:rPr>
          <w:color w:val="808030"/>
          <w:lang w:val="en-CA" w:eastAsia="zh-CN"/>
        </w:rPr>
        <w:t>)</w:t>
      </w:r>
      <w:r w:rsidRPr="008C15F5">
        <w:rPr>
          <w:color w:val="800080"/>
          <w:lang w:val="en-CA" w:eastAsia="zh-CN"/>
        </w:rPr>
        <w:t>;</w:t>
      </w:r>
    </w:p>
    <w:p w14:paraId="52D431E6" w14:textId="77777777" w:rsidR="004D3995" w:rsidRPr="008C15F5" w:rsidRDefault="004D3995" w:rsidP="001A3D9B">
      <w:pPr>
        <w:pStyle w:val="Code"/>
        <w:keepNext w:val="0"/>
        <w:keepLines w:val="0"/>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'\r'</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'\r'</w:t>
      </w:r>
      <w:r w:rsidRPr="008C15F5">
        <w:rPr>
          <w:color w:val="808030"/>
          <w:lang w:val="en-CA" w:eastAsia="zh-CN"/>
        </w:rPr>
        <w:t>)</w:t>
      </w:r>
      <w:r w:rsidRPr="008C15F5">
        <w:rPr>
          <w:color w:val="800080"/>
          <w:lang w:val="en-CA" w:eastAsia="zh-CN"/>
        </w:rPr>
        <w:t>;</w:t>
      </w:r>
    </w:p>
    <w:p w14:paraId="318B2AD6" w14:textId="77777777" w:rsidR="004D3995" w:rsidRPr="008C15F5" w:rsidRDefault="004D3995" w:rsidP="001A3D9B">
      <w:pPr>
        <w:pStyle w:val="Code"/>
        <w:keepNext w:val="0"/>
        <w:keepLines w:val="0"/>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'\n'</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'\n'</w:t>
      </w:r>
      <w:r w:rsidRPr="008C15F5">
        <w:rPr>
          <w:color w:val="808030"/>
          <w:lang w:val="en-CA" w:eastAsia="zh-CN"/>
        </w:rPr>
        <w:t>)</w:t>
      </w:r>
      <w:r w:rsidRPr="008C15F5">
        <w:rPr>
          <w:color w:val="800080"/>
          <w:lang w:val="en-CA" w:eastAsia="zh-CN"/>
        </w:rPr>
        <w:t>;</w:t>
      </w:r>
    </w:p>
    <w:p w14:paraId="42F7105C" w14:textId="77777777" w:rsidR="004D3995" w:rsidRPr="008C15F5" w:rsidRDefault="004D3995" w:rsidP="001A3D9B">
      <w:pPr>
        <w:pStyle w:val="Code"/>
        <w:keepNext w:val="0"/>
        <w:keepLines w:val="0"/>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'\t'</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'\t'</w:t>
      </w:r>
      <w:r w:rsidRPr="008C15F5">
        <w:rPr>
          <w:color w:val="808030"/>
          <w:lang w:val="en-CA" w:eastAsia="zh-CN"/>
        </w:rPr>
        <w:t>)</w:t>
      </w:r>
      <w:r w:rsidRPr="008C15F5">
        <w:rPr>
          <w:color w:val="800080"/>
          <w:lang w:val="en-CA" w:eastAsia="zh-CN"/>
        </w:rPr>
        <w:t>;</w:t>
      </w:r>
    </w:p>
    <w:p w14:paraId="1B3B713E" w14:textId="77777777" w:rsidR="004D3995" w:rsidRPr="008C15F5" w:rsidRDefault="004D3995" w:rsidP="001A3D9B">
      <w:pPr>
        <w:pStyle w:val="Code"/>
        <w:keepNext w:val="0"/>
        <w:keepLines w:val="0"/>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 '</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 '</w:t>
      </w:r>
      <w:r w:rsidRPr="008C15F5">
        <w:rPr>
          <w:color w:val="808030"/>
          <w:lang w:val="en-CA" w:eastAsia="zh-CN"/>
        </w:rPr>
        <w:t>)</w:t>
      </w:r>
      <w:r w:rsidRPr="008C15F5">
        <w:rPr>
          <w:color w:val="800080"/>
          <w:lang w:val="en-CA" w:eastAsia="zh-CN"/>
        </w:rPr>
        <w:t>;</w:t>
      </w:r>
    </w:p>
    <w:p w14:paraId="52740681" w14:textId="77777777" w:rsidR="004D3995" w:rsidRPr="008C15F5" w:rsidRDefault="004D3995" w:rsidP="001A3D9B">
      <w:pPr>
        <w:pStyle w:val="Code"/>
        <w:keepNext w:val="0"/>
        <w:keepLines w:val="0"/>
        <w:rPr>
          <w:color w:val="000000"/>
          <w:lang w:val="en-CA" w:eastAsia="zh-CN"/>
        </w:rPr>
      </w:pPr>
    </w:p>
    <w:p w14:paraId="482A586E" w14:textId="77777777" w:rsidR="004D3995" w:rsidRPr="009A50DE" w:rsidRDefault="004D3995" w:rsidP="001A3D9B">
      <w:pPr>
        <w:pStyle w:val="Code"/>
        <w:keepNext w:val="0"/>
        <w:keepLines w:val="0"/>
        <w:rPr>
          <w:color w:val="000000"/>
          <w:lang w:val="en-CA" w:eastAsia="zh-CN"/>
        </w:rPr>
      </w:pPr>
      <w:r w:rsidRPr="008C15F5">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1B8F5E70" w14:textId="77777777" w:rsidR="004D3995" w:rsidRPr="009A50DE" w:rsidRDefault="004D3995" w:rsidP="001A3D9B">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6626A66F" w14:textId="77777777" w:rsidR="004D3995" w:rsidRPr="009A50DE" w:rsidRDefault="004D3995"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73CBCF8E" w14:textId="77777777" w:rsidR="004D3995" w:rsidRPr="001B06C8" w:rsidRDefault="004D3995" w:rsidP="001A3D9B">
      <w:pPr>
        <w:pStyle w:val="Code"/>
        <w:keepNext w:val="0"/>
        <w:keepLines w:val="0"/>
        <w:rPr>
          <w:color w:val="000000"/>
          <w:lang w:val="en-CA" w:eastAsia="zh-CN"/>
        </w:rPr>
      </w:pPr>
      <w:r w:rsidRPr="009A50DE">
        <w:rPr>
          <w:color w:val="000000"/>
          <w:lang w:val="en-CA" w:eastAsia="zh-CN"/>
        </w:rPr>
        <w:t xml:space="preserve">    </w:t>
      </w:r>
      <w:r w:rsidRPr="001B06C8">
        <w:rPr>
          <w:color w:val="BB7977"/>
          <w:lang w:val="en-CA" w:eastAsia="zh-CN"/>
        </w:rPr>
        <w:t>double</w:t>
      </w:r>
      <w:r w:rsidRPr="001B06C8">
        <w:rPr>
          <w:color w:val="000000"/>
          <w:lang w:val="en-CA" w:eastAsia="zh-CN"/>
        </w:rPr>
        <w:t xml:space="preserve"> prixUnitaire </w:t>
      </w:r>
      <w:r w:rsidRPr="001B06C8">
        <w:rPr>
          <w:color w:val="808030"/>
          <w:lang w:val="en-CA" w:eastAsia="zh-CN"/>
        </w:rPr>
        <w:t>=</w:t>
      </w:r>
      <w:r w:rsidRPr="001B06C8">
        <w:rPr>
          <w:color w:val="000000"/>
          <w:lang w:val="en-CA" w:eastAsia="zh-CN"/>
        </w:rPr>
        <w:t xml:space="preserve"> </w:t>
      </w:r>
      <w:r w:rsidRPr="001B06C8">
        <w:rPr>
          <w:color w:val="008000"/>
          <w:lang w:val="en-CA" w:eastAsia="zh-CN"/>
        </w:rPr>
        <w:t>0.0</w:t>
      </w:r>
      <w:r w:rsidRPr="001B06C8">
        <w:rPr>
          <w:color w:val="800080"/>
          <w:lang w:val="en-CA" w:eastAsia="zh-CN"/>
        </w:rPr>
        <w:t>;</w:t>
      </w:r>
    </w:p>
    <w:p w14:paraId="6CE6759E" w14:textId="77777777" w:rsidR="004D3995" w:rsidRPr="001B06C8" w:rsidRDefault="004D3995" w:rsidP="001A3D9B">
      <w:pPr>
        <w:pStyle w:val="Code"/>
        <w:keepNext w:val="0"/>
        <w:keepLines w:val="0"/>
        <w:rPr>
          <w:color w:val="000000"/>
          <w:lang w:val="en-CA" w:eastAsia="zh-CN"/>
        </w:rPr>
      </w:pPr>
    </w:p>
    <w:p w14:paraId="603B1220" w14:textId="77777777" w:rsidR="004D3995" w:rsidRPr="004D3995" w:rsidRDefault="004D3995" w:rsidP="001A3D9B">
      <w:pPr>
        <w:pStyle w:val="Code"/>
        <w:keepNext w:val="0"/>
        <w:keepLines w:val="0"/>
        <w:rPr>
          <w:color w:val="000000"/>
          <w:lang w:eastAsia="zh-CN"/>
        </w:rPr>
      </w:pPr>
      <w:r w:rsidRPr="001B06C8">
        <w:rPr>
          <w:color w:val="000000"/>
          <w:lang w:val="en-CA" w:eastAsia="zh-CN"/>
        </w:rPr>
        <w:t xml:space="preserve">    </w:t>
      </w:r>
      <w:r w:rsidRPr="001B06C8">
        <w:rPr>
          <w:b/>
          <w:bCs/>
          <w:color w:val="800000"/>
          <w:lang w:val="en-CA" w:eastAsia="zh-CN"/>
        </w:rPr>
        <w:t>while</w:t>
      </w:r>
      <w:r w:rsidRPr="001B06C8">
        <w:rPr>
          <w:color w:val="000000"/>
          <w:lang w:val="en-CA" w:eastAsia="zh-CN"/>
        </w:rPr>
        <w:t xml:space="preserve"> </w:t>
      </w:r>
      <w:r w:rsidRPr="001B06C8">
        <w:rPr>
          <w:color w:val="808030"/>
          <w:lang w:val="en-CA" w:eastAsia="zh-CN"/>
        </w:rPr>
        <w:t>(</w:t>
      </w:r>
      <w:r w:rsidRPr="001B06C8">
        <w:rPr>
          <w:color w:val="000000"/>
          <w:lang w:val="en-CA" w:eastAsia="zh-CN"/>
        </w:rPr>
        <w:t>unStreamTokenizer</w:t>
      </w:r>
      <w:r w:rsidRPr="001B06C8">
        <w:rPr>
          <w:color w:val="808030"/>
          <w:lang w:val="en-CA" w:eastAsia="zh-CN"/>
        </w:rPr>
        <w:t>.</w:t>
      </w:r>
      <w:r w:rsidRPr="001B06C8">
        <w:rPr>
          <w:color w:val="000000"/>
          <w:lang w:val="en-CA" w:eastAsia="zh-CN"/>
        </w:rPr>
        <w:t>nextToken</w:t>
      </w:r>
      <w:r w:rsidRPr="001B06C8">
        <w:rPr>
          <w:color w:val="808030"/>
          <w:lang w:val="en-CA" w:eastAsia="zh-CN"/>
        </w:rPr>
        <w:t>()</w:t>
      </w:r>
      <w:r w:rsidRPr="001B06C8">
        <w:rPr>
          <w:color w:val="000000"/>
          <w:lang w:val="en-CA" w:eastAsia="zh-CN"/>
        </w:rPr>
        <w:t xml:space="preserve"> </w:t>
      </w:r>
      <w:r w:rsidRPr="001B06C8">
        <w:rPr>
          <w:color w:val="808030"/>
          <w:lang w:val="en-CA" w:eastAsia="zh-CN"/>
        </w:rPr>
        <w:t>!=</w:t>
      </w:r>
      <w:r w:rsidRPr="001B06C8">
        <w:rPr>
          <w:color w:val="000000"/>
          <w:lang w:val="en-CA" w:eastAsia="zh-CN"/>
        </w:rPr>
        <w:t xml:space="preserve"> </w:t>
      </w:r>
      <w:r w:rsidRPr="004D3995">
        <w:rPr>
          <w:b/>
          <w:bCs/>
          <w:color w:val="BB7977"/>
          <w:lang w:eastAsia="zh-CN"/>
        </w:rPr>
        <w:t>StreamTokenizer</w:t>
      </w:r>
      <w:r w:rsidRPr="004D3995">
        <w:rPr>
          <w:color w:val="808030"/>
          <w:lang w:eastAsia="zh-CN"/>
        </w:rPr>
        <w:t>.</w:t>
      </w:r>
      <w:r w:rsidRPr="004D3995">
        <w:rPr>
          <w:color w:val="000000"/>
          <w:lang w:eastAsia="zh-CN"/>
        </w:rPr>
        <w:t>TT_EOF</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fin du fichier ?</w:t>
      </w:r>
    </w:p>
    <w:p w14:paraId="55334CD6"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Lecture du noPlant</w:t>
      </w:r>
    </w:p>
    <w:p w14:paraId="2C178735" w14:textId="77777777" w:rsidR="004D3995" w:rsidRPr="004D3995" w:rsidRDefault="004D3995" w:rsidP="001A3D9B">
      <w:pPr>
        <w:pStyle w:val="Code"/>
        <w:keepNext w:val="0"/>
        <w:keepLines w:val="0"/>
        <w:rPr>
          <w:color w:val="000000"/>
          <w:lang w:eastAsia="zh-CN"/>
        </w:rPr>
      </w:pPr>
      <w:r w:rsidRPr="004D3995">
        <w:rPr>
          <w:color w:val="000000"/>
          <w:lang w:eastAsia="zh-CN"/>
        </w:rPr>
        <w:lastRenderedPageBreak/>
        <w:t xml:space="preserve">      </w:t>
      </w:r>
      <w:r w:rsidRPr="004D3995">
        <w:rPr>
          <w:b/>
          <w:bCs/>
          <w:color w:val="800000"/>
          <w:lang w:eastAsia="zh-CN"/>
        </w:rPr>
        <w:t>if</w:t>
      </w:r>
      <w:r w:rsidRPr="004D3995">
        <w:rPr>
          <w:color w:val="000000"/>
          <w:lang w:eastAsia="zh-CN"/>
        </w:rPr>
        <w:t xml:space="preserve"> </w:t>
      </w:r>
      <w:r w:rsidRPr="004D3995">
        <w:rPr>
          <w:color w:val="808030"/>
          <w:lang w:eastAsia="zh-CN"/>
        </w:rPr>
        <w:t>(</w:t>
      </w:r>
      <w:r w:rsidRPr="004D3995">
        <w:rPr>
          <w:color w:val="000000"/>
          <w:lang w:eastAsia="zh-CN"/>
        </w:rPr>
        <w:t>unStreamTokenizer</w:t>
      </w:r>
      <w:r w:rsidRPr="004D3995">
        <w:rPr>
          <w:color w:val="808030"/>
          <w:lang w:eastAsia="zh-CN"/>
        </w:rPr>
        <w:t>.</w:t>
      </w:r>
      <w:r w:rsidRPr="004D3995">
        <w:rPr>
          <w:color w:val="000000"/>
          <w:lang w:eastAsia="zh-CN"/>
        </w:rPr>
        <w:t xml:space="preserve">ttype </w:t>
      </w:r>
      <w:r w:rsidRPr="004D3995">
        <w:rPr>
          <w:color w:val="808030"/>
          <w:lang w:eastAsia="zh-CN"/>
        </w:rPr>
        <w:t>==</w:t>
      </w:r>
      <w:r w:rsidRPr="004D3995">
        <w:rPr>
          <w:color w:val="000000"/>
          <w:lang w:eastAsia="zh-CN"/>
        </w:rPr>
        <w:t xml:space="preserve"> </w:t>
      </w:r>
      <w:r w:rsidRPr="004D3995">
        <w:rPr>
          <w:b/>
          <w:bCs/>
          <w:color w:val="BB7977"/>
          <w:lang w:eastAsia="zh-CN"/>
        </w:rPr>
        <w:t>StreamTokenizer</w:t>
      </w:r>
      <w:r w:rsidRPr="004D3995">
        <w:rPr>
          <w:color w:val="808030"/>
          <w:lang w:eastAsia="zh-CN"/>
        </w:rPr>
        <w:t>.</w:t>
      </w:r>
      <w:r w:rsidRPr="004D3995">
        <w:rPr>
          <w:color w:val="000000"/>
          <w:lang w:eastAsia="zh-CN"/>
        </w:rPr>
        <w:t>TT_NUMBER</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Est-ce bien un nombre ?</w:t>
      </w:r>
    </w:p>
    <w:p w14:paraId="1DAAD173"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noPlant </w:t>
      </w:r>
      <w:r w:rsidRPr="004D3995">
        <w:rPr>
          <w:color w:val="808030"/>
          <w:lang w:eastAsia="zh-CN"/>
        </w:rPr>
        <w:t>=</w:t>
      </w:r>
      <w:r w:rsidRPr="004D3995">
        <w:rPr>
          <w:color w:val="000000"/>
          <w:lang w:eastAsia="zh-CN"/>
        </w:rPr>
        <w:t xml:space="preserve"> </w:t>
      </w:r>
      <w:r w:rsidRPr="004D3995">
        <w:rPr>
          <w:color w:val="808030"/>
          <w:lang w:eastAsia="zh-CN"/>
        </w:rPr>
        <w:t>(</w:t>
      </w:r>
      <w:r w:rsidRPr="004D3995">
        <w:rPr>
          <w:color w:val="BB7977"/>
          <w:lang w:eastAsia="zh-CN"/>
        </w:rPr>
        <w:t>int</w:t>
      </w:r>
      <w:r w:rsidRPr="004D3995">
        <w:rPr>
          <w:color w:val="808030"/>
          <w:lang w:eastAsia="zh-CN"/>
        </w:rPr>
        <w:t>)</w:t>
      </w:r>
      <w:r w:rsidRPr="004D3995">
        <w:rPr>
          <w:color w:val="000000"/>
          <w:lang w:eastAsia="zh-CN"/>
        </w:rPr>
        <w:t xml:space="preserve"> unStreamTokenizer</w:t>
      </w:r>
      <w:r w:rsidRPr="004D3995">
        <w:rPr>
          <w:color w:val="808030"/>
          <w:lang w:eastAsia="zh-CN"/>
        </w:rPr>
        <w:t>.</w:t>
      </w:r>
      <w:r w:rsidRPr="004D3995">
        <w:rPr>
          <w:color w:val="000000"/>
          <w:lang w:eastAsia="zh-CN"/>
        </w:rPr>
        <w:t>nval</w:t>
      </w:r>
      <w:r w:rsidRPr="004D3995">
        <w:rPr>
          <w:color w:val="800080"/>
          <w:lang w:eastAsia="zh-CN"/>
        </w:rPr>
        <w:t>;</w:t>
      </w:r>
      <w:r w:rsidRPr="004D3995">
        <w:rPr>
          <w:color w:val="000000"/>
          <w:lang w:eastAsia="zh-CN"/>
        </w:rPr>
        <w:t xml:space="preserve"> </w:t>
      </w:r>
      <w:r w:rsidRPr="004D3995">
        <w:rPr>
          <w:lang w:eastAsia="zh-CN"/>
        </w:rPr>
        <w:t>// nval est un double !</w:t>
      </w:r>
    </w:p>
    <w:p w14:paraId="3D31F069"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b/>
          <w:bCs/>
          <w:color w:val="800000"/>
          <w:lang w:eastAsia="zh-CN"/>
        </w:rPr>
        <w:t>else</w:t>
      </w:r>
      <w:r w:rsidRPr="004D3995">
        <w:rPr>
          <w:color w:val="000000"/>
          <w:lang w:eastAsia="zh-CN"/>
        </w:rPr>
        <w:t xml:space="preserve"> </w:t>
      </w:r>
      <w:r w:rsidRPr="004D3995">
        <w:rPr>
          <w:color w:val="800080"/>
          <w:lang w:eastAsia="zh-CN"/>
        </w:rPr>
        <w:t>{</w:t>
      </w:r>
    </w:p>
    <w:p w14:paraId="3FE0B87F"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E6"/>
          <w:lang w:eastAsia="zh-CN"/>
        </w:rPr>
        <w:t>"Le format du fichier est incorrect : noPlant attendu"</w:t>
      </w:r>
      <w:r w:rsidRPr="004D3995">
        <w:rPr>
          <w:color w:val="808030"/>
          <w:lang w:eastAsia="zh-CN"/>
        </w:rPr>
        <w:t>)</w:t>
      </w:r>
      <w:r w:rsidRPr="004D3995">
        <w:rPr>
          <w:color w:val="800080"/>
          <w:lang w:eastAsia="zh-CN"/>
        </w:rPr>
        <w:t>;</w:t>
      </w:r>
    </w:p>
    <w:p w14:paraId="2B12BD80"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exit</w:t>
      </w:r>
      <w:r w:rsidRPr="004D3995">
        <w:rPr>
          <w:color w:val="808030"/>
          <w:lang w:eastAsia="zh-CN"/>
        </w:rPr>
        <w:t>(</w:t>
      </w:r>
      <w:r w:rsidRPr="004D3995">
        <w:rPr>
          <w:color w:val="008C00"/>
          <w:lang w:eastAsia="zh-CN"/>
        </w:rPr>
        <w:t>1</w:t>
      </w:r>
      <w:r w:rsidRPr="004D3995">
        <w:rPr>
          <w:color w:val="808030"/>
          <w:lang w:eastAsia="zh-CN"/>
        </w:rPr>
        <w:t>)</w:t>
      </w:r>
      <w:r w:rsidRPr="004D3995">
        <w:rPr>
          <w:color w:val="800080"/>
          <w:lang w:eastAsia="zh-CN"/>
        </w:rPr>
        <w:t>;</w:t>
      </w:r>
    </w:p>
    <w:p w14:paraId="08FC976B"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p>
    <w:p w14:paraId="5D499506"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Lecture de la description</w:t>
      </w:r>
    </w:p>
    <w:p w14:paraId="6AE6E703"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unStreamTokenizer</w:t>
      </w:r>
      <w:r w:rsidRPr="004D3995">
        <w:rPr>
          <w:color w:val="808030"/>
          <w:lang w:eastAsia="zh-CN"/>
        </w:rPr>
        <w:t>.</w:t>
      </w:r>
      <w:r w:rsidRPr="004D3995">
        <w:rPr>
          <w:color w:val="000000"/>
          <w:lang w:eastAsia="zh-CN"/>
        </w:rPr>
        <w:t>nextToken</w:t>
      </w:r>
      <w:r w:rsidRPr="004D3995">
        <w:rPr>
          <w:color w:val="808030"/>
          <w:lang w:eastAsia="zh-CN"/>
        </w:rPr>
        <w:t>()</w:t>
      </w:r>
      <w:r w:rsidRPr="004D3995">
        <w:rPr>
          <w:color w:val="800080"/>
          <w:lang w:eastAsia="zh-CN"/>
        </w:rPr>
        <w:t>;</w:t>
      </w:r>
    </w:p>
    <w:p w14:paraId="37394425"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800000"/>
          <w:lang w:eastAsia="zh-CN"/>
        </w:rPr>
        <w:t>if</w:t>
      </w:r>
      <w:r w:rsidRPr="004D3995">
        <w:rPr>
          <w:color w:val="000000"/>
          <w:lang w:eastAsia="zh-CN"/>
        </w:rPr>
        <w:t xml:space="preserve"> </w:t>
      </w:r>
      <w:r w:rsidRPr="004D3995">
        <w:rPr>
          <w:color w:val="808030"/>
          <w:lang w:eastAsia="zh-CN"/>
        </w:rPr>
        <w:t>(</w:t>
      </w:r>
      <w:r w:rsidRPr="004D3995">
        <w:rPr>
          <w:color w:val="000000"/>
          <w:lang w:eastAsia="zh-CN"/>
        </w:rPr>
        <w:t>unStreamTokenizer</w:t>
      </w:r>
      <w:r w:rsidRPr="004D3995">
        <w:rPr>
          <w:color w:val="808030"/>
          <w:lang w:eastAsia="zh-CN"/>
        </w:rPr>
        <w:t>.</w:t>
      </w:r>
      <w:r w:rsidRPr="004D3995">
        <w:rPr>
          <w:color w:val="000000"/>
          <w:lang w:eastAsia="zh-CN"/>
        </w:rPr>
        <w:t xml:space="preserve">ttype </w:t>
      </w:r>
      <w:r w:rsidRPr="004D3995">
        <w:rPr>
          <w:color w:val="808030"/>
          <w:lang w:eastAsia="zh-CN"/>
        </w:rPr>
        <w:t>==</w:t>
      </w:r>
      <w:r w:rsidRPr="004D3995">
        <w:rPr>
          <w:color w:val="000000"/>
          <w:lang w:eastAsia="zh-CN"/>
        </w:rPr>
        <w:t xml:space="preserve"> </w:t>
      </w:r>
      <w:r w:rsidRPr="004D3995">
        <w:rPr>
          <w:color w:val="808030"/>
          <w:lang w:eastAsia="zh-CN"/>
        </w:rPr>
        <w:t>(</w:t>
      </w:r>
      <w:r w:rsidRPr="004D3995">
        <w:rPr>
          <w:color w:val="BB7977"/>
          <w:lang w:eastAsia="zh-CN"/>
        </w:rPr>
        <w:t>int</w:t>
      </w:r>
      <w:r w:rsidRPr="004D3995">
        <w:rPr>
          <w:color w:val="808030"/>
          <w:lang w:eastAsia="zh-CN"/>
        </w:rPr>
        <w:t>)</w:t>
      </w:r>
      <w:r w:rsidRPr="004D3995">
        <w:rPr>
          <w:color w:val="000000"/>
          <w:lang w:eastAsia="zh-CN"/>
        </w:rPr>
        <w:t xml:space="preserve"> </w:t>
      </w:r>
      <w:r w:rsidRPr="004D3995">
        <w:rPr>
          <w:color w:val="0000E6"/>
          <w:lang w:eastAsia="zh-CN"/>
        </w:rPr>
        <w:t>'"'</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Est-ce bien une chaîne encadrée par " ?</w:t>
      </w:r>
    </w:p>
    <w:p w14:paraId="2AF80234"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description </w:t>
      </w:r>
      <w:r w:rsidRPr="004D3995">
        <w:rPr>
          <w:color w:val="808030"/>
          <w:lang w:eastAsia="zh-CN"/>
        </w:rPr>
        <w:t>=</w:t>
      </w:r>
      <w:r w:rsidRPr="004D3995">
        <w:rPr>
          <w:color w:val="000000"/>
          <w:lang w:eastAsia="zh-CN"/>
        </w:rPr>
        <w:t xml:space="preserve"> unStreamTokenizer</w:t>
      </w:r>
      <w:r w:rsidRPr="004D3995">
        <w:rPr>
          <w:color w:val="808030"/>
          <w:lang w:eastAsia="zh-CN"/>
        </w:rPr>
        <w:t>.</w:t>
      </w:r>
      <w:r w:rsidRPr="004D3995">
        <w:rPr>
          <w:color w:val="000000"/>
          <w:lang w:eastAsia="zh-CN"/>
        </w:rPr>
        <w:t>sval</w:t>
      </w:r>
      <w:r w:rsidRPr="004D3995">
        <w:rPr>
          <w:color w:val="800080"/>
          <w:lang w:eastAsia="zh-CN"/>
        </w:rPr>
        <w:t>;</w:t>
      </w:r>
    </w:p>
    <w:p w14:paraId="077958AA"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b/>
          <w:bCs/>
          <w:color w:val="800000"/>
          <w:lang w:eastAsia="zh-CN"/>
        </w:rPr>
        <w:t>else</w:t>
      </w:r>
      <w:r w:rsidRPr="004D3995">
        <w:rPr>
          <w:color w:val="000000"/>
          <w:lang w:eastAsia="zh-CN"/>
        </w:rPr>
        <w:t xml:space="preserve"> </w:t>
      </w:r>
      <w:r w:rsidRPr="004D3995">
        <w:rPr>
          <w:color w:val="800080"/>
          <w:lang w:eastAsia="zh-CN"/>
        </w:rPr>
        <w:t>{</w:t>
      </w:r>
    </w:p>
    <w:p w14:paraId="554B2814"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E6"/>
          <w:lang w:eastAsia="zh-CN"/>
        </w:rPr>
        <w:t>"Le format du fichier est incorrect : description attendue"</w:t>
      </w:r>
      <w:r w:rsidRPr="004D3995">
        <w:rPr>
          <w:color w:val="808030"/>
          <w:lang w:eastAsia="zh-CN"/>
        </w:rPr>
        <w:t>)</w:t>
      </w:r>
      <w:r w:rsidRPr="004D3995">
        <w:rPr>
          <w:color w:val="800080"/>
          <w:lang w:eastAsia="zh-CN"/>
        </w:rPr>
        <w:t>;</w:t>
      </w:r>
    </w:p>
    <w:p w14:paraId="3F4D7B8E"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exit</w:t>
      </w:r>
      <w:r w:rsidRPr="004D3995">
        <w:rPr>
          <w:color w:val="808030"/>
          <w:lang w:eastAsia="zh-CN"/>
        </w:rPr>
        <w:t>(</w:t>
      </w:r>
      <w:r w:rsidRPr="004D3995">
        <w:rPr>
          <w:color w:val="008C00"/>
          <w:lang w:eastAsia="zh-CN"/>
        </w:rPr>
        <w:t>1</w:t>
      </w:r>
      <w:r w:rsidRPr="004D3995">
        <w:rPr>
          <w:color w:val="808030"/>
          <w:lang w:eastAsia="zh-CN"/>
        </w:rPr>
        <w:t>)</w:t>
      </w:r>
      <w:r w:rsidRPr="004D3995">
        <w:rPr>
          <w:color w:val="800080"/>
          <w:lang w:eastAsia="zh-CN"/>
        </w:rPr>
        <w:t>;</w:t>
      </w:r>
    </w:p>
    <w:p w14:paraId="1A89CCD5"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p>
    <w:p w14:paraId="3383BD7A"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Lecture du prixUnitaire</w:t>
      </w:r>
    </w:p>
    <w:p w14:paraId="6008D0B4"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unStreamTokenizer</w:t>
      </w:r>
      <w:r w:rsidRPr="004D3995">
        <w:rPr>
          <w:color w:val="808030"/>
          <w:lang w:eastAsia="zh-CN"/>
        </w:rPr>
        <w:t>.</w:t>
      </w:r>
      <w:r w:rsidRPr="004D3995">
        <w:rPr>
          <w:color w:val="000000"/>
          <w:lang w:eastAsia="zh-CN"/>
        </w:rPr>
        <w:t>nextToken</w:t>
      </w:r>
      <w:r w:rsidRPr="004D3995">
        <w:rPr>
          <w:color w:val="808030"/>
          <w:lang w:eastAsia="zh-CN"/>
        </w:rPr>
        <w:t>()</w:t>
      </w:r>
      <w:r w:rsidRPr="004D3995">
        <w:rPr>
          <w:color w:val="800080"/>
          <w:lang w:eastAsia="zh-CN"/>
        </w:rPr>
        <w:t>;</w:t>
      </w:r>
    </w:p>
    <w:p w14:paraId="4D3B6BFF"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800000"/>
          <w:lang w:eastAsia="zh-CN"/>
        </w:rPr>
        <w:t>if</w:t>
      </w:r>
      <w:r w:rsidRPr="004D3995">
        <w:rPr>
          <w:color w:val="000000"/>
          <w:lang w:eastAsia="zh-CN"/>
        </w:rPr>
        <w:t xml:space="preserve"> </w:t>
      </w:r>
      <w:r w:rsidRPr="004D3995">
        <w:rPr>
          <w:color w:val="808030"/>
          <w:lang w:eastAsia="zh-CN"/>
        </w:rPr>
        <w:t>(</w:t>
      </w:r>
      <w:r w:rsidRPr="004D3995">
        <w:rPr>
          <w:color w:val="000000"/>
          <w:lang w:eastAsia="zh-CN"/>
        </w:rPr>
        <w:t>unStreamTokenizer</w:t>
      </w:r>
      <w:r w:rsidRPr="004D3995">
        <w:rPr>
          <w:color w:val="808030"/>
          <w:lang w:eastAsia="zh-CN"/>
        </w:rPr>
        <w:t>.</w:t>
      </w:r>
      <w:r w:rsidRPr="004D3995">
        <w:rPr>
          <w:color w:val="000000"/>
          <w:lang w:eastAsia="zh-CN"/>
        </w:rPr>
        <w:t xml:space="preserve">ttype </w:t>
      </w:r>
      <w:r w:rsidRPr="004D3995">
        <w:rPr>
          <w:color w:val="808030"/>
          <w:lang w:eastAsia="zh-CN"/>
        </w:rPr>
        <w:t>==</w:t>
      </w:r>
      <w:r w:rsidRPr="004D3995">
        <w:rPr>
          <w:color w:val="000000"/>
          <w:lang w:eastAsia="zh-CN"/>
        </w:rPr>
        <w:t xml:space="preserve"> </w:t>
      </w:r>
      <w:r w:rsidRPr="004D3995">
        <w:rPr>
          <w:b/>
          <w:bCs/>
          <w:color w:val="BB7977"/>
          <w:lang w:eastAsia="zh-CN"/>
        </w:rPr>
        <w:t>StreamTokenizer</w:t>
      </w:r>
      <w:r w:rsidRPr="004D3995">
        <w:rPr>
          <w:color w:val="808030"/>
          <w:lang w:eastAsia="zh-CN"/>
        </w:rPr>
        <w:t>.</w:t>
      </w:r>
      <w:r w:rsidRPr="004D3995">
        <w:rPr>
          <w:color w:val="000000"/>
          <w:lang w:eastAsia="zh-CN"/>
        </w:rPr>
        <w:t>TT_NUMBER</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Est-ce bien un nombre ?</w:t>
      </w:r>
    </w:p>
    <w:p w14:paraId="7BAAF0F9"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prixUnitaire </w:t>
      </w:r>
      <w:r w:rsidRPr="004D3995">
        <w:rPr>
          <w:color w:val="808030"/>
          <w:lang w:eastAsia="zh-CN"/>
        </w:rPr>
        <w:t>=</w:t>
      </w:r>
      <w:r w:rsidRPr="004D3995">
        <w:rPr>
          <w:color w:val="000000"/>
          <w:lang w:eastAsia="zh-CN"/>
        </w:rPr>
        <w:t xml:space="preserve"> unStreamTokenizer</w:t>
      </w:r>
      <w:r w:rsidRPr="004D3995">
        <w:rPr>
          <w:color w:val="808030"/>
          <w:lang w:eastAsia="zh-CN"/>
        </w:rPr>
        <w:t>.</w:t>
      </w:r>
      <w:r w:rsidRPr="004D3995">
        <w:rPr>
          <w:color w:val="000000"/>
          <w:lang w:eastAsia="zh-CN"/>
        </w:rPr>
        <w:t>nval</w:t>
      </w:r>
      <w:r w:rsidRPr="004D3995">
        <w:rPr>
          <w:color w:val="800080"/>
          <w:lang w:eastAsia="zh-CN"/>
        </w:rPr>
        <w:t>;</w:t>
      </w:r>
    </w:p>
    <w:p w14:paraId="67EB6A67"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b/>
          <w:bCs/>
          <w:color w:val="800000"/>
          <w:lang w:eastAsia="zh-CN"/>
        </w:rPr>
        <w:t>else</w:t>
      </w:r>
      <w:r w:rsidRPr="004D3995">
        <w:rPr>
          <w:color w:val="000000"/>
          <w:lang w:eastAsia="zh-CN"/>
        </w:rPr>
        <w:t xml:space="preserve"> </w:t>
      </w:r>
      <w:r w:rsidRPr="004D3995">
        <w:rPr>
          <w:color w:val="800080"/>
          <w:lang w:eastAsia="zh-CN"/>
        </w:rPr>
        <w:t>{</w:t>
      </w:r>
    </w:p>
    <w:p w14:paraId="4D5DEBA0"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E6"/>
          <w:lang w:eastAsia="zh-CN"/>
        </w:rPr>
        <w:t>"Le format du fichier est incorrect : prix attendu"</w:t>
      </w:r>
      <w:r w:rsidRPr="004D3995">
        <w:rPr>
          <w:color w:val="808030"/>
          <w:lang w:eastAsia="zh-CN"/>
        </w:rPr>
        <w:t>)</w:t>
      </w:r>
      <w:r w:rsidRPr="004D3995">
        <w:rPr>
          <w:color w:val="800080"/>
          <w:lang w:eastAsia="zh-CN"/>
        </w:rPr>
        <w:t>;</w:t>
      </w:r>
    </w:p>
    <w:p w14:paraId="27253CC8"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exit</w:t>
      </w:r>
      <w:r w:rsidRPr="004D3995">
        <w:rPr>
          <w:color w:val="808030"/>
          <w:lang w:eastAsia="zh-CN"/>
        </w:rPr>
        <w:t>(</w:t>
      </w:r>
      <w:r w:rsidRPr="004D3995">
        <w:rPr>
          <w:color w:val="008C00"/>
          <w:lang w:eastAsia="zh-CN"/>
        </w:rPr>
        <w:t>1</w:t>
      </w:r>
      <w:r w:rsidRPr="004D3995">
        <w:rPr>
          <w:color w:val="808030"/>
          <w:lang w:eastAsia="zh-CN"/>
        </w:rPr>
        <w:t>)</w:t>
      </w:r>
      <w:r w:rsidRPr="004D3995">
        <w:rPr>
          <w:color w:val="800080"/>
          <w:lang w:eastAsia="zh-CN"/>
        </w:rPr>
        <w:t>;</w:t>
      </w:r>
    </w:p>
    <w:p w14:paraId="5A998E76"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p>
    <w:p w14:paraId="4FFB1B7C" w14:textId="77777777" w:rsidR="004D3995" w:rsidRPr="004D3995" w:rsidRDefault="004D3995" w:rsidP="001A3D9B">
      <w:pPr>
        <w:pStyle w:val="Code"/>
        <w:keepNext w:val="0"/>
        <w:keepLines w:val="0"/>
        <w:rPr>
          <w:color w:val="000000"/>
          <w:lang w:eastAsia="zh-CN"/>
        </w:rPr>
      </w:pPr>
    </w:p>
    <w:p w14:paraId="6F5A3CFC"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création de l'objet Plant</w:t>
      </w:r>
    </w:p>
    <w:p w14:paraId="73E280B0"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Plant unPlant </w:t>
      </w:r>
      <w:r w:rsidRPr="004D3995">
        <w:rPr>
          <w:color w:val="808030"/>
          <w:lang w:eastAsia="zh-CN"/>
        </w:rPr>
        <w:t>=</w:t>
      </w:r>
      <w:r w:rsidRPr="004D3995">
        <w:rPr>
          <w:color w:val="000000"/>
          <w:lang w:eastAsia="zh-CN"/>
        </w:rPr>
        <w:t xml:space="preserve"> </w:t>
      </w:r>
      <w:r w:rsidRPr="004D3995">
        <w:rPr>
          <w:b/>
          <w:bCs/>
          <w:color w:val="800000"/>
          <w:lang w:eastAsia="zh-CN"/>
        </w:rPr>
        <w:t>new</w:t>
      </w:r>
      <w:r w:rsidRPr="004D3995">
        <w:rPr>
          <w:color w:val="000000"/>
          <w:lang w:eastAsia="zh-CN"/>
        </w:rPr>
        <w:t xml:space="preserve"> Plant</w:t>
      </w:r>
      <w:r w:rsidRPr="004D3995">
        <w:rPr>
          <w:color w:val="808030"/>
          <w:lang w:eastAsia="zh-CN"/>
        </w:rPr>
        <w:t>(</w:t>
      </w:r>
      <w:r w:rsidRPr="004D3995">
        <w:rPr>
          <w:color w:val="000000"/>
          <w:lang w:eastAsia="zh-CN"/>
        </w:rPr>
        <w:t>noPlant</w:t>
      </w:r>
      <w:r w:rsidRPr="004D3995">
        <w:rPr>
          <w:color w:val="808030"/>
          <w:lang w:eastAsia="zh-CN"/>
        </w:rPr>
        <w:t>,</w:t>
      </w:r>
      <w:r w:rsidRPr="004D3995">
        <w:rPr>
          <w:color w:val="000000"/>
          <w:lang w:eastAsia="zh-CN"/>
        </w:rPr>
        <w:t xml:space="preserve"> description</w:t>
      </w:r>
      <w:r w:rsidRPr="004D3995">
        <w:rPr>
          <w:color w:val="808030"/>
          <w:lang w:eastAsia="zh-CN"/>
        </w:rPr>
        <w:t>,</w:t>
      </w:r>
      <w:r w:rsidRPr="004D3995">
        <w:rPr>
          <w:color w:val="000000"/>
          <w:lang w:eastAsia="zh-CN"/>
        </w:rPr>
        <w:t xml:space="preserve"> prixUnitaire</w:t>
      </w:r>
      <w:r w:rsidRPr="004D3995">
        <w:rPr>
          <w:color w:val="808030"/>
          <w:lang w:eastAsia="zh-CN"/>
        </w:rPr>
        <w:t>)</w:t>
      </w:r>
      <w:r w:rsidRPr="004D3995">
        <w:rPr>
          <w:color w:val="800080"/>
          <w:lang w:eastAsia="zh-CN"/>
        </w:rPr>
        <w:t>;</w:t>
      </w:r>
    </w:p>
    <w:p w14:paraId="536FC491"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00"/>
          <w:lang w:eastAsia="zh-CN"/>
        </w:rPr>
        <w:t xml:space="preserve">noPlant </w:t>
      </w:r>
      <w:r w:rsidRPr="004D3995">
        <w:rPr>
          <w:color w:val="808030"/>
          <w:lang w:eastAsia="zh-CN"/>
        </w:rPr>
        <w:t>+</w:t>
      </w:r>
      <w:r w:rsidRPr="004D3995">
        <w:rPr>
          <w:color w:val="000000"/>
          <w:lang w:eastAsia="zh-CN"/>
        </w:rPr>
        <w:t xml:space="preserve"> </w:t>
      </w:r>
      <w:r w:rsidRPr="004D3995">
        <w:rPr>
          <w:color w:val="0000E6"/>
          <w:lang w:eastAsia="zh-CN"/>
        </w:rPr>
        <w:t>" "</w:t>
      </w:r>
      <w:r w:rsidRPr="004D3995">
        <w:rPr>
          <w:color w:val="000000"/>
          <w:lang w:eastAsia="zh-CN"/>
        </w:rPr>
        <w:t xml:space="preserve"> </w:t>
      </w:r>
      <w:r w:rsidRPr="004D3995">
        <w:rPr>
          <w:color w:val="808030"/>
          <w:lang w:eastAsia="zh-CN"/>
        </w:rPr>
        <w:t>+</w:t>
      </w:r>
      <w:r w:rsidRPr="004D3995">
        <w:rPr>
          <w:color w:val="000000"/>
          <w:lang w:eastAsia="zh-CN"/>
        </w:rPr>
        <w:t xml:space="preserve"> description </w:t>
      </w:r>
      <w:r w:rsidRPr="004D3995">
        <w:rPr>
          <w:color w:val="808030"/>
          <w:lang w:eastAsia="zh-CN"/>
        </w:rPr>
        <w:t>+</w:t>
      </w:r>
      <w:r w:rsidRPr="004D3995">
        <w:rPr>
          <w:color w:val="000000"/>
          <w:lang w:eastAsia="zh-CN"/>
        </w:rPr>
        <w:t xml:space="preserve"> </w:t>
      </w:r>
      <w:r w:rsidRPr="004D3995">
        <w:rPr>
          <w:color w:val="0000E6"/>
          <w:lang w:eastAsia="zh-CN"/>
        </w:rPr>
        <w:t>" "</w:t>
      </w:r>
      <w:r w:rsidRPr="004D3995">
        <w:rPr>
          <w:color w:val="000000"/>
          <w:lang w:eastAsia="zh-CN"/>
        </w:rPr>
        <w:t xml:space="preserve"> </w:t>
      </w:r>
      <w:r w:rsidRPr="004D3995">
        <w:rPr>
          <w:color w:val="808030"/>
          <w:lang w:eastAsia="zh-CN"/>
        </w:rPr>
        <w:t>+</w:t>
      </w:r>
      <w:r w:rsidRPr="004D3995">
        <w:rPr>
          <w:color w:val="000000"/>
          <w:lang w:eastAsia="zh-CN"/>
        </w:rPr>
        <w:t xml:space="preserve"> prixUnitaire</w:t>
      </w:r>
      <w:r w:rsidRPr="004D3995">
        <w:rPr>
          <w:color w:val="808030"/>
          <w:lang w:eastAsia="zh-CN"/>
        </w:rPr>
        <w:t>)</w:t>
      </w:r>
      <w:r w:rsidRPr="004D3995">
        <w:rPr>
          <w:color w:val="800080"/>
          <w:lang w:eastAsia="zh-CN"/>
        </w:rPr>
        <w:t>;</w:t>
      </w:r>
    </w:p>
    <w:p w14:paraId="01D4C66C"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vecteurDePlants</w:t>
      </w:r>
      <w:r w:rsidRPr="004D3995">
        <w:rPr>
          <w:color w:val="808030"/>
          <w:lang w:eastAsia="zh-CN"/>
        </w:rPr>
        <w:t>.</w:t>
      </w:r>
      <w:r w:rsidRPr="004D3995">
        <w:rPr>
          <w:color w:val="000000"/>
          <w:lang w:eastAsia="zh-CN"/>
        </w:rPr>
        <w:t>addElement</w:t>
      </w:r>
      <w:r w:rsidRPr="004D3995">
        <w:rPr>
          <w:color w:val="808030"/>
          <w:lang w:eastAsia="zh-CN"/>
        </w:rPr>
        <w:t>(</w:t>
      </w:r>
      <w:r w:rsidRPr="004D3995">
        <w:rPr>
          <w:color w:val="000000"/>
          <w:lang w:eastAsia="zh-CN"/>
        </w:rPr>
        <w:t>unPlant</w:t>
      </w:r>
      <w:r w:rsidRPr="004D3995">
        <w:rPr>
          <w:color w:val="808030"/>
          <w:lang w:eastAsia="zh-CN"/>
        </w:rPr>
        <w:t>)</w:t>
      </w:r>
      <w:r w:rsidRPr="004D3995">
        <w:rPr>
          <w:color w:val="800080"/>
          <w:lang w:eastAsia="zh-CN"/>
        </w:rPr>
        <w:t>;</w:t>
      </w:r>
    </w:p>
    <w:p w14:paraId="5ACCC53F"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p>
    <w:p w14:paraId="7CB7DB93"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unFichier</w:t>
      </w:r>
      <w:r w:rsidRPr="004D3995">
        <w:rPr>
          <w:color w:val="808030"/>
          <w:lang w:eastAsia="zh-CN"/>
        </w:rPr>
        <w:t>.</w:t>
      </w:r>
      <w:r w:rsidRPr="004D3995">
        <w:rPr>
          <w:color w:val="000000"/>
          <w:lang w:eastAsia="zh-CN"/>
        </w:rPr>
        <w:t>close</w:t>
      </w:r>
      <w:r w:rsidRPr="004D3995">
        <w:rPr>
          <w:color w:val="808030"/>
          <w:lang w:eastAsia="zh-CN"/>
        </w:rPr>
        <w:t>()</w:t>
      </w:r>
      <w:r w:rsidRPr="004D3995">
        <w:rPr>
          <w:color w:val="800080"/>
          <w:lang w:eastAsia="zh-CN"/>
        </w:rPr>
        <w:t>;</w:t>
      </w:r>
    </w:p>
    <w:p w14:paraId="346F9781"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b/>
          <w:bCs/>
          <w:color w:val="800000"/>
          <w:lang w:eastAsia="zh-CN"/>
        </w:rPr>
        <w:t>return</w:t>
      </w:r>
      <w:r w:rsidRPr="004D3995">
        <w:rPr>
          <w:color w:val="000000"/>
          <w:lang w:eastAsia="zh-CN"/>
        </w:rPr>
        <w:t xml:space="preserve"> vecteurDePlants</w:t>
      </w:r>
      <w:r w:rsidRPr="004D3995">
        <w:rPr>
          <w:color w:val="800080"/>
          <w:lang w:eastAsia="zh-CN"/>
        </w:rPr>
        <w:t>;</w:t>
      </w:r>
    </w:p>
    <w:p w14:paraId="38140881"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color w:val="800080"/>
          <w:lang w:eastAsia="zh-CN"/>
        </w:rPr>
        <w:t>}</w:t>
      </w:r>
    </w:p>
    <w:p w14:paraId="73971221" w14:textId="77777777" w:rsidR="004D3995" w:rsidRPr="004D3995" w:rsidRDefault="004D3995" w:rsidP="001A3D9B">
      <w:pPr>
        <w:pStyle w:val="Code"/>
        <w:keepNext w:val="0"/>
        <w:keepLines w:val="0"/>
        <w:rPr>
          <w:color w:val="000000"/>
          <w:lang w:eastAsia="zh-CN"/>
        </w:rPr>
      </w:pPr>
    </w:p>
    <w:p w14:paraId="059F70F5"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La méthode suivante écrit les objets de vecteurDePlants les uns à la suite</w:t>
      </w:r>
    </w:p>
    <w:p w14:paraId="50BD08F2" w14:textId="77777777" w:rsidR="004D3995" w:rsidRPr="004D3995" w:rsidRDefault="004D3995" w:rsidP="001A3D9B">
      <w:pPr>
        <w:pStyle w:val="Code"/>
        <w:keepNext w:val="0"/>
        <w:keepLines w:val="0"/>
        <w:rPr>
          <w:color w:val="000000"/>
          <w:lang w:eastAsia="zh-CN"/>
        </w:rPr>
      </w:pPr>
      <w:r w:rsidRPr="004D3995">
        <w:rPr>
          <w:color w:val="000000"/>
          <w:lang w:eastAsia="zh-CN"/>
        </w:rPr>
        <w:t xml:space="preserve">  </w:t>
      </w:r>
      <w:r w:rsidRPr="004D3995">
        <w:rPr>
          <w:lang w:eastAsia="zh-CN"/>
        </w:rPr>
        <w:t>// des autres dans le fichier FluxPlants.dat par accès sériel</w:t>
      </w:r>
    </w:p>
    <w:p w14:paraId="7F0D109D" w14:textId="77777777" w:rsidR="004D3995" w:rsidRPr="009A50DE" w:rsidRDefault="004D3995" w:rsidP="001A3D9B">
      <w:pPr>
        <w:pStyle w:val="Code"/>
        <w:keepNext w:val="0"/>
        <w:keepLines w:val="0"/>
        <w:rPr>
          <w:color w:val="000000"/>
          <w:lang w:val="en-CA" w:eastAsia="zh-CN"/>
        </w:rPr>
      </w:pPr>
      <w:r w:rsidRPr="004D3995">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ecrireFichierFluxPlants</w:t>
      </w:r>
      <w:r w:rsidRPr="009A50DE">
        <w:rPr>
          <w:color w:val="808030"/>
          <w:lang w:val="en-CA" w:eastAsia="zh-CN"/>
        </w:rPr>
        <w:t>(</w:t>
      </w:r>
      <w:r w:rsidRPr="009A50DE">
        <w:rPr>
          <w:b/>
          <w:bCs/>
          <w:color w:val="BB7977"/>
          <w:lang w:val="en-CA" w:eastAsia="zh-CN"/>
        </w:rPr>
        <w:t>Vector</w:t>
      </w:r>
      <w:r w:rsidRPr="009A50DE">
        <w:rPr>
          <w:color w:val="000000"/>
          <w:lang w:val="en-CA" w:eastAsia="zh-CN"/>
        </w:rPr>
        <w:t xml:space="preserve"> vecteurDePlants</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33435C09" w14:textId="77777777" w:rsidR="004D3995" w:rsidRPr="009A50DE" w:rsidRDefault="004D3995"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ObjectOutputStream</w:t>
      </w:r>
      <w:r w:rsidRPr="009A50DE">
        <w:rPr>
          <w:color w:val="000000"/>
          <w:lang w:val="en-CA" w:eastAsia="zh-CN"/>
        </w:rPr>
        <w:t xml:space="preserve"> fichierFluxPlants </w:t>
      </w:r>
      <w:r w:rsidRPr="009A50DE">
        <w:rPr>
          <w:color w:val="808030"/>
          <w:lang w:val="en-CA" w:eastAsia="zh-CN"/>
        </w:rPr>
        <w:t>=</w:t>
      </w:r>
    </w:p>
    <w:p w14:paraId="3A2E88A1" w14:textId="77777777" w:rsidR="004D3995" w:rsidRPr="008C15F5" w:rsidRDefault="004D3995" w:rsidP="001A3D9B">
      <w:pPr>
        <w:pStyle w:val="Code"/>
        <w:keepNext w:val="0"/>
        <w:keepLines w:val="0"/>
        <w:rPr>
          <w:color w:val="000000"/>
          <w:lang w:val="en-CA" w:eastAsia="zh-CN"/>
        </w:rPr>
      </w:pPr>
      <w:r w:rsidRPr="009A50DE">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ObjectOutputStream</w:t>
      </w:r>
      <w:r w:rsidRPr="008C15F5">
        <w:rPr>
          <w:color w:val="808030"/>
          <w:lang w:val="en-CA" w:eastAsia="zh-CN"/>
        </w:rPr>
        <w:t>(</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FileOutputStream</w:t>
      </w:r>
      <w:r w:rsidRPr="008C15F5">
        <w:rPr>
          <w:color w:val="808030"/>
          <w:lang w:val="en-CA" w:eastAsia="zh-CN"/>
        </w:rPr>
        <w:t>(</w:t>
      </w:r>
      <w:r w:rsidRPr="008C15F5">
        <w:rPr>
          <w:color w:val="0000E6"/>
          <w:lang w:val="en-CA" w:eastAsia="zh-CN"/>
        </w:rPr>
        <w:t>"VecteurPlants.dat"</w:t>
      </w:r>
      <w:r w:rsidRPr="008C15F5">
        <w:rPr>
          <w:color w:val="808030"/>
          <w:lang w:val="en-CA" w:eastAsia="zh-CN"/>
        </w:rPr>
        <w:t>))</w:t>
      </w:r>
      <w:r w:rsidRPr="008C15F5">
        <w:rPr>
          <w:color w:val="800080"/>
          <w:lang w:val="en-CA" w:eastAsia="zh-CN"/>
        </w:rPr>
        <w:t>;</w:t>
      </w:r>
    </w:p>
    <w:p w14:paraId="263C6DA5" w14:textId="77777777" w:rsidR="004D3995" w:rsidRPr="009A50DE" w:rsidRDefault="004D3995" w:rsidP="001A3D9B">
      <w:pPr>
        <w:pStyle w:val="Code"/>
        <w:keepNext w:val="0"/>
        <w:keepLines w:val="0"/>
        <w:rPr>
          <w:color w:val="000000"/>
          <w:lang w:eastAsia="zh-CN"/>
        </w:rPr>
      </w:pPr>
      <w:r w:rsidRPr="008C15F5">
        <w:rPr>
          <w:color w:val="000000"/>
          <w:lang w:val="en-CA" w:eastAsia="zh-CN"/>
        </w:rPr>
        <w:t xml:space="preserve">    </w:t>
      </w:r>
      <w:r w:rsidRPr="009A50DE">
        <w:rPr>
          <w:color w:val="000000"/>
          <w:lang w:eastAsia="zh-CN"/>
        </w:rPr>
        <w:t>fichierFluxPlants</w:t>
      </w:r>
      <w:r w:rsidRPr="009A50DE">
        <w:rPr>
          <w:color w:val="808030"/>
          <w:lang w:eastAsia="zh-CN"/>
        </w:rPr>
        <w:t>.</w:t>
      </w:r>
      <w:r w:rsidRPr="009A50DE">
        <w:rPr>
          <w:color w:val="000000"/>
          <w:lang w:eastAsia="zh-CN"/>
        </w:rPr>
        <w:t>writeObject</w:t>
      </w:r>
      <w:r w:rsidRPr="009A50DE">
        <w:rPr>
          <w:color w:val="808030"/>
          <w:lang w:eastAsia="zh-CN"/>
        </w:rPr>
        <w:t>(</w:t>
      </w:r>
      <w:r w:rsidRPr="009A50DE">
        <w:rPr>
          <w:color w:val="000000"/>
          <w:lang w:eastAsia="zh-CN"/>
        </w:rPr>
        <w:t>vecteurDePlants</w:t>
      </w:r>
      <w:r w:rsidRPr="009A50DE">
        <w:rPr>
          <w:color w:val="808030"/>
          <w:lang w:eastAsia="zh-CN"/>
        </w:rPr>
        <w:t>)</w:t>
      </w:r>
      <w:r w:rsidRPr="009A50DE">
        <w:rPr>
          <w:color w:val="800080"/>
          <w:lang w:eastAsia="zh-CN"/>
        </w:rPr>
        <w:t>;</w:t>
      </w:r>
    </w:p>
    <w:p w14:paraId="77470EA8" w14:textId="77777777" w:rsidR="004D3995" w:rsidRPr="009A50DE" w:rsidRDefault="004D3995" w:rsidP="001A3D9B">
      <w:pPr>
        <w:pStyle w:val="Code"/>
        <w:keepNext w:val="0"/>
        <w:keepLines w:val="0"/>
        <w:rPr>
          <w:color w:val="000000"/>
          <w:lang w:eastAsia="zh-CN"/>
        </w:rPr>
      </w:pPr>
      <w:r w:rsidRPr="009A50DE">
        <w:rPr>
          <w:color w:val="000000"/>
          <w:lang w:eastAsia="zh-CN"/>
        </w:rPr>
        <w:t xml:space="preserve">    fichierFluxPlants</w:t>
      </w:r>
      <w:r w:rsidRPr="009A50DE">
        <w:rPr>
          <w:color w:val="808030"/>
          <w:lang w:eastAsia="zh-CN"/>
        </w:rPr>
        <w:t>.</w:t>
      </w:r>
      <w:r w:rsidRPr="009A50DE">
        <w:rPr>
          <w:color w:val="000000"/>
          <w:lang w:eastAsia="zh-CN"/>
        </w:rPr>
        <w:t>close</w:t>
      </w:r>
      <w:r w:rsidRPr="009A50DE">
        <w:rPr>
          <w:color w:val="808030"/>
          <w:lang w:eastAsia="zh-CN"/>
        </w:rPr>
        <w:t>()</w:t>
      </w:r>
      <w:r w:rsidRPr="009A50DE">
        <w:rPr>
          <w:color w:val="800080"/>
          <w:lang w:eastAsia="zh-CN"/>
        </w:rPr>
        <w:t>;</w:t>
      </w:r>
    </w:p>
    <w:p w14:paraId="7C0A3A50" w14:textId="77777777" w:rsidR="004D3995" w:rsidRPr="008C15F5" w:rsidRDefault="004D3995" w:rsidP="004D3995">
      <w:pPr>
        <w:pStyle w:val="Code"/>
        <w:rPr>
          <w:color w:val="000000"/>
          <w:lang w:val="en-CA" w:eastAsia="zh-CN"/>
        </w:rPr>
      </w:pPr>
      <w:r w:rsidRPr="009A50DE">
        <w:rPr>
          <w:color w:val="000000"/>
          <w:lang w:eastAsia="zh-CN"/>
        </w:rPr>
        <w:t xml:space="preserve">  </w:t>
      </w:r>
      <w:r w:rsidRPr="008C15F5">
        <w:rPr>
          <w:color w:val="800080"/>
          <w:lang w:val="en-CA" w:eastAsia="zh-CN"/>
        </w:rPr>
        <w:t>}</w:t>
      </w:r>
    </w:p>
    <w:p w14:paraId="2F6C15DC" w14:textId="77777777" w:rsidR="004D3995" w:rsidRPr="008C15F5" w:rsidRDefault="004D3995" w:rsidP="004D3995">
      <w:pPr>
        <w:pStyle w:val="Code"/>
        <w:keepNext w:val="0"/>
        <w:keepLines w:val="0"/>
        <w:rPr>
          <w:color w:val="000000"/>
          <w:lang w:val="en-CA" w:eastAsia="zh-CN"/>
        </w:rPr>
      </w:pPr>
    </w:p>
    <w:p w14:paraId="608F6A11" w14:textId="77777777" w:rsidR="004D3995" w:rsidRPr="008C15F5" w:rsidRDefault="004D3995" w:rsidP="004D3995">
      <w:pPr>
        <w:pStyle w:val="Code"/>
        <w:rPr>
          <w:color w:val="000000"/>
          <w:lang w:val="en-CA" w:eastAsia="zh-CN"/>
        </w:rPr>
      </w:pPr>
      <w:r w:rsidRPr="008C15F5">
        <w:rPr>
          <w:color w:val="000000"/>
          <w:lang w:val="en-CA" w:eastAsia="zh-CN"/>
        </w:rPr>
        <w:t xml:space="preserve">  </w:t>
      </w: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static</w:t>
      </w:r>
      <w:r w:rsidRPr="008C15F5">
        <w:rPr>
          <w:color w:val="000000"/>
          <w:lang w:val="en-CA" w:eastAsia="zh-CN"/>
        </w:rPr>
        <w:t xml:space="preserve"> </w:t>
      </w:r>
      <w:r w:rsidRPr="008C15F5">
        <w:rPr>
          <w:color w:val="BB7977"/>
          <w:lang w:val="en-CA" w:eastAsia="zh-CN"/>
        </w:rPr>
        <w:t>void</w:t>
      </w:r>
      <w:r w:rsidRPr="008C15F5">
        <w:rPr>
          <w:color w:val="000000"/>
          <w:lang w:val="en-CA" w:eastAsia="zh-CN"/>
        </w:rPr>
        <w:t xml:space="preserve"> main</w:t>
      </w:r>
      <w:r w:rsidRPr="008C15F5">
        <w:rPr>
          <w:color w:val="808030"/>
          <w:lang w:val="en-CA" w:eastAsia="zh-CN"/>
        </w:rPr>
        <w:t>(</w:t>
      </w:r>
      <w:r w:rsidRPr="008C15F5">
        <w:rPr>
          <w:b/>
          <w:bCs/>
          <w:color w:val="BB7977"/>
          <w:lang w:val="en-CA" w:eastAsia="zh-CN"/>
        </w:rPr>
        <w:t>String</w:t>
      </w:r>
      <w:r w:rsidRPr="008C15F5">
        <w:rPr>
          <w:color w:val="000000"/>
          <w:lang w:val="en-CA" w:eastAsia="zh-CN"/>
        </w:rPr>
        <w:t xml:space="preserve"> args</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throws</w:t>
      </w:r>
      <w:r w:rsidRPr="008C15F5">
        <w:rPr>
          <w:color w:val="000000"/>
          <w:lang w:val="en-CA" w:eastAsia="zh-CN"/>
        </w:rPr>
        <w:t xml:space="preserve"> </w:t>
      </w:r>
      <w:r w:rsidRPr="008C15F5">
        <w:rPr>
          <w:b/>
          <w:bCs/>
          <w:color w:val="BB7977"/>
          <w:lang w:val="en-CA" w:eastAsia="zh-CN"/>
        </w:rPr>
        <w:t>Exception</w:t>
      </w:r>
      <w:r w:rsidRPr="008C15F5">
        <w:rPr>
          <w:color w:val="000000"/>
          <w:lang w:val="en-CA" w:eastAsia="zh-CN"/>
        </w:rPr>
        <w:t xml:space="preserve"> </w:t>
      </w:r>
      <w:r w:rsidRPr="008C15F5">
        <w:rPr>
          <w:color w:val="800080"/>
          <w:lang w:val="en-CA" w:eastAsia="zh-CN"/>
        </w:rPr>
        <w:t>{</w:t>
      </w:r>
    </w:p>
    <w:p w14:paraId="78E50383" w14:textId="77777777" w:rsidR="004D3995" w:rsidRPr="004D3995" w:rsidRDefault="004D3995" w:rsidP="004D3995">
      <w:pPr>
        <w:pStyle w:val="Code"/>
        <w:rPr>
          <w:color w:val="000000"/>
          <w:lang w:eastAsia="zh-CN"/>
        </w:rPr>
      </w:pPr>
      <w:r w:rsidRPr="008C15F5">
        <w:rPr>
          <w:color w:val="000000"/>
          <w:lang w:val="en-CA" w:eastAsia="zh-CN"/>
        </w:rPr>
        <w:t xml:space="preserve">    </w:t>
      </w:r>
      <w:r w:rsidRPr="004D3995">
        <w:rPr>
          <w:b/>
          <w:bCs/>
          <w:color w:val="BB7977"/>
          <w:lang w:eastAsia="zh-CN"/>
        </w:rPr>
        <w:t>Vector</w:t>
      </w:r>
      <w:r w:rsidRPr="004D3995">
        <w:rPr>
          <w:color w:val="000000"/>
          <w:lang w:eastAsia="zh-CN"/>
        </w:rPr>
        <w:t xml:space="preserve"> vecteurDePlants </w:t>
      </w:r>
      <w:r w:rsidRPr="004D3995">
        <w:rPr>
          <w:color w:val="808030"/>
          <w:lang w:eastAsia="zh-CN"/>
        </w:rPr>
        <w:t>=</w:t>
      </w:r>
      <w:r w:rsidRPr="004D3995">
        <w:rPr>
          <w:color w:val="000000"/>
          <w:lang w:eastAsia="zh-CN"/>
        </w:rPr>
        <w:t xml:space="preserve"> lirePlantsFichierTexte</w:t>
      </w:r>
      <w:r w:rsidRPr="004D3995">
        <w:rPr>
          <w:color w:val="808030"/>
          <w:lang w:eastAsia="zh-CN"/>
        </w:rPr>
        <w:t>()</w:t>
      </w:r>
      <w:r w:rsidRPr="004D3995">
        <w:rPr>
          <w:color w:val="800080"/>
          <w:lang w:eastAsia="zh-CN"/>
        </w:rPr>
        <w:t>;</w:t>
      </w:r>
    </w:p>
    <w:p w14:paraId="04C4A3AB" w14:textId="77777777" w:rsidR="004D3995" w:rsidRPr="004D3995" w:rsidRDefault="004D3995" w:rsidP="004D3995">
      <w:pPr>
        <w:pStyle w:val="Code"/>
        <w:rPr>
          <w:color w:val="000000"/>
          <w:lang w:eastAsia="zh-CN"/>
        </w:rPr>
      </w:pPr>
      <w:r w:rsidRPr="004D3995">
        <w:rPr>
          <w:color w:val="000000"/>
          <w:lang w:eastAsia="zh-CN"/>
        </w:rPr>
        <w:t xml:space="preserve">    ecrireFichierFluxPlants</w:t>
      </w:r>
      <w:r w:rsidRPr="004D3995">
        <w:rPr>
          <w:color w:val="808030"/>
          <w:lang w:eastAsia="zh-CN"/>
        </w:rPr>
        <w:t>(</w:t>
      </w:r>
      <w:r w:rsidRPr="004D3995">
        <w:rPr>
          <w:color w:val="000000"/>
          <w:lang w:eastAsia="zh-CN"/>
        </w:rPr>
        <w:t>vecteurDePlants</w:t>
      </w:r>
      <w:r w:rsidRPr="004D3995">
        <w:rPr>
          <w:color w:val="808030"/>
          <w:lang w:eastAsia="zh-CN"/>
        </w:rPr>
        <w:t>)</w:t>
      </w:r>
      <w:r w:rsidRPr="004D3995">
        <w:rPr>
          <w:color w:val="800080"/>
          <w:lang w:eastAsia="zh-CN"/>
        </w:rPr>
        <w:t>;</w:t>
      </w:r>
    </w:p>
    <w:p w14:paraId="06C779F7"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p>
    <w:p w14:paraId="2D9EBDF7" w14:textId="77777777" w:rsidR="004D3995" w:rsidRPr="004D3995" w:rsidRDefault="004D3995" w:rsidP="004D3995">
      <w:pPr>
        <w:pStyle w:val="Code"/>
        <w:rPr>
          <w:color w:val="000000"/>
          <w:lang w:eastAsia="zh-CN"/>
        </w:rPr>
      </w:pPr>
      <w:r w:rsidRPr="004D3995">
        <w:rPr>
          <w:color w:val="800080"/>
          <w:lang w:eastAsia="zh-CN"/>
        </w:rPr>
        <w:t>}</w:t>
      </w:r>
    </w:p>
    <w:p w14:paraId="1C3ECC32" w14:textId="77777777" w:rsidR="007E66E1" w:rsidRDefault="007E66E1" w:rsidP="004D3995">
      <w:pPr>
        <w:pStyle w:val="Code"/>
      </w:pPr>
    </w:p>
    <w:p w14:paraId="302C68C4" w14:textId="2B17CC46" w:rsidR="007E66E1" w:rsidRDefault="007E66E1" w:rsidP="007E66E1">
      <w:pPr>
        <w:pStyle w:val="Corpsdetexte"/>
      </w:pPr>
      <w:r>
        <w:t>L’</w:t>
      </w:r>
      <w:r w:rsidR="00A832D6">
        <w:t>énoncé</w:t>
      </w:r>
    </w:p>
    <w:p w14:paraId="32BBEF6F" w14:textId="77777777" w:rsidR="007E66E1" w:rsidRDefault="007E66E1" w:rsidP="007E66E1">
      <w:pPr>
        <w:pStyle w:val="CodeJava"/>
      </w:pPr>
      <w:r>
        <w:rPr>
          <w:highlight w:val="yellow"/>
        </w:rPr>
        <w:t>fichierFluxPlants.writeObject(vecteurDePlants);</w:t>
      </w:r>
    </w:p>
    <w:p w14:paraId="6EDD530F" w14:textId="77777777" w:rsidR="007E66E1" w:rsidRDefault="007E66E1" w:rsidP="007E66E1">
      <w:pPr>
        <w:pStyle w:val="Corpsdetexte"/>
      </w:pPr>
      <w:r>
        <w:t xml:space="preserve">écrit tout le vecteur d’un coup. Comme le vecteur contient des objets de la classe </w:t>
      </w:r>
      <w:r>
        <w:rPr>
          <w:i/>
        </w:rPr>
        <w:t>Plant</w:t>
      </w:r>
      <w:r>
        <w:t>, ces objets sont sérialisés automatiquement.</w:t>
      </w:r>
    </w:p>
    <w:p w14:paraId="3BC84935" w14:textId="77777777" w:rsidR="007E66E1" w:rsidRDefault="007E66E1" w:rsidP="007E66E1">
      <w:pPr>
        <w:pStyle w:val="Corpsdetexte"/>
      </w:pPr>
      <w:r>
        <w:lastRenderedPageBreak/>
        <w:t>Inversement, on peut lire tout le vecteur d’un coup.</w:t>
      </w:r>
    </w:p>
    <w:p w14:paraId="0DAD3951" w14:textId="757A4F6E" w:rsidR="007E66E1" w:rsidRDefault="007E66E1" w:rsidP="007E66E1">
      <w:pPr>
        <w:pStyle w:val="Corpsdetexte"/>
      </w:pPr>
      <w:r>
        <w:rPr>
          <w:b/>
        </w:rPr>
        <w:t>Exemple</w:t>
      </w:r>
      <w:r>
        <w:t xml:space="preserve">. Le programme suivant lit l’objet complexe </w:t>
      </w:r>
      <w:r>
        <w:rPr>
          <w:i/>
        </w:rPr>
        <w:t>Vector</w:t>
      </w:r>
      <w:r>
        <w:t xml:space="preserve"> contenant des objets de la classe </w:t>
      </w:r>
      <w:r>
        <w:rPr>
          <w:i/>
        </w:rPr>
        <w:t>Plant</w:t>
      </w:r>
      <w:r>
        <w:t xml:space="preserve"> par </w:t>
      </w:r>
      <w:r w:rsidR="00661DBA">
        <w:t>désérialisation</w:t>
      </w:r>
      <w:r>
        <w:t>.</w:t>
      </w:r>
    </w:p>
    <w:p w14:paraId="2C83D1A0" w14:textId="2FC3E153" w:rsidR="006178F3" w:rsidRDefault="00000000" w:rsidP="007E66E1">
      <w:pPr>
        <w:pStyle w:val="Corpsdetexte"/>
      </w:pPr>
      <w:hyperlink r:id="rId585" w:history="1">
        <w:r w:rsidR="00E440CA">
          <w:rPr>
            <w:rStyle w:val="Hyperlien"/>
            <w:rFonts w:ascii="Segoe UI" w:hAnsi="Segoe UI" w:cs="Segoe UI"/>
            <w:b/>
            <w:bCs/>
            <w:color w:val="0366D6"/>
          </w:rPr>
          <w:t>JavaPasAPas</w:t>
        </w:r>
      </w:hyperlink>
      <w:r w:rsidR="00E440CA">
        <w:rPr>
          <w:rStyle w:val="separator"/>
          <w:rFonts w:ascii="Segoe UI" w:hAnsi="Segoe UI" w:cs="Segoe UI"/>
          <w:color w:val="586069"/>
        </w:rPr>
        <w:t>/</w:t>
      </w:r>
      <w:r w:rsidR="004D3995">
        <w:rPr>
          <w:rStyle w:val="lev"/>
          <w:rFonts w:ascii="Segoe UI" w:hAnsi="Segoe UI" w:cs="Segoe UI"/>
          <w:color w:val="24292E"/>
        </w:rPr>
        <w:t>chapitre_6/L</w:t>
      </w:r>
      <w:r w:rsidR="00E440CA">
        <w:rPr>
          <w:rStyle w:val="lev"/>
          <w:rFonts w:ascii="Segoe UI" w:hAnsi="Segoe UI" w:cs="Segoe UI"/>
          <w:color w:val="24292E"/>
        </w:rPr>
        <w:t>ireVecteurPlants.java</w:t>
      </w:r>
    </w:p>
    <w:p w14:paraId="68B9BFDB" w14:textId="5260D8E7" w:rsidR="004D3995" w:rsidRPr="004D3995" w:rsidRDefault="004D3995" w:rsidP="004D3995">
      <w:pPr>
        <w:pStyle w:val="Code"/>
        <w:rPr>
          <w:color w:val="000000"/>
          <w:lang w:eastAsia="zh-CN"/>
        </w:rPr>
      </w:pPr>
      <w:r w:rsidRPr="004D3995">
        <w:rPr>
          <w:lang w:eastAsia="zh-CN"/>
        </w:rPr>
        <w:t>/* Illustration de la lecture d'un objet complexe par d</w:t>
      </w:r>
      <w:r w:rsidRPr="004D3995">
        <w:rPr>
          <w:lang w:val="fr-FR" w:eastAsia="zh-CN"/>
        </w:rPr>
        <w:t>é</w:t>
      </w:r>
      <w:r w:rsidRPr="004D3995">
        <w:rPr>
          <w:lang w:eastAsia="zh-CN"/>
        </w:rPr>
        <w:t>-s</w:t>
      </w:r>
      <w:r w:rsidRPr="004D3995">
        <w:rPr>
          <w:lang w:val="fr-FR" w:eastAsia="zh-CN"/>
        </w:rPr>
        <w:t>é</w:t>
      </w:r>
      <w:r w:rsidRPr="004D3995">
        <w:rPr>
          <w:lang w:eastAsia="zh-CN"/>
        </w:rPr>
        <w:t>rialisation</w:t>
      </w:r>
    </w:p>
    <w:p w14:paraId="390217D7" w14:textId="77777777" w:rsidR="004D3995" w:rsidRPr="004D3995" w:rsidRDefault="004D3995" w:rsidP="004D3995">
      <w:pPr>
        <w:pStyle w:val="Code"/>
        <w:rPr>
          <w:color w:val="000000"/>
          <w:lang w:eastAsia="zh-CN"/>
        </w:rPr>
      </w:pPr>
      <w:r w:rsidRPr="004D3995">
        <w:rPr>
          <w:lang w:eastAsia="zh-CN"/>
        </w:rPr>
        <w:t> * Lit un vecteur de plants du VecteurPlants.dat et en affiche le contenu */</w:t>
      </w:r>
    </w:p>
    <w:p w14:paraId="2059606F" w14:textId="77777777" w:rsidR="004D3995" w:rsidRPr="004D3995" w:rsidRDefault="004D3995" w:rsidP="004D3995">
      <w:pPr>
        <w:pStyle w:val="Code"/>
        <w:rPr>
          <w:color w:val="000000"/>
          <w:lang w:eastAsia="zh-CN"/>
        </w:rPr>
      </w:pPr>
    </w:p>
    <w:p w14:paraId="1FD54730" w14:textId="77777777" w:rsidR="004D3995" w:rsidRPr="004D3995" w:rsidRDefault="004D3995" w:rsidP="004D3995">
      <w:pPr>
        <w:pStyle w:val="Code"/>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io</w:t>
      </w:r>
      <w:r w:rsidRPr="004D3995">
        <w:rPr>
          <w:color w:val="808030"/>
          <w:lang w:eastAsia="zh-CN"/>
        </w:rPr>
        <w:t>.</w:t>
      </w:r>
      <w:r w:rsidRPr="004D3995">
        <w:rPr>
          <w:b/>
          <w:bCs/>
          <w:color w:val="800000"/>
          <w:lang w:eastAsia="zh-CN"/>
        </w:rPr>
        <w:t>*</w:t>
      </w:r>
      <w:r w:rsidRPr="004D3995">
        <w:rPr>
          <w:color w:val="800080"/>
          <w:lang w:eastAsia="zh-CN"/>
        </w:rPr>
        <w:t>;</w:t>
      </w:r>
    </w:p>
    <w:p w14:paraId="5418AD24" w14:textId="77777777" w:rsidR="004D3995" w:rsidRPr="004D3995" w:rsidRDefault="004D3995" w:rsidP="004D3995">
      <w:pPr>
        <w:pStyle w:val="Code"/>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util</w:t>
      </w:r>
      <w:r w:rsidRPr="004D3995">
        <w:rPr>
          <w:color w:val="808030"/>
          <w:lang w:eastAsia="zh-CN"/>
        </w:rPr>
        <w:t>.</w:t>
      </w:r>
      <w:r w:rsidRPr="004D3995">
        <w:rPr>
          <w:b/>
          <w:bCs/>
          <w:color w:val="800000"/>
          <w:lang w:eastAsia="zh-CN"/>
        </w:rPr>
        <w:t>*</w:t>
      </w:r>
      <w:r w:rsidRPr="004D3995">
        <w:rPr>
          <w:color w:val="800080"/>
          <w:lang w:eastAsia="zh-CN"/>
        </w:rPr>
        <w:t>;</w:t>
      </w:r>
    </w:p>
    <w:p w14:paraId="51B71A77" w14:textId="77777777" w:rsidR="004D3995" w:rsidRPr="004D3995" w:rsidRDefault="004D3995" w:rsidP="004D3995">
      <w:pPr>
        <w:pStyle w:val="Code"/>
        <w:keepNext w:val="0"/>
        <w:keepLines w:val="0"/>
        <w:rPr>
          <w:color w:val="000000"/>
          <w:lang w:eastAsia="zh-CN"/>
        </w:rPr>
      </w:pPr>
    </w:p>
    <w:p w14:paraId="787F1FA5" w14:textId="77777777" w:rsidR="004D3995" w:rsidRPr="004D3995" w:rsidRDefault="004D3995" w:rsidP="004D3995">
      <w:pPr>
        <w:pStyle w:val="Code"/>
        <w:rPr>
          <w:color w:val="000000"/>
          <w:lang w:val="en-CA" w:eastAsia="zh-CN"/>
        </w:rPr>
      </w:pPr>
      <w:r w:rsidRPr="004D3995">
        <w:rPr>
          <w:b/>
          <w:bCs/>
          <w:color w:val="800000"/>
          <w:lang w:val="en-CA" w:eastAsia="zh-CN"/>
        </w:rPr>
        <w:t>public</w:t>
      </w:r>
      <w:r w:rsidRPr="004D3995">
        <w:rPr>
          <w:color w:val="000000"/>
          <w:lang w:val="en-CA" w:eastAsia="zh-CN"/>
        </w:rPr>
        <w:t xml:space="preserve"> </w:t>
      </w:r>
      <w:r w:rsidRPr="004D3995">
        <w:rPr>
          <w:b/>
          <w:bCs/>
          <w:color w:val="800000"/>
          <w:lang w:val="en-CA" w:eastAsia="zh-CN"/>
        </w:rPr>
        <w:t>class</w:t>
      </w:r>
      <w:r w:rsidRPr="004D3995">
        <w:rPr>
          <w:color w:val="000000"/>
          <w:lang w:val="en-CA" w:eastAsia="zh-CN"/>
        </w:rPr>
        <w:t xml:space="preserve"> LireVecteurPlants </w:t>
      </w:r>
      <w:r w:rsidRPr="004D3995">
        <w:rPr>
          <w:color w:val="800080"/>
          <w:lang w:val="en-CA" w:eastAsia="zh-CN"/>
        </w:rPr>
        <w:t>{</w:t>
      </w:r>
    </w:p>
    <w:p w14:paraId="3FEDE3AB" w14:textId="77777777" w:rsidR="004D3995" w:rsidRPr="004D3995" w:rsidRDefault="004D3995" w:rsidP="004D3995">
      <w:pPr>
        <w:pStyle w:val="Code"/>
        <w:keepNext w:val="0"/>
        <w:keepLines w:val="0"/>
        <w:rPr>
          <w:color w:val="000000"/>
          <w:lang w:val="en-CA" w:eastAsia="zh-CN"/>
        </w:rPr>
      </w:pPr>
    </w:p>
    <w:p w14:paraId="2443F229"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800000"/>
          <w:lang w:val="en-CA" w:eastAsia="zh-CN"/>
        </w:rPr>
        <w:t>public</w:t>
      </w:r>
      <w:r w:rsidRPr="004D3995">
        <w:rPr>
          <w:color w:val="000000"/>
          <w:lang w:val="en-CA" w:eastAsia="zh-CN"/>
        </w:rPr>
        <w:t xml:space="preserve"> </w:t>
      </w:r>
      <w:r w:rsidRPr="004D3995">
        <w:rPr>
          <w:b/>
          <w:bCs/>
          <w:color w:val="800000"/>
          <w:lang w:val="en-CA" w:eastAsia="zh-CN"/>
        </w:rPr>
        <w:t>static</w:t>
      </w:r>
      <w:r w:rsidRPr="004D3995">
        <w:rPr>
          <w:color w:val="000000"/>
          <w:lang w:val="en-CA" w:eastAsia="zh-CN"/>
        </w:rPr>
        <w:t xml:space="preserve"> </w:t>
      </w:r>
      <w:r w:rsidRPr="004D3995">
        <w:rPr>
          <w:color w:val="BB7977"/>
          <w:lang w:val="en-CA" w:eastAsia="zh-CN"/>
        </w:rPr>
        <w:t>void</w:t>
      </w:r>
      <w:r w:rsidRPr="004D3995">
        <w:rPr>
          <w:color w:val="000000"/>
          <w:lang w:val="en-CA" w:eastAsia="zh-CN"/>
        </w:rPr>
        <w:t xml:space="preserve"> main</w:t>
      </w:r>
      <w:r w:rsidRPr="004D3995">
        <w:rPr>
          <w:color w:val="808030"/>
          <w:lang w:val="en-CA" w:eastAsia="zh-CN"/>
        </w:rPr>
        <w:t>(</w:t>
      </w:r>
      <w:r w:rsidRPr="004D3995">
        <w:rPr>
          <w:b/>
          <w:bCs/>
          <w:color w:val="BB7977"/>
          <w:lang w:val="en-CA" w:eastAsia="zh-CN"/>
        </w:rPr>
        <w:t>String</w:t>
      </w:r>
      <w:r w:rsidRPr="004D3995">
        <w:rPr>
          <w:color w:val="000000"/>
          <w:lang w:val="en-CA" w:eastAsia="zh-CN"/>
        </w:rPr>
        <w:t xml:space="preserve"> args</w:t>
      </w:r>
      <w:r w:rsidRPr="004D3995">
        <w:rPr>
          <w:color w:val="808030"/>
          <w:lang w:val="en-CA" w:eastAsia="zh-CN"/>
        </w:rPr>
        <w:t>[])</w:t>
      </w:r>
      <w:r w:rsidRPr="004D3995">
        <w:rPr>
          <w:color w:val="000000"/>
          <w:lang w:val="en-CA" w:eastAsia="zh-CN"/>
        </w:rPr>
        <w:t xml:space="preserve"> </w:t>
      </w:r>
      <w:r w:rsidRPr="004D3995">
        <w:rPr>
          <w:b/>
          <w:bCs/>
          <w:color w:val="800000"/>
          <w:lang w:val="en-CA" w:eastAsia="zh-CN"/>
        </w:rPr>
        <w:t>throws</w:t>
      </w:r>
      <w:r w:rsidRPr="004D3995">
        <w:rPr>
          <w:color w:val="000000"/>
          <w:lang w:val="en-CA" w:eastAsia="zh-CN"/>
        </w:rPr>
        <w:t xml:space="preserve"> </w:t>
      </w:r>
      <w:r w:rsidRPr="004D3995">
        <w:rPr>
          <w:b/>
          <w:bCs/>
          <w:color w:val="BB7977"/>
          <w:lang w:val="en-CA" w:eastAsia="zh-CN"/>
        </w:rPr>
        <w:t>Exception</w:t>
      </w:r>
      <w:r w:rsidRPr="004D3995">
        <w:rPr>
          <w:color w:val="000000"/>
          <w:lang w:val="en-CA" w:eastAsia="zh-CN"/>
        </w:rPr>
        <w:t xml:space="preserve"> </w:t>
      </w:r>
      <w:r w:rsidRPr="004D3995">
        <w:rPr>
          <w:color w:val="800080"/>
          <w:lang w:val="en-CA" w:eastAsia="zh-CN"/>
        </w:rPr>
        <w:t>{</w:t>
      </w:r>
    </w:p>
    <w:p w14:paraId="5DADDCF8" w14:textId="77777777" w:rsidR="004D3995" w:rsidRPr="004D3995" w:rsidRDefault="004D3995" w:rsidP="004D3995">
      <w:pPr>
        <w:pStyle w:val="Code"/>
        <w:rPr>
          <w:color w:val="000000"/>
          <w:lang w:val="en-CA" w:eastAsia="zh-CN"/>
        </w:rPr>
      </w:pPr>
    </w:p>
    <w:p w14:paraId="7202FA45"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ObjectInputStream</w:t>
      </w:r>
      <w:r w:rsidRPr="004D3995">
        <w:rPr>
          <w:color w:val="000000"/>
          <w:lang w:val="en-CA" w:eastAsia="zh-CN"/>
        </w:rPr>
        <w:t xml:space="preserve"> fichierFluxPlants </w:t>
      </w:r>
      <w:r w:rsidRPr="004D3995">
        <w:rPr>
          <w:color w:val="808030"/>
          <w:lang w:val="en-CA" w:eastAsia="zh-CN"/>
        </w:rPr>
        <w:t>=</w:t>
      </w:r>
    </w:p>
    <w:p w14:paraId="774823A5"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800000"/>
          <w:lang w:val="en-CA" w:eastAsia="zh-CN"/>
        </w:rPr>
        <w:t>new</w:t>
      </w:r>
      <w:r w:rsidRPr="004D3995">
        <w:rPr>
          <w:color w:val="000000"/>
          <w:lang w:val="en-CA" w:eastAsia="zh-CN"/>
        </w:rPr>
        <w:t xml:space="preserve"> </w:t>
      </w:r>
      <w:r w:rsidRPr="004D3995">
        <w:rPr>
          <w:b/>
          <w:bCs/>
          <w:color w:val="BB7977"/>
          <w:lang w:val="en-CA" w:eastAsia="zh-CN"/>
        </w:rPr>
        <w:t>ObjectInputStream</w:t>
      </w:r>
      <w:r w:rsidRPr="004D3995">
        <w:rPr>
          <w:color w:val="808030"/>
          <w:lang w:val="en-CA" w:eastAsia="zh-CN"/>
        </w:rPr>
        <w:t>(</w:t>
      </w:r>
      <w:r w:rsidRPr="004D3995">
        <w:rPr>
          <w:b/>
          <w:bCs/>
          <w:color w:val="800000"/>
          <w:lang w:val="en-CA" w:eastAsia="zh-CN"/>
        </w:rPr>
        <w:t>new</w:t>
      </w:r>
      <w:r w:rsidRPr="004D3995">
        <w:rPr>
          <w:color w:val="000000"/>
          <w:lang w:val="en-CA" w:eastAsia="zh-CN"/>
        </w:rPr>
        <w:t xml:space="preserve"> </w:t>
      </w:r>
      <w:r w:rsidRPr="004D3995">
        <w:rPr>
          <w:b/>
          <w:bCs/>
          <w:color w:val="BB7977"/>
          <w:lang w:val="en-CA" w:eastAsia="zh-CN"/>
        </w:rPr>
        <w:t>FileInputStream</w:t>
      </w:r>
      <w:r w:rsidRPr="004D3995">
        <w:rPr>
          <w:color w:val="808030"/>
          <w:lang w:val="en-CA" w:eastAsia="zh-CN"/>
        </w:rPr>
        <w:t>(</w:t>
      </w:r>
      <w:r w:rsidRPr="004D3995">
        <w:rPr>
          <w:color w:val="0000E6"/>
          <w:lang w:val="en-CA" w:eastAsia="zh-CN"/>
        </w:rPr>
        <w:t>"VecteurPlants.dat"</w:t>
      </w:r>
      <w:r w:rsidRPr="004D3995">
        <w:rPr>
          <w:color w:val="808030"/>
          <w:lang w:val="en-CA" w:eastAsia="zh-CN"/>
        </w:rPr>
        <w:t>))</w:t>
      </w:r>
      <w:r w:rsidRPr="004D3995">
        <w:rPr>
          <w:color w:val="800080"/>
          <w:lang w:val="en-CA" w:eastAsia="zh-CN"/>
        </w:rPr>
        <w:t>;</w:t>
      </w:r>
    </w:p>
    <w:p w14:paraId="258C7771"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Vector</w:t>
      </w:r>
      <w:r w:rsidRPr="004D3995">
        <w:rPr>
          <w:color w:val="000000"/>
          <w:lang w:val="en-CA" w:eastAsia="zh-CN"/>
        </w:rPr>
        <w:t xml:space="preserve"> vecteurDePlants </w:t>
      </w:r>
      <w:r w:rsidRPr="004D3995">
        <w:rPr>
          <w:color w:val="808030"/>
          <w:lang w:val="en-CA" w:eastAsia="zh-CN"/>
        </w:rPr>
        <w:t>=</w:t>
      </w:r>
      <w:r w:rsidRPr="004D3995">
        <w:rPr>
          <w:color w:val="000000"/>
          <w:lang w:val="en-CA" w:eastAsia="zh-CN"/>
        </w:rPr>
        <w:t xml:space="preserve"> </w:t>
      </w:r>
      <w:r w:rsidRPr="004D3995">
        <w:rPr>
          <w:color w:val="808030"/>
          <w:lang w:val="en-CA" w:eastAsia="zh-CN"/>
        </w:rPr>
        <w:t>(</w:t>
      </w:r>
      <w:r w:rsidRPr="004D3995">
        <w:rPr>
          <w:b/>
          <w:bCs/>
          <w:color w:val="BB7977"/>
          <w:lang w:val="en-CA" w:eastAsia="zh-CN"/>
        </w:rPr>
        <w:t>Vector</w:t>
      </w:r>
      <w:r w:rsidRPr="004D3995">
        <w:rPr>
          <w:color w:val="808030"/>
          <w:lang w:val="en-CA" w:eastAsia="zh-CN"/>
        </w:rPr>
        <w:t>)</w:t>
      </w:r>
      <w:r w:rsidRPr="004D3995">
        <w:rPr>
          <w:color w:val="000000"/>
          <w:lang w:val="en-CA" w:eastAsia="zh-CN"/>
        </w:rPr>
        <w:t xml:space="preserve"> fichierFluxPlants</w:t>
      </w:r>
      <w:r w:rsidRPr="004D3995">
        <w:rPr>
          <w:color w:val="808030"/>
          <w:lang w:val="en-CA" w:eastAsia="zh-CN"/>
        </w:rPr>
        <w:t>.</w:t>
      </w:r>
      <w:r w:rsidRPr="004D3995">
        <w:rPr>
          <w:color w:val="000000"/>
          <w:lang w:val="en-CA" w:eastAsia="zh-CN"/>
        </w:rPr>
        <w:t>readObject</w:t>
      </w:r>
      <w:r w:rsidRPr="004D3995">
        <w:rPr>
          <w:color w:val="808030"/>
          <w:lang w:val="en-CA" w:eastAsia="zh-CN"/>
        </w:rPr>
        <w:t>()</w:t>
      </w:r>
      <w:r w:rsidRPr="004D3995">
        <w:rPr>
          <w:color w:val="800080"/>
          <w:lang w:val="en-CA" w:eastAsia="zh-CN"/>
        </w:rPr>
        <w:t>;</w:t>
      </w:r>
    </w:p>
    <w:p w14:paraId="18CEDF54" w14:textId="77777777" w:rsidR="004D3995" w:rsidRPr="004D3995" w:rsidRDefault="004D3995" w:rsidP="004D3995">
      <w:pPr>
        <w:pStyle w:val="Code"/>
        <w:rPr>
          <w:color w:val="000000"/>
          <w:lang w:val="en-CA" w:eastAsia="zh-CN"/>
        </w:rPr>
      </w:pPr>
      <w:r w:rsidRPr="004D3995">
        <w:rPr>
          <w:color w:val="000000"/>
          <w:lang w:val="en-CA" w:eastAsia="zh-CN"/>
        </w:rPr>
        <w:t xml:space="preserve">    fichierFluxPlants</w:t>
      </w:r>
      <w:r w:rsidRPr="004D3995">
        <w:rPr>
          <w:color w:val="808030"/>
          <w:lang w:val="en-CA" w:eastAsia="zh-CN"/>
        </w:rPr>
        <w:t>.</w:t>
      </w:r>
      <w:r w:rsidRPr="004D3995">
        <w:rPr>
          <w:color w:val="000000"/>
          <w:lang w:val="en-CA" w:eastAsia="zh-CN"/>
        </w:rPr>
        <w:t>close</w:t>
      </w:r>
      <w:r w:rsidRPr="004D3995">
        <w:rPr>
          <w:color w:val="808030"/>
          <w:lang w:val="en-CA" w:eastAsia="zh-CN"/>
        </w:rPr>
        <w:t>()</w:t>
      </w:r>
      <w:r w:rsidRPr="004D3995">
        <w:rPr>
          <w:color w:val="800080"/>
          <w:lang w:val="en-CA" w:eastAsia="zh-CN"/>
        </w:rPr>
        <w:t>;</w:t>
      </w:r>
    </w:p>
    <w:p w14:paraId="535A529C" w14:textId="77777777" w:rsidR="004D3995" w:rsidRPr="004D3995" w:rsidRDefault="004D3995" w:rsidP="004D3995">
      <w:pPr>
        <w:pStyle w:val="Code"/>
        <w:keepNext w:val="0"/>
        <w:keepLines w:val="0"/>
        <w:rPr>
          <w:color w:val="000000"/>
          <w:lang w:val="en-CA" w:eastAsia="zh-CN"/>
        </w:rPr>
      </w:pPr>
    </w:p>
    <w:p w14:paraId="4B20143F"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Enumeration</w:t>
      </w:r>
      <w:r w:rsidRPr="004D3995">
        <w:rPr>
          <w:color w:val="000000"/>
          <w:lang w:val="en-CA" w:eastAsia="zh-CN"/>
        </w:rPr>
        <w:t xml:space="preserve"> enumerationPlants </w:t>
      </w:r>
      <w:r w:rsidRPr="004D3995">
        <w:rPr>
          <w:color w:val="808030"/>
          <w:lang w:val="en-CA" w:eastAsia="zh-CN"/>
        </w:rPr>
        <w:t>=</w:t>
      </w:r>
      <w:r w:rsidRPr="004D3995">
        <w:rPr>
          <w:color w:val="000000"/>
          <w:lang w:val="en-CA" w:eastAsia="zh-CN"/>
        </w:rPr>
        <w:t xml:space="preserve"> vecteurDePlants</w:t>
      </w:r>
      <w:r w:rsidRPr="004D3995">
        <w:rPr>
          <w:color w:val="808030"/>
          <w:lang w:val="en-CA" w:eastAsia="zh-CN"/>
        </w:rPr>
        <w:t>.</w:t>
      </w:r>
      <w:r w:rsidRPr="004D3995">
        <w:rPr>
          <w:color w:val="000000"/>
          <w:lang w:val="en-CA" w:eastAsia="zh-CN"/>
        </w:rPr>
        <w:t>elements</w:t>
      </w:r>
      <w:r w:rsidRPr="004D3995">
        <w:rPr>
          <w:color w:val="808030"/>
          <w:lang w:val="en-CA" w:eastAsia="zh-CN"/>
        </w:rPr>
        <w:t>()</w:t>
      </w:r>
      <w:r w:rsidRPr="004D3995">
        <w:rPr>
          <w:color w:val="800080"/>
          <w:lang w:val="en-CA" w:eastAsia="zh-CN"/>
        </w:rPr>
        <w:t>;</w:t>
      </w:r>
    </w:p>
    <w:p w14:paraId="28B58C1B"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800000"/>
          <w:lang w:val="en-CA" w:eastAsia="zh-CN"/>
        </w:rPr>
        <w:t>while</w:t>
      </w:r>
      <w:r w:rsidRPr="004D3995">
        <w:rPr>
          <w:color w:val="000000"/>
          <w:lang w:val="en-CA" w:eastAsia="zh-CN"/>
        </w:rPr>
        <w:t xml:space="preserve"> </w:t>
      </w:r>
      <w:r w:rsidRPr="004D3995">
        <w:rPr>
          <w:color w:val="808030"/>
          <w:lang w:val="en-CA" w:eastAsia="zh-CN"/>
        </w:rPr>
        <w:t>(</w:t>
      </w:r>
      <w:r w:rsidRPr="004D3995">
        <w:rPr>
          <w:color w:val="000000"/>
          <w:lang w:val="en-CA" w:eastAsia="zh-CN"/>
        </w:rPr>
        <w:t>enumerationPlants</w:t>
      </w:r>
      <w:r w:rsidRPr="004D3995">
        <w:rPr>
          <w:color w:val="808030"/>
          <w:lang w:val="en-CA" w:eastAsia="zh-CN"/>
        </w:rPr>
        <w:t>.</w:t>
      </w:r>
      <w:r w:rsidRPr="004D3995">
        <w:rPr>
          <w:color w:val="000000"/>
          <w:lang w:val="en-CA" w:eastAsia="zh-CN"/>
        </w:rPr>
        <w:t>hasMoreElements</w:t>
      </w:r>
      <w:r w:rsidRPr="004D3995">
        <w:rPr>
          <w:color w:val="808030"/>
          <w:lang w:val="en-CA" w:eastAsia="zh-CN"/>
        </w:rPr>
        <w:t>())</w:t>
      </w:r>
      <w:r w:rsidRPr="004D3995">
        <w:rPr>
          <w:color w:val="000000"/>
          <w:lang w:val="en-CA" w:eastAsia="zh-CN"/>
        </w:rPr>
        <w:t xml:space="preserve"> </w:t>
      </w:r>
      <w:r w:rsidRPr="004D3995">
        <w:rPr>
          <w:color w:val="800080"/>
          <w:lang w:val="en-CA" w:eastAsia="zh-CN"/>
        </w:rPr>
        <w:t>{</w:t>
      </w:r>
    </w:p>
    <w:p w14:paraId="57CCABC4" w14:textId="77777777" w:rsidR="004D3995" w:rsidRPr="004D3995" w:rsidRDefault="004D3995" w:rsidP="004D3995">
      <w:pPr>
        <w:pStyle w:val="Code"/>
        <w:rPr>
          <w:color w:val="000000"/>
          <w:lang w:val="en-CA" w:eastAsia="zh-CN"/>
        </w:rPr>
      </w:pPr>
      <w:r w:rsidRPr="004D3995">
        <w:rPr>
          <w:color w:val="000000"/>
          <w:lang w:val="en-CA" w:eastAsia="zh-CN"/>
        </w:rPr>
        <w:t xml:space="preserve">      Plant unPlant </w:t>
      </w:r>
      <w:r w:rsidRPr="004D3995">
        <w:rPr>
          <w:color w:val="808030"/>
          <w:lang w:val="en-CA" w:eastAsia="zh-CN"/>
        </w:rPr>
        <w:t>=</w:t>
      </w:r>
      <w:r w:rsidRPr="004D3995">
        <w:rPr>
          <w:color w:val="000000"/>
          <w:lang w:val="en-CA" w:eastAsia="zh-CN"/>
        </w:rPr>
        <w:t xml:space="preserve"> </w:t>
      </w:r>
      <w:r w:rsidRPr="004D3995">
        <w:rPr>
          <w:color w:val="808030"/>
          <w:lang w:val="en-CA" w:eastAsia="zh-CN"/>
        </w:rPr>
        <w:t>(</w:t>
      </w:r>
      <w:r w:rsidRPr="004D3995">
        <w:rPr>
          <w:color w:val="000000"/>
          <w:lang w:val="en-CA" w:eastAsia="zh-CN"/>
        </w:rPr>
        <w:t>Plant</w:t>
      </w:r>
      <w:r w:rsidRPr="004D3995">
        <w:rPr>
          <w:color w:val="808030"/>
          <w:lang w:val="en-CA" w:eastAsia="zh-CN"/>
        </w:rPr>
        <w:t>)</w:t>
      </w:r>
      <w:r w:rsidRPr="004D3995">
        <w:rPr>
          <w:color w:val="000000"/>
          <w:lang w:val="en-CA" w:eastAsia="zh-CN"/>
        </w:rPr>
        <w:t xml:space="preserve"> enumerationPlants</w:t>
      </w:r>
      <w:r w:rsidRPr="004D3995">
        <w:rPr>
          <w:color w:val="808030"/>
          <w:lang w:val="en-CA" w:eastAsia="zh-CN"/>
        </w:rPr>
        <w:t>.</w:t>
      </w:r>
      <w:r w:rsidRPr="004D3995">
        <w:rPr>
          <w:color w:val="000000"/>
          <w:lang w:val="en-CA" w:eastAsia="zh-CN"/>
        </w:rPr>
        <w:t>nextElement</w:t>
      </w:r>
      <w:r w:rsidRPr="004D3995">
        <w:rPr>
          <w:color w:val="808030"/>
          <w:lang w:val="en-CA" w:eastAsia="zh-CN"/>
        </w:rPr>
        <w:t>()</w:t>
      </w:r>
      <w:r w:rsidRPr="004D3995">
        <w:rPr>
          <w:color w:val="800080"/>
          <w:lang w:val="en-CA" w:eastAsia="zh-CN"/>
        </w:rPr>
        <w:t>;</w:t>
      </w:r>
    </w:p>
    <w:p w14:paraId="61E674BD" w14:textId="77777777" w:rsidR="004D3995" w:rsidRPr="004D3995" w:rsidRDefault="004D3995" w:rsidP="001A7A59">
      <w:pPr>
        <w:pStyle w:val="Code"/>
        <w:jc w:val="left"/>
        <w:rPr>
          <w:color w:val="000000"/>
          <w:lang w:val="en-CA" w:eastAsia="zh-CN"/>
        </w:rPr>
      </w:pPr>
      <w:r w:rsidRPr="004D3995">
        <w:rPr>
          <w:color w:val="000000"/>
          <w:lang w:val="en-CA" w:eastAsia="zh-CN"/>
        </w:rPr>
        <w:t xml:space="preserve">      </w:t>
      </w:r>
      <w:r w:rsidRPr="004D3995">
        <w:rPr>
          <w:b/>
          <w:bCs/>
          <w:color w:val="BB7977"/>
          <w:lang w:val="en-CA" w:eastAsia="zh-CN"/>
        </w:rPr>
        <w:t>System</w:t>
      </w:r>
      <w:r w:rsidRPr="004D3995">
        <w:rPr>
          <w:color w:val="808030"/>
          <w:lang w:val="en-CA" w:eastAsia="zh-CN"/>
        </w:rPr>
        <w:t>.</w:t>
      </w:r>
      <w:r w:rsidRPr="004D3995">
        <w:rPr>
          <w:color w:val="000000"/>
          <w:lang w:val="en-CA" w:eastAsia="zh-CN"/>
        </w:rPr>
        <w:t>out</w:t>
      </w:r>
      <w:r w:rsidRPr="004D3995">
        <w:rPr>
          <w:color w:val="808030"/>
          <w:lang w:val="en-CA" w:eastAsia="zh-CN"/>
        </w:rPr>
        <w:t>.</w:t>
      </w:r>
      <w:r w:rsidRPr="004D3995">
        <w:rPr>
          <w:color w:val="000000"/>
          <w:lang w:val="en-CA" w:eastAsia="zh-CN"/>
        </w:rPr>
        <w:t>println</w:t>
      </w:r>
      <w:r w:rsidRPr="004D3995">
        <w:rPr>
          <w:color w:val="808030"/>
          <w:lang w:val="en-CA" w:eastAsia="zh-CN"/>
        </w:rPr>
        <w:t>(</w:t>
      </w:r>
    </w:p>
    <w:p w14:paraId="61195E22" w14:textId="77777777" w:rsidR="004D3995" w:rsidRPr="00B37E71" w:rsidRDefault="004D3995" w:rsidP="001A7A59">
      <w:pPr>
        <w:pStyle w:val="Code"/>
        <w:jc w:val="left"/>
        <w:rPr>
          <w:color w:val="000000"/>
          <w:lang w:val="en-CA" w:eastAsia="zh-CN"/>
        </w:rPr>
      </w:pPr>
      <w:r w:rsidRPr="004D3995">
        <w:rPr>
          <w:color w:val="000000"/>
          <w:lang w:val="en-CA" w:eastAsia="zh-CN"/>
        </w:rPr>
        <w:t xml:space="preserve">          </w:t>
      </w:r>
      <w:r w:rsidRPr="00B37E71">
        <w:rPr>
          <w:color w:val="000000"/>
          <w:lang w:val="en-CA" w:eastAsia="zh-CN"/>
        </w:rPr>
        <w:t>unPlant</w:t>
      </w:r>
      <w:r w:rsidRPr="00B37E71">
        <w:rPr>
          <w:color w:val="808030"/>
          <w:lang w:val="en-CA" w:eastAsia="zh-CN"/>
        </w:rPr>
        <w:t>.</w:t>
      </w:r>
      <w:r w:rsidRPr="00B37E71">
        <w:rPr>
          <w:color w:val="000000"/>
          <w:lang w:val="en-CA" w:eastAsia="zh-CN"/>
        </w:rPr>
        <w:t>getNoPlant</w:t>
      </w:r>
      <w:r w:rsidRPr="00B37E71">
        <w:rPr>
          <w:color w:val="808030"/>
          <w:lang w:val="en-CA" w:eastAsia="zh-CN"/>
        </w:rPr>
        <w:t>()</w:t>
      </w:r>
      <w:r w:rsidRPr="00B37E71">
        <w:rPr>
          <w:color w:val="000000"/>
          <w:lang w:val="en-CA" w:eastAsia="zh-CN"/>
        </w:rPr>
        <w:t xml:space="preserve"> </w:t>
      </w:r>
      <w:r w:rsidRPr="00B37E71">
        <w:rPr>
          <w:color w:val="808030"/>
          <w:lang w:val="en-CA" w:eastAsia="zh-CN"/>
        </w:rPr>
        <w:t>+</w:t>
      </w:r>
      <w:r w:rsidRPr="00B37E71">
        <w:rPr>
          <w:color w:val="000000"/>
          <w:lang w:val="en-CA" w:eastAsia="zh-CN"/>
        </w:rPr>
        <w:t xml:space="preserve"> </w:t>
      </w:r>
      <w:r w:rsidRPr="00B37E71">
        <w:rPr>
          <w:color w:val="0000E6"/>
          <w:lang w:val="en-CA" w:eastAsia="zh-CN"/>
        </w:rPr>
        <w:t>" "</w:t>
      </w:r>
      <w:r w:rsidRPr="00B37E71">
        <w:rPr>
          <w:color w:val="000000"/>
          <w:lang w:val="en-CA" w:eastAsia="zh-CN"/>
        </w:rPr>
        <w:t xml:space="preserve"> </w:t>
      </w:r>
      <w:r w:rsidRPr="00B37E71">
        <w:rPr>
          <w:color w:val="808030"/>
          <w:lang w:val="en-CA" w:eastAsia="zh-CN"/>
        </w:rPr>
        <w:t>+</w:t>
      </w:r>
      <w:r w:rsidRPr="00B37E71">
        <w:rPr>
          <w:color w:val="000000"/>
          <w:lang w:val="en-CA" w:eastAsia="zh-CN"/>
        </w:rPr>
        <w:t xml:space="preserve"> unPlant</w:t>
      </w:r>
      <w:r w:rsidRPr="00B37E71">
        <w:rPr>
          <w:color w:val="808030"/>
          <w:lang w:val="en-CA" w:eastAsia="zh-CN"/>
        </w:rPr>
        <w:t>.</w:t>
      </w:r>
      <w:r w:rsidRPr="00B37E71">
        <w:rPr>
          <w:color w:val="000000"/>
          <w:lang w:val="en-CA" w:eastAsia="zh-CN"/>
        </w:rPr>
        <w:t>getDescription</w:t>
      </w:r>
      <w:r w:rsidRPr="00B37E71">
        <w:rPr>
          <w:color w:val="808030"/>
          <w:lang w:val="en-CA" w:eastAsia="zh-CN"/>
        </w:rPr>
        <w:t>()</w:t>
      </w:r>
      <w:r w:rsidRPr="00B37E71">
        <w:rPr>
          <w:color w:val="000000"/>
          <w:lang w:val="en-CA" w:eastAsia="zh-CN"/>
        </w:rPr>
        <w:t xml:space="preserve"> </w:t>
      </w:r>
      <w:r w:rsidRPr="00B37E71">
        <w:rPr>
          <w:color w:val="808030"/>
          <w:lang w:val="en-CA" w:eastAsia="zh-CN"/>
        </w:rPr>
        <w:t>+</w:t>
      </w:r>
      <w:r w:rsidRPr="00B37E71">
        <w:rPr>
          <w:color w:val="000000"/>
          <w:lang w:val="en-CA" w:eastAsia="zh-CN"/>
        </w:rPr>
        <w:t xml:space="preserve"> </w:t>
      </w:r>
      <w:r w:rsidRPr="00B37E71">
        <w:rPr>
          <w:color w:val="0000E6"/>
          <w:lang w:val="en-CA" w:eastAsia="zh-CN"/>
        </w:rPr>
        <w:t>" "</w:t>
      </w:r>
      <w:r w:rsidRPr="00B37E71">
        <w:rPr>
          <w:color w:val="000000"/>
          <w:lang w:val="en-CA" w:eastAsia="zh-CN"/>
        </w:rPr>
        <w:t xml:space="preserve"> </w:t>
      </w:r>
      <w:r w:rsidRPr="00B37E71">
        <w:rPr>
          <w:color w:val="808030"/>
          <w:lang w:val="en-CA" w:eastAsia="zh-CN"/>
        </w:rPr>
        <w:t>+</w:t>
      </w:r>
      <w:r w:rsidRPr="00B37E71">
        <w:rPr>
          <w:color w:val="000000"/>
          <w:lang w:val="en-CA" w:eastAsia="zh-CN"/>
        </w:rPr>
        <w:t xml:space="preserve"> unPlant</w:t>
      </w:r>
      <w:r w:rsidRPr="00B37E71">
        <w:rPr>
          <w:color w:val="808030"/>
          <w:lang w:val="en-CA" w:eastAsia="zh-CN"/>
        </w:rPr>
        <w:t>.</w:t>
      </w:r>
      <w:r w:rsidRPr="00B37E71">
        <w:rPr>
          <w:color w:val="000000"/>
          <w:lang w:val="en-CA" w:eastAsia="zh-CN"/>
        </w:rPr>
        <w:t>getPrixUnitaire</w:t>
      </w:r>
      <w:r w:rsidRPr="00B37E71">
        <w:rPr>
          <w:color w:val="808030"/>
          <w:lang w:val="en-CA" w:eastAsia="zh-CN"/>
        </w:rPr>
        <w:t>())</w:t>
      </w:r>
      <w:r w:rsidRPr="00B37E71">
        <w:rPr>
          <w:color w:val="800080"/>
          <w:lang w:val="en-CA" w:eastAsia="zh-CN"/>
        </w:rPr>
        <w:t>;</w:t>
      </w:r>
    </w:p>
    <w:p w14:paraId="253D38A3" w14:textId="77777777" w:rsidR="004D3995" w:rsidRPr="00D95704" w:rsidRDefault="004D3995" w:rsidP="004D3995">
      <w:pPr>
        <w:pStyle w:val="Code"/>
        <w:rPr>
          <w:color w:val="000000"/>
          <w:lang w:val="fr-FR" w:eastAsia="zh-CN"/>
        </w:rPr>
      </w:pPr>
      <w:r w:rsidRPr="00B37E71">
        <w:rPr>
          <w:color w:val="000000"/>
          <w:lang w:val="en-CA" w:eastAsia="zh-CN"/>
        </w:rPr>
        <w:t xml:space="preserve">    </w:t>
      </w:r>
      <w:r w:rsidRPr="00D95704">
        <w:rPr>
          <w:color w:val="800080"/>
          <w:lang w:val="fr-FR" w:eastAsia="zh-CN"/>
        </w:rPr>
        <w:t>}</w:t>
      </w:r>
    </w:p>
    <w:p w14:paraId="38B2897A" w14:textId="77777777" w:rsidR="004D3995" w:rsidRPr="00D95704" w:rsidRDefault="004D3995" w:rsidP="004D3995">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3450D301" w14:textId="54D76814" w:rsidR="004D3995" w:rsidRDefault="004D3995" w:rsidP="004D3995">
      <w:pPr>
        <w:pStyle w:val="Code"/>
        <w:rPr>
          <w:color w:val="800080"/>
          <w:lang w:val="fr-FR" w:eastAsia="zh-CN"/>
        </w:rPr>
      </w:pPr>
      <w:r w:rsidRPr="00D95704">
        <w:rPr>
          <w:color w:val="800080"/>
          <w:lang w:val="fr-FR" w:eastAsia="zh-CN"/>
        </w:rPr>
        <w:t>}</w:t>
      </w:r>
    </w:p>
    <w:p w14:paraId="66C0A500" w14:textId="77777777" w:rsidR="00117845" w:rsidRPr="00D95704" w:rsidRDefault="00117845" w:rsidP="004D3995">
      <w:pPr>
        <w:pStyle w:val="Code"/>
        <w:rPr>
          <w:color w:val="000000"/>
          <w:lang w:val="fr-FR" w:eastAsia="zh-CN"/>
        </w:rPr>
      </w:pPr>
    </w:p>
    <w:p w14:paraId="392D2786" w14:textId="77777777" w:rsidR="007E66E1" w:rsidRDefault="007E66E1" w:rsidP="007E66E1">
      <w:pPr>
        <w:pStyle w:val="Corpsdetexte"/>
      </w:pPr>
    </w:p>
    <w:p w14:paraId="14521C38" w14:textId="77777777" w:rsidR="007E66E1" w:rsidRDefault="007E66E1" w:rsidP="007E66E1">
      <w:pPr>
        <w:pStyle w:val="Corpsdetexte"/>
      </w:pPr>
      <w:r>
        <w:t xml:space="preserve">L’instruction suivante lit le vecteur dans une seule invocation </w:t>
      </w:r>
      <w:r>
        <w:rPr>
          <w:i/>
        </w:rPr>
        <w:t>readObjet</w:t>
      </w:r>
      <w:r>
        <w:t>() :</w:t>
      </w:r>
    </w:p>
    <w:p w14:paraId="0C43AB5E" w14:textId="70EC5C28" w:rsidR="007E66E1" w:rsidRDefault="007E66E1" w:rsidP="00B37E71">
      <w:pPr>
        <w:pStyle w:val="CodeJava"/>
        <w:ind w:firstLine="0"/>
        <w:jc w:val="left"/>
      </w:pPr>
      <w:r>
        <w:rPr>
          <w:highlight w:val="yellow"/>
        </w:rPr>
        <w:t>Vector vecteurDePlants = (Vector) fichierFluxPlants.readObject();</w:t>
      </w:r>
    </w:p>
    <w:p w14:paraId="195DF091" w14:textId="6BFE25E3" w:rsidR="007E66E1" w:rsidRDefault="00B37E71" w:rsidP="007E66E1">
      <w:pPr>
        <w:pStyle w:val="Corpsdetexte"/>
      </w:pPr>
      <w:r>
        <w:t>L</w:t>
      </w:r>
      <w:r w:rsidR="007E66E1">
        <w:t xml:space="preserve">a sérialisation du vecteur de plants va occuper plus d’espace que la séquence des objets </w:t>
      </w:r>
      <w:r w:rsidR="007E66E1">
        <w:rPr>
          <w:i/>
        </w:rPr>
        <w:t>Plant</w:t>
      </w:r>
      <w:r w:rsidR="007E66E1">
        <w:t xml:space="preserve"> sérialisés. En effet, la structure de données utilisées pour le vecteur lui-même doit aussi être sérialisée.</w:t>
      </w:r>
    </w:p>
    <w:p w14:paraId="43E2A9C4" w14:textId="38CEE375" w:rsidR="007E66E1" w:rsidRDefault="007E66E1" w:rsidP="007E66E1">
      <w:pPr>
        <w:pStyle w:val="Titre3"/>
      </w:pPr>
      <w:bookmarkStart w:id="231" w:name="_Toc16917499"/>
      <w:bookmarkStart w:id="232" w:name="_Toc155813937"/>
      <w:r>
        <w:t>Fichier à adressage relatif en Java</w:t>
      </w:r>
      <w:r w:rsidR="003A758E">
        <w:t xml:space="preserve"> avec RandomAccessFile</w:t>
      </w:r>
      <w:bookmarkEnd w:id="231"/>
      <w:bookmarkEnd w:id="232"/>
    </w:p>
    <w:p w14:paraId="69979BCB" w14:textId="2E01F3E6" w:rsidR="007E66E1" w:rsidRDefault="007E66E1" w:rsidP="007E66E1">
      <w:pPr>
        <w:pStyle w:val="Corpsdetexte"/>
      </w:pPr>
      <w:r>
        <w:t xml:space="preserve">Cette section présente un exemple d’implémentation d’un fichier à adressage relatif en Java en passant par la classe </w:t>
      </w:r>
      <w:hyperlink r:id="rId586" w:tooltip="class in java.io" w:history="1">
        <w:r w:rsidR="003D3F12">
          <w:rPr>
            <w:rStyle w:val="Hyperlien"/>
            <w:rFonts w:ascii="&amp;quot" w:hAnsi="&amp;quot"/>
            <w:b/>
            <w:bCs/>
            <w:color w:val="4A6782"/>
            <w:sz w:val="20"/>
          </w:rPr>
          <w:t>RandomAccessFile</w:t>
        </w:r>
      </w:hyperlink>
      <w:r>
        <w:t xml:space="preserve">. </w:t>
      </w:r>
      <w:r w:rsidR="004E6759">
        <w:t xml:space="preserve">Ceci permet de manipuler les données d’une manière plus performante </w:t>
      </w:r>
      <w:r w:rsidR="00503D92">
        <w:t>en accédant directement aux données sans devoir passer par le traitement de tous les objets du fichier comme c’</w:t>
      </w:r>
      <w:r w:rsidR="00661DBA">
        <w:t>est</w:t>
      </w:r>
      <w:r w:rsidR="00503D92">
        <w:t xml:space="preserve"> le cas du fichier sériel. </w:t>
      </w:r>
      <w:r>
        <w:t xml:space="preserve">Comme pour le cas précédent, les </w:t>
      </w:r>
      <w:r w:rsidR="006203F2">
        <w:t>données</w:t>
      </w:r>
      <w:r>
        <w:t xml:space="preserve"> sont </w:t>
      </w:r>
      <w:r w:rsidR="006203F2">
        <w:t>disposées</w:t>
      </w:r>
      <w:r>
        <w:t xml:space="preserve"> dans le fichier les un</w:t>
      </w:r>
      <w:r w:rsidR="006203F2">
        <w:t>e</w:t>
      </w:r>
      <w:r>
        <w:t xml:space="preserve">s à la suite des </w:t>
      </w:r>
      <w:r>
        <w:lastRenderedPageBreak/>
        <w:t xml:space="preserve">autres. </w:t>
      </w:r>
      <w:r w:rsidR="0009397E">
        <w:t xml:space="preserve">Les données d’un objet </w:t>
      </w:r>
      <w:r w:rsidR="00897948">
        <w:t>sont représentées par un ensemble d’</w:t>
      </w:r>
      <w:r w:rsidR="00661DBA">
        <w:t>octets</w:t>
      </w:r>
      <w:r w:rsidR="00897948">
        <w:t xml:space="preserve"> appelé</w:t>
      </w:r>
      <w:r w:rsidR="00E45655">
        <w:t xml:space="preserve"> un enregistrement (</w:t>
      </w:r>
      <w:r w:rsidR="00E45655" w:rsidRPr="00C15C41">
        <w:rPr>
          <w:i/>
        </w:rPr>
        <w:t>record</w:t>
      </w:r>
      <w:r w:rsidR="00E45655">
        <w:t>). Les données s</w:t>
      </w:r>
      <w:r w:rsidR="00095168">
        <w:t>ont écrites et lues sans passer par la sérialisation. Il</w:t>
      </w:r>
      <w:r>
        <w:t xml:space="preserve"> est possible d’accéder directement </w:t>
      </w:r>
      <w:r w:rsidR="000B5E75">
        <w:t>aux données</w:t>
      </w:r>
      <w:r>
        <w:t xml:space="preserve"> </w:t>
      </w:r>
      <w:r w:rsidR="000B5E75">
        <w:t>d’</w:t>
      </w:r>
      <w:r>
        <w:t xml:space="preserve">un objet particulier soit pour le lire ou soit pour l’écrire. </w:t>
      </w:r>
      <w:r w:rsidR="00503D92">
        <w:t>A cet effet, u</w:t>
      </w:r>
      <w:r>
        <w:t>n numéro d’enregistrement relatif (NER) est assigné à chacun des enregistrements du fichier en fonction de sa position.</w:t>
      </w:r>
    </w:p>
    <w:p w14:paraId="7840A18B" w14:textId="7178B5FC" w:rsidR="007E66E1" w:rsidRDefault="007E66E1" w:rsidP="007E66E1">
      <w:pPr>
        <w:pStyle w:val="Corpsdetexte"/>
      </w:pPr>
      <w:r>
        <w:t xml:space="preserve">Un nouvel enregistrement est toujours ajouté à la fin du fichier. Pour simplifier, la suppression </w:t>
      </w:r>
      <w:r w:rsidR="00095168">
        <w:t xml:space="preserve">d’un enregistrement </w:t>
      </w:r>
      <w:r>
        <w:t xml:space="preserve">n’est pas permise. Tel qu’illustré à la  figure suivante, le nombre courant d’enregistrements est stocké sous forme d’un </w:t>
      </w:r>
      <w:r>
        <w:rPr>
          <w:i/>
        </w:rPr>
        <w:t>int</w:t>
      </w:r>
      <w:r>
        <w:t xml:space="preserve"> dans les quatre premiers octets du fichier. Lors de la création d’un nouvel enregistrement, cette information sert à déterminer le NER du nouvel enregistrement.</w:t>
      </w:r>
    </w:p>
    <w:p w14:paraId="628259CA" w14:textId="2D026BED" w:rsidR="007E66E1" w:rsidRDefault="007E66E1" w:rsidP="007E66E1">
      <w:pPr>
        <w:pStyle w:val="Corpsdetexte"/>
      </w:pPr>
      <w:r>
        <w:t xml:space="preserve">Dans notre figure, nous supposons que la taille d’un enregistrement est fixée à 50. </w:t>
      </w:r>
      <w:r w:rsidR="00280B75">
        <w:t xml:space="preserve">L’emploi d’une taille fixe permet de retrouver facilement la position d’un enregistrement </w:t>
      </w:r>
      <w:r w:rsidR="006170A5">
        <w:t xml:space="preserve">dans le fichier. </w:t>
      </w:r>
      <w:r>
        <w:t>Comme les octets sont numérotés à partir de 0, la position du premier octet d’un enregistrement d’adresse NER est :</w:t>
      </w:r>
    </w:p>
    <w:p w14:paraId="3DBB83CF" w14:textId="77777777" w:rsidR="007E66E1" w:rsidRDefault="007E66E1" w:rsidP="007E66E1">
      <w:pPr>
        <w:pStyle w:val="Corpsdetexte"/>
        <w:ind w:left="708"/>
      </w:pPr>
      <w:r>
        <w:rPr>
          <w:i/>
        </w:rPr>
        <w:t>Position du premier octet</w:t>
      </w:r>
      <w:r>
        <w:t xml:space="preserve"> = NER * 50 + 4</w:t>
      </w:r>
    </w:p>
    <w:p w14:paraId="5DBC657A" w14:textId="686F9314" w:rsidR="007E66E1" w:rsidRDefault="007E66E1" w:rsidP="007E66E1">
      <w:pPr>
        <w:pStyle w:val="Corpsdetexte"/>
      </w:pPr>
      <w:r>
        <w:t xml:space="preserve">Dans notre implémentation, une méthode statique </w:t>
      </w:r>
      <w:r>
        <w:rPr>
          <w:i/>
        </w:rPr>
        <w:t>tailleMaxEnregistrement()</w:t>
      </w:r>
      <w:r>
        <w:t xml:space="preserve"> de la classe </w:t>
      </w:r>
      <w:r>
        <w:rPr>
          <w:i/>
        </w:rPr>
        <w:t>Plant</w:t>
      </w:r>
      <w:r>
        <w:t xml:space="preserve"> retourne la taille maximale d’un enregistrement. De fait, tout l’espace est réservé pour l’enregistrement même si en réalité, sa taille peut être inférieure. </w:t>
      </w:r>
      <w:r w:rsidR="007A14EA">
        <w:t>Dans ce cas</w:t>
      </w:r>
      <w:r>
        <w:t>, les derniers octets sont inutilisés mais tout de même alloués.</w:t>
      </w:r>
    </w:p>
    <w:p w14:paraId="1F8DEBE3" w14:textId="5E183362" w:rsidR="007E66E1" w:rsidRDefault="007E66E1" w:rsidP="007E66E1">
      <w:pPr>
        <w:pStyle w:val="Corpsdetexte"/>
      </w:pPr>
      <w:r>
        <w:t xml:space="preserve">La méthode </w:t>
      </w:r>
      <w:r>
        <w:rPr>
          <w:i/>
        </w:rPr>
        <w:t>ecrireEnregistrementTailleMax</w:t>
      </w:r>
      <w:r>
        <w:t xml:space="preserve"> est ajoutée à </w:t>
      </w:r>
      <w:r>
        <w:rPr>
          <w:i/>
        </w:rPr>
        <w:t>Plant</w:t>
      </w:r>
      <w:r>
        <w:t xml:space="preserve"> afin d’écrire la suite d’octets de l’objet </w:t>
      </w:r>
      <w:r>
        <w:rPr>
          <w:i/>
        </w:rPr>
        <w:t>Plant</w:t>
      </w:r>
      <w:r>
        <w:t xml:space="preserve"> dans le fichier. Contrairement à l’implémentation de fichier à accès sériel de la section précédente, la sérialisation n’est pas utilisée. Ceci permet d’avoir un contrôle précis sur les octets écrits et de réduire l’espace occupé par l’enregistrement correspondant à un objet</w:t>
      </w:r>
      <w:r w:rsidR="001A1000">
        <w:t xml:space="preserve"> parce qu’il n’y a pas de </w:t>
      </w:r>
      <w:r w:rsidR="0013554C">
        <w:t>métadonnées stockées</w:t>
      </w:r>
      <w:r w:rsidR="00C72FEE">
        <w:t xml:space="preserve"> avec les données</w:t>
      </w:r>
      <w:r>
        <w:t>.</w:t>
      </w:r>
    </w:p>
    <w:p w14:paraId="229F32E4" w14:textId="4B824D74" w:rsidR="007E66E1" w:rsidRDefault="007E66E1" w:rsidP="007E66E1">
      <w:pPr>
        <w:pStyle w:val="Corpsdetexte"/>
      </w:pPr>
      <w:r>
        <w:rPr>
          <w:b/>
        </w:rPr>
        <w:t>Exemple</w:t>
      </w:r>
      <w:r>
        <w:t xml:space="preserve">. Classe </w:t>
      </w:r>
      <w:r>
        <w:rPr>
          <w:i/>
        </w:rPr>
        <w:t>Plant</w:t>
      </w:r>
      <w:r>
        <w:t xml:space="preserve"> modifiée</w:t>
      </w:r>
      <w:r w:rsidR="00FE3D90">
        <w:t>.</w:t>
      </w:r>
    </w:p>
    <w:p w14:paraId="60E22DA3" w14:textId="5D66B631" w:rsidR="00FE3D90" w:rsidRDefault="00000000" w:rsidP="00492058">
      <w:pPr>
        <w:pStyle w:val="Corpsdetexte"/>
        <w:keepNext/>
        <w:keepLines/>
      </w:pPr>
      <w:hyperlink r:id="rId587" w:history="1">
        <w:r w:rsidR="00A43FEB">
          <w:rPr>
            <w:rStyle w:val="Hyperlien"/>
            <w:rFonts w:ascii="Segoe UI" w:hAnsi="Segoe UI" w:cs="Segoe UI"/>
            <w:b/>
            <w:bCs/>
            <w:color w:val="0366D6"/>
          </w:rPr>
          <w:t>JavaPasAPas</w:t>
        </w:r>
      </w:hyperlink>
      <w:r w:rsidR="00A43FEB">
        <w:rPr>
          <w:rStyle w:val="separator"/>
          <w:rFonts w:ascii="Segoe UI" w:hAnsi="Segoe UI" w:cs="Segoe UI"/>
          <w:color w:val="586069"/>
        </w:rPr>
        <w:t>/</w:t>
      </w:r>
      <w:r w:rsidR="00521747">
        <w:rPr>
          <w:rStyle w:val="lev"/>
          <w:rFonts w:ascii="Segoe UI" w:hAnsi="Segoe UI" w:cs="Segoe UI"/>
          <w:color w:val="24292E"/>
        </w:rPr>
        <w:t>chapitre_9/P</w:t>
      </w:r>
      <w:r w:rsidR="00A43FEB">
        <w:rPr>
          <w:rStyle w:val="lev"/>
          <w:rFonts w:ascii="Segoe UI" w:hAnsi="Segoe UI" w:cs="Segoe UI"/>
          <w:color w:val="24292E"/>
        </w:rPr>
        <w:t>lant.java</w:t>
      </w:r>
    </w:p>
    <w:p w14:paraId="79793A8D" w14:textId="77777777" w:rsidR="00521747" w:rsidRPr="00C62F99" w:rsidRDefault="00521747" w:rsidP="00492058">
      <w:pPr>
        <w:pStyle w:val="Code"/>
        <w:rPr>
          <w:color w:val="000000"/>
          <w:lang w:val="en-US" w:eastAsia="zh-CN"/>
        </w:rPr>
      </w:pPr>
      <w:r w:rsidRPr="00C62F99">
        <w:rPr>
          <w:b/>
          <w:bCs/>
          <w:lang w:val="en-US" w:eastAsia="zh-CN"/>
        </w:rPr>
        <w:t>import</w:t>
      </w:r>
      <w:r w:rsidRPr="00C62F99">
        <w:rPr>
          <w:color w:val="004A43"/>
          <w:lang w:val="en-US" w:eastAsia="zh-CN"/>
        </w:rPr>
        <w:t xml:space="preserve"> java</w:t>
      </w:r>
      <w:r w:rsidRPr="00C62F99">
        <w:rPr>
          <w:color w:val="808030"/>
          <w:lang w:val="en-US" w:eastAsia="zh-CN"/>
        </w:rPr>
        <w:t>.</w:t>
      </w:r>
      <w:r w:rsidRPr="00C62F99">
        <w:rPr>
          <w:color w:val="004A43"/>
          <w:lang w:val="en-US" w:eastAsia="zh-CN"/>
        </w:rPr>
        <w:t>io</w:t>
      </w:r>
      <w:r w:rsidRPr="00C62F99">
        <w:rPr>
          <w:color w:val="808030"/>
          <w:lang w:val="en-US" w:eastAsia="zh-CN"/>
        </w:rPr>
        <w:t>.</w:t>
      </w:r>
      <w:r w:rsidRPr="00C62F99">
        <w:rPr>
          <w:b/>
          <w:bCs/>
          <w:lang w:val="en-US" w:eastAsia="zh-CN"/>
        </w:rPr>
        <w:t>*</w:t>
      </w:r>
      <w:r w:rsidRPr="00C62F99">
        <w:rPr>
          <w:color w:val="800080"/>
          <w:lang w:val="en-US" w:eastAsia="zh-CN"/>
        </w:rPr>
        <w:t>;</w:t>
      </w:r>
    </w:p>
    <w:p w14:paraId="3AC81D52" w14:textId="77777777" w:rsidR="00521747" w:rsidRPr="00C62F99" w:rsidRDefault="00521747" w:rsidP="00492058">
      <w:pPr>
        <w:pStyle w:val="Code"/>
        <w:rPr>
          <w:color w:val="000000"/>
          <w:lang w:val="en-US" w:eastAsia="zh-CN"/>
        </w:rPr>
      </w:pPr>
    </w:p>
    <w:p w14:paraId="2A19B46C" w14:textId="77777777" w:rsidR="00521747" w:rsidRPr="00D95704" w:rsidRDefault="00521747" w:rsidP="00492058">
      <w:pPr>
        <w:pStyle w:val="Code"/>
        <w:rPr>
          <w:color w:val="000000"/>
          <w:lang w:val="en-CA" w:eastAsia="zh-CN"/>
        </w:rPr>
      </w:pPr>
      <w:r w:rsidRPr="00D95704">
        <w:rPr>
          <w:b/>
          <w:bCs/>
          <w:lang w:val="en-CA" w:eastAsia="zh-CN"/>
        </w:rPr>
        <w:t>public</w:t>
      </w:r>
      <w:r w:rsidRPr="00D95704">
        <w:rPr>
          <w:color w:val="000000"/>
          <w:lang w:val="en-CA" w:eastAsia="zh-CN"/>
        </w:rPr>
        <w:t xml:space="preserve"> </w:t>
      </w:r>
      <w:r w:rsidRPr="00D95704">
        <w:rPr>
          <w:b/>
          <w:bCs/>
          <w:lang w:val="en-CA" w:eastAsia="zh-CN"/>
        </w:rPr>
        <w:t>class</w:t>
      </w:r>
      <w:r w:rsidRPr="00D95704">
        <w:rPr>
          <w:color w:val="000000"/>
          <w:lang w:val="en-CA" w:eastAsia="zh-CN"/>
        </w:rPr>
        <w:t xml:space="preserve"> Plant </w:t>
      </w:r>
      <w:r w:rsidRPr="00D95704">
        <w:rPr>
          <w:b/>
          <w:bCs/>
          <w:lang w:val="en-CA" w:eastAsia="zh-CN"/>
        </w:rPr>
        <w:t>implements</w:t>
      </w:r>
      <w:r w:rsidRPr="00D95704">
        <w:rPr>
          <w:color w:val="000000"/>
          <w:lang w:val="en-CA" w:eastAsia="zh-CN"/>
        </w:rPr>
        <w:t xml:space="preserve"> Serializable </w:t>
      </w:r>
      <w:r w:rsidRPr="00D95704">
        <w:rPr>
          <w:color w:val="800080"/>
          <w:lang w:val="en-CA" w:eastAsia="zh-CN"/>
        </w:rPr>
        <w:t>{</w:t>
      </w:r>
    </w:p>
    <w:p w14:paraId="372B60B6" w14:textId="77777777" w:rsidR="00521747" w:rsidRPr="00521747" w:rsidRDefault="00521747" w:rsidP="00492058">
      <w:pPr>
        <w:pStyle w:val="Code"/>
        <w:rPr>
          <w:color w:val="000000"/>
          <w:lang w:val="fr-FR" w:eastAsia="zh-CN"/>
        </w:rPr>
      </w:pPr>
      <w:r w:rsidRPr="00D95704">
        <w:rPr>
          <w:color w:val="000000"/>
          <w:lang w:val="en-CA" w:eastAsia="zh-CN"/>
        </w:rPr>
        <w:t xml:space="preserve">  </w:t>
      </w:r>
      <w:r w:rsidRPr="00521747">
        <w:rPr>
          <w:b/>
          <w:bCs/>
          <w:lang w:val="fr-FR" w:eastAsia="zh-CN"/>
        </w:rPr>
        <w:t>private</w:t>
      </w:r>
      <w:r w:rsidRPr="00521747">
        <w:rPr>
          <w:color w:val="000000"/>
          <w:lang w:val="fr-FR" w:eastAsia="zh-CN"/>
        </w:rPr>
        <w:t xml:space="preserve"> </w:t>
      </w:r>
      <w:r w:rsidRPr="00521747">
        <w:rPr>
          <w:color w:val="BB7977"/>
          <w:lang w:val="fr-FR" w:eastAsia="zh-CN"/>
        </w:rPr>
        <w:t>int</w:t>
      </w:r>
      <w:r w:rsidRPr="00521747">
        <w:rPr>
          <w:color w:val="000000"/>
          <w:lang w:val="fr-FR" w:eastAsia="zh-CN"/>
        </w:rPr>
        <w:t xml:space="preserve"> noPlant</w:t>
      </w:r>
      <w:r w:rsidRPr="00521747">
        <w:rPr>
          <w:color w:val="800080"/>
          <w:lang w:val="fr-FR" w:eastAsia="zh-CN"/>
        </w:rPr>
        <w:t>;</w:t>
      </w:r>
      <w:r w:rsidRPr="00521747">
        <w:rPr>
          <w:color w:val="000000"/>
          <w:lang w:val="fr-FR" w:eastAsia="zh-CN"/>
        </w:rPr>
        <w:t xml:space="preserve"> </w:t>
      </w:r>
      <w:r w:rsidRPr="00521747">
        <w:rPr>
          <w:color w:val="696969"/>
          <w:lang w:val="fr-FR" w:eastAsia="zh-CN"/>
        </w:rPr>
        <w:t>// numéro de catalogue du plant</w:t>
      </w:r>
    </w:p>
    <w:p w14:paraId="1629F8EA" w14:textId="77777777" w:rsidR="00521747" w:rsidRPr="00521747" w:rsidRDefault="00521747" w:rsidP="00492058">
      <w:pPr>
        <w:pStyle w:val="Code"/>
        <w:rPr>
          <w:color w:val="000000"/>
          <w:lang w:val="fr-FR" w:eastAsia="zh-CN"/>
        </w:rPr>
      </w:pPr>
      <w:r w:rsidRPr="00521747">
        <w:rPr>
          <w:color w:val="000000"/>
          <w:lang w:val="fr-FR" w:eastAsia="zh-CN"/>
        </w:rPr>
        <w:t xml:space="preserve">  </w:t>
      </w:r>
      <w:r w:rsidRPr="00521747">
        <w:rPr>
          <w:b/>
          <w:bCs/>
          <w:lang w:val="fr-FR" w:eastAsia="zh-CN"/>
        </w:rPr>
        <w:t>private</w:t>
      </w:r>
      <w:r w:rsidRPr="00521747">
        <w:rPr>
          <w:color w:val="000000"/>
          <w:lang w:val="fr-FR" w:eastAsia="zh-CN"/>
        </w:rPr>
        <w:t xml:space="preserve"> </w:t>
      </w:r>
      <w:r w:rsidRPr="00521747">
        <w:rPr>
          <w:b/>
          <w:bCs/>
          <w:color w:val="BB7977"/>
          <w:lang w:val="fr-FR" w:eastAsia="zh-CN"/>
        </w:rPr>
        <w:t>String</w:t>
      </w:r>
      <w:r w:rsidRPr="00521747">
        <w:rPr>
          <w:color w:val="000000"/>
          <w:lang w:val="fr-FR" w:eastAsia="zh-CN"/>
        </w:rPr>
        <w:t xml:space="preserve"> description</w:t>
      </w:r>
      <w:r w:rsidRPr="00521747">
        <w:rPr>
          <w:color w:val="800080"/>
          <w:lang w:val="fr-FR" w:eastAsia="zh-CN"/>
        </w:rPr>
        <w:t>;</w:t>
      </w:r>
      <w:r w:rsidRPr="00521747">
        <w:rPr>
          <w:color w:val="000000"/>
          <w:lang w:val="fr-FR" w:eastAsia="zh-CN"/>
        </w:rPr>
        <w:t xml:space="preserve"> </w:t>
      </w:r>
      <w:r w:rsidRPr="00521747">
        <w:rPr>
          <w:color w:val="696969"/>
          <w:lang w:val="fr-FR" w:eastAsia="zh-CN"/>
        </w:rPr>
        <w:t>// description du plant</w:t>
      </w:r>
    </w:p>
    <w:p w14:paraId="633EF7D5" w14:textId="77777777" w:rsidR="00521747" w:rsidRPr="00521747" w:rsidRDefault="00521747" w:rsidP="00492058">
      <w:pPr>
        <w:pStyle w:val="Code"/>
        <w:rPr>
          <w:color w:val="000000"/>
          <w:lang w:val="fr-FR" w:eastAsia="zh-CN"/>
        </w:rPr>
      </w:pPr>
      <w:r w:rsidRPr="00521747">
        <w:rPr>
          <w:color w:val="000000"/>
          <w:lang w:val="fr-FR" w:eastAsia="zh-CN"/>
        </w:rPr>
        <w:t xml:space="preserve">  </w:t>
      </w:r>
      <w:r w:rsidRPr="00521747">
        <w:rPr>
          <w:b/>
          <w:bCs/>
          <w:lang w:val="fr-FR" w:eastAsia="zh-CN"/>
        </w:rPr>
        <w:t>private</w:t>
      </w:r>
      <w:r w:rsidRPr="00521747">
        <w:rPr>
          <w:color w:val="000000"/>
          <w:lang w:val="fr-FR" w:eastAsia="zh-CN"/>
        </w:rPr>
        <w:t xml:space="preserve"> </w:t>
      </w:r>
      <w:r w:rsidRPr="00521747">
        <w:rPr>
          <w:color w:val="BB7977"/>
          <w:lang w:val="fr-FR" w:eastAsia="zh-CN"/>
        </w:rPr>
        <w:t>double</w:t>
      </w:r>
      <w:r w:rsidRPr="00521747">
        <w:rPr>
          <w:color w:val="000000"/>
          <w:lang w:val="fr-FR" w:eastAsia="zh-CN"/>
        </w:rPr>
        <w:t xml:space="preserve"> prixUnitaire</w:t>
      </w:r>
      <w:r w:rsidRPr="00521747">
        <w:rPr>
          <w:color w:val="800080"/>
          <w:lang w:val="fr-FR" w:eastAsia="zh-CN"/>
        </w:rPr>
        <w:t>;</w:t>
      </w:r>
      <w:r w:rsidRPr="00521747">
        <w:rPr>
          <w:color w:val="000000"/>
          <w:lang w:val="fr-FR" w:eastAsia="zh-CN"/>
        </w:rPr>
        <w:t xml:space="preserve"> </w:t>
      </w:r>
      <w:r w:rsidRPr="00521747">
        <w:rPr>
          <w:color w:val="696969"/>
          <w:lang w:val="fr-FR" w:eastAsia="zh-CN"/>
        </w:rPr>
        <w:t>// prix unitaire du plant</w:t>
      </w:r>
    </w:p>
    <w:p w14:paraId="01B68385" w14:textId="77777777" w:rsidR="00521747" w:rsidRPr="00521747" w:rsidRDefault="00521747" w:rsidP="001A3D9B">
      <w:pPr>
        <w:pStyle w:val="Code"/>
        <w:keepNext w:val="0"/>
        <w:keepLines w:val="0"/>
        <w:rPr>
          <w:color w:val="000000"/>
          <w:lang w:val="fr-FR" w:eastAsia="zh-CN"/>
        </w:rPr>
      </w:pPr>
    </w:p>
    <w:p w14:paraId="51E03053"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Plant</w:t>
      </w:r>
      <w:r w:rsidRPr="00521747">
        <w:rPr>
          <w:color w:val="808030"/>
          <w:lang w:val="fr-FR" w:eastAsia="zh-CN"/>
        </w:rPr>
        <w:t>(</w:t>
      </w:r>
      <w:r w:rsidRPr="00521747">
        <w:rPr>
          <w:color w:val="BB7977"/>
          <w:lang w:val="fr-FR" w:eastAsia="zh-CN"/>
        </w:rPr>
        <w:t>int</w:t>
      </w:r>
      <w:r w:rsidRPr="00521747">
        <w:rPr>
          <w:color w:val="000000"/>
          <w:lang w:val="fr-FR" w:eastAsia="zh-CN"/>
        </w:rPr>
        <w:t xml:space="preserve"> noPlant</w:t>
      </w:r>
      <w:r w:rsidRPr="00521747">
        <w:rPr>
          <w:color w:val="808030"/>
          <w:lang w:val="fr-FR" w:eastAsia="zh-CN"/>
        </w:rPr>
        <w:t>,</w:t>
      </w:r>
      <w:r w:rsidRPr="00521747">
        <w:rPr>
          <w:color w:val="000000"/>
          <w:lang w:val="fr-FR" w:eastAsia="zh-CN"/>
        </w:rPr>
        <w:t xml:space="preserve"> </w:t>
      </w:r>
      <w:r w:rsidRPr="00521747">
        <w:rPr>
          <w:b/>
          <w:bCs/>
          <w:color w:val="BB7977"/>
          <w:lang w:val="fr-FR" w:eastAsia="zh-CN"/>
        </w:rPr>
        <w:t>String</w:t>
      </w:r>
      <w:r w:rsidRPr="00521747">
        <w:rPr>
          <w:color w:val="000000"/>
          <w:lang w:val="fr-FR" w:eastAsia="zh-CN"/>
        </w:rPr>
        <w:t xml:space="preserve"> description</w:t>
      </w:r>
      <w:r w:rsidRPr="00521747">
        <w:rPr>
          <w:color w:val="808030"/>
          <w:lang w:val="fr-FR" w:eastAsia="zh-CN"/>
        </w:rPr>
        <w:t>,</w:t>
      </w:r>
      <w:r w:rsidRPr="00521747">
        <w:rPr>
          <w:color w:val="000000"/>
          <w:lang w:val="fr-FR" w:eastAsia="zh-CN"/>
        </w:rPr>
        <w:t xml:space="preserve"> </w:t>
      </w:r>
      <w:r w:rsidRPr="00521747">
        <w:rPr>
          <w:color w:val="BB7977"/>
          <w:lang w:val="fr-FR" w:eastAsia="zh-CN"/>
        </w:rPr>
        <w:t>double</w:t>
      </w:r>
      <w:r w:rsidRPr="00521747">
        <w:rPr>
          <w:color w:val="000000"/>
          <w:lang w:val="fr-FR" w:eastAsia="zh-CN"/>
        </w:rPr>
        <w:t xml:space="preserve"> prixUnitaire</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20AAC409"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noPlant </w:t>
      </w:r>
      <w:r w:rsidRPr="00521747">
        <w:rPr>
          <w:color w:val="808030"/>
          <w:lang w:val="fr-FR" w:eastAsia="zh-CN"/>
        </w:rPr>
        <w:t>=</w:t>
      </w:r>
      <w:r w:rsidRPr="00521747">
        <w:rPr>
          <w:color w:val="000000"/>
          <w:lang w:val="fr-FR" w:eastAsia="zh-CN"/>
        </w:rPr>
        <w:t xml:space="preserve"> noPlant</w:t>
      </w:r>
      <w:r w:rsidRPr="00521747">
        <w:rPr>
          <w:color w:val="800080"/>
          <w:lang w:val="fr-FR" w:eastAsia="zh-CN"/>
        </w:rPr>
        <w:t>;</w:t>
      </w:r>
    </w:p>
    <w:p w14:paraId="522F5C9E"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description </w:t>
      </w:r>
      <w:r w:rsidRPr="00521747">
        <w:rPr>
          <w:color w:val="808030"/>
          <w:lang w:val="fr-FR" w:eastAsia="zh-CN"/>
        </w:rPr>
        <w:t>=</w:t>
      </w:r>
      <w:r w:rsidRPr="00521747">
        <w:rPr>
          <w:color w:val="000000"/>
          <w:lang w:val="fr-FR" w:eastAsia="zh-CN"/>
        </w:rPr>
        <w:t xml:space="preserve"> description</w:t>
      </w:r>
      <w:r w:rsidRPr="00521747">
        <w:rPr>
          <w:color w:val="800080"/>
          <w:lang w:val="fr-FR" w:eastAsia="zh-CN"/>
        </w:rPr>
        <w:t>;</w:t>
      </w:r>
    </w:p>
    <w:p w14:paraId="7E0100F2"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prixUnitaire </w:t>
      </w:r>
      <w:r w:rsidRPr="00521747">
        <w:rPr>
          <w:color w:val="808030"/>
          <w:lang w:val="fr-FR" w:eastAsia="zh-CN"/>
        </w:rPr>
        <w:t>=</w:t>
      </w:r>
      <w:r w:rsidRPr="00521747">
        <w:rPr>
          <w:color w:val="000000"/>
          <w:lang w:val="fr-FR" w:eastAsia="zh-CN"/>
        </w:rPr>
        <w:t xml:space="preserve"> prixUnitaire</w:t>
      </w:r>
      <w:r w:rsidRPr="00521747">
        <w:rPr>
          <w:color w:val="800080"/>
          <w:lang w:val="fr-FR" w:eastAsia="zh-CN"/>
        </w:rPr>
        <w:t>;</w:t>
      </w:r>
    </w:p>
    <w:p w14:paraId="078E452B"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0080"/>
          <w:lang w:val="fr-FR" w:eastAsia="zh-CN"/>
        </w:rPr>
        <w:t>}</w:t>
      </w:r>
    </w:p>
    <w:p w14:paraId="780042D5" w14:textId="77777777" w:rsidR="00521747" w:rsidRPr="00521747" w:rsidRDefault="00521747" w:rsidP="001A3D9B">
      <w:pPr>
        <w:pStyle w:val="Code"/>
        <w:keepNext w:val="0"/>
        <w:keepLines w:val="0"/>
        <w:rPr>
          <w:color w:val="000000"/>
          <w:lang w:val="fr-FR" w:eastAsia="zh-CN"/>
        </w:rPr>
      </w:pPr>
    </w:p>
    <w:p w14:paraId="3D10D8C5"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setNoPlant</w:t>
      </w:r>
      <w:r w:rsidRPr="00521747">
        <w:rPr>
          <w:color w:val="808030"/>
          <w:lang w:val="fr-FR" w:eastAsia="zh-CN"/>
        </w:rPr>
        <w:t>(</w:t>
      </w:r>
      <w:r w:rsidRPr="00521747">
        <w:rPr>
          <w:color w:val="BB7977"/>
          <w:lang w:val="fr-FR" w:eastAsia="zh-CN"/>
        </w:rPr>
        <w:t>int</w:t>
      </w:r>
      <w:r w:rsidRPr="00521747">
        <w:rPr>
          <w:color w:val="000000"/>
          <w:lang w:val="fr-FR" w:eastAsia="zh-CN"/>
        </w:rPr>
        <w:t xml:space="preserve"> noPlant</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4A58CCEA" w14:textId="77777777" w:rsidR="00521747" w:rsidRPr="009A50DE" w:rsidRDefault="00521747" w:rsidP="001A3D9B">
      <w:pPr>
        <w:pStyle w:val="Code"/>
        <w:keepNext w:val="0"/>
        <w:keepLines w:val="0"/>
        <w:rPr>
          <w:color w:val="000000"/>
          <w:lang w:val="en-CA" w:eastAsia="zh-CN"/>
        </w:rPr>
      </w:pPr>
      <w:r w:rsidRPr="00521747">
        <w:rPr>
          <w:color w:val="000000"/>
          <w:lang w:val="fr-FR" w:eastAsia="zh-CN"/>
        </w:rPr>
        <w:t xml:space="preserve">    </w:t>
      </w:r>
      <w:r w:rsidRPr="009A50DE">
        <w:rPr>
          <w:b/>
          <w:bCs/>
          <w:lang w:val="en-CA" w:eastAsia="zh-CN"/>
        </w:rPr>
        <w:t>this</w:t>
      </w:r>
      <w:r w:rsidRPr="009A50DE">
        <w:rPr>
          <w:color w:val="808030"/>
          <w:lang w:val="en-CA" w:eastAsia="zh-CN"/>
        </w:rPr>
        <w:t>.</w:t>
      </w:r>
      <w:r w:rsidRPr="009A50DE">
        <w:rPr>
          <w:color w:val="000000"/>
          <w:lang w:val="en-CA" w:eastAsia="zh-CN"/>
        </w:rPr>
        <w:t xml:space="preserve">noPlant </w:t>
      </w:r>
      <w:r w:rsidRPr="009A50DE">
        <w:rPr>
          <w:color w:val="808030"/>
          <w:lang w:val="en-CA" w:eastAsia="zh-CN"/>
        </w:rPr>
        <w:t>=</w:t>
      </w:r>
      <w:r w:rsidRPr="009A50DE">
        <w:rPr>
          <w:color w:val="000000"/>
          <w:lang w:val="en-CA" w:eastAsia="zh-CN"/>
        </w:rPr>
        <w:t xml:space="preserve"> noPlant</w:t>
      </w:r>
      <w:r w:rsidRPr="009A50DE">
        <w:rPr>
          <w:color w:val="800080"/>
          <w:lang w:val="en-CA" w:eastAsia="zh-CN"/>
        </w:rPr>
        <w:t>;</w:t>
      </w:r>
    </w:p>
    <w:p w14:paraId="4BBA148F"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color w:val="800080"/>
          <w:lang w:val="en-CA" w:eastAsia="zh-CN"/>
        </w:rPr>
        <w:t>}</w:t>
      </w:r>
    </w:p>
    <w:p w14:paraId="3CB38CD6" w14:textId="77777777" w:rsidR="00521747" w:rsidRPr="009A50DE" w:rsidRDefault="00521747" w:rsidP="001A3D9B">
      <w:pPr>
        <w:pStyle w:val="Code"/>
        <w:keepNext w:val="0"/>
        <w:keepLines w:val="0"/>
        <w:rPr>
          <w:color w:val="000000"/>
          <w:lang w:val="en-CA" w:eastAsia="zh-CN"/>
        </w:rPr>
      </w:pPr>
    </w:p>
    <w:p w14:paraId="4F2ED43E"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b/>
          <w:bCs/>
          <w:lang w:val="en-CA" w:eastAsia="zh-CN"/>
        </w:rPr>
        <w:t>public</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getNoPlant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2913AF2" w14:textId="77777777" w:rsidR="00521747" w:rsidRPr="00D95704" w:rsidRDefault="00521747" w:rsidP="001A3D9B">
      <w:pPr>
        <w:pStyle w:val="Code"/>
        <w:keepNext w:val="0"/>
        <w:keepLines w:val="0"/>
        <w:rPr>
          <w:color w:val="000000"/>
          <w:lang w:val="en-CA" w:eastAsia="zh-CN"/>
        </w:rPr>
      </w:pPr>
      <w:r w:rsidRPr="009A50DE">
        <w:rPr>
          <w:color w:val="000000"/>
          <w:lang w:val="en-CA" w:eastAsia="zh-CN"/>
        </w:rPr>
        <w:t xml:space="preserve">    </w:t>
      </w:r>
      <w:r w:rsidRPr="00D95704">
        <w:rPr>
          <w:b/>
          <w:bCs/>
          <w:lang w:val="en-CA" w:eastAsia="zh-CN"/>
        </w:rPr>
        <w:t>return</w:t>
      </w:r>
      <w:r w:rsidRPr="00D95704">
        <w:rPr>
          <w:color w:val="000000"/>
          <w:lang w:val="en-CA" w:eastAsia="zh-CN"/>
        </w:rPr>
        <w:t xml:space="preserve"> noPlant</w:t>
      </w:r>
      <w:r w:rsidRPr="00D95704">
        <w:rPr>
          <w:color w:val="800080"/>
          <w:lang w:val="en-CA" w:eastAsia="zh-CN"/>
        </w:rPr>
        <w:t>;</w:t>
      </w:r>
    </w:p>
    <w:p w14:paraId="288F2963" w14:textId="77777777" w:rsidR="00521747" w:rsidRPr="00D95704" w:rsidRDefault="00521747" w:rsidP="001A3D9B">
      <w:pPr>
        <w:pStyle w:val="Code"/>
        <w:keepNext w:val="0"/>
        <w:keepLines w:val="0"/>
        <w:rPr>
          <w:color w:val="000000"/>
          <w:lang w:val="en-CA" w:eastAsia="zh-CN"/>
        </w:rPr>
      </w:pPr>
      <w:r w:rsidRPr="00D95704">
        <w:rPr>
          <w:color w:val="000000"/>
          <w:lang w:val="en-CA" w:eastAsia="zh-CN"/>
        </w:rPr>
        <w:t xml:space="preserve">  </w:t>
      </w:r>
      <w:r w:rsidRPr="00D95704">
        <w:rPr>
          <w:color w:val="800080"/>
          <w:lang w:val="en-CA" w:eastAsia="zh-CN"/>
        </w:rPr>
        <w:t>}</w:t>
      </w:r>
    </w:p>
    <w:p w14:paraId="17337BC8" w14:textId="77777777" w:rsidR="00521747" w:rsidRPr="00D95704" w:rsidRDefault="00521747" w:rsidP="001A3D9B">
      <w:pPr>
        <w:pStyle w:val="Code"/>
        <w:keepNext w:val="0"/>
        <w:keepLines w:val="0"/>
        <w:rPr>
          <w:color w:val="000000"/>
          <w:lang w:val="en-CA" w:eastAsia="zh-CN"/>
        </w:rPr>
      </w:pPr>
    </w:p>
    <w:p w14:paraId="2D205FB4" w14:textId="77777777" w:rsidR="00521747" w:rsidRPr="00D95704" w:rsidRDefault="00521747"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color w:val="BB7977"/>
          <w:lang w:val="en-CA" w:eastAsia="zh-CN"/>
        </w:rPr>
        <w:t>void</w:t>
      </w:r>
      <w:r w:rsidRPr="00D95704">
        <w:rPr>
          <w:color w:val="000000"/>
          <w:lang w:val="en-CA" w:eastAsia="zh-CN"/>
        </w:rPr>
        <w:t xml:space="preserve"> setDescription</w:t>
      </w:r>
      <w:r w:rsidRPr="00D95704">
        <w:rPr>
          <w:color w:val="808030"/>
          <w:lang w:val="en-CA" w:eastAsia="zh-CN"/>
        </w:rPr>
        <w:t>(</w:t>
      </w:r>
      <w:r w:rsidRPr="00D95704">
        <w:rPr>
          <w:b/>
          <w:bCs/>
          <w:color w:val="BB7977"/>
          <w:lang w:val="en-CA" w:eastAsia="zh-CN"/>
        </w:rPr>
        <w:t>String</w:t>
      </w:r>
      <w:r w:rsidRPr="00D95704">
        <w:rPr>
          <w:color w:val="000000"/>
          <w:lang w:val="en-CA" w:eastAsia="zh-CN"/>
        </w:rPr>
        <w:t xml:space="preserve"> 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4E045122" w14:textId="77777777" w:rsidR="00521747" w:rsidRPr="00D95704" w:rsidRDefault="00521747"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this</w:t>
      </w:r>
      <w:r w:rsidRPr="00D95704">
        <w:rPr>
          <w:color w:val="808030"/>
          <w:lang w:val="en-CA" w:eastAsia="zh-CN"/>
        </w:rPr>
        <w:t>.</w:t>
      </w:r>
      <w:r w:rsidRPr="00D95704">
        <w:rPr>
          <w:color w:val="000000"/>
          <w:lang w:val="en-CA" w:eastAsia="zh-CN"/>
        </w:rPr>
        <w:t xml:space="preserve">description </w:t>
      </w:r>
      <w:r w:rsidRPr="00D95704">
        <w:rPr>
          <w:color w:val="808030"/>
          <w:lang w:val="en-CA" w:eastAsia="zh-CN"/>
        </w:rPr>
        <w:t>=</w:t>
      </w:r>
      <w:r w:rsidRPr="00D95704">
        <w:rPr>
          <w:color w:val="000000"/>
          <w:lang w:val="en-CA" w:eastAsia="zh-CN"/>
        </w:rPr>
        <w:t xml:space="preserve"> description</w:t>
      </w:r>
      <w:r w:rsidRPr="00D95704">
        <w:rPr>
          <w:color w:val="800080"/>
          <w:lang w:val="en-CA" w:eastAsia="zh-CN"/>
        </w:rPr>
        <w:t>;</w:t>
      </w:r>
    </w:p>
    <w:p w14:paraId="16A96FE7" w14:textId="77777777" w:rsidR="00521747" w:rsidRPr="00D95704" w:rsidRDefault="00521747" w:rsidP="001A3D9B">
      <w:pPr>
        <w:pStyle w:val="Code"/>
        <w:keepNext w:val="0"/>
        <w:keepLines w:val="0"/>
        <w:rPr>
          <w:color w:val="000000"/>
          <w:lang w:val="en-CA" w:eastAsia="zh-CN"/>
        </w:rPr>
      </w:pPr>
      <w:r w:rsidRPr="00D95704">
        <w:rPr>
          <w:color w:val="000000"/>
          <w:lang w:val="en-CA" w:eastAsia="zh-CN"/>
        </w:rPr>
        <w:t xml:space="preserve">  </w:t>
      </w:r>
      <w:r w:rsidRPr="00D95704">
        <w:rPr>
          <w:color w:val="800080"/>
          <w:lang w:val="en-CA" w:eastAsia="zh-CN"/>
        </w:rPr>
        <w:t>}</w:t>
      </w:r>
    </w:p>
    <w:p w14:paraId="7D36AFA1" w14:textId="77777777" w:rsidR="00521747" w:rsidRPr="00D95704" w:rsidRDefault="00521747" w:rsidP="001A3D9B">
      <w:pPr>
        <w:pStyle w:val="Code"/>
        <w:keepNext w:val="0"/>
        <w:keepLines w:val="0"/>
        <w:rPr>
          <w:color w:val="000000"/>
          <w:lang w:val="en-CA" w:eastAsia="zh-CN"/>
        </w:rPr>
      </w:pPr>
    </w:p>
    <w:p w14:paraId="35FCB4F7" w14:textId="77777777" w:rsidR="00521747" w:rsidRPr="00D95704" w:rsidRDefault="00521747" w:rsidP="001A3D9B">
      <w:pPr>
        <w:pStyle w:val="Code"/>
        <w:keepNext w:val="0"/>
        <w:keepLines w:val="0"/>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b/>
          <w:bCs/>
          <w:color w:val="BB7977"/>
          <w:lang w:val="en-CA" w:eastAsia="zh-CN"/>
        </w:rPr>
        <w:t>String</w:t>
      </w:r>
      <w:r w:rsidRPr="00D95704">
        <w:rPr>
          <w:color w:val="000000"/>
          <w:lang w:val="en-CA" w:eastAsia="zh-CN"/>
        </w:rPr>
        <w:t xml:space="preserve"> getDescription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3AB73CC6" w14:textId="77777777" w:rsidR="00521747" w:rsidRPr="009A50DE" w:rsidRDefault="00521747" w:rsidP="001A3D9B">
      <w:pPr>
        <w:pStyle w:val="Code"/>
        <w:keepNext w:val="0"/>
        <w:keepLines w:val="0"/>
        <w:rPr>
          <w:color w:val="000000"/>
          <w:lang w:eastAsia="zh-CN"/>
        </w:rPr>
      </w:pPr>
      <w:r w:rsidRPr="00D95704">
        <w:rPr>
          <w:color w:val="000000"/>
          <w:lang w:val="en-CA" w:eastAsia="zh-CN"/>
        </w:rPr>
        <w:t xml:space="preserve">    </w:t>
      </w:r>
      <w:r w:rsidRPr="009A50DE">
        <w:rPr>
          <w:b/>
          <w:bCs/>
          <w:lang w:eastAsia="zh-CN"/>
        </w:rPr>
        <w:t>return</w:t>
      </w:r>
      <w:r w:rsidRPr="009A50DE">
        <w:rPr>
          <w:color w:val="000000"/>
          <w:lang w:eastAsia="zh-CN"/>
        </w:rPr>
        <w:t xml:space="preserve"> description</w:t>
      </w:r>
      <w:r w:rsidRPr="009A50DE">
        <w:rPr>
          <w:color w:val="800080"/>
          <w:lang w:eastAsia="zh-CN"/>
        </w:rPr>
        <w:t>;</w:t>
      </w:r>
    </w:p>
    <w:p w14:paraId="22A357FD" w14:textId="77777777" w:rsidR="00521747" w:rsidRPr="00521747" w:rsidRDefault="00521747" w:rsidP="001A3D9B">
      <w:pPr>
        <w:pStyle w:val="Code"/>
        <w:keepNext w:val="0"/>
        <w:keepLines w:val="0"/>
        <w:rPr>
          <w:color w:val="000000"/>
          <w:lang w:val="fr-FR" w:eastAsia="zh-CN"/>
        </w:rPr>
      </w:pPr>
      <w:r w:rsidRPr="009A50DE">
        <w:rPr>
          <w:color w:val="000000"/>
          <w:lang w:eastAsia="zh-CN"/>
        </w:rPr>
        <w:t xml:space="preserve">  </w:t>
      </w:r>
      <w:r w:rsidRPr="00521747">
        <w:rPr>
          <w:color w:val="800080"/>
          <w:lang w:val="fr-FR" w:eastAsia="zh-CN"/>
        </w:rPr>
        <w:t>}</w:t>
      </w:r>
    </w:p>
    <w:p w14:paraId="6F735980" w14:textId="77777777" w:rsidR="00521747" w:rsidRPr="00521747" w:rsidRDefault="00521747" w:rsidP="001A3D9B">
      <w:pPr>
        <w:pStyle w:val="Code"/>
        <w:keepNext w:val="0"/>
        <w:keepLines w:val="0"/>
        <w:rPr>
          <w:color w:val="000000"/>
          <w:lang w:val="fr-FR" w:eastAsia="zh-CN"/>
        </w:rPr>
      </w:pPr>
    </w:p>
    <w:p w14:paraId="373D867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setPrixUnitaire</w:t>
      </w:r>
      <w:r w:rsidRPr="00521747">
        <w:rPr>
          <w:color w:val="808030"/>
          <w:lang w:val="fr-FR" w:eastAsia="zh-CN"/>
        </w:rPr>
        <w:t>(</w:t>
      </w:r>
      <w:r w:rsidRPr="00521747">
        <w:rPr>
          <w:color w:val="BB7977"/>
          <w:lang w:val="fr-FR" w:eastAsia="zh-CN"/>
        </w:rPr>
        <w:t>double</w:t>
      </w:r>
      <w:r w:rsidRPr="00521747">
        <w:rPr>
          <w:color w:val="000000"/>
          <w:lang w:val="fr-FR" w:eastAsia="zh-CN"/>
        </w:rPr>
        <w:t xml:space="preserve"> prixUnitaire</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4E5CBD4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prixUnitaire </w:t>
      </w:r>
      <w:r w:rsidRPr="00521747">
        <w:rPr>
          <w:color w:val="808030"/>
          <w:lang w:val="fr-FR" w:eastAsia="zh-CN"/>
        </w:rPr>
        <w:t>=</w:t>
      </w:r>
      <w:r w:rsidRPr="00521747">
        <w:rPr>
          <w:color w:val="000000"/>
          <w:lang w:val="fr-FR" w:eastAsia="zh-CN"/>
        </w:rPr>
        <w:t xml:space="preserve"> prixUnitaire</w:t>
      </w:r>
      <w:r w:rsidRPr="00521747">
        <w:rPr>
          <w:color w:val="800080"/>
          <w:lang w:val="fr-FR" w:eastAsia="zh-CN"/>
        </w:rPr>
        <w:t>;</w:t>
      </w:r>
    </w:p>
    <w:p w14:paraId="56D62728"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0080"/>
          <w:lang w:val="fr-FR" w:eastAsia="zh-CN"/>
        </w:rPr>
        <w:t>}</w:t>
      </w:r>
    </w:p>
    <w:p w14:paraId="70A9059E" w14:textId="77777777" w:rsidR="00521747" w:rsidRPr="00521747" w:rsidRDefault="00521747" w:rsidP="001A3D9B">
      <w:pPr>
        <w:pStyle w:val="Code"/>
        <w:keepNext w:val="0"/>
        <w:keepLines w:val="0"/>
        <w:rPr>
          <w:color w:val="000000"/>
          <w:lang w:val="fr-FR" w:eastAsia="zh-CN"/>
        </w:rPr>
      </w:pPr>
    </w:p>
    <w:p w14:paraId="1F49614E"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double</w:t>
      </w:r>
      <w:r w:rsidRPr="00521747">
        <w:rPr>
          <w:color w:val="000000"/>
          <w:lang w:val="fr-FR" w:eastAsia="zh-CN"/>
        </w:rPr>
        <w:t xml:space="preserve"> getPrixUnitaire</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5D26BE2F"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return</w:t>
      </w:r>
      <w:r w:rsidRPr="00521747">
        <w:rPr>
          <w:color w:val="000000"/>
          <w:lang w:val="fr-FR" w:eastAsia="zh-CN"/>
        </w:rPr>
        <w:t xml:space="preserve"> prixUnitaire</w:t>
      </w:r>
      <w:r w:rsidRPr="00521747">
        <w:rPr>
          <w:color w:val="800080"/>
          <w:lang w:val="fr-FR" w:eastAsia="zh-CN"/>
        </w:rPr>
        <w:t>;</w:t>
      </w:r>
    </w:p>
    <w:p w14:paraId="325AEA8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0080"/>
          <w:lang w:val="fr-FR" w:eastAsia="zh-CN"/>
        </w:rPr>
        <w:t>}</w:t>
      </w:r>
    </w:p>
    <w:p w14:paraId="64E48553" w14:textId="77777777" w:rsidR="00521747" w:rsidRPr="00521747" w:rsidRDefault="00521747" w:rsidP="001A3D9B">
      <w:pPr>
        <w:pStyle w:val="Code"/>
        <w:keepNext w:val="0"/>
        <w:keepLines w:val="0"/>
        <w:rPr>
          <w:color w:val="000000"/>
          <w:lang w:val="fr-FR" w:eastAsia="zh-CN"/>
        </w:rPr>
      </w:pPr>
    </w:p>
    <w:p w14:paraId="2DDBAF26"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ecrireEnregistrementTailleMax</w:t>
      </w:r>
      <w:r w:rsidRPr="00521747">
        <w:rPr>
          <w:color w:val="808030"/>
          <w:lang w:val="fr-FR" w:eastAsia="zh-CN"/>
        </w:rPr>
        <w:t>(</w:t>
      </w:r>
      <w:r w:rsidRPr="00521747">
        <w:rPr>
          <w:b/>
          <w:bCs/>
          <w:color w:val="BB7977"/>
          <w:lang w:val="fr-FR" w:eastAsia="zh-CN"/>
        </w:rPr>
        <w:t>RandomAccessFile</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 xml:space="preserve"> </w:t>
      </w:r>
      <w:r w:rsidRPr="00521747">
        <w:rPr>
          <w:b/>
          <w:bCs/>
          <w:lang w:val="fr-FR" w:eastAsia="zh-CN"/>
        </w:rPr>
        <w:t>throws</w:t>
      </w:r>
      <w:r w:rsidRPr="00521747">
        <w:rPr>
          <w:color w:val="000000"/>
          <w:lang w:val="fr-FR" w:eastAsia="zh-CN"/>
        </w:rPr>
        <w:t xml:space="preserve"> </w:t>
      </w:r>
      <w:r w:rsidRPr="00521747">
        <w:rPr>
          <w:b/>
          <w:bCs/>
          <w:color w:val="BB7977"/>
          <w:lang w:val="fr-FR" w:eastAsia="zh-CN"/>
        </w:rPr>
        <w:t>Exception</w:t>
      </w:r>
      <w:r w:rsidRPr="00521747">
        <w:rPr>
          <w:color w:val="000000"/>
          <w:lang w:val="fr-FR" w:eastAsia="zh-CN"/>
        </w:rPr>
        <w:t xml:space="preserve"> </w:t>
      </w:r>
      <w:r w:rsidRPr="00521747">
        <w:rPr>
          <w:color w:val="800080"/>
          <w:lang w:val="fr-FR" w:eastAsia="zh-CN"/>
        </w:rPr>
        <w:t>{</w:t>
      </w:r>
    </w:p>
    <w:p w14:paraId="5FDB1128"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noPlant</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4 octets</w:t>
      </w:r>
    </w:p>
    <w:p w14:paraId="722E08E4" w14:textId="77777777" w:rsidR="00521747" w:rsidRPr="009A50DE" w:rsidRDefault="00521747" w:rsidP="001A3D9B">
      <w:pPr>
        <w:pStyle w:val="Code"/>
        <w:keepNext w:val="0"/>
        <w:keepLines w:val="0"/>
        <w:rPr>
          <w:color w:val="000000"/>
          <w:lang w:val="en-CA" w:eastAsia="zh-CN"/>
        </w:rPr>
      </w:pPr>
      <w:r w:rsidRPr="00521747">
        <w:rPr>
          <w:color w:val="000000"/>
          <w:lang w:val="fr-FR" w:eastAsia="zh-CN"/>
        </w:rPr>
        <w:t xml:space="preserve">    </w:t>
      </w:r>
      <w:r w:rsidRPr="009A50DE">
        <w:rPr>
          <w:b/>
          <w:bCs/>
          <w:lang w:val="en-CA" w:eastAsia="zh-CN"/>
        </w:rPr>
        <w:t>if</w:t>
      </w:r>
      <w:r w:rsidRPr="009A50DE">
        <w:rPr>
          <w:color w:val="000000"/>
          <w:lang w:val="en-CA" w:eastAsia="zh-CN"/>
        </w:rPr>
        <w:t xml:space="preserve"> </w:t>
      </w:r>
      <w:r w:rsidRPr="009A50DE">
        <w:rPr>
          <w:color w:val="808030"/>
          <w:lang w:val="en-CA" w:eastAsia="zh-CN"/>
        </w:rPr>
        <w:t>(</w:t>
      </w:r>
      <w:r w:rsidRPr="009A50DE">
        <w:rPr>
          <w:color w:val="000000"/>
          <w:lang w:val="en-CA" w:eastAsia="zh-CN"/>
        </w:rPr>
        <w:t>description</w:t>
      </w:r>
      <w:r w:rsidRPr="009A50DE">
        <w:rPr>
          <w:color w:val="808030"/>
          <w:lang w:val="en-CA" w:eastAsia="zh-CN"/>
        </w:rPr>
        <w:t>.</w:t>
      </w:r>
      <w:r w:rsidRPr="009A50DE">
        <w:rPr>
          <w:color w:val="000000"/>
          <w:lang w:val="en-CA" w:eastAsia="zh-CN"/>
        </w:rPr>
        <w:t>length</w:t>
      </w:r>
      <w:r w:rsidRPr="009A50DE">
        <w:rPr>
          <w:color w:val="808030"/>
          <w:lang w:val="en-CA" w:eastAsia="zh-CN"/>
        </w:rPr>
        <w:t>()</w:t>
      </w:r>
      <w:r w:rsidRPr="009A50DE">
        <w:rPr>
          <w:color w:val="000000"/>
          <w:lang w:val="en-CA" w:eastAsia="zh-CN"/>
        </w:rPr>
        <w:t xml:space="preserve"> </w:t>
      </w:r>
      <w:r w:rsidRPr="009A50DE">
        <w:rPr>
          <w:color w:val="808030"/>
          <w:lang w:val="en-CA" w:eastAsia="zh-CN"/>
        </w:rPr>
        <w:t>&gt;</w:t>
      </w:r>
      <w:r w:rsidRPr="009A50DE">
        <w:rPr>
          <w:color w:val="000000"/>
          <w:lang w:val="en-CA" w:eastAsia="zh-CN"/>
        </w:rPr>
        <w:t xml:space="preserve"> </w:t>
      </w:r>
      <w:r w:rsidRPr="009A50DE">
        <w:rPr>
          <w:color w:val="008C00"/>
          <w:lang w:val="en-CA" w:eastAsia="zh-CN"/>
        </w:rPr>
        <w:t>38</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6B17F91A"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exit</w:t>
      </w:r>
      <w:r w:rsidRPr="009A50DE">
        <w:rPr>
          <w:color w:val="808030"/>
          <w:lang w:val="en-CA" w:eastAsia="zh-CN"/>
        </w:rPr>
        <w:t>(</w:t>
      </w:r>
      <w:r w:rsidRPr="009A50DE">
        <w:rPr>
          <w:color w:val="008C00"/>
          <w:lang w:val="en-CA" w:eastAsia="zh-CN"/>
        </w:rPr>
        <w:t>1</w:t>
      </w:r>
      <w:r w:rsidRPr="009A50DE">
        <w:rPr>
          <w:color w:val="808030"/>
          <w:lang w:val="en-CA" w:eastAsia="zh-CN"/>
        </w:rPr>
        <w:t>)</w:t>
      </w:r>
      <w:r w:rsidRPr="009A50DE">
        <w:rPr>
          <w:color w:val="800080"/>
          <w:lang w:val="en-CA" w:eastAsia="zh-CN"/>
        </w:rPr>
        <w:t>;</w:t>
      </w:r>
    </w:p>
    <w:p w14:paraId="11BC5867" w14:textId="77777777" w:rsidR="00521747" w:rsidRPr="00521747" w:rsidRDefault="00521747" w:rsidP="001A3D9B">
      <w:pPr>
        <w:pStyle w:val="Code"/>
        <w:keepNext w:val="0"/>
        <w:keepLines w:val="0"/>
        <w:rPr>
          <w:color w:val="000000"/>
          <w:lang w:val="fr-FR" w:eastAsia="zh-CN"/>
        </w:rPr>
      </w:pPr>
      <w:r w:rsidRPr="009A50DE">
        <w:rPr>
          <w:color w:val="000000"/>
          <w:lang w:val="en-CA" w:eastAsia="zh-CN"/>
        </w:rPr>
        <w:t xml:space="preserve">    </w:t>
      </w:r>
      <w:r w:rsidRPr="00521747">
        <w:rPr>
          <w:color w:val="800080"/>
          <w:lang w:val="fr-FR" w:eastAsia="zh-CN"/>
        </w:rPr>
        <w:t>}</w:t>
      </w:r>
    </w:p>
    <w:p w14:paraId="019827EF"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description</w:t>
      </w:r>
      <w:r w:rsidRPr="00521747">
        <w:rPr>
          <w:color w:val="808030"/>
          <w:lang w:val="fr-FR" w:eastAsia="zh-CN"/>
        </w:rPr>
        <w:t>.</w:t>
      </w:r>
      <w:r w:rsidRPr="00521747">
        <w:rPr>
          <w:color w:val="000000"/>
          <w:lang w:val="fr-FR" w:eastAsia="zh-CN"/>
        </w:rPr>
        <w:t>length</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4octets</w:t>
      </w:r>
    </w:p>
    <w:p w14:paraId="4540BE5C"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writeBytes</w:t>
      </w:r>
      <w:r w:rsidRPr="00521747">
        <w:rPr>
          <w:color w:val="808030"/>
          <w:lang w:val="fr-FR" w:eastAsia="zh-CN"/>
        </w:rPr>
        <w:t>(</w:t>
      </w:r>
      <w:r w:rsidRPr="00521747">
        <w:rPr>
          <w:color w:val="000000"/>
          <w:lang w:val="fr-FR" w:eastAsia="zh-CN"/>
        </w:rPr>
        <w:t>description</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max 38 octets</w:t>
      </w:r>
    </w:p>
    <w:p w14:paraId="5FD3B4A6"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writeDouble</w:t>
      </w:r>
      <w:r w:rsidRPr="00521747">
        <w:rPr>
          <w:color w:val="808030"/>
          <w:lang w:val="fr-FR" w:eastAsia="zh-CN"/>
        </w:rPr>
        <w:t>(</w:t>
      </w:r>
      <w:r w:rsidRPr="00521747">
        <w:rPr>
          <w:color w:val="000000"/>
          <w:lang w:val="fr-FR" w:eastAsia="zh-CN"/>
        </w:rPr>
        <w:t>prixUnitaire</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8 octets</w:t>
      </w:r>
    </w:p>
    <w:p w14:paraId="57C638D1"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0080"/>
          <w:lang w:val="fr-FR" w:eastAsia="zh-CN"/>
        </w:rPr>
        <w:t>}</w:t>
      </w:r>
    </w:p>
    <w:p w14:paraId="6A7E9512" w14:textId="77777777" w:rsidR="00521747" w:rsidRPr="00521747" w:rsidRDefault="00521747" w:rsidP="001A3D9B">
      <w:pPr>
        <w:pStyle w:val="Code"/>
        <w:keepNext w:val="0"/>
        <w:keepLines w:val="0"/>
        <w:rPr>
          <w:color w:val="000000"/>
          <w:lang w:val="fr-FR" w:eastAsia="zh-CN"/>
        </w:rPr>
      </w:pPr>
    </w:p>
    <w:p w14:paraId="1529CA01"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lireEnregistrementTailleMax</w:t>
      </w:r>
      <w:r w:rsidRPr="00521747">
        <w:rPr>
          <w:color w:val="808030"/>
          <w:lang w:val="fr-FR" w:eastAsia="zh-CN"/>
        </w:rPr>
        <w:t>(</w:t>
      </w:r>
      <w:r w:rsidRPr="00521747">
        <w:rPr>
          <w:b/>
          <w:bCs/>
          <w:color w:val="BB7977"/>
          <w:lang w:val="fr-FR" w:eastAsia="zh-CN"/>
        </w:rPr>
        <w:t>RandomAccessFile</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 xml:space="preserve"> </w:t>
      </w:r>
      <w:r w:rsidRPr="00521747">
        <w:rPr>
          <w:b/>
          <w:bCs/>
          <w:lang w:val="fr-FR" w:eastAsia="zh-CN"/>
        </w:rPr>
        <w:t>throws</w:t>
      </w:r>
      <w:r w:rsidRPr="00521747">
        <w:rPr>
          <w:color w:val="000000"/>
          <w:lang w:val="fr-FR" w:eastAsia="zh-CN"/>
        </w:rPr>
        <w:t xml:space="preserve"> </w:t>
      </w:r>
      <w:r w:rsidRPr="00521747">
        <w:rPr>
          <w:b/>
          <w:bCs/>
          <w:color w:val="BB7977"/>
          <w:lang w:val="fr-FR" w:eastAsia="zh-CN"/>
        </w:rPr>
        <w:t>Exception</w:t>
      </w:r>
      <w:r w:rsidRPr="00521747">
        <w:rPr>
          <w:color w:val="000000"/>
          <w:lang w:val="fr-FR" w:eastAsia="zh-CN"/>
        </w:rPr>
        <w:t xml:space="preserve"> </w:t>
      </w:r>
      <w:r w:rsidRPr="00521747">
        <w:rPr>
          <w:color w:val="800080"/>
          <w:lang w:val="fr-FR" w:eastAsia="zh-CN"/>
        </w:rPr>
        <w:t>{</w:t>
      </w:r>
    </w:p>
    <w:p w14:paraId="7F374281"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noPlant </w:t>
      </w:r>
      <w:r w:rsidRPr="00521747">
        <w:rPr>
          <w:color w:val="808030"/>
          <w:lang w:val="fr-FR" w:eastAsia="zh-CN"/>
        </w:rPr>
        <w:t>=</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readInt</w:t>
      </w:r>
      <w:r w:rsidRPr="00521747">
        <w:rPr>
          <w:color w:val="808030"/>
          <w:lang w:val="fr-FR" w:eastAsia="zh-CN"/>
        </w:rPr>
        <w:t>()</w:t>
      </w:r>
      <w:r w:rsidRPr="00521747">
        <w:rPr>
          <w:color w:val="800080"/>
          <w:lang w:val="fr-FR" w:eastAsia="zh-CN"/>
        </w:rPr>
        <w:t>;</w:t>
      </w:r>
    </w:p>
    <w:p w14:paraId="05FF4D45"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BB7977"/>
          <w:lang w:val="fr-FR" w:eastAsia="zh-CN"/>
        </w:rPr>
        <w:t>int</w:t>
      </w:r>
      <w:r w:rsidRPr="00521747">
        <w:rPr>
          <w:color w:val="000000"/>
          <w:lang w:val="fr-FR" w:eastAsia="zh-CN"/>
        </w:rPr>
        <w:t xml:space="preserve"> tailleDescription </w:t>
      </w:r>
      <w:r w:rsidRPr="00521747">
        <w:rPr>
          <w:color w:val="808030"/>
          <w:lang w:val="fr-FR" w:eastAsia="zh-CN"/>
        </w:rPr>
        <w:t>=</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readInt</w:t>
      </w:r>
      <w:r w:rsidRPr="00521747">
        <w:rPr>
          <w:color w:val="808030"/>
          <w:lang w:val="fr-FR" w:eastAsia="zh-CN"/>
        </w:rPr>
        <w:t>()</w:t>
      </w:r>
      <w:r w:rsidRPr="00521747">
        <w:rPr>
          <w:color w:val="800080"/>
          <w:lang w:val="fr-FR" w:eastAsia="zh-CN"/>
        </w:rPr>
        <w:t>;</w:t>
      </w:r>
    </w:p>
    <w:p w14:paraId="2E44140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BB7977"/>
          <w:lang w:val="fr-FR" w:eastAsia="zh-CN"/>
        </w:rPr>
        <w:t>byte</w:t>
      </w:r>
      <w:r w:rsidRPr="00521747">
        <w:rPr>
          <w:color w:val="808030"/>
          <w:lang w:val="fr-FR" w:eastAsia="zh-CN"/>
        </w:rPr>
        <w:t>[]</w:t>
      </w:r>
      <w:r w:rsidRPr="00521747">
        <w:rPr>
          <w:color w:val="000000"/>
          <w:lang w:val="fr-FR" w:eastAsia="zh-CN"/>
        </w:rPr>
        <w:t xml:space="preserve"> tampon </w:t>
      </w:r>
      <w:r w:rsidRPr="00521747">
        <w:rPr>
          <w:color w:val="808030"/>
          <w:lang w:val="fr-FR" w:eastAsia="zh-CN"/>
        </w:rPr>
        <w:t>=</w:t>
      </w:r>
      <w:r w:rsidRPr="00521747">
        <w:rPr>
          <w:color w:val="000000"/>
          <w:lang w:val="fr-FR" w:eastAsia="zh-CN"/>
        </w:rPr>
        <w:t xml:space="preserve"> </w:t>
      </w:r>
      <w:r w:rsidRPr="00521747">
        <w:rPr>
          <w:b/>
          <w:bCs/>
          <w:lang w:val="fr-FR" w:eastAsia="zh-CN"/>
        </w:rPr>
        <w:t>new</w:t>
      </w:r>
      <w:r w:rsidRPr="00521747">
        <w:rPr>
          <w:color w:val="000000"/>
          <w:lang w:val="fr-FR" w:eastAsia="zh-CN"/>
        </w:rPr>
        <w:t xml:space="preserve"> </w:t>
      </w:r>
      <w:r w:rsidRPr="00521747">
        <w:rPr>
          <w:color w:val="BB7977"/>
          <w:lang w:val="fr-FR" w:eastAsia="zh-CN"/>
        </w:rPr>
        <w:t>byte</w:t>
      </w:r>
      <w:r w:rsidRPr="00521747">
        <w:rPr>
          <w:color w:val="808030"/>
          <w:lang w:val="fr-FR" w:eastAsia="zh-CN"/>
        </w:rPr>
        <w:t>[</w:t>
      </w:r>
      <w:r w:rsidRPr="00521747">
        <w:rPr>
          <w:color w:val="000000"/>
          <w:lang w:val="fr-FR" w:eastAsia="zh-CN"/>
        </w:rPr>
        <w:t>tailleDescription</w:t>
      </w:r>
      <w:r w:rsidRPr="00521747">
        <w:rPr>
          <w:color w:val="808030"/>
          <w:lang w:val="fr-FR" w:eastAsia="zh-CN"/>
        </w:rPr>
        <w:t>]</w:t>
      </w:r>
      <w:r w:rsidRPr="00521747">
        <w:rPr>
          <w:color w:val="800080"/>
          <w:lang w:val="fr-FR" w:eastAsia="zh-CN"/>
        </w:rPr>
        <w:t>;</w:t>
      </w:r>
    </w:p>
    <w:p w14:paraId="04C120B8"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readFully</w:t>
      </w:r>
      <w:r w:rsidRPr="00521747">
        <w:rPr>
          <w:color w:val="808030"/>
          <w:lang w:val="fr-FR" w:eastAsia="zh-CN"/>
        </w:rPr>
        <w:t>(</w:t>
      </w:r>
      <w:r w:rsidRPr="00521747">
        <w:rPr>
          <w:color w:val="000000"/>
          <w:lang w:val="fr-FR" w:eastAsia="zh-CN"/>
        </w:rPr>
        <w:t>tampon</w:t>
      </w:r>
      <w:r w:rsidRPr="00521747">
        <w:rPr>
          <w:color w:val="808030"/>
          <w:lang w:val="fr-FR" w:eastAsia="zh-CN"/>
        </w:rPr>
        <w:t>)</w:t>
      </w:r>
      <w:r w:rsidRPr="00521747">
        <w:rPr>
          <w:color w:val="800080"/>
          <w:lang w:val="fr-FR" w:eastAsia="zh-CN"/>
        </w:rPr>
        <w:t>;</w:t>
      </w:r>
    </w:p>
    <w:p w14:paraId="0010F3F6"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description </w:t>
      </w:r>
      <w:r w:rsidRPr="00521747">
        <w:rPr>
          <w:color w:val="808030"/>
          <w:lang w:val="fr-FR" w:eastAsia="zh-CN"/>
        </w:rPr>
        <w:t>=</w:t>
      </w:r>
      <w:r w:rsidRPr="00521747">
        <w:rPr>
          <w:color w:val="000000"/>
          <w:lang w:val="fr-FR" w:eastAsia="zh-CN"/>
        </w:rPr>
        <w:t xml:space="preserve"> </w:t>
      </w:r>
      <w:r w:rsidRPr="00521747">
        <w:rPr>
          <w:b/>
          <w:bCs/>
          <w:lang w:val="fr-FR" w:eastAsia="zh-CN"/>
        </w:rPr>
        <w:t>new</w:t>
      </w:r>
      <w:r w:rsidRPr="00521747">
        <w:rPr>
          <w:color w:val="000000"/>
          <w:lang w:val="fr-FR" w:eastAsia="zh-CN"/>
        </w:rPr>
        <w:t xml:space="preserve"> </w:t>
      </w:r>
      <w:r w:rsidRPr="00521747">
        <w:rPr>
          <w:b/>
          <w:bCs/>
          <w:color w:val="BB7977"/>
          <w:lang w:val="fr-FR" w:eastAsia="zh-CN"/>
        </w:rPr>
        <w:t>String</w:t>
      </w:r>
      <w:r w:rsidRPr="00521747">
        <w:rPr>
          <w:color w:val="808030"/>
          <w:lang w:val="fr-FR" w:eastAsia="zh-CN"/>
        </w:rPr>
        <w:t>(</w:t>
      </w:r>
      <w:r w:rsidRPr="00521747">
        <w:rPr>
          <w:color w:val="000000"/>
          <w:lang w:val="fr-FR" w:eastAsia="zh-CN"/>
        </w:rPr>
        <w:t>tampon</w:t>
      </w:r>
      <w:r w:rsidRPr="00521747">
        <w:rPr>
          <w:color w:val="808030"/>
          <w:lang w:val="fr-FR" w:eastAsia="zh-CN"/>
        </w:rPr>
        <w:t>)</w:t>
      </w:r>
      <w:r w:rsidRPr="00521747">
        <w:rPr>
          <w:color w:val="800080"/>
          <w:lang w:val="fr-FR" w:eastAsia="zh-CN"/>
        </w:rPr>
        <w:t>;</w:t>
      </w:r>
    </w:p>
    <w:p w14:paraId="256BD1ED"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prixUnitaire </w:t>
      </w:r>
      <w:r w:rsidRPr="00521747">
        <w:rPr>
          <w:color w:val="808030"/>
          <w:lang w:val="fr-FR" w:eastAsia="zh-CN"/>
        </w:rPr>
        <w:t>=</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readDouble</w:t>
      </w:r>
      <w:r w:rsidRPr="00521747">
        <w:rPr>
          <w:color w:val="808030"/>
          <w:lang w:val="fr-FR" w:eastAsia="zh-CN"/>
        </w:rPr>
        <w:t>()</w:t>
      </w:r>
      <w:r w:rsidRPr="00521747">
        <w:rPr>
          <w:color w:val="800080"/>
          <w:lang w:val="fr-FR" w:eastAsia="zh-CN"/>
        </w:rPr>
        <w:t>;</w:t>
      </w:r>
    </w:p>
    <w:p w14:paraId="3461355C" w14:textId="77777777" w:rsidR="00521747" w:rsidRPr="00D95704" w:rsidRDefault="00521747" w:rsidP="001A3D9B">
      <w:pPr>
        <w:pStyle w:val="Code"/>
        <w:keepNext w:val="0"/>
        <w:keepLines w:val="0"/>
        <w:rPr>
          <w:color w:val="000000"/>
          <w:lang w:val="en-CA" w:eastAsia="zh-CN"/>
        </w:rPr>
      </w:pPr>
      <w:r w:rsidRPr="00521747">
        <w:rPr>
          <w:color w:val="000000"/>
          <w:lang w:val="fr-FR" w:eastAsia="zh-CN"/>
        </w:rPr>
        <w:t xml:space="preserve">  </w:t>
      </w:r>
      <w:r w:rsidRPr="00D95704">
        <w:rPr>
          <w:color w:val="800080"/>
          <w:lang w:val="en-CA" w:eastAsia="zh-CN"/>
        </w:rPr>
        <w:t>}</w:t>
      </w:r>
    </w:p>
    <w:p w14:paraId="1048DDBF" w14:textId="77777777" w:rsidR="00521747" w:rsidRPr="00D95704" w:rsidRDefault="00521747" w:rsidP="001A3D9B">
      <w:pPr>
        <w:pStyle w:val="Code"/>
        <w:keepNext w:val="0"/>
        <w:keepLines w:val="0"/>
        <w:rPr>
          <w:color w:val="000000"/>
          <w:lang w:val="en-CA" w:eastAsia="zh-CN"/>
        </w:rPr>
      </w:pPr>
    </w:p>
    <w:p w14:paraId="566F9B43"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b/>
          <w:bCs/>
          <w:lang w:val="en-CA" w:eastAsia="zh-CN"/>
        </w:rPr>
        <w:t>static</w:t>
      </w:r>
      <w:r w:rsidRPr="00D95704">
        <w:rPr>
          <w:color w:val="000000"/>
          <w:lang w:val="en-CA" w:eastAsia="zh-CN"/>
        </w:rPr>
        <w:t xml:space="preserve"> </w:t>
      </w:r>
      <w:r w:rsidRPr="00D95704">
        <w:rPr>
          <w:color w:val="BB7977"/>
          <w:lang w:val="en-CA" w:eastAsia="zh-CN"/>
        </w:rPr>
        <w:t>int</w:t>
      </w:r>
      <w:r w:rsidRPr="00D95704">
        <w:rPr>
          <w:color w:val="000000"/>
          <w:lang w:val="en-CA" w:eastAsia="zh-CN"/>
        </w:rPr>
        <w:t xml:space="preserve"> tailleMaxEnregistrement</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12A43FFF"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b/>
          <w:bCs/>
          <w:lang w:val="en-CA" w:eastAsia="zh-CN"/>
        </w:rPr>
        <w:t>return</w:t>
      </w:r>
      <w:r w:rsidRPr="00D95704">
        <w:rPr>
          <w:color w:val="000000"/>
          <w:lang w:val="en-CA" w:eastAsia="zh-CN"/>
        </w:rPr>
        <w:t xml:space="preserve"> </w:t>
      </w:r>
      <w:r w:rsidRPr="00D95704">
        <w:rPr>
          <w:color w:val="008C00"/>
          <w:lang w:val="en-CA" w:eastAsia="zh-CN"/>
        </w:rPr>
        <w:t>50</w:t>
      </w:r>
      <w:r w:rsidRPr="00D95704">
        <w:rPr>
          <w:color w:val="800080"/>
          <w:lang w:val="en-CA" w:eastAsia="zh-CN"/>
        </w:rPr>
        <w:t>;</w:t>
      </w:r>
    </w:p>
    <w:p w14:paraId="4237C745" w14:textId="77777777" w:rsidR="00521747" w:rsidRPr="00521747" w:rsidRDefault="00521747" w:rsidP="00521747">
      <w:pPr>
        <w:pStyle w:val="Code"/>
        <w:rPr>
          <w:color w:val="000000"/>
          <w:lang w:eastAsia="zh-CN"/>
        </w:rPr>
      </w:pPr>
      <w:r w:rsidRPr="00D95704">
        <w:rPr>
          <w:color w:val="000000"/>
          <w:lang w:val="en-CA" w:eastAsia="zh-CN"/>
        </w:rPr>
        <w:t xml:space="preserve">  </w:t>
      </w:r>
      <w:r w:rsidRPr="00521747">
        <w:rPr>
          <w:color w:val="800080"/>
          <w:lang w:eastAsia="zh-CN"/>
        </w:rPr>
        <w:t>}</w:t>
      </w:r>
    </w:p>
    <w:p w14:paraId="70E46D4B" w14:textId="0786D3C2" w:rsidR="00521747" w:rsidRDefault="00521747" w:rsidP="00521747">
      <w:pPr>
        <w:pStyle w:val="Code"/>
        <w:rPr>
          <w:color w:val="800080"/>
          <w:lang w:eastAsia="zh-CN"/>
        </w:rPr>
      </w:pPr>
      <w:r w:rsidRPr="00521747">
        <w:rPr>
          <w:color w:val="800080"/>
          <w:lang w:eastAsia="zh-CN"/>
        </w:rPr>
        <w:t>}</w:t>
      </w:r>
    </w:p>
    <w:p w14:paraId="5A767C63" w14:textId="77777777" w:rsidR="00117845" w:rsidRPr="00521747" w:rsidRDefault="00117845" w:rsidP="00521747">
      <w:pPr>
        <w:pStyle w:val="Code"/>
        <w:rPr>
          <w:color w:val="000000"/>
          <w:lang w:eastAsia="zh-CN"/>
        </w:rPr>
      </w:pPr>
    </w:p>
    <w:p w14:paraId="36007893" w14:textId="77777777" w:rsidR="00966BF1" w:rsidRDefault="00966BF1" w:rsidP="007E66E1">
      <w:pPr>
        <w:pStyle w:val="Corpsdetexte"/>
        <w:jc w:val="center"/>
      </w:pPr>
    </w:p>
    <w:p w14:paraId="27356D35" w14:textId="4BE89DF4" w:rsidR="007E66E1" w:rsidRDefault="00320B71" w:rsidP="007E66E1">
      <w:pPr>
        <w:pStyle w:val="Corpsdetexte"/>
        <w:jc w:val="center"/>
      </w:pPr>
      <w:r>
        <w:rPr>
          <w:noProof/>
        </w:rPr>
        <w:object w:dxaOrig="5160" w:dyaOrig="2640" w14:anchorId="28625F7E">
          <v:shape id="_x0000_i1025" type="#_x0000_t75" alt="" style="width:259pt;height:133pt;mso-width-percent:0;mso-height-percent:0;mso-width-percent:0;mso-height-percent:0" o:ole="" fillcolor="window">
            <v:imagedata r:id="rId588" o:title=""/>
          </v:shape>
          <o:OLEObject Type="Embed" ProgID="Visio.Drawing.11" ShapeID="_x0000_i1025" DrawAspect="Content" ObjectID="_1766443855" r:id="rId589"/>
        </w:object>
      </w:r>
    </w:p>
    <w:p w14:paraId="47AB4692" w14:textId="13DB599F" w:rsidR="007E66E1" w:rsidRDefault="007E66E1" w:rsidP="007E66E1">
      <w:pPr>
        <w:pStyle w:val="Lgende"/>
        <w:jc w:val="center"/>
      </w:pPr>
      <w:r>
        <w:t xml:space="preserve">Figure </w:t>
      </w:r>
      <w:r>
        <w:fldChar w:fldCharType="begin"/>
      </w:r>
      <w:r>
        <w:instrText xml:space="preserve"> SEQ Figure \* ARABIC </w:instrText>
      </w:r>
      <w:r>
        <w:fldChar w:fldCharType="separate"/>
      </w:r>
      <w:r w:rsidR="00AB64FB">
        <w:rPr>
          <w:noProof/>
        </w:rPr>
        <w:t>39</w:t>
      </w:r>
      <w:r>
        <w:fldChar w:fldCharType="end"/>
      </w:r>
      <w:r>
        <w:t>. Organisation du fichier à adressage relatif.</w:t>
      </w:r>
    </w:p>
    <w:p w14:paraId="10BF3159" w14:textId="77777777" w:rsidR="007E66E1" w:rsidRDefault="007E66E1" w:rsidP="007E66E1">
      <w:pPr>
        <w:pStyle w:val="Corpsdetexte"/>
      </w:pPr>
      <w:r>
        <w:t>Pour simplifier l’exemple, les seules opérations permises sont :</w:t>
      </w:r>
    </w:p>
    <w:p w14:paraId="11D4E2CD" w14:textId="77777777" w:rsidR="007E66E1" w:rsidRPr="00C677A8" w:rsidRDefault="007E66E1" w:rsidP="007E66E1">
      <w:pPr>
        <w:pStyle w:val="Corpsdetexte"/>
        <w:numPr>
          <w:ilvl w:val="0"/>
          <w:numId w:val="29"/>
        </w:numPr>
      </w:pPr>
      <w:r w:rsidRPr="00C677A8">
        <w:t xml:space="preserve">Créer un nouvel enregistrement. </w:t>
      </w:r>
    </w:p>
    <w:p w14:paraId="2F0D802E" w14:textId="77777777" w:rsidR="007E66E1" w:rsidRDefault="007E66E1" w:rsidP="007E66E1">
      <w:pPr>
        <w:pStyle w:val="Corpsdetexte"/>
        <w:numPr>
          <w:ilvl w:val="0"/>
          <w:numId w:val="29"/>
        </w:numPr>
      </w:pPr>
      <w:r>
        <w:t>Sélectionner un enregistrement à partir du NER.</w:t>
      </w:r>
    </w:p>
    <w:p w14:paraId="33FB36E9" w14:textId="77777777" w:rsidR="007E66E1" w:rsidRDefault="007E66E1" w:rsidP="007E66E1">
      <w:pPr>
        <w:pStyle w:val="Corpsdetexte"/>
        <w:numPr>
          <w:ilvl w:val="0"/>
          <w:numId w:val="29"/>
        </w:numPr>
      </w:pPr>
      <w:r>
        <w:t>Modifier le prix d’un enregistrement sélectionné à partir du NER.</w:t>
      </w:r>
    </w:p>
    <w:p w14:paraId="47764616" w14:textId="25192BBB" w:rsidR="007E66E1" w:rsidRDefault="007E66E1" w:rsidP="006D7BD3">
      <w:pPr>
        <w:pStyle w:val="Corpsdetexte"/>
        <w:keepNext/>
        <w:keepLines/>
      </w:pPr>
      <w:r>
        <w:rPr>
          <w:b/>
        </w:rPr>
        <w:t>Exemple</w:t>
      </w:r>
      <w:r>
        <w:t>. Le programme suivant illustre l’accès direct et l’adressage relatif.</w:t>
      </w:r>
    </w:p>
    <w:p w14:paraId="51AF78DA" w14:textId="550A8289" w:rsidR="00A43FEB" w:rsidRDefault="00000000" w:rsidP="006D7BD3">
      <w:pPr>
        <w:pStyle w:val="Corpsdetexte"/>
        <w:keepNext/>
        <w:keepLines/>
      </w:pPr>
      <w:hyperlink r:id="rId590" w:history="1">
        <w:r w:rsidR="00546902">
          <w:rPr>
            <w:rStyle w:val="Hyperlien"/>
            <w:rFonts w:ascii="Segoe UI" w:hAnsi="Segoe UI" w:cs="Segoe UI"/>
            <w:b/>
            <w:bCs/>
            <w:color w:val="0366D6"/>
          </w:rPr>
          <w:t>JavaPasAPas</w:t>
        </w:r>
      </w:hyperlink>
      <w:r w:rsidR="00546902">
        <w:rPr>
          <w:rStyle w:val="separator"/>
          <w:rFonts w:ascii="Segoe UI" w:hAnsi="Segoe UI" w:cs="Segoe UI"/>
          <w:color w:val="586069"/>
        </w:rPr>
        <w:t>/</w:t>
      </w:r>
      <w:r w:rsidR="00C50856">
        <w:rPr>
          <w:rStyle w:val="lev"/>
          <w:rFonts w:ascii="Segoe UI" w:hAnsi="Segoe UI" w:cs="Segoe UI"/>
          <w:color w:val="24292E"/>
        </w:rPr>
        <w:t>chapitre_9/A</w:t>
      </w:r>
      <w:r w:rsidR="00546902">
        <w:rPr>
          <w:rStyle w:val="lev"/>
          <w:rFonts w:ascii="Segoe UI" w:hAnsi="Segoe UI" w:cs="Segoe UI"/>
          <w:color w:val="24292E"/>
        </w:rPr>
        <w:t>ccesDirect.java</w:t>
      </w:r>
    </w:p>
    <w:p w14:paraId="2BF5D575" w14:textId="77777777" w:rsidR="00521747" w:rsidRPr="00521747" w:rsidRDefault="00521747" w:rsidP="006D7BD3">
      <w:pPr>
        <w:pStyle w:val="Code"/>
        <w:rPr>
          <w:color w:val="000000"/>
          <w:lang w:eastAsia="zh-CN"/>
        </w:rPr>
      </w:pPr>
      <w:r w:rsidRPr="00521747">
        <w:rPr>
          <w:lang w:eastAsia="zh-CN"/>
        </w:rPr>
        <w:t>/* Illustration de l'accès direct avec un fichier à adressage relatif</w:t>
      </w:r>
    </w:p>
    <w:p w14:paraId="110ABCD4" w14:textId="77777777" w:rsidR="00521747" w:rsidRPr="00521747" w:rsidRDefault="00521747" w:rsidP="006D7BD3">
      <w:pPr>
        <w:pStyle w:val="Code"/>
        <w:rPr>
          <w:color w:val="000000"/>
          <w:lang w:eastAsia="zh-CN"/>
        </w:rPr>
      </w:pPr>
      <w:r w:rsidRPr="00521747">
        <w:rPr>
          <w:lang w:eastAsia="zh-CN"/>
        </w:rPr>
        <w:t> * Opérations permises :</w:t>
      </w:r>
    </w:p>
    <w:p w14:paraId="63FAC3E4" w14:textId="77777777" w:rsidR="00521747" w:rsidRPr="00521747" w:rsidRDefault="00521747" w:rsidP="00521747">
      <w:pPr>
        <w:pStyle w:val="Code"/>
        <w:rPr>
          <w:color w:val="000000"/>
          <w:lang w:eastAsia="zh-CN"/>
        </w:rPr>
      </w:pPr>
      <w:r w:rsidRPr="00521747">
        <w:rPr>
          <w:lang w:eastAsia="zh-CN"/>
        </w:rPr>
        <w:t> *      sélectionner un enregistrement par son NER</w:t>
      </w:r>
    </w:p>
    <w:p w14:paraId="2639E87B" w14:textId="77777777" w:rsidR="00521747" w:rsidRPr="00521747" w:rsidRDefault="00521747" w:rsidP="00521747">
      <w:pPr>
        <w:pStyle w:val="Code"/>
        <w:rPr>
          <w:color w:val="000000"/>
          <w:lang w:eastAsia="zh-CN"/>
        </w:rPr>
      </w:pPr>
      <w:r w:rsidRPr="00521747">
        <w:rPr>
          <w:lang w:eastAsia="zh-CN"/>
        </w:rPr>
        <w:t> *      modifier le prix d'un enregistrement sélectionné par son NER</w:t>
      </w:r>
    </w:p>
    <w:p w14:paraId="16988AAE" w14:textId="77777777" w:rsidR="00521747" w:rsidRPr="00521747" w:rsidRDefault="00521747" w:rsidP="00521747">
      <w:pPr>
        <w:pStyle w:val="Code"/>
        <w:rPr>
          <w:color w:val="000000"/>
          <w:lang w:eastAsia="zh-CN"/>
        </w:rPr>
      </w:pPr>
      <w:r w:rsidRPr="00521747">
        <w:rPr>
          <w:lang w:eastAsia="zh-CN"/>
        </w:rPr>
        <w:t> *      créer un nouvel enregistrement (toujours à la fin)</w:t>
      </w:r>
    </w:p>
    <w:p w14:paraId="750D0070" w14:textId="77777777" w:rsidR="00521747" w:rsidRPr="00521747" w:rsidRDefault="00521747" w:rsidP="00521747">
      <w:pPr>
        <w:pStyle w:val="Code"/>
        <w:rPr>
          <w:color w:val="000000"/>
          <w:lang w:eastAsia="zh-CN"/>
        </w:rPr>
      </w:pPr>
      <w:r w:rsidRPr="00521747">
        <w:rPr>
          <w:lang w:eastAsia="zh-CN"/>
        </w:rPr>
        <w:t> *      (ne permet pas la suppression)</w:t>
      </w:r>
    </w:p>
    <w:p w14:paraId="0ED6B09E" w14:textId="77777777" w:rsidR="00521747" w:rsidRPr="009A50DE" w:rsidRDefault="00521747" w:rsidP="001A3D9B">
      <w:pPr>
        <w:pStyle w:val="Code"/>
        <w:keepNext w:val="0"/>
        <w:keepLines w:val="0"/>
        <w:rPr>
          <w:color w:val="000000"/>
          <w:lang w:val="en-CA" w:eastAsia="zh-CN"/>
        </w:rPr>
      </w:pPr>
      <w:r w:rsidRPr="00521747">
        <w:rPr>
          <w:lang w:eastAsia="zh-CN"/>
        </w:rPr>
        <w:t> </w:t>
      </w:r>
      <w:r w:rsidRPr="009A50DE">
        <w:rPr>
          <w:lang w:val="en-CA" w:eastAsia="zh-CN"/>
        </w:rPr>
        <w:t>*/</w:t>
      </w:r>
    </w:p>
    <w:p w14:paraId="5D424E7A" w14:textId="77777777" w:rsidR="00521747" w:rsidRPr="009A50DE" w:rsidRDefault="00521747" w:rsidP="001A3D9B">
      <w:pPr>
        <w:pStyle w:val="Code"/>
        <w:keepNext w:val="0"/>
        <w:keepLines w:val="0"/>
        <w:rPr>
          <w:color w:val="000000"/>
          <w:lang w:val="en-CA" w:eastAsia="zh-CN"/>
        </w:rPr>
      </w:pPr>
    </w:p>
    <w:p w14:paraId="53C9772F" w14:textId="77777777" w:rsidR="00521747" w:rsidRPr="009A50DE" w:rsidRDefault="00521747" w:rsidP="001A3D9B">
      <w:pPr>
        <w:pStyle w:val="Code"/>
        <w:keepNext w:val="0"/>
        <w:keepLines w:val="0"/>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2EE303F" w14:textId="77777777" w:rsidR="00521747" w:rsidRPr="009A50DE" w:rsidRDefault="00521747" w:rsidP="001A3D9B">
      <w:pPr>
        <w:pStyle w:val="Code"/>
        <w:keepNext w:val="0"/>
        <w:keepLines w:val="0"/>
        <w:rPr>
          <w:color w:val="000000"/>
          <w:lang w:val="en-CA" w:eastAsia="zh-CN"/>
        </w:rPr>
      </w:pPr>
      <w:r w:rsidRPr="009A50DE">
        <w:rPr>
          <w:b/>
          <w:bCs/>
          <w:color w:val="800000"/>
          <w:lang w:val="en-CA" w:eastAsia="zh-CN"/>
        </w:rPr>
        <w:t>import</w:t>
      </w:r>
      <w:r w:rsidRPr="009A50DE">
        <w:rPr>
          <w:color w:val="004A43"/>
          <w:lang w:val="en-CA" w:eastAsia="zh-CN"/>
        </w:rPr>
        <w:t xml:space="preserve"> javax</w:t>
      </w:r>
      <w:r w:rsidRPr="009A50DE">
        <w:rPr>
          <w:color w:val="808030"/>
          <w:lang w:val="en-CA" w:eastAsia="zh-CN"/>
        </w:rPr>
        <w:t>.</w:t>
      </w:r>
      <w:r w:rsidRPr="009A50DE">
        <w:rPr>
          <w:color w:val="004A43"/>
          <w:lang w:val="en-CA" w:eastAsia="zh-CN"/>
        </w:rPr>
        <w:t>swing</w:t>
      </w:r>
      <w:r w:rsidRPr="009A50DE">
        <w:rPr>
          <w:color w:val="808030"/>
          <w:lang w:val="en-CA" w:eastAsia="zh-CN"/>
        </w:rPr>
        <w:t>.</w:t>
      </w:r>
      <w:r w:rsidRPr="009A50DE">
        <w:rPr>
          <w:color w:val="004A43"/>
          <w:lang w:val="en-CA" w:eastAsia="zh-CN"/>
        </w:rPr>
        <w:t>JOptionPane</w:t>
      </w:r>
      <w:r w:rsidRPr="009A50DE">
        <w:rPr>
          <w:color w:val="800080"/>
          <w:lang w:val="en-CA" w:eastAsia="zh-CN"/>
        </w:rPr>
        <w:t>;</w:t>
      </w:r>
    </w:p>
    <w:p w14:paraId="36BDC97D" w14:textId="77777777" w:rsidR="00521747" w:rsidRPr="009A50DE" w:rsidRDefault="00521747" w:rsidP="001A3D9B">
      <w:pPr>
        <w:pStyle w:val="Code"/>
        <w:keepNext w:val="0"/>
        <w:keepLines w:val="0"/>
        <w:rPr>
          <w:color w:val="000000"/>
          <w:lang w:val="en-CA" w:eastAsia="zh-CN"/>
        </w:rPr>
      </w:pPr>
    </w:p>
    <w:p w14:paraId="29E789C4" w14:textId="77777777" w:rsidR="00521747" w:rsidRPr="00521747" w:rsidRDefault="00521747" w:rsidP="001A3D9B">
      <w:pPr>
        <w:pStyle w:val="Code"/>
        <w:keepNext w:val="0"/>
        <w:keepLines w:val="0"/>
        <w:rPr>
          <w:color w:val="000000"/>
          <w:lang w:val="en-CA" w:eastAsia="zh-CN"/>
        </w:rPr>
      </w:pPr>
      <w:r w:rsidRPr="00521747">
        <w:rPr>
          <w:b/>
          <w:bCs/>
          <w:color w:val="800000"/>
          <w:lang w:val="en-CA" w:eastAsia="zh-CN"/>
        </w:rPr>
        <w:t>public</w:t>
      </w:r>
      <w:r w:rsidRPr="00521747">
        <w:rPr>
          <w:color w:val="000000"/>
          <w:lang w:val="en-CA" w:eastAsia="zh-CN"/>
        </w:rPr>
        <w:t xml:space="preserve"> </w:t>
      </w:r>
      <w:r w:rsidRPr="00521747">
        <w:rPr>
          <w:b/>
          <w:bCs/>
          <w:color w:val="800000"/>
          <w:lang w:val="en-CA" w:eastAsia="zh-CN"/>
        </w:rPr>
        <w:t>class</w:t>
      </w:r>
      <w:r w:rsidRPr="00521747">
        <w:rPr>
          <w:color w:val="000000"/>
          <w:lang w:val="en-CA" w:eastAsia="zh-CN"/>
        </w:rPr>
        <w:t xml:space="preserve"> AccesDirect </w:t>
      </w:r>
      <w:r w:rsidRPr="00521747">
        <w:rPr>
          <w:color w:val="800080"/>
          <w:lang w:val="en-CA" w:eastAsia="zh-CN"/>
        </w:rPr>
        <w:t>{</w:t>
      </w:r>
    </w:p>
    <w:p w14:paraId="329CF760" w14:textId="77777777" w:rsidR="00521747" w:rsidRPr="00521747" w:rsidRDefault="00521747" w:rsidP="001A3D9B">
      <w:pPr>
        <w:pStyle w:val="Code"/>
        <w:keepNext w:val="0"/>
        <w:keepLines w:val="0"/>
        <w:rPr>
          <w:color w:val="000000"/>
          <w:lang w:val="en-CA" w:eastAsia="zh-CN"/>
        </w:rPr>
      </w:pPr>
    </w:p>
    <w:p w14:paraId="4ACAE92D"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800000"/>
          <w:lang w:val="en-CA" w:eastAsia="zh-CN"/>
        </w:rPr>
        <w:t>public</w:t>
      </w:r>
      <w:r w:rsidRPr="00521747">
        <w:rPr>
          <w:color w:val="000000"/>
          <w:lang w:val="en-CA" w:eastAsia="zh-CN"/>
        </w:rPr>
        <w:t xml:space="preserve"> </w:t>
      </w:r>
      <w:r w:rsidRPr="00521747">
        <w:rPr>
          <w:b/>
          <w:bCs/>
          <w:color w:val="800000"/>
          <w:lang w:val="en-CA" w:eastAsia="zh-CN"/>
        </w:rPr>
        <w:t>static</w:t>
      </w:r>
      <w:r w:rsidRPr="00521747">
        <w:rPr>
          <w:color w:val="000000"/>
          <w:lang w:val="en-CA" w:eastAsia="zh-CN"/>
        </w:rPr>
        <w:t xml:space="preserve"> </w:t>
      </w:r>
      <w:r w:rsidRPr="00521747">
        <w:rPr>
          <w:color w:val="BB7977"/>
          <w:lang w:val="en-CA" w:eastAsia="zh-CN"/>
        </w:rPr>
        <w:t>void</w:t>
      </w:r>
      <w:r w:rsidRPr="00521747">
        <w:rPr>
          <w:color w:val="000000"/>
          <w:lang w:val="en-CA" w:eastAsia="zh-CN"/>
        </w:rPr>
        <w:t xml:space="preserve"> main</w:t>
      </w:r>
      <w:r w:rsidRPr="00521747">
        <w:rPr>
          <w:color w:val="808030"/>
          <w:lang w:val="en-CA" w:eastAsia="zh-CN"/>
        </w:rPr>
        <w:t>(</w:t>
      </w:r>
      <w:r w:rsidRPr="00521747">
        <w:rPr>
          <w:b/>
          <w:bCs/>
          <w:color w:val="BB7977"/>
          <w:lang w:val="en-CA" w:eastAsia="zh-CN"/>
        </w:rPr>
        <w:t>String</w:t>
      </w:r>
      <w:r w:rsidRPr="00521747">
        <w:rPr>
          <w:color w:val="000000"/>
          <w:lang w:val="en-CA" w:eastAsia="zh-CN"/>
        </w:rPr>
        <w:t xml:space="preserve"> args</w:t>
      </w:r>
      <w:r w:rsidRPr="00521747">
        <w:rPr>
          <w:color w:val="808030"/>
          <w:lang w:val="en-CA" w:eastAsia="zh-CN"/>
        </w:rPr>
        <w:t>[])</w:t>
      </w:r>
      <w:r w:rsidRPr="00521747">
        <w:rPr>
          <w:color w:val="000000"/>
          <w:lang w:val="en-CA" w:eastAsia="zh-CN"/>
        </w:rPr>
        <w:t xml:space="preserve"> </w:t>
      </w:r>
      <w:r w:rsidRPr="00521747">
        <w:rPr>
          <w:b/>
          <w:bCs/>
          <w:color w:val="800000"/>
          <w:lang w:val="en-CA" w:eastAsia="zh-CN"/>
        </w:rPr>
        <w:t>throws</w:t>
      </w:r>
      <w:r w:rsidRPr="00521747">
        <w:rPr>
          <w:color w:val="000000"/>
          <w:lang w:val="en-CA" w:eastAsia="zh-CN"/>
        </w:rPr>
        <w:t xml:space="preserve"> </w:t>
      </w:r>
      <w:r w:rsidRPr="00521747">
        <w:rPr>
          <w:b/>
          <w:bCs/>
          <w:color w:val="BB7977"/>
          <w:lang w:val="en-CA" w:eastAsia="zh-CN"/>
        </w:rPr>
        <w:t>Exception</w:t>
      </w:r>
      <w:r w:rsidRPr="00521747">
        <w:rPr>
          <w:color w:val="000000"/>
          <w:lang w:val="en-CA" w:eastAsia="zh-CN"/>
        </w:rPr>
        <w:t xml:space="preserve"> </w:t>
      </w:r>
      <w:r w:rsidRPr="00521747">
        <w:rPr>
          <w:color w:val="800080"/>
          <w:lang w:val="en-CA" w:eastAsia="zh-CN"/>
        </w:rPr>
        <w:t>{</w:t>
      </w:r>
    </w:p>
    <w:p w14:paraId="6560523D" w14:textId="77777777" w:rsidR="00521747" w:rsidRPr="00521747" w:rsidRDefault="00521747" w:rsidP="001A3D9B">
      <w:pPr>
        <w:pStyle w:val="Code"/>
        <w:keepNext w:val="0"/>
        <w:keepLines w:val="0"/>
        <w:rPr>
          <w:color w:val="000000"/>
          <w:lang w:eastAsia="zh-CN"/>
        </w:rPr>
      </w:pPr>
      <w:r w:rsidRPr="00521747">
        <w:rPr>
          <w:color w:val="000000"/>
          <w:lang w:val="en-CA" w:eastAsia="zh-CN"/>
        </w:rPr>
        <w:lastRenderedPageBreak/>
        <w:t xml:space="preserve">    </w:t>
      </w:r>
      <w:r w:rsidRPr="00521747">
        <w:rPr>
          <w:lang w:eastAsia="zh-CN"/>
        </w:rPr>
        <w:t>// Ouverture du fichier ou creation si n'existe pas</w:t>
      </w:r>
    </w:p>
    <w:p w14:paraId="3B3FE7C5"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w:t>
      </w:r>
      <w:r w:rsidRPr="00521747">
        <w:rPr>
          <w:color w:val="BB7977"/>
          <w:lang w:eastAsia="zh-CN"/>
        </w:rPr>
        <w:t>int</w:t>
      </w:r>
      <w:r w:rsidRPr="00521747">
        <w:rPr>
          <w:color w:val="000000"/>
          <w:lang w:eastAsia="zh-CN"/>
        </w:rPr>
        <w:t xml:space="preserve"> nombreAlloue</w:t>
      </w:r>
      <w:r w:rsidRPr="00521747">
        <w:rPr>
          <w:color w:val="800080"/>
          <w:lang w:eastAsia="zh-CN"/>
        </w:rPr>
        <w:t>;</w:t>
      </w:r>
      <w:r w:rsidRPr="00521747">
        <w:rPr>
          <w:color w:val="000000"/>
          <w:lang w:eastAsia="zh-CN"/>
        </w:rPr>
        <w:t xml:space="preserve"> </w:t>
      </w:r>
      <w:r w:rsidRPr="00521747">
        <w:rPr>
          <w:lang w:eastAsia="zh-CN"/>
        </w:rPr>
        <w:t>// nombre d'enregistrements actuellement alloués</w:t>
      </w:r>
    </w:p>
    <w:p w14:paraId="1DAB42D7"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w:t>
      </w:r>
      <w:r w:rsidRPr="00521747">
        <w:rPr>
          <w:b/>
          <w:bCs/>
          <w:color w:val="BB7977"/>
          <w:lang w:eastAsia="zh-CN"/>
        </w:rPr>
        <w:t>RandomAccessFile</w:t>
      </w:r>
      <w:r w:rsidRPr="00521747">
        <w:rPr>
          <w:color w:val="000000"/>
          <w:lang w:eastAsia="zh-CN"/>
        </w:rPr>
        <w:t xml:space="preserve"> fichierDirectPlants</w:t>
      </w:r>
      <w:r w:rsidRPr="00521747">
        <w:rPr>
          <w:color w:val="800080"/>
          <w:lang w:eastAsia="zh-CN"/>
        </w:rPr>
        <w:t>;</w:t>
      </w:r>
    </w:p>
    <w:p w14:paraId="4E2FF684"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w:t>
      </w:r>
      <w:r w:rsidRPr="00521747">
        <w:rPr>
          <w:b/>
          <w:bCs/>
          <w:color w:val="BB7977"/>
          <w:lang w:eastAsia="zh-CN"/>
        </w:rPr>
        <w:t>File</w:t>
      </w:r>
      <w:r w:rsidRPr="00521747">
        <w:rPr>
          <w:color w:val="000000"/>
          <w:lang w:eastAsia="zh-CN"/>
        </w:rPr>
        <w:t xml:space="preserve"> leFichier </w:t>
      </w:r>
      <w:r w:rsidRPr="00521747">
        <w:rPr>
          <w:color w:val="808030"/>
          <w:lang w:eastAsia="zh-CN"/>
        </w:rPr>
        <w:t>=</w:t>
      </w:r>
    </w:p>
    <w:p w14:paraId="2110F993"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w:t>
      </w:r>
      <w:r w:rsidRPr="00521747">
        <w:rPr>
          <w:b/>
          <w:bCs/>
          <w:color w:val="800000"/>
          <w:lang w:eastAsia="zh-CN"/>
        </w:rPr>
        <w:t>new</w:t>
      </w:r>
      <w:r w:rsidRPr="00521747">
        <w:rPr>
          <w:color w:val="000000"/>
          <w:lang w:eastAsia="zh-CN"/>
        </w:rPr>
        <w:t xml:space="preserve"> </w:t>
      </w:r>
      <w:r w:rsidRPr="00521747">
        <w:rPr>
          <w:b/>
          <w:bCs/>
          <w:color w:val="BB7977"/>
          <w:lang w:eastAsia="zh-CN"/>
        </w:rPr>
        <w:t>File</w:t>
      </w:r>
      <w:r w:rsidRPr="00521747">
        <w:rPr>
          <w:color w:val="808030"/>
          <w:lang w:eastAsia="zh-CN"/>
        </w:rPr>
        <w:t>(</w:t>
      </w:r>
    </w:p>
    <w:p w14:paraId="23434B27" w14:textId="17E2A918" w:rsidR="00521747" w:rsidRPr="00521747" w:rsidRDefault="00521747" w:rsidP="001A3D9B">
      <w:pPr>
        <w:pStyle w:val="Code"/>
        <w:keepNext w:val="0"/>
        <w:keepLines w:val="0"/>
        <w:rPr>
          <w:color w:val="000000"/>
          <w:lang w:eastAsia="zh-CN"/>
        </w:rPr>
      </w:pPr>
      <w:r w:rsidRPr="00521747">
        <w:rPr>
          <w:color w:val="000000"/>
          <w:lang w:eastAsia="zh-CN"/>
        </w:rPr>
        <w:t xml:space="preserve">   </w:t>
      </w:r>
      <w:r>
        <w:rPr>
          <w:color w:val="000000"/>
          <w:lang w:eastAsia="zh-CN"/>
        </w:rPr>
        <w:t xml:space="preserve"> </w:t>
      </w:r>
      <w:r w:rsidRPr="00521747">
        <w:rPr>
          <w:color w:val="0000E6"/>
          <w:lang w:eastAsia="zh-CN"/>
        </w:rPr>
        <w:t>"paramètres/Users/Robert/Documents/NetBeansProjects/JavaLivre/build/classes/DirectPlants.dat"</w:t>
      </w:r>
      <w:r w:rsidRPr="00521747">
        <w:rPr>
          <w:color w:val="808030"/>
          <w:lang w:eastAsia="zh-CN"/>
        </w:rPr>
        <w:t>)</w:t>
      </w:r>
      <w:r w:rsidRPr="00521747">
        <w:rPr>
          <w:color w:val="800080"/>
          <w:lang w:eastAsia="zh-CN"/>
        </w:rPr>
        <w:t>;</w:t>
      </w:r>
    </w:p>
    <w:p w14:paraId="67A6ED55"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w:t>
      </w:r>
      <w:r w:rsidRPr="00521747">
        <w:rPr>
          <w:b/>
          <w:bCs/>
          <w:color w:val="800000"/>
          <w:lang w:eastAsia="zh-CN"/>
        </w:rPr>
        <w:t>if</w:t>
      </w:r>
      <w:r w:rsidRPr="00521747">
        <w:rPr>
          <w:color w:val="000000"/>
          <w:lang w:eastAsia="zh-CN"/>
        </w:rPr>
        <w:t xml:space="preserve"> </w:t>
      </w:r>
      <w:r w:rsidRPr="00521747">
        <w:rPr>
          <w:color w:val="808030"/>
          <w:lang w:eastAsia="zh-CN"/>
        </w:rPr>
        <w:t>(</w:t>
      </w:r>
      <w:r w:rsidRPr="00521747">
        <w:rPr>
          <w:color w:val="000000"/>
          <w:lang w:eastAsia="zh-CN"/>
        </w:rPr>
        <w:t>leFichier</w:t>
      </w:r>
      <w:r w:rsidRPr="00521747">
        <w:rPr>
          <w:color w:val="808030"/>
          <w:lang w:eastAsia="zh-CN"/>
        </w:rPr>
        <w:t>.</w:t>
      </w:r>
      <w:r w:rsidRPr="00521747">
        <w:rPr>
          <w:color w:val="000000"/>
          <w:lang w:eastAsia="zh-CN"/>
        </w:rPr>
        <w:t>exists</w:t>
      </w:r>
      <w:r w:rsidRPr="00521747">
        <w:rPr>
          <w:color w:val="808030"/>
          <w:lang w:eastAsia="zh-CN"/>
        </w:rPr>
        <w:t>())</w:t>
      </w:r>
      <w:r w:rsidRPr="00521747">
        <w:rPr>
          <w:color w:val="000000"/>
          <w:lang w:eastAsia="zh-CN"/>
        </w:rPr>
        <w:t xml:space="preserve"> </w:t>
      </w:r>
      <w:r w:rsidRPr="00521747">
        <w:rPr>
          <w:color w:val="800080"/>
          <w:lang w:eastAsia="zh-CN"/>
        </w:rPr>
        <w:t>{</w:t>
      </w:r>
      <w:r w:rsidRPr="00521747">
        <w:rPr>
          <w:color w:val="000000"/>
          <w:lang w:eastAsia="zh-CN"/>
        </w:rPr>
        <w:t xml:space="preserve"> </w:t>
      </w:r>
      <w:r w:rsidRPr="00521747">
        <w:rPr>
          <w:lang w:eastAsia="zh-CN"/>
        </w:rPr>
        <w:t>// Fichier existe ?</w:t>
      </w:r>
    </w:p>
    <w:p w14:paraId="09EBD1BD" w14:textId="77777777" w:rsidR="00521747" w:rsidRPr="00521747" w:rsidRDefault="00521747" w:rsidP="001A3D9B">
      <w:pPr>
        <w:pStyle w:val="Code"/>
        <w:keepNext w:val="0"/>
        <w:keepLines w:val="0"/>
        <w:rPr>
          <w:color w:val="000000"/>
          <w:lang w:eastAsia="zh-CN"/>
        </w:rPr>
      </w:pPr>
      <w:r w:rsidRPr="00521747">
        <w:rPr>
          <w:color w:val="000000"/>
          <w:lang w:eastAsia="zh-CN"/>
        </w:rPr>
        <w:t xml:space="preserve">      fichierDirectPlants </w:t>
      </w:r>
      <w:r w:rsidRPr="00521747">
        <w:rPr>
          <w:color w:val="808030"/>
          <w:lang w:eastAsia="zh-CN"/>
        </w:rPr>
        <w:t>=</w:t>
      </w:r>
      <w:r w:rsidRPr="00521747">
        <w:rPr>
          <w:color w:val="000000"/>
          <w:lang w:eastAsia="zh-CN"/>
        </w:rPr>
        <w:t xml:space="preserve"> </w:t>
      </w:r>
      <w:r w:rsidRPr="00521747">
        <w:rPr>
          <w:b/>
          <w:bCs/>
          <w:color w:val="800000"/>
          <w:lang w:eastAsia="zh-CN"/>
        </w:rPr>
        <w:t>new</w:t>
      </w:r>
      <w:r w:rsidRPr="00521747">
        <w:rPr>
          <w:color w:val="000000"/>
          <w:lang w:eastAsia="zh-CN"/>
        </w:rPr>
        <w:t xml:space="preserve"> </w:t>
      </w:r>
      <w:r w:rsidRPr="00521747">
        <w:rPr>
          <w:b/>
          <w:bCs/>
          <w:color w:val="BB7977"/>
          <w:lang w:eastAsia="zh-CN"/>
        </w:rPr>
        <w:t>RandomAccessFile</w:t>
      </w:r>
      <w:r w:rsidRPr="00521747">
        <w:rPr>
          <w:color w:val="808030"/>
          <w:lang w:eastAsia="zh-CN"/>
        </w:rPr>
        <w:t>(</w:t>
      </w:r>
      <w:r w:rsidRPr="00521747">
        <w:rPr>
          <w:color w:val="000000"/>
          <w:lang w:eastAsia="zh-CN"/>
        </w:rPr>
        <w:t>leFichier</w:t>
      </w:r>
      <w:r w:rsidRPr="00521747">
        <w:rPr>
          <w:color w:val="808030"/>
          <w:lang w:eastAsia="zh-CN"/>
        </w:rPr>
        <w:t>,</w:t>
      </w:r>
      <w:r w:rsidRPr="00521747">
        <w:rPr>
          <w:color w:val="000000"/>
          <w:lang w:eastAsia="zh-CN"/>
        </w:rPr>
        <w:t xml:space="preserve"> </w:t>
      </w:r>
      <w:r w:rsidRPr="00521747">
        <w:rPr>
          <w:color w:val="0000E6"/>
          <w:lang w:eastAsia="zh-CN"/>
        </w:rPr>
        <w:t>"rw"</w:t>
      </w:r>
      <w:r w:rsidRPr="00521747">
        <w:rPr>
          <w:color w:val="808030"/>
          <w:lang w:eastAsia="zh-CN"/>
        </w:rPr>
        <w:t>)</w:t>
      </w:r>
      <w:r w:rsidRPr="00521747">
        <w:rPr>
          <w:color w:val="800080"/>
          <w:lang w:eastAsia="zh-CN"/>
        </w:rPr>
        <w:t>;</w:t>
      </w:r>
    </w:p>
    <w:p w14:paraId="36D9FCCD" w14:textId="77777777" w:rsidR="00521747" w:rsidRPr="00521747" w:rsidRDefault="00521747" w:rsidP="001A3D9B">
      <w:pPr>
        <w:pStyle w:val="Code"/>
        <w:keepNext w:val="0"/>
        <w:keepLines w:val="0"/>
        <w:rPr>
          <w:color w:val="000000"/>
          <w:lang w:val="fr-FR" w:eastAsia="zh-CN"/>
        </w:rPr>
      </w:pPr>
      <w:r w:rsidRPr="00521747">
        <w:rPr>
          <w:color w:val="000000"/>
          <w:lang w:eastAsia="zh-CN"/>
        </w:rPr>
        <w:t xml:space="preserve">      </w:t>
      </w:r>
      <w:r w:rsidRPr="00521747">
        <w:rPr>
          <w:lang w:val="fr-FR" w:eastAsia="zh-CN"/>
        </w:rPr>
        <w:t>// Cherche le nombre d'enregistrements actuellement alloués</w:t>
      </w:r>
    </w:p>
    <w:p w14:paraId="63C426B4"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nombreAlloue </w:t>
      </w:r>
      <w:r w:rsidRPr="00521747">
        <w:rPr>
          <w:color w:val="808030"/>
          <w:lang w:val="fr-FR" w:eastAsia="zh-CN"/>
        </w:rPr>
        <w:t>=</w:t>
      </w: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readInt</w:t>
      </w:r>
      <w:r w:rsidRPr="00521747">
        <w:rPr>
          <w:color w:val="808030"/>
          <w:lang w:val="fr-FR" w:eastAsia="zh-CN"/>
        </w:rPr>
        <w:t>()</w:t>
      </w:r>
      <w:r w:rsidRPr="00521747">
        <w:rPr>
          <w:color w:val="800080"/>
          <w:lang w:val="fr-FR" w:eastAsia="zh-CN"/>
        </w:rPr>
        <w:t>;</w:t>
      </w:r>
    </w:p>
    <w:p w14:paraId="770DA63F"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0080"/>
          <w:lang w:val="fr-FR" w:eastAsia="zh-CN"/>
        </w:rPr>
        <w:t>}</w:t>
      </w:r>
      <w:r w:rsidRPr="00521747">
        <w:rPr>
          <w:color w:val="000000"/>
          <w:lang w:val="fr-FR" w:eastAsia="zh-CN"/>
        </w:rPr>
        <w:t xml:space="preserve"> </w:t>
      </w:r>
      <w:r w:rsidRPr="00521747">
        <w:rPr>
          <w:b/>
          <w:bCs/>
          <w:color w:val="800000"/>
          <w:lang w:val="fr-FR" w:eastAsia="zh-CN"/>
        </w:rPr>
        <w:t>else</w:t>
      </w:r>
      <w:r w:rsidRPr="00521747">
        <w:rPr>
          <w:color w:val="000000"/>
          <w:lang w:val="fr-FR" w:eastAsia="zh-CN"/>
        </w:rPr>
        <w:t xml:space="preserve"> </w:t>
      </w:r>
      <w:r w:rsidRPr="00521747">
        <w:rPr>
          <w:color w:val="800080"/>
          <w:lang w:val="fr-FR" w:eastAsia="zh-CN"/>
        </w:rPr>
        <w:t>{</w:t>
      </w:r>
      <w:r w:rsidRPr="00521747">
        <w:rPr>
          <w:color w:val="000000"/>
          <w:lang w:val="fr-FR" w:eastAsia="zh-CN"/>
        </w:rPr>
        <w:t xml:space="preserve"> </w:t>
      </w:r>
      <w:r w:rsidRPr="00521747">
        <w:rPr>
          <w:lang w:val="fr-FR" w:eastAsia="zh-CN"/>
        </w:rPr>
        <w:t>// Le fichier n'existe pas, il faut initialiser nombreAlloue</w:t>
      </w:r>
    </w:p>
    <w:p w14:paraId="61AFBD70"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 </w:t>
      </w:r>
      <w:r w:rsidRPr="00521747">
        <w:rPr>
          <w:color w:val="808030"/>
          <w:lang w:val="fr-FR" w:eastAsia="zh-CN"/>
        </w:rPr>
        <w:t>=</w:t>
      </w:r>
      <w:r w:rsidRPr="00521747">
        <w:rPr>
          <w:color w:val="000000"/>
          <w:lang w:val="fr-FR" w:eastAsia="zh-CN"/>
        </w:rPr>
        <w:t xml:space="preserve"> </w:t>
      </w:r>
      <w:r w:rsidRPr="00521747">
        <w:rPr>
          <w:b/>
          <w:bCs/>
          <w:color w:val="800000"/>
          <w:lang w:val="fr-FR" w:eastAsia="zh-CN"/>
        </w:rPr>
        <w:t>new</w:t>
      </w:r>
      <w:r w:rsidRPr="00521747">
        <w:rPr>
          <w:color w:val="000000"/>
          <w:lang w:val="fr-FR" w:eastAsia="zh-CN"/>
        </w:rPr>
        <w:t xml:space="preserve"> </w:t>
      </w:r>
      <w:r w:rsidRPr="00521747">
        <w:rPr>
          <w:b/>
          <w:bCs/>
          <w:color w:val="BB7977"/>
          <w:lang w:val="fr-FR" w:eastAsia="zh-CN"/>
        </w:rPr>
        <w:t>RandomAccessFile</w:t>
      </w:r>
      <w:r w:rsidRPr="00521747">
        <w:rPr>
          <w:color w:val="808030"/>
          <w:lang w:val="fr-FR" w:eastAsia="zh-CN"/>
        </w:rPr>
        <w:t>(</w:t>
      </w:r>
      <w:r w:rsidRPr="00521747">
        <w:rPr>
          <w:color w:val="000000"/>
          <w:lang w:val="fr-FR" w:eastAsia="zh-CN"/>
        </w:rPr>
        <w:t>leFichier</w:t>
      </w:r>
      <w:r w:rsidRPr="00521747">
        <w:rPr>
          <w:color w:val="808030"/>
          <w:lang w:val="fr-FR" w:eastAsia="zh-CN"/>
        </w:rPr>
        <w:t>,</w:t>
      </w:r>
      <w:r w:rsidRPr="00521747">
        <w:rPr>
          <w:color w:val="000000"/>
          <w:lang w:val="fr-FR" w:eastAsia="zh-CN"/>
        </w:rPr>
        <w:t xml:space="preserve"> </w:t>
      </w:r>
      <w:r w:rsidRPr="00521747">
        <w:rPr>
          <w:color w:val="0000E6"/>
          <w:lang w:val="fr-FR" w:eastAsia="zh-CN"/>
        </w:rPr>
        <w:t>"rw"</w:t>
      </w:r>
      <w:r w:rsidRPr="00521747">
        <w:rPr>
          <w:color w:val="808030"/>
          <w:lang w:val="fr-FR" w:eastAsia="zh-CN"/>
        </w:rPr>
        <w:t>)</w:t>
      </w:r>
      <w:r w:rsidRPr="00521747">
        <w:rPr>
          <w:color w:val="800080"/>
          <w:lang w:val="fr-FR" w:eastAsia="zh-CN"/>
        </w:rPr>
        <w:t>;</w:t>
      </w:r>
    </w:p>
    <w:p w14:paraId="2E0369F3"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lang w:val="fr-FR" w:eastAsia="zh-CN"/>
        </w:rPr>
        <w:t>// Initialiser nombreAlloue</w:t>
      </w:r>
    </w:p>
    <w:p w14:paraId="54045735"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nombreAlloue </w:t>
      </w:r>
      <w:r w:rsidRPr="00521747">
        <w:rPr>
          <w:color w:val="808030"/>
          <w:lang w:val="fr-FR" w:eastAsia="zh-CN"/>
        </w:rPr>
        <w:t>=</w:t>
      </w:r>
      <w:r w:rsidRPr="00521747">
        <w:rPr>
          <w:color w:val="000000"/>
          <w:lang w:val="fr-FR" w:eastAsia="zh-CN"/>
        </w:rPr>
        <w:t xml:space="preserve"> </w:t>
      </w:r>
      <w:r w:rsidRPr="00521747">
        <w:rPr>
          <w:color w:val="008C00"/>
          <w:lang w:val="fr-FR" w:eastAsia="zh-CN"/>
        </w:rPr>
        <w:t>0</w:t>
      </w:r>
      <w:r w:rsidRPr="00521747">
        <w:rPr>
          <w:color w:val="800080"/>
          <w:lang w:val="fr-FR" w:eastAsia="zh-CN"/>
        </w:rPr>
        <w:t>;</w:t>
      </w:r>
    </w:p>
    <w:p w14:paraId="4592747B"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nombreAlloue</w:t>
      </w:r>
      <w:r w:rsidRPr="00521747">
        <w:rPr>
          <w:color w:val="808030"/>
          <w:lang w:val="fr-FR" w:eastAsia="zh-CN"/>
        </w:rPr>
        <w:t>)</w:t>
      </w:r>
      <w:r w:rsidRPr="00521747">
        <w:rPr>
          <w:color w:val="800080"/>
          <w:lang w:val="fr-FR" w:eastAsia="zh-CN"/>
        </w:rPr>
        <w:t>;</w:t>
      </w:r>
    </w:p>
    <w:p w14:paraId="1E8B5F90" w14:textId="77777777" w:rsidR="00521747" w:rsidRPr="009A50DE" w:rsidRDefault="00521747" w:rsidP="001A3D9B">
      <w:pPr>
        <w:pStyle w:val="Code"/>
        <w:keepNext w:val="0"/>
        <w:keepLines w:val="0"/>
        <w:rPr>
          <w:color w:val="000000"/>
          <w:lang w:eastAsia="zh-CN"/>
        </w:rPr>
      </w:pPr>
      <w:r w:rsidRPr="00521747">
        <w:rPr>
          <w:color w:val="000000"/>
          <w:lang w:val="fr-FR" w:eastAsia="zh-CN"/>
        </w:rPr>
        <w:t xml:space="preserve">    </w:t>
      </w:r>
      <w:r w:rsidRPr="009A50DE">
        <w:rPr>
          <w:color w:val="800080"/>
          <w:lang w:eastAsia="zh-CN"/>
        </w:rPr>
        <w:t>}</w:t>
      </w:r>
    </w:p>
    <w:p w14:paraId="63DDD8B9" w14:textId="77777777" w:rsidR="00521747" w:rsidRPr="009A50DE" w:rsidRDefault="00521747" w:rsidP="001A3D9B">
      <w:pPr>
        <w:pStyle w:val="Code"/>
        <w:keepNext w:val="0"/>
        <w:keepLines w:val="0"/>
        <w:rPr>
          <w:color w:val="000000"/>
          <w:lang w:eastAsia="zh-CN"/>
        </w:rPr>
      </w:pPr>
    </w:p>
    <w:p w14:paraId="50D02100"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BB7977"/>
          <w:lang w:eastAsia="zh-CN"/>
        </w:rPr>
        <w:t>String</w:t>
      </w:r>
      <w:r w:rsidRPr="009A50DE">
        <w:rPr>
          <w:color w:val="000000"/>
          <w:lang w:eastAsia="zh-CN"/>
        </w:rPr>
        <w:t xml:space="preserve"> chaineNER</w:t>
      </w:r>
      <w:r w:rsidRPr="009A50DE">
        <w:rPr>
          <w:color w:val="800080"/>
          <w:lang w:eastAsia="zh-CN"/>
        </w:rPr>
        <w:t>;</w:t>
      </w:r>
    </w:p>
    <w:p w14:paraId="5B8ED723" w14:textId="77777777" w:rsidR="00521747" w:rsidRPr="00521747" w:rsidRDefault="00521747" w:rsidP="001A3D9B">
      <w:pPr>
        <w:pStyle w:val="Code"/>
        <w:keepNext w:val="0"/>
        <w:keepLines w:val="0"/>
        <w:rPr>
          <w:color w:val="000000"/>
          <w:lang w:val="en-CA" w:eastAsia="zh-CN"/>
        </w:rPr>
      </w:pPr>
      <w:r w:rsidRPr="009A50DE">
        <w:rPr>
          <w:color w:val="000000"/>
          <w:lang w:eastAsia="zh-CN"/>
        </w:rPr>
        <w:t xml:space="preserve">    </w:t>
      </w:r>
      <w:r w:rsidRPr="00521747">
        <w:rPr>
          <w:color w:val="BB7977"/>
          <w:lang w:val="en-CA" w:eastAsia="zh-CN"/>
        </w:rPr>
        <w:t>int</w:t>
      </w:r>
      <w:r w:rsidRPr="00521747">
        <w:rPr>
          <w:color w:val="000000"/>
          <w:lang w:val="en-CA" w:eastAsia="zh-CN"/>
        </w:rPr>
        <w:t xml:space="preserve"> numeroER</w:t>
      </w:r>
      <w:r w:rsidRPr="00521747">
        <w:rPr>
          <w:color w:val="800080"/>
          <w:lang w:val="en-CA" w:eastAsia="zh-CN"/>
        </w:rPr>
        <w:t>;</w:t>
      </w:r>
    </w:p>
    <w:p w14:paraId="11E04743"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Plant unPlant </w:t>
      </w:r>
      <w:r w:rsidRPr="00521747">
        <w:rPr>
          <w:color w:val="808030"/>
          <w:lang w:val="en-CA" w:eastAsia="zh-CN"/>
        </w:rPr>
        <w:t>=</w:t>
      </w:r>
      <w:r w:rsidRPr="00521747">
        <w:rPr>
          <w:color w:val="000000"/>
          <w:lang w:val="en-CA" w:eastAsia="zh-CN"/>
        </w:rPr>
        <w:t xml:space="preserve"> </w:t>
      </w:r>
      <w:r w:rsidRPr="00521747">
        <w:rPr>
          <w:b/>
          <w:bCs/>
          <w:color w:val="800000"/>
          <w:lang w:val="en-CA" w:eastAsia="zh-CN"/>
        </w:rPr>
        <w:t>new</w:t>
      </w:r>
      <w:r w:rsidRPr="00521747">
        <w:rPr>
          <w:color w:val="000000"/>
          <w:lang w:val="en-CA" w:eastAsia="zh-CN"/>
        </w:rPr>
        <w:t xml:space="preserve"> Plant</w:t>
      </w:r>
      <w:r w:rsidRPr="00521747">
        <w:rPr>
          <w:color w:val="808030"/>
          <w:lang w:val="en-CA" w:eastAsia="zh-CN"/>
        </w:rPr>
        <w:t>(</w:t>
      </w:r>
      <w:r w:rsidRPr="00521747">
        <w:rPr>
          <w:color w:val="008C00"/>
          <w:lang w:val="en-CA" w:eastAsia="zh-CN"/>
        </w:rPr>
        <w:t>0</w:t>
      </w:r>
      <w:r w:rsidRPr="00521747">
        <w:rPr>
          <w:color w:val="808030"/>
          <w:lang w:val="en-CA" w:eastAsia="zh-CN"/>
        </w:rPr>
        <w:t>,</w:t>
      </w:r>
      <w:r w:rsidRPr="00521747">
        <w:rPr>
          <w:color w:val="000000"/>
          <w:lang w:val="en-CA" w:eastAsia="zh-CN"/>
        </w:rPr>
        <w:t xml:space="preserve"> </w:t>
      </w:r>
      <w:r w:rsidRPr="00521747">
        <w:rPr>
          <w:color w:val="0000E6"/>
          <w:lang w:val="en-CA" w:eastAsia="zh-CN"/>
        </w:rPr>
        <w:t>""</w:t>
      </w:r>
      <w:r w:rsidRPr="00521747">
        <w:rPr>
          <w:color w:val="808030"/>
          <w:lang w:val="en-CA" w:eastAsia="zh-CN"/>
        </w:rPr>
        <w:t>,</w:t>
      </w:r>
      <w:r w:rsidRPr="00521747">
        <w:rPr>
          <w:color w:val="000000"/>
          <w:lang w:val="en-CA" w:eastAsia="zh-CN"/>
        </w:rPr>
        <w:t xml:space="preserve"> </w:t>
      </w:r>
      <w:r w:rsidRPr="00521747">
        <w:rPr>
          <w:color w:val="008000"/>
          <w:lang w:val="en-CA" w:eastAsia="zh-CN"/>
        </w:rPr>
        <w:t>0.0</w:t>
      </w:r>
      <w:r w:rsidRPr="00521747">
        <w:rPr>
          <w:color w:val="808030"/>
          <w:lang w:val="en-CA" w:eastAsia="zh-CN"/>
        </w:rPr>
        <w:t>)</w:t>
      </w:r>
      <w:r w:rsidRPr="00521747">
        <w:rPr>
          <w:color w:val="800080"/>
          <w:lang w:val="en-CA" w:eastAsia="zh-CN"/>
        </w:rPr>
        <w:t>;</w:t>
      </w:r>
    </w:p>
    <w:p w14:paraId="641A9E3E" w14:textId="77777777" w:rsidR="00521747" w:rsidRPr="00521747" w:rsidRDefault="00521747" w:rsidP="001A3D9B">
      <w:pPr>
        <w:pStyle w:val="Code"/>
        <w:keepNext w:val="0"/>
        <w:keepLines w:val="0"/>
        <w:rPr>
          <w:color w:val="000000"/>
          <w:lang w:val="en-CA" w:eastAsia="zh-CN"/>
        </w:rPr>
      </w:pPr>
    </w:p>
    <w:p w14:paraId="6C35A69C" w14:textId="77777777" w:rsidR="00521747" w:rsidRPr="009A50DE" w:rsidRDefault="00521747" w:rsidP="001A3D9B">
      <w:pPr>
        <w:pStyle w:val="Code"/>
        <w:keepNext w:val="0"/>
        <w:keepLines w:val="0"/>
        <w:rPr>
          <w:color w:val="000000"/>
          <w:lang w:eastAsia="zh-CN"/>
        </w:rPr>
      </w:pPr>
      <w:r w:rsidRPr="00521747">
        <w:rPr>
          <w:color w:val="000000"/>
          <w:lang w:val="en-CA" w:eastAsia="zh-CN"/>
        </w:rPr>
        <w:t xml:space="preserve">    </w:t>
      </w:r>
      <w:r w:rsidRPr="009A50DE">
        <w:rPr>
          <w:b/>
          <w:bCs/>
          <w:color w:val="800000"/>
          <w:lang w:eastAsia="zh-CN"/>
        </w:rPr>
        <w:t>while</w:t>
      </w:r>
      <w:r w:rsidRPr="009A50DE">
        <w:rPr>
          <w:color w:val="000000"/>
          <w:lang w:eastAsia="zh-CN"/>
        </w:rPr>
        <w:t xml:space="preserve"> </w:t>
      </w:r>
      <w:r w:rsidRPr="009A50DE">
        <w:rPr>
          <w:color w:val="808030"/>
          <w:lang w:eastAsia="zh-CN"/>
        </w:rPr>
        <w:t>(</w:t>
      </w:r>
      <w:r w:rsidRPr="009A50DE">
        <w:rPr>
          <w:b/>
          <w:bCs/>
          <w:color w:val="800000"/>
          <w:lang w:eastAsia="zh-CN"/>
        </w:rPr>
        <w:t>true</w:t>
      </w:r>
      <w:r w:rsidRPr="009A50DE">
        <w:rPr>
          <w:color w:val="808030"/>
          <w:lang w:eastAsia="zh-CN"/>
        </w:rPr>
        <w:t>)</w:t>
      </w:r>
      <w:r w:rsidRPr="009A50DE">
        <w:rPr>
          <w:color w:val="000000"/>
          <w:lang w:eastAsia="zh-CN"/>
        </w:rPr>
        <w:t xml:space="preserve"> </w:t>
      </w:r>
      <w:r w:rsidRPr="009A50DE">
        <w:rPr>
          <w:color w:val="800080"/>
          <w:lang w:eastAsia="zh-CN"/>
        </w:rPr>
        <w:t>{</w:t>
      </w:r>
    </w:p>
    <w:p w14:paraId="614592B3"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BB7977"/>
          <w:lang w:eastAsia="zh-CN"/>
        </w:rPr>
        <w:t>String</w:t>
      </w:r>
      <w:r w:rsidRPr="009A50DE">
        <w:rPr>
          <w:color w:val="000000"/>
          <w:lang w:eastAsia="zh-CN"/>
        </w:rPr>
        <w:t xml:space="preserve"> chaineChoix </w:t>
      </w:r>
      <w:r w:rsidRPr="009A50DE">
        <w:rPr>
          <w:color w:val="808030"/>
          <w:lang w:eastAsia="zh-CN"/>
        </w:rPr>
        <w:t>=</w:t>
      </w:r>
    </w:p>
    <w:p w14:paraId="4519C9C0"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"Menu: 1(lire); 2(modifier prix); 3(ajouter) ; 0 (terminer)"</w:t>
      </w:r>
      <w:r w:rsidRPr="009A50DE">
        <w:rPr>
          <w:color w:val="808030"/>
          <w:lang w:eastAsia="zh-CN"/>
        </w:rPr>
        <w:t>)</w:t>
      </w:r>
      <w:r w:rsidRPr="009A50DE">
        <w:rPr>
          <w:color w:val="800080"/>
          <w:lang w:eastAsia="zh-CN"/>
        </w:rPr>
        <w:t>;</w:t>
      </w:r>
    </w:p>
    <w:p w14:paraId="095D93BC" w14:textId="77777777" w:rsidR="00521747" w:rsidRPr="00521747" w:rsidRDefault="00521747" w:rsidP="001A3D9B">
      <w:pPr>
        <w:pStyle w:val="Code"/>
        <w:keepNext w:val="0"/>
        <w:keepLines w:val="0"/>
        <w:rPr>
          <w:color w:val="000000"/>
          <w:lang w:val="fr-FR" w:eastAsia="zh-CN"/>
        </w:rPr>
      </w:pPr>
      <w:r w:rsidRPr="009A50DE">
        <w:rPr>
          <w:color w:val="000000"/>
          <w:lang w:eastAsia="zh-CN"/>
        </w:rPr>
        <w:t xml:space="preserve">      </w:t>
      </w:r>
      <w:r w:rsidRPr="00521747">
        <w:rPr>
          <w:color w:val="BB7977"/>
          <w:lang w:val="fr-FR" w:eastAsia="zh-CN"/>
        </w:rPr>
        <w:t>int</w:t>
      </w:r>
      <w:r w:rsidRPr="00521747">
        <w:rPr>
          <w:color w:val="000000"/>
          <w:lang w:val="fr-FR" w:eastAsia="zh-CN"/>
        </w:rPr>
        <w:t xml:space="preserve"> choix </w:t>
      </w:r>
      <w:r w:rsidRPr="00521747">
        <w:rPr>
          <w:color w:val="808030"/>
          <w:lang w:val="fr-FR" w:eastAsia="zh-CN"/>
        </w:rPr>
        <w:t>=</w:t>
      </w:r>
      <w:r w:rsidRPr="00521747">
        <w:rPr>
          <w:color w:val="000000"/>
          <w:lang w:val="fr-FR" w:eastAsia="zh-CN"/>
        </w:rPr>
        <w:t xml:space="preserve"> </w:t>
      </w:r>
      <w:r w:rsidRPr="00521747">
        <w:rPr>
          <w:b/>
          <w:bCs/>
          <w:color w:val="BB7977"/>
          <w:lang w:val="fr-FR" w:eastAsia="zh-CN"/>
        </w:rPr>
        <w:t>Integer</w:t>
      </w:r>
      <w:r w:rsidRPr="00521747">
        <w:rPr>
          <w:color w:val="808030"/>
          <w:lang w:val="fr-FR" w:eastAsia="zh-CN"/>
        </w:rPr>
        <w:t>.</w:t>
      </w:r>
      <w:r w:rsidRPr="00521747">
        <w:rPr>
          <w:color w:val="000000"/>
          <w:lang w:val="fr-FR" w:eastAsia="zh-CN"/>
        </w:rPr>
        <w:t>parseInt</w:t>
      </w:r>
      <w:r w:rsidRPr="00521747">
        <w:rPr>
          <w:color w:val="808030"/>
          <w:lang w:val="fr-FR" w:eastAsia="zh-CN"/>
        </w:rPr>
        <w:t>(</w:t>
      </w:r>
      <w:r w:rsidRPr="00521747">
        <w:rPr>
          <w:color w:val="000000"/>
          <w:lang w:val="fr-FR" w:eastAsia="zh-CN"/>
        </w:rPr>
        <w:t>chaineChoix</w:t>
      </w:r>
      <w:r w:rsidRPr="00521747">
        <w:rPr>
          <w:color w:val="808030"/>
          <w:lang w:val="fr-FR" w:eastAsia="zh-CN"/>
        </w:rPr>
        <w:t>)</w:t>
      </w:r>
      <w:r w:rsidRPr="00521747">
        <w:rPr>
          <w:color w:val="800080"/>
          <w:lang w:val="fr-FR" w:eastAsia="zh-CN"/>
        </w:rPr>
        <w:t>;</w:t>
      </w:r>
    </w:p>
    <w:p w14:paraId="65F943A0" w14:textId="77777777" w:rsidR="00521747" w:rsidRPr="00521747" w:rsidRDefault="00521747" w:rsidP="001A3D9B">
      <w:pPr>
        <w:pStyle w:val="Code"/>
        <w:keepNext w:val="0"/>
        <w:keepLines w:val="0"/>
        <w:rPr>
          <w:color w:val="000000"/>
          <w:lang w:val="fr-FR" w:eastAsia="zh-CN"/>
        </w:rPr>
      </w:pPr>
    </w:p>
    <w:p w14:paraId="26A43109"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color w:val="800000"/>
          <w:lang w:val="fr-FR" w:eastAsia="zh-CN"/>
        </w:rPr>
        <w:t>switch</w:t>
      </w:r>
      <w:r w:rsidRPr="00521747">
        <w:rPr>
          <w:color w:val="000000"/>
          <w:lang w:val="fr-FR" w:eastAsia="zh-CN"/>
        </w:rPr>
        <w:t xml:space="preserve"> </w:t>
      </w:r>
      <w:r w:rsidRPr="00521747">
        <w:rPr>
          <w:color w:val="808030"/>
          <w:lang w:val="fr-FR" w:eastAsia="zh-CN"/>
        </w:rPr>
        <w:t>(</w:t>
      </w:r>
      <w:r w:rsidRPr="00521747">
        <w:rPr>
          <w:color w:val="000000"/>
          <w:lang w:val="fr-FR" w:eastAsia="zh-CN"/>
        </w:rPr>
        <w:t>choix</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03F9ECEE"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color w:val="800000"/>
          <w:lang w:val="fr-FR" w:eastAsia="zh-CN"/>
        </w:rPr>
        <w:t>case</w:t>
      </w:r>
      <w:r w:rsidRPr="00521747">
        <w:rPr>
          <w:color w:val="000000"/>
          <w:lang w:val="fr-FR" w:eastAsia="zh-CN"/>
        </w:rPr>
        <w:t xml:space="preserve"> </w:t>
      </w:r>
      <w:r w:rsidRPr="00521747">
        <w:rPr>
          <w:color w:val="008C00"/>
          <w:lang w:val="fr-FR" w:eastAsia="zh-CN"/>
        </w:rPr>
        <w:t>1</w:t>
      </w:r>
      <w:r w:rsidRPr="00521747">
        <w:rPr>
          <w:color w:val="808030"/>
          <w:lang w:val="fr-FR" w:eastAsia="zh-CN"/>
        </w:rPr>
        <w:t>:</w:t>
      </w:r>
      <w:r w:rsidRPr="00521747">
        <w:rPr>
          <w:color w:val="000000"/>
          <w:lang w:val="fr-FR" w:eastAsia="zh-CN"/>
        </w:rPr>
        <w:t xml:space="preserve"> </w:t>
      </w:r>
      <w:r w:rsidRPr="00521747">
        <w:rPr>
          <w:lang w:val="fr-FR" w:eastAsia="zh-CN"/>
        </w:rPr>
        <w:t>// Lire et afficher l'enregistrement</w:t>
      </w:r>
    </w:p>
    <w:p w14:paraId="260324F4"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chaineNER </w:t>
      </w:r>
      <w:r w:rsidRPr="00521747">
        <w:rPr>
          <w:color w:val="808030"/>
          <w:lang w:val="fr-FR" w:eastAsia="zh-CN"/>
        </w:rPr>
        <w:t>=</w:t>
      </w: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showInputDialog</w:t>
      </w:r>
      <w:r w:rsidRPr="00521747">
        <w:rPr>
          <w:color w:val="808030"/>
          <w:lang w:val="fr-FR" w:eastAsia="zh-CN"/>
        </w:rPr>
        <w:t>(</w:t>
      </w:r>
      <w:r w:rsidRPr="00521747">
        <w:rPr>
          <w:color w:val="0000E6"/>
          <w:lang w:val="fr-FR" w:eastAsia="zh-CN"/>
        </w:rPr>
        <w:t>"Entrez le numéro d'enregistrement relatif :"</w:t>
      </w:r>
      <w:r w:rsidRPr="00521747">
        <w:rPr>
          <w:color w:val="808030"/>
          <w:lang w:val="fr-FR" w:eastAsia="zh-CN"/>
        </w:rPr>
        <w:t>)</w:t>
      </w:r>
      <w:r w:rsidRPr="00521747">
        <w:rPr>
          <w:color w:val="800080"/>
          <w:lang w:val="fr-FR" w:eastAsia="zh-CN"/>
        </w:rPr>
        <w:t>;</w:t>
      </w:r>
    </w:p>
    <w:p w14:paraId="61AD6AD9" w14:textId="77777777" w:rsidR="00521747" w:rsidRPr="009A50DE" w:rsidRDefault="00521747" w:rsidP="001A3D9B">
      <w:pPr>
        <w:pStyle w:val="Code"/>
        <w:keepNext w:val="0"/>
        <w:keepLines w:val="0"/>
        <w:rPr>
          <w:color w:val="000000"/>
          <w:lang w:val="en-CA" w:eastAsia="zh-CN"/>
        </w:rPr>
      </w:pPr>
      <w:r w:rsidRPr="00521747">
        <w:rPr>
          <w:color w:val="000000"/>
          <w:lang w:val="fr-FR" w:eastAsia="zh-CN"/>
        </w:rPr>
        <w:t xml:space="preserve">          </w:t>
      </w:r>
      <w:r w:rsidRPr="009A50DE">
        <w:rPr>
          <w:color w:val="000000"/>
          <w:lang w:val="en-CA" w:eastAsia="zh-CN"/>
        </w:rPr>
        <w:t xml:space="preserve">numeroER </w:t>
      </w:r>
      <w:r w:rsidRPr="009A50DE">
        <w:rPr>
          <w:color w:val="808030"/>
          <w:lang w:val="en-CA" w:eastAsia="zh-CN"/>
        </w:rPr>
        <w:t>=</w:t>
      </w:r>
      <w:r w:rsidRPr="009A50DE">
        <w:rPr>
          <w:color w:val="000000"/>
          <w:lang w:val="en-CA" w:eastAsia="zh-CN"/>
        </w:rPr>
        <w:t xml:space="preserve"> </w:t>
      </w:r>
      <w:r w:rsidRPr="009A50DE">
        <w:rPr>
          <w:b/>
          <w:bCs/>
          <w:color w:val="BB7977"/>
          <w:lang w:val="en-CA" w:eastAsia="zh-CN"/>
        </w:rPr>
        <w:t>Integer</w:t>
      </w:r>
      <w:r w:rsidRPr="009A50DE">
        <w:rPr>
          <w:color w:val="808030"/>
          <w:lang w:val="en-CA" w:eastAsia="zh-CN"/>
        </w:rPr>
        <w:t>.</w:t>
      </w:r>
      <w:r w:rsidRPr="009A50DE">
        <w:rPr>
          <w:color w:val="000000"/>
          <w:lang w:val="en-CA" w:eastAsia="zh-CN"/>
        </w:rPr>
        <w:t>parseInt</w:t>
      </w:r>
      <w:r w:rsidRPr="009A50DE">
        <w:rPr>
          <w:color w:val="808030"/>
          <w:lang w:val="en-CA" w:eastAsia="zh-CN"/>
        </w:rPr>
        <w:t>(</w:t>
      </w:r>
      <w:r w:rsidRPr="009A50DE">
        <w:rPr>
          <w:color w:val="000000"/>
          <w:lang w:val="en-CA" w:eastAsia="zh-CN"/>
        </w:rPr>
        <w:t>chaineNER</w:t>
      </w:r>
      <w:r w:rsidRPr="009A50DE">
        <w:rPr>
          <w:color w:val="808030"/>
          <w:lang w:val="en-CA" w:eastAsia="zh-CN"/>
        </w:rPr>
        <w:t>)</w:t>
      </w:r>
      <w:r w:rsidRPr="009A50DE">
        <w:rPr>
          <w:color w:val="800080"/>
          <w:lang w:val="en-CA" w:eastAsia="zh-CN"/>
        </w:rPr>
        <w:t>;</w:t>
      </w:r>
    </w:p>
    <w:p w14:paraId="54E8E83D"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b/>
          <w:bCs/>
          <w:color w:val="800000"/>
          <w:lang w:val="en-CA" w:eastAsia="zh-CN"/>
        </w:rPr>
        <w:t>if</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numeroER </w:t>
      </w:r>
      <w:r w:rsidRPr="009A50DE">
        <w:rPr>
          <w:color w:val="808030"/>
          <w:lang w:val="en-CA" w:eastAsia="zh-CN"/>
        </w:rPr>
        <w:t>&gt;=</w:t>
      </w:r>
      <w:r w:rsidRPr="009A50DE">
        <w:rPr>
          <w:color w:val="000000"/>
          <w:lang w:val="en-CA" w:eastAsia="zh-CN"/>
        </w:rPr>
        <w:t xml:space="preserve"> </w:t>
      </w:r>
      <w:r w:rsidRPr="009A50DE">
        <w:rPr>
          <w:color w:val="008C00"/>
          <w:lang w:val="en-CA" w:eastAsia="zh-CN"/>
        </w:rPr>
        <w:t>0</w:t>
      </w:r>
      <w:r w:rsidRPr="009A50DE">
        <w:rPr>
          <w:color w:val="000000"/>
          <w:lang w:val="en-CA" w:eastAsia="zh-CN"/>
        </w:rPr>
        <w:t xml:space="preserve"> </w:t>
      </w:r>
      <w:r w:rsidRPr="009A50DE">
        <w:rPr>
          <w:color w:val="808030"/>
          <w:lang w:val="en-CA" w:eastAsia="zh-CN"/>
        </w:rPr>
        <w:t>&amp;&amp;</w:t>
      </w:r>
      <w:r w:rsidRPr="009A50DE">
        <w:rPr>
          <w:color w:val="000000"/>
          <w:lang w:val="en-CA" w:eastAsia="zh-CN"/>
        </w:rPr>
        <w:t xml:space="preserve"> numeroER </w:t>
      </w:r>
      <w:r w:rsidRPr="009A50DE">
        <w:rPr>
          <w:color w:val="808030"/>
          <w:lang w:val="en-CA" w:eastAsia="zh-CN"/>
        </w:rPr>
        <w:t>&lt;</w:t>
      </w:r>
      <w:r w:rsidRPr="009A50DE">
        <w:rPr>
          <w:color w:val="000000"/>
          <w:lang w:val="en-CA" w:eastAsia="zh-CN"/>
        </w:rPr>
        <w:t xml:space="preserve"> nombreAlloue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6224B19" w14:textId="77777777" w:rsidR="00521747" w:rsidRPr="00521747" w:rsidRDefault="00521747" w:rsidP="001A3D9B">
      <w:pPr>
        <w:pStyle w:val="Code"/>
        <w:keepNext w:val="0"/>
        <w:keepLines w:val="0"/>
        <w:rPr>
          <w:color w:val="000000"/>
          <w:lang w:val="fr-FR" w:eastAsia="zh-CN"/>
        </w:rPr>
      </w:pPr>
      <w:r w:rsidRPr="009A50DE">
        <w:rPr>
          <w:color w:val="000000"/>
          <w:lang w:val="en-CA" w:eastAsia="zh-CN"/>
        </w:rPr>
        <w:t xml:space="preserve">            </w:t>
      </w:r>
      <w:r w:rsidRPr="00521747">
        <w:rPr>
          <w:lang w:val="fr-FR" w:eastAsia="zh-CN"/>
        </w:rPr>
        <w:t>// sélectionner un enregistrement par son NER</w:t>
      </w:r>
    </w:p>
    <w:p w14:paraId="6CA7B6E0"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0000"/>
          <w:lang w:val="fr-FR" w:eastAsia="zh-CN"/>
        </w:rPr>
        <w:t xml:space="preserve">numeroER </w:t>
      </w:r>
      <w:r w:rsidRPr="00521747">
        <w:rPr>
          <w:color w:val="808030"/>
          <w:lang w:val="fr-FR" w:eastAsia="zh-CN"/>
        </w:rPr>
        <w:t>*</w:t>
      </w:r>
      <w:r w:rsidRPr="00521747">
        <w:rPr>
          <w:color w:val="000000"/>
          <w:lang w:val="fr-FR" w:eastAsia="zh-CN"/>
        </w:rPr>
        <w:t xml:space="preserve"> Plant</w:t>
      </w:r>
      <w:r w:rsidRPr="00521747">
        <w:rPr>
          <w:color w:val="808030"/>
          <w:lang w:val="fr-FR" w:eastAsia="zh-CN"/>
        </w:rPr>
        <w:t>.</w:t>
      </w:r>
      <w:r w:rsidRPr="00521747">
        <w:rPr>
          <w:color w:val="000000"/>
          <w:lang w:val="fr-FR" w:eastAsia="zh-CN"/>
        </w:rPr>
        <w:t>tailleMaxEnregistrement</w:t>
      </w:r>
      <w:r w:rsidRPr="00521747">
        <w:rPr>
          <w:color w:val="808030"/>
          <w:lang w:val="fr-FR" w:eastAsia="zh-CN"/>
        </w:rPr>
        <w:t>()</w:t>
      </w: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8C00"/>
          <w:lang w:val="fr-FR" w:eastAsia="zh-CN"/>
        </w:rPr>
        <w:t>4</w:t>
      </w:r>
      <w:r w:rsidRPr="00521747">
        <w:rPr>
          <w:color w:val="808030"/>
          <w:lang w:val="fr-FR" w:eastAsia="zh-CN"/>
        </w:rPr>
        <w:t>)</w:t>
      </w:r>
      <w:r w:rsidRPr="00521747">
        <w:rPr>
          <w:color w:val="800080"/>
          <w:lang w:val="fr-FR" w:eastAsia="zh-CN"/>
        </w:rPr>
        <w:t>;</w:t>
      </w:r>
    </w:p>
    <w:p w14:paraId="791FA370"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lireEnregistrementTailleMax</w:t>
      </w:r>
      <w:r w:rsidRPr="00521747">
        <w:rPr>
          <w:color w:val="808030"/>
          <w:lang w:val="fr-FR" w:eastAsia="zh-CN"/>
        </w:rPr>
        <w:t>(</w:t>
      </w:r>
      <w:r w:rsidRPr="00521747">
        <w:rPr>
          <w:color w:val="000000"/>
          <w:lang w:val="fr-FR" w:eastAsia="zh-CN"/>
        </w:rPr>
        <w:t>fichierDirectPlants</w:t>
      </w:r>
      <w:r w:rsidRPr="00521747">
        <w:rPr>
          <w:color w:val="808030"/>
          <w:lang w:val="fr-FR" w:eastAsia="zh-CN"/>
        </w:rPr>
        <w:t>)</w:t>
      </w:r>
      <w:r w:rsidRPr="00521747">
        <w:rPr>
          <w:color w:val="800080"/>
          <w:lang w:val="fr-FR" w:eastAsia="zh-CN"/>
        </w:rPr>
        <w:t>;</w:t>
      </w:r>
    </w:p>
    <w:p w14:paraId="4DCDE776" w14:textId="77777777" w:rsidR="00521747" w:rsidRPr="00521747" w:rsidRDefault="00521747" w:rsidP="001A3D9B">
      <w:pPr>
        <w:pStyle w:val="Code"/>
        <w:keepNext w:val="0"/>
        <w:keepLines w:val="0"/>
        <w:rPr>
          <w:color w:val="000000"/>
          <w:lang w:val="fr-FR" w:eastAsia="zh-CN"/>
        </w:rPr>
      </w:pPr>
    </w:p>
    <w:p w14:paraId="6F3589BC" w14:textId="77777777" w:rsidR="00521747" w:rsidRPr="009A50DE" w:rsidRDefault="00521747" w:rsidP="001A3D9B">
      <w:pPr>
        <w:pStyle w:val="Code"/>
        <w:keepNext w:val="0"/>
        <w:keepLines w:val="0"/>
        <w:rPr>
          <w:color w:val="000000"/>
          <w:lang w:eastAsia="zh-CN"/>
        </w:rPr>
      </w:pPr>
      <w:r w:rsidRPr="00521747">
        <w:rPr>
          <w:color w:val="000000"/>
          <w:lang w:val="fr-FR" w:eastAsia="zh-CN"/>
        </w:rPr>
        <w:t xml:space="preserve">            </w:t>
      </w:r>
      <w:r w:rsidRPr="009A50DE">
        <w:rPr>
          <w:color w:val="000000"/>
          <w:lang w:eastAsia="zh-CN"/>
        </w:rPr>
        <w:t>JOptionPane</w:t>
      </w:r>
      <w:r w:rsidRPr="009A50DE">
        <w:rPr>
          <w:color w:val="808030"/>
          <w:lang w:eastAsia="zh-CN"/>
        </w:rPr>
        <w:t>.</w:t>
      </w:r>
      <w:r w:rsidRPr="009A50DE">
        <w:rPr>
          <w:color w:val="000000"/>
          <w:lang w:eastAsia="zh-CN"/>
        </w:rPr>
        <w:t>showMessageDialog</w:t>
      </w:r>
      <w:r w:rsidRPr="009A50DE">
        <w:rPr>
          <w:color w:val="808030"/>
          <w:lang w:eastAsia="zh-CN"/>
        </w:rPr>
        <w:t>(</w:t>
      </w:r>
    </w:p>
    <w:p w14:paraId="73F1D267" w14:textId="77777777" w:rsidR="00521747" w:rsidRPr="00521747" w:rsidRDefault="00521747" w:rsidP="001A3D9B">
      <w:pPr>
        <w:pStyle w:val="Code"/>
        <w:keepNext w:val="0"/>
        <w:keepLines w:val="0"/>
        <w:rPr>
          <w:color w:val="000000"/>
          <w:lang w:val="en-CA" w:eastAsia="zh-CN"/>
        </w:rPr>
      </w:pPr>
      <w:r w:rsidRPr="009A50DE">
        <w:rPr>
          <w:color w:val="000000"/>
          <w:lang w:eastAsia="zh-CN"/>
        </w:rPr>
        <w:t xml:space="preserve">                </w:t>
      </w:r>
      <w:r w:rsidRPr="00521747">
        <w:rPr>
          <w:b/>
          <w:bCs/>
          <w:color w:val="800000"/>
          <w:lang w:val="en-CA" w:eastAsia="zh-CN"/>
        </w:rPr>
        <w:t>null</w:t>
      </w:r>
      <w:r w:rsidRPr="00521747">
        <w:rPr>
          <w:color w:val="808030"/>
          <w:lang w:val="en-CA" w:eastAsia="zh-CN"/>
        </w:rPr>
        <w:t>,</w:t>
      </w:r>
    </w:p>
    <w:p w14:paraId="1F21A2D8"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color w:val="0000E6"/>
          <w:lang w:val="en-CA" w:eastAsia="zh-CN"/>
        </w:rPr>
        <w:t>"NER :"</w:t>
      </w:r>
    </w:p>
    <w:p w14:paraId="687101D2"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numeroER</w:t>
      </w:r>
    </w:p>
    <w:p w14:paraId="525FCED2"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w:t>
      </w:r>
      <w:r w:rsidRPr="00521747">
        <w:rPr>
          <w:color w:val="0000E6"/>
          <w:lang w:val="en-CA" w:eastAsia="zh-CN"/>
        </w:rPr>
        <w:t>"</w:t>
      </w:r>
      <w:r w:rsidRPr="00521747">
        <w:rPr>
          <w:color w:val="0F69FF"/>
          <w:lang w:val="en-CA" w:eastAsia="zh-CN"/>
        </w:rPr>
        <w:t>\n</w:t>
      </w:r>
      <w:r w:rsidRPr="00521747">
        <w:rPr>
          <w:color w:val="0000E6"/>
          <w:lang w:val="en-CA" w:eastAsia="zh-CN"/>
        </w:rPr>
        <w:t>noPlant :"</w:t>
      </w:r>
    </w:p>
    <w:p w14:paraId="408E3FF5"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unPlant</w:t>
      </w:r>
      <w:r w:rsidRPr="00521747">
        <w:rPr>
          <w:color w:val="808030"/>
          <w:lang w:val="en-CA" w:eastAsia="zh-CN"/>
        </w:rPr>
        <w:t>.</w:t>
      </w:r>
      <w:r w:rsidRPr="00521747">
        <w:rPr>
          <w:color w:val="000000"/>
          <w:lang w:val="en-CA" w:eastAsia="zh-CN"/>
        </w:rPr>
        <w:t>getNoPlant</w:t>
      </w:r>
      <w:r w:rsidRPr="00521747">
        <w:rPr>
          <w:color w:val="808030"/>
          <w:lang w:val="en-CA" w:eastAsia="zh-CN"/>
        </w:rPr>
        <w:t>()</w:t>
      </w:r>
    </w:p>
    <w:p w14:paraId="2C386289" w14:textId="77777777" w:rsidR="00521747" w:rsidRPr="009A50DE" w:rsidRDefault="00521747" w:rsidP="001A3D9B">
      <w:pPr>
        <w:pStyle w:val="Code"/>
        <w:keepNext w:val="0"/>
        <w:keepLines w:val="0"/>
        <w:rPr>
          <w:color w:val="000000"/>
          <w:lang w:eastAsia="zh-CN"/>
        </w:rPr>
      </w:pPr>
      <w:r w:rsidRPr="00521747">
        <w:rPr>
          <w:color w:val="000000"/>
          <w:lang w:val="en-CA" w:eastAsia="zh-CN"/>
        </w:rPr>
        <w:t xml:space="preserve">                    </w:t>
      </w:r>
      <w:r w:rsidRPr="009A50DE">
        <w:rPr>
          <w:color w:val="808030"/>
          <w:lang w:eastAsia="zh-CN"/>
        </w:rPr>
        <w:t>+</w:t>
      </w:r>
      <w:r w:rsidRPr="009A50DE">
        <w:rPr>
          <w:color w:val="000000"/>
          <w:lang w:eastAsia="zh-CN"/>
        </w:rPr>
        <w:t xml:space="preserve"> </w:t>
      </w:r>
      <w:r w:rsidRPr="009A50DE">
        <w:rPr>
          <w:color w:val="0000E6"/>
          <w:lang w:eastAsia="zh-CN"/>
        </w:rPr>
        <w:t>"</w:t>
      </w:r>
      <w:r w:rsidRPr="009A50DE">
        <w:rPr>
          <w:color w:val="0F69FF"/>
          <w:lang w:eastAsia="zh-CN"/>
        </w:rPr>
        <w:t>\n</w:t>
      </w:r>
      <w:r w:rsidRPr="009A50DE">
        <w:rPr>
          <w:color w:val="0000E6"/>
          <w:lang w:eastAsia="zh-CN"/>
        </w:rPr>
        <w:t>description :"</w:t>
      </w:r>
    </w:p>
    <w:p w14:paraId="0A28F505"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color w:val="808030"/>
          <w:lang w:eastAsia="zh-CN"/>
        </w:rPr>
        <w:t>+</w:t>
      </w:r>
      <w:r w:rsidRPr="009A50DE">
        <w:rPr>
          <w:color w:val="000000"/>
          <w:lang w:eastAsia="zh-CN"/>
        </w:rPr>
        <w:t xml:space="preserve"> unPlant</w:t>
      </w:r>
      <w:r w:rsidRPr="009A50DE">
        <w:rPr>
          <w:color w:val="808030"/>
          <w:lang w:eastAsia="zh-CN"/>
        </w:rPr>
        <w:t>.</w:t>
      </w:r>
      <w:r w:rsidRPr="009A50DE">
        <w:rPr>
          <w:color w:val="000000"/>
          <w:lang w:eastAsia="zh-CN"/>
        </w:rPr>
        <w:t>getDescription</w:t>
      </w:r>
      <w:r w:rsidRPr="009A50DE">
        <w:rPr>
          <w:color w:val="808030"/>
          <w:lang w:eastAsia="zh-CN"/>
        </w:rPr>
        <w:t>()</w:t>
      </w:r>
    </w:p>
    <w:p w14:paraId="604C6CB9"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color w:val="0000E6"/>
          <w:lang w:eastAsia="zh-CN"/>
        </w:rPr>
        <w:t>"</w:t>
      </w:r>
      <w:r w:rsidRPr="009A50DE">
        <w:rPr>
          <w:color w:val="0F69FF"/>
          <w:lang w:eastAsia="zh-CN"/>
        </w:rPr>
        <w:t>\n</w:t>
      </w:r>
      <w:r w:rsidRPr="009A50DE">
        <w:rPr>
          <w:color w:val="0000E6"/>
          <w:lang w:eastAsia="zh-CN"/>
        </w:rPr>
        <w:t>prixUnitaire :"</w:t>
      </w:r>
    </w:p>
    <w:p w14:paraId="6EF3DFFA"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color w:val="808030"/>
          <w:lang w:eastAsia="zh-CN"/>
        </w:rPr>
        <w:t>+</w:t>
      </w:r>
      <w:r w:rsidRPr="009A50DE">
        <w:rPr>
          <w:color w:val="000000"/>
          <w:lang w:eastAsia="zh-CN"/>
        </w:rPr>
        <w:t xml:space="preserve"> unPlant</w:t>
      </w:r>
      <w:r w:rsidRPr="009A50DE">
        <w:rPr>
          <w:color w:val="808030"/>
          <w:lang w:eastAsia="zh-CN"/>
        </w:rPr>
        <w:t>.</w:t>
      </w:r>
      <w:r w:rsidRPr="009A50DE">
        <w:rPr>
          <w:color w:val="000000"/>
          <w:lang w:eastAsia="zh-CN"/>
        </w:rPr>
        <w:t>getPrixUnitaire</w:t>
      </w:r>
      <w:r w:rsidRPr="009A50DE">
        <w:rPr>
          <w:color w:val="808030"/>
          <w:lang w:eastAsia="zh-CN"/>
        </w:rPr>
        <w:t>())</w:t>
      </w:r>
      <w:r w:rsidRPr="009A50DE">
        <w:rPr>
          <w:color w:val="800080"/>
          <w:lang w:eastAsia="zh-CN"/>
        </w:rPr>
        <w:t>;</w:t>
      </w:r>
    </w:p>
    <w:p w14:paraId="1CE473CE" w14:textId="77777777" w:rsidR="00521747" w:rsidRPr="009A50DE" w:rsidRDefault="00521747" w:rsidP="001A3D9B">
      <w:pPr>
        <w:pStyle w:val="Code"/>
        <w:keepNext w:val="0"/>
        <w:keepLines w:val="0"/>
        <w:rPr>
          <w:color w:val="000000"/>
          <w:lang w:eastAsia="zh-CN"/>
        </w:rPr>
      </w:pPr>
    </w:p>
    <w:p w14:paraId="033B7497" w14:textId="77777777" w:rsidR="00521747" w:rsidRPr="00521747" w:rsidRDefault="00521747" w:rsidP="001A3D9B">
      <w:pPr>
        <w:pStyle w:val="Code"/>
        <w:keepNext w:val="0"/>
        <w:keepLines w:val="0"/>
        <w:rPr>
          <w:color w:val="000000"/>
          <w:lang w:val="en-CA" w:eastAsia="zh-CN"/>
        </w:rPr>
      </w:pPr>
      <w:r w:rsidRPr="009A50DE">
        <w:rPr>
          <w:color w:val="000000"/>
          <w:lang w:eastAsia="zh-CN"/>
        </w:rPr>
        <w:t xml:space="preserve">          </w:t>
      </w:r>
      <w:r w:rsidRPr="00521747">
        <w:rPr>
          <w:color w:val="800080"/>
          <w:lang w:val="en-CA" w:eastAsia="zh-CN"/>
        </w:rPr>
        <w:t>}</w:t>
      </w:r>
      <w:r w:rsidRPr="00521747">
        <w:rPr>
          <w:color w:val="000000"/>
          <w:lang w:val="en-CA" w:eastAsia="zh-CN"/>
        </w:rPr>
        <w:t xml:space="preserve"> </w:t>
      </w:r>
      <w:r w:rsidRPr="00521747">
        <w:rPr>
          <w:b/>
          <w:bCs/>
          <w:color w:val="800000"/>
          <w:lang w:val="en-CA" w:eastAsia="zh-CN"/>
        </w:rPr>
        <w:t>else</w:t>
      </w:r>
      <w:r w:rsidRPr="00521747">
        <w:rPr>
          <w:color w:val="000000"/>
          <w:lang w:val="en-CA" w:eastAsia="zh-CN"/>
        </w:rPr>
        <w:t xml:space="preserve"> </w:t>
      </w:r>
      <w:r w:rsidRPr="00521747">
        <w:rPr>
          <w:color w:val="800080"/>
          <w:lang w:val="en-CA" w:eastAsia="zh-CN"/>
        </w:rPr>
        <w:t>{</w:t>
      </w:r>
    </w:p>
    <w:p w14:paraId="1AF474AA"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JOptionPane</w:t>
      </w:r>
      <w:r w:rsidRPr="00521747">
        <w:rPr>
          <w:color w:val="808030"/>
          <w:lang w:val="en-CA" w:eastAsia="zh-CN"/>
        </w:rPr>
        <w:t>.</w:t>
      </w:r>
      <w:r w:rsidRPr="00521747">
        <w:rPr>
          <w:color w:val="000000"/>
          <w:lang w:val="en-CA" w:eastAsia="zh-CN"/>
        </w:rPr>
        <w:t>showMessageDialog</w:t>
      </w:r>
      <w:r w:rsidRPr="00521747">
        <w:rPr>
          <w:color w:val="808030"/>
          <w:lang w:val="en-CA" w:eastAsia="zh-CN"/>
        </w:rPr>
        <w:t>(</w:t>
      </w:r>
      <w:r w:rsidRPr="00521747">
        <w:rPr>
          <w:b/>
          <w:bCs/>
          <w:color w:val="800000"/>
          <w:lang w:val="en-CA" w:eastAsia="zh-CN"/>
        </w:rPr>
        <w:t>null</w:t>
      </w:r>
      <w:r w:rsidRPr="00521747">
        <w:rPr>
          <w:color w:val="808030"/>
          <w:lang w:val="en-CA" w:eastAsia="zh-CN"/>
        </w:rPr>
        <w:t>,</w:t>
      </w:r>
      <w:r w:rsidRPr="00521747">
        <w:rPr>
          <w:color w:val="000000"/>
          <w:lang w:val="en-CA" w:eastAsia="zh-CN"/>
        </w:rPr>
        <w:t xml:space="preserve"> </w:t>
      </w:r>
      <w:r w:rsidRPr="00521747">
        <w:rPr>
          <w:color w:val="0000E6"/>
          <w:lang w:val="en-CA" w:eastAsia="zh-CN"/>
        </w:rPr>
        <w:t>"Numéro incorrect :"</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numeroER</w:t>
      </w:r>
      <w:r w:rsidRPr="00521747">
        <w:rPr>
          <w:color w:val="808030"/>
          <w:lang w:val="en-CA" w:eastAsia="zh-CN"/>
        </w:rPr>
        <w:t>)</w:t>
      </w:r>
      <w:r w:rsidRPr="00521747">
        <w:rPr>
          <w:color w:val="800080"/>
          <w:lang w:val="en-CA" w:eastAsia="zh-CN"/>
        </w:rPr>
        <w:t>;</w:t>
      </w:r>
    </w:p>
    <w:p w14:paraId="2F2C4CE4" w14:textId="77777777" w:rsidR="00521747" w:rsidRPr="009A50DE" w:rsidRDefault="00521747" w:rsidP="001A3D9B">
      <w:pPr>
        <w:pStyle w:val="Code"/>
        <w:keepNext w:val="0"/>
        <w:keepLines w:val="0"/>
        <w:rPr>
          <w:color w:val="000000"/>
          <w:lang w:eastAsia="zh-CN"/>
        </w:rPr>
      </w:pPr>
      <w:r w:rsidRPr="00521747">
        <w:rPr>
          <w:color w:val="000000"/>
          <w:lang w:val="en-CA" w:eastAsia="zh-CN"/>
        </w:rPr>
        <w:t xml:space="preserve">          </w:t>
      </w:r>
      <w:r w:rsidRPr="009A50DE">
        <w:rPr>
          <w:color w:val="800080"/>
          <w:lang w:eastAsia="zh-CN"/>
        </w:rPr>
        <w:t>}</w:t>
      </w:r>
    </w:p>
    <w:p w14:paraId="518E9AF9"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break</w:t>
      </w:r>
      <w:r w:rsidRPr="009A50DE">
        <w:rPr>
          <w:color w:val="800080"/>
          <w:lang w:eastAsia="zh-CN"/>
        </w:rPr>
        <w:t>;</w:t>
      </w:r>
    </w:p>
    <w:p w14:paraId="66DC1B9F" w14:textId="77777777" w:rsidR="00521747" w:rsidRPr="009A50DE" w:rsidRDefault="00521747" w:rsidP="001A3D9B">
      <w:pPr>
        <w:pStyle w:val="Code"/>
        <w:keepNext w:val="0"/>
        <w:keepLines w:val="0"/>
        <w:rPr>
          <w:color w:val="000000"/>
          <w:lang w:eastAsia="zh-CN"/>
        </w:rPr>
      </w:pPr>
    </w:p>
    <w:p w14:paraId="251C8272"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case</w:t>
      </w:r>
      <w:r w:rsidRPr="009A50DE">
        <w:rPr>
          <w:color w:val="000000"/>
          <w:lang w:eastAsia="zh-CN"/>
        </w:rPr>
        <w:t xml:space="preserve"> </w:t>
      </w:r>
      <w:r w:rsidRPr="009A50DE">
        <w:rPr>
          <w:color w:val="008C00"/>
          <w:lang w:eastAsia="zh-CN"/>
        </w:rPr>
        <w:t>2</w:t>
      </w:r>
      <w:r w:rsidRPr="009A50DE">
        <w:rPr>
          <w:color w:val="808030"/>
          <w:lang w:eastAsia="zh-CN"/>
        </w:rPr>
        <w:t>:</w:t>
      </w:r>
      <w:r w:rsidRPr="009A50DE">
        <w:rPr>
          <w:color w:val="000000"/>
          <w:lang w:eastAsia="zh-CN"/>
        </w:rPr>
        <w:t xml:space="preserve"> </w:t>
      </w:r>
      <w:r w:rsidRPr="009A50DE">
        <w:rPr>
          <w:lang w:eastAsia="zh-CN"/>
        </w:rPr>
        <w:t>// Modifier un enregistrement</w:t>
      </w:r>
    </w:p>
    <w:p w14:paraId="51C52787"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chaineNER </w:t>
      </w:r>
      <w:r w:rsidRPr="009A50DE">
        <w:rPr>
          <w:color w:val="808030"/>
          <w:lang w:eastAsia="zh-CN"/>
        </w:rPr>
        <w:t>=</w:t>
      </w:r>
      <w:r w:rsidRPr="009A50DE">
        <w:rPr>
          <w:color w:val="000000"/>
          <w:lang w:eastAsia="zh-CN"/>
        </w:rPr>
        <w:t xml:space="preserve"> 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"Entrez le numéro d'enregistrement relatif :"</w:t>
      </w:r>
      <w:r w:rsidRPr="009A50DE">
        <w:rPr>
          <w:color w:val="808030"/>
          <w:lang w:eastAsia="zh-CN"/>
        </w:rPr>
        <w:t>)</w:t>
      </w:r>
      <w:r w:rsidRPr="009A50DE">
        <w:rPr>
          <w:color w:val="800080"/>
          <w:lang w:eastAsia="zh-CN"/>
        </w:rPr>
        <w:t>;</w:t>
      </w:r>
    </w:p>
    <w:p w14:paraId="138A5743" w14:textId="77777777" w:rsidR="00521747" w:rsidRPr="00521747" w:rsidRDefault="00521747" w:rsidP="001A3D9B">
      <w:pPr>
        <w:pStyle w:val="Code"/>
        <w:keepNext w:val="0"/>
        <w:keepLines w:val="0"/>
        <w:rPr>
          <w:color w:val="000000"/>
          <w:lang w:val="en-CA" w:eastAsia="zh-CN"/>
        </w:rPr>
      </w:pPr>
      <w:r w:rsidRPr="009A50DE">
        <w:rPr>
          <w:color w:val="000000"/>
          <w:lang w:eastAsia="zh-CN"/>
        </w:rPr>
        <w:t xml:space="preserve">          </w:t>
      </w:r>
      <w:r w:rsidRPr="00521747">
        <w:rPr>
          <w:color w:val="000000"/>
          <w:lang w:val="en-CA" w:eastAsia="zh-CN"/>
        </w:rPr>
        <w:t xml:space="preserve">numeroER </w:t>
      </w:r>
      <w:r w:rsidRPr="00521747">
        <w:rPr>
          <w:color w:val="808030"/>
          <w:lang w:val="en-CA" w:eastAsia="zh-CN"/>
        </w:rPr>
        <w:t>=</w:t>
      </w:r>
      <w:r w:rsidRPr="00521747">
        <w:rPr>
          <w:color w:val="000000"/>
          <w:lang w:val="en-CA" w:eastAsia="zh-CN"/>
        </w:rPr>
        <w:t xml:space="preserve"> </w:t>
      </w:r>
      <w:r w:rsidRPr="00521747">
        <w:rPr>
          <w:b/>
          <w:bCs/>
          <w:color w:val="BB7977"/>
          <w:lang w:val="en-CA" w:eastAsia="zh-CN"/>
        </w:rPr>
        <w:t>Integer</w:t>
      </w:r>
      <w:r w:rsidRPr="00521747">
        <w:rPr>
          <w:color w:val="808030"/>
          <w:lang w:val="en-CA" w:eastAsia="zh-CN"/>
        </w:rPr>
        <w:t>.</w:t>
      </w:r>
      <w:r w:rsidRPr="00521747">
        <w:rPr>
          <w:color w:val="000000"/>
          <w:lang w:val="en-CA" w:eastAsia="zh-CN"/>
        </w:rPr>
        <w:t>parseInt</w:t>
      </w:r>
      <w:r w:rsidRPr="00521747">
        <w:rPr>
          <w:color w:val="808030"/>
          <w:lang w:val="en-CA" w:eastAsia="zh-CN"/>
        </w:rPr>
        <w:t>(</w:t>
      </w:r>
      <w:r w:rsidRPr="00521747">
        <w:rPr>
          <w:color w:val="000000"/>
          <w:lang w:val="en-CA" w:eastAsia="zh-CN"/>
        </w:rPr>
        <w:t>chaineNER</w:t>
      </w:r>
      <w:r w:rsidRPr="00521747">
        <w:rPr>
          <w:color w:val="808030"/>
          <w:lang w:val="en-CA" w:eastAsia="zh-CN"/>
        </w:rPr>
        <w:t>)</w:t>
      </w:r>
      <w:r w:rsidRPr="00521747">
        <w:rPr>
          <w:color w:val="800080"/>
          <w:lang w:val="en-CA" w:eastAsia="zh-CN"/>
        </w:rPr>
        <w:t>;</w:t>
      </w:r>
    </w:p>
    <w:p w14:paraId="3D426A6D"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800000"/>
          <w:lang w:val="en-CA" w:eastAsia="zh-CN"/>
        </w:rPr>
        <w:t>if</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numeroER </w:t>
      </w:r>
      <w:r w:rsidRPr="00521747">
        <w:rPr>
          <w:color w:val="808030"/>
          <w:lang w:val="en-CA" w:eastAsia="zh-CN"/>
        </w:rPr>
        <w:t>&gt;=</w:t>
      </w:r>
      <w:r w:rsidRPr="00521747">
        <w:rPr>
          <w:color w:val="000000"/>
          <w:lang w:val="en-CA" w:eastAsia="zh-CN"/>
        </w:rPr>
        <w:t xml:space="preserve"> </w:t>
      </w:r>
      <w:r w:rsidRPr="00521747">
        <w:rPr>
          <w:color w:val="008C00"/>
          <w:lang w:val="en-CA" w:eastAsia="zh-CN"/>
        </w:rPr>
        <w:t>0</w:t>
      </w:r>
      <w:r w:rsidRPr="00521747">
        <w:rPr>
          <w:color w:val="000000"/>
          <w:lang w:val="en-CA" w:eastAsia="zh-CN"/>
        </w:rPr>
        <w:t xml:space="preserve"> </w:t>
      </w:r>
      <w:r w:rsidRPr="00521747">
        <w:rPr>
          <w:color w:val="808030"/>
          <w:lang w:val="en-CA" w:eastAsia="zh-CN"/>
        </w:rPr>
        <w:t>&amp;&amp;</w:t>
      </w:r>
      <w:r w:rsidRPr="00521747">
        <w:rPr>
          <w:color w:val="000000"/>
          <w:lang w:val="en-CA" w:eastAsia="zh-CN"/>
        </w:rPr>
        <w:t xml:space="preserve"> numeroER </w:t>
      </w:r>
      <w:r w:rsidRPr="00521747">
        <w:rPr>
          <w:color w:val="808030"/>
          <w:lang w:val="en-CA" w:eastAsia="zh-CN"/>
        </w:rPr>
        <w:t>&lt;</w:t>
      </w:r>
      <w:r w:rsidRPr="00521747">
        <w:rPr>
          <w:color w:val="000000"/>
          <w:lang w:val="en-CA" w:eastAsia="zh-CN"/>
        </w:rPr>
        <w:t xml:space="preserve"> nombreAlloue</w:t>
      </w:r>
      <w:r w:rsidRPr="00521747">
        <w:rPr>
          <w:color w:val="808030"/>
          <w:lang w:val="en-CA" w:eastAsia="zh-CN"/>
        </w:rPr>
        <w:t>)</w:t>
      </w:r>
      <w:r w:rsidRPr="00521747">
        <w:rPr>
          <w:color w:val="000000"/>
          <w:lang w:val="en-CA" w:eastAsia="zh-CN"/>
        </w:rPr>
        <w:t xml:space="preserve"> </w:t>
      </w:r>
      <w:r w:rsidRPr="00521747">
        <w:rPr>
          <w:color w:val="800080"/>
          <w:lang w:val="en-CA" w:eastAsia="zh-CN"/>
        </w:rPr>
        <w:t>{</w:t>
      </w:r>
    </w:p>
    <w:p w14:paraId="37F99D35" w14:textId="77777777" w:rsidR="00521747" w:rsidRPr="009A50DE" w:rsidRDefault="00521747" w:rsidP="001A3D9B">
      <w:pPr>
        <w:pStyle w:val="Code"/>
        <w:keepNext w:val="0"/>
        <w:keepLines w:val="0"/>
        <w:rPr>
          <w:color w:val="000000"/>
          <w:lang w:eastAsia="zh-CN"/>
        </w:rPr>
      </w:pPr>
      <w:r w:rsidRPr="00521747">
        <w:rPr>
          <w:color w:val="000000"/>
          <w:lang w:val="en-CA" w:eastAsia="zh-CN"/>
        </w:rPr>
        <w:t xml:space="preserve">            </w:t>
      </w:r>
      <w:r w:rsidRPr="009A50DE">
        <w:rPr>
          <w:lang w:eastAsia="zh-CN"/>
        </w:rPr>
        <w:t>// D'abord sélectionner l'enregistrement par son NER</w:t>
      </w:r>
    </w:p>
    <w:p w14:paraId="7E10CA46" w14:textId="77777777" w:rsidR="00521747" w:rsidRPr="009A50DE" w:rsidRDefault="00521747" w:rsidP="001A3D9B">
      <w:pPr>
        <w:pStyle w:val="Code"/>
        <w:keepNext w:val="0"/>
        <w:keepLines w:val="0"/>
        <w:rPr>
          <w:color w:val="000000"/>
          <w:lang w:eastAsia="zh-CN"/>
        </w:rPr>
      </w:pPr>
      <w:r w:rsidRPr="009A50DE">
        <w:rPr>
          <w:color w:val="000000"/>
          <w:lang w:eastAsia="zh-CN"/>
        </w:rPr>
        <w:lastRenderedPageBreak/>
        <w:t xml:space="preserve">            fichierDirectPlants</w:t>
      </w:r>
      <w:r w:rsidRPr="009A50DE">
        <w:rPr>
          <w:color w:val="808030"/>
          <w:lang w:eastAsia="zh-CN"/>
        </w:rPr>
        <w:t>.</w:t>
      </w:r>
      <w:r w:rsidRPr="009A50DE">
        <w:rPr>
          <w:color w:val="000000"/>
          <w:lang w:eastAsia="zh-CN"/>
        </w:rPr>
        <w:t>seek</w:t>
      </w:r>
      <w:r w:rsidRPr="009A50DE">
        <w:rPr>
          <w:color w:val="808030"/>
          <w:lang w:eastAsia="zh-CN"/>
        </w:rPr>
        <w:t>(</w:t>
      </w:r>
      <w:r w:rsidRPr="009A50DE">
        <w:rPr>
          <w:color w:val="000000"/>
          <w:lang w:eastAsia="zh-CN"/>
        </w:rPr>
        <w:t xml:space="preserve">numeroER </w:t>
      </w:r>
      <w:r w:rsidRPr="009A50DE">
        <w:rPr>
          <w:color w:val="808030"/>
          <w:lang w:eastAsia="zh-CN"/>
        </w:rPr>
        <w:t>*</w:t>
      </w:r>
      <w:r w:rsidRPr="009A50DE">
        <w:rPr>
          <w:color w:val="000000"/>
          <w:lang w:eastAsia="zh-CN"/>
        </w:rPr>
        <w:t xml:space="preserve"> Plant</w:t>
      </w:r>
      <w:r w:rsidRPr="009A50DE">
        <w:rPr>
          <w:color w:val="808030"/>
          <w:lang w:eastAsia="zh-CN"/>
        </w:rPr>
        <w:t>.</w:t>
      </w:r>
      <w:r w:rsidRPr="009A50DE">
        <w:rPr>
          <w:color w:val="000000"/>
          <w:lang w:eastAsia="zh-CN"/>
        </w:rPr>
        <w:t>tailleMaxEnregistrement</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color w:val="008C00"/>
          <w:lang w:eastAsia="zh-CN"/>
        </w:rPr>
        <w:t>4</w:t>
      </w:r>
      <w:r w:rsidRPr="009A50DE">
        <w:rPr>
          <w:color w:val="808030"/>
          <w:lang w:eastAsia="zh-CN"/>
        </w:rPr>
        <w:t>)</w:t>
      </w:r>
      <w:r w:rsidRPr="009A50DE">
        <w:rPr>
          <w:color w:val="800080"/>
          <w:lang w:eastAsia="zh-CN"/>
        </w:rPr>
        <w:t>;</w:t>
      </w:r>
    </w:p>
    <w:p w14:paraId="652CDF55"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unPlant</w:t>
      </w:r>
      <w:r w:rsidRPr="009A50DE">
        <w:rPr>
          <w:color w:val="808030"/>
          <w:lang w:eastAsia="zh-CN"/>
        </w:rPr>
        <w:t>.</w:t>
      </w:r>
      <w:r w:rsidRPr="009A50DE">
        <w:rPr>
          <w:color w:val="000000"/>
          <w:lang w:eastAsia="zh-CN"/>
        </w:rPr>
        <w:t>lireEnregistrementTailleMax</w:t>
      </w:r>
      <w:r w:rsidRPr="009A50DE">
        <w:rPr>
          <w:color w:val="808030"/>
          <w:lang w:eastAsia="zh-CN"/>
        </w:rPr>
        <w:t>(</w:t>
      </w:r>
      <w:r w:rsidRPr="009A50DE">
        <w:rPr>
          <w:color w:val="000000"/>
          <w:lang w:eastAsia="zh-CN"/>
        </w:rPr>
        <w:t>fichierDirectPlants</w:t>
      </w:r>
      <w:r w:rsidRPr="009A50DE">
        <w:rPr>
          <w:color w:val="808030"/>
          <w:lang w:eastAsia="zh-CN"/>
        </w:rPr>
        <w:t>)</w:t>
      </w:r>
      <w:r w:rsidRPr="009A50DE">
        <w:rPr>
          <w:color w:val="800080"/>
          <w:lang w:eastAsia="zh-CN"/>
        </w:rPr>
        <w:t>;</w:t>
      </w:r>
    </w:p>
    <w:p w14:paraId="05809C1F" w14:textId="77777777" w:rsidR="00521747" w:rsidRPr="009A50DE" w:rsidRDefault="00521747" w:rsidP="001A3D9B">
      <w:pPr>
        <w:pStyle w:val="Code"/>
        <w:keepNext w:val="0"/>
        <w:keepLines w:val="0"/>
        <w:rPr>
          <w:color w:val="000000"/>
          <w:lang w:eastAsia="zh-CN"/>
        </w:rPr>
      </w:pPr>
    </w:p>
    <w:p w14:paraId="31F1F561" w14:textId="77777777" w:rsidR="00521747" w:rsidRPr="00521747" w:rsidRDefault="00521747" w:rsidP="001A3D9B">
      <w:pPr>
        <w:pStyle w:val="Code"/>
        <w:keepNext w:val="0"/>
        <w:keepLines w:val="0"/>
        <w:rPr>
          <w:color w:val="000000"/>
          <w:lang w:val="fr-FR" w:eastAsia="zh-CN"/>
        </w:rPr>
      </w:pPr>
      <w:r w:rsidRPr="009A50DE">
        <w:rPr>
          <w:color w:val="000000"/>
          <w:lang w:eastAsia="zh-CN"/>
        </w:rPr>
        <w:t xml:space="preserve">            </w:t>
      </w:r>
      <w:r w:rsidRPr="00521747">
        <w:rPr>
          <w:lang w:val="fr-FR" w:eastAsia="zh-CN"/>
        </w:rPr>
        <w:t>// Modifier son prix en mémoire centrale</w:t>
      </w:r>
    </w:p>
    <w:p w14:paraId="2A5F52D8"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color w:val="BB7977"/>
          <w:lang w:val="fr-FR" w:eastAsia="zh-CN"/>
        </w:rPr>
        <w:t>String</w:t>
      </w:r>
      <w:r w:rsidRPr="00521747">
        <w:rPr>
          <w:color w:val="000000"/>
          <w:lang w:val="fr-FR" w:eastAsia="zh-CN"/>
        </w:rPr>
        <w:t xml:space="preserve"> chainePrix </w:t>
      </w:r>
      <w:r w:rsidRPr="00521747">
        <w:rPr>
          <w:color w:val="808030"/>
          <w:lang w:val="fr-FR" w:eastAsia="zh-CN"/>
        </w:rPr>
        <w:t>=</w:t>
      </w: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showInputDialog</w:t>
      </w:r>
      <w:r w:rsidRPr="00521747">
        <w:rPr>
          <w:color w:val="808030"/>
          <w:lang w:val="fr-FR" w:eastAsia="zh-CN"/>
        </w:rPr>
        <w:t>(</w:t>
      </w:r>
      <w:r w:rsidRPr="00521747">
        <w:rPr>
          <w:color w:val="0000E6"/>
          <w:lang w:val="fr-FR" w:eastAsia="zh-CN"/>
        </w:rPr>
        <w:t>"Entrez le nouveau prix :"</w:t>
      </w:r>
      <w:r w:rsidRPr="00521747">
        <w:rPr>
          <w:color w:val="808030"/>
          <w:lang w:val="fr-FR" w:eastAsia="zh-CN"/>
        </w:rPr>
        <w:t>)</w:t>
      </w:r>
      <w:r w:rsidRPr="00521747">
        <w:rPr>
          <w:color w:val="800080"/>
          <w:lang w:val="fr-FR" w:eastAsia="zh-CN"/>
        </w:rPr>
        <w:t>;</w:t>
      </w:r>
    </w:p>
    <w:p w14:paraId="25FA02AF"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setPrixUnitaire</w:t>
      </w:r>
      <w:r w:rsidRPr="00521747">
        <w:rPr>
          <w:color w:val="808030"/>
          <w:lang w:val="fr-FR" w:eastAsia="zh-CN"/>
        </w:rPr>
        <w:t>(</w:t>
      </w:r>
      <w:r w:rsidRPr="00521747">
        <w:rPr>
          <w:b/>
          <w:bCs/>
          <w:color w:val="BB7977"/>
          <w:lang w:val="fr-FR" w:eastAsia="zh-CN"/>
        </w:rPr>
        <w:t>Double</w:t>
      </w:r>
      <w:r w:rsidRPr="00521747">
        <w:rPr>
          <w:color w:val="808030"/>
          <w:lang w:val="fr-FR" w:eastAsia="zh-CN"/>
        </w:rPr>
        <w:t>.</w:t>
      </w:r>
      <w:r w:rsidRPr="00521747">
        <w:rPr>
          <w:color w:val="000000"/>
          <w:lang w:val="fr-FR" w:eastAsia="zh-CN"/>
        </w:rPr>
        <w:t>parseDouble</w:t>
      </w:r>
      <w:r w:rsidRPr="00521747">
        <w:rPr>
          <w:color w:val="808030"/>
          <w:lang w:val="fr-FR" w:eastAsia="zh-CN"/>
        </w:rPr>
        <w:t>(</w:t>
      </w:r>
      <w:r w:rsidRPr="00521747">
        <w:rPr>
          <w:color w:val="000000"/>
          <w:lang w:val="fr-FR" w:eastAsia="zh-CN"/>
        </w:rPr>
        <w:t>chainePrix</w:t>
      </w:r>
      <w:r w:rsidRPr="00521747">
        <w:rPr>
          <w:color w:val="808030"/>
          <w:lang w:val="fr-FR" w:eastAsia="zh-CN"/>
        </w:rPr>
        <w:t>))</w:t>
      </w:r>
      <w:r w:rsidRPr="00521747">
        <w:rPr>
          <w:color w:val="800080"/>
          <w:lang w:val="fr-FR" w:eastAsia="zh-CN"/>
        </w:rPr>
        <w:t>;</w:t>
      </w:r>
    </w:p>
    <w:p w14:paraId="0345C1BA" w14:textId="77777777" w:rsidR="00521747" w:rsidRPr="00521747" w:rsidRDefault="00521747" w:rsidP="001A3D9B">
      <w:pPr>
        <w:pStyle w:val="Code"/>
        <w:keepNext w:val="0"/>
        <w:keepLines w:val="0"/>
        <w:rPr>
          <w:color w:val="000000"/>
          <w:lang w:val="fr-FR" w:eastAsia="zh-CN"/>
        </w:rPr>
      </w:pPr>
    </w:p>
    <w:p w14:paraId="2625C15B"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lang w:val="fr-FR" w:eastAsia="zh-CN"/>
        </w:rPr>
        <w:t>// Ecrire l'enregistrement modifié</w:t>
      </w:r>
    </w:p>
    <w:p w14:paraId="1177902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0000"/>
          <w:lang w:val="fr-FR" w:eastAsia="zh-CN"/>
        </w:rPr>
        <w:t xml:space="preserve">numeroER </w:t>
      </w:r>
      <w:r w:rsidRPr="00521747">
        <w:rPr>
          <w:color w:val="808030"/>
          <w:lang w:val="fr-FR" w:eastAsia="zh-CN"/>
        </w:rPr>
        <w:t>*</w:t>
      </w:r>
      <w:r w:rsidRPr="00521747">
        <w:rPr>
          <w:color w:val="000000"/>
          <w:lang w:val="fr-FR" w:eastAsia="zh-CN"/>
        </w:rPr>
        <w:t xml:space="preserve"> Plant</w:t>
      </w:r>
      <w:r w:rsidRPr="00521747">
        <w:rPr>
          <w:color w:val="808030"/>
          <w:lang w:val="fr-FR" w:eastAsia="zh-CN"/>
        </w:rPr>
        <w:t>.</w:t>
      </w:r>
      <w:r w:rsidRPr="00521747">
        <w:rPr>
          <w:color w:val="000000"/>
          <w:lang w:val="fr-FR" w:eastAsia="zh-CN"/>
        </w:rPr>
        <w:t>tailleMaxEnregistrement</w:t>
      </w:r>
      <w:r w:rsidRPr="00521747">
        <w:rPr>
          <w:color w:val="808030"/>
          <w:lang w:val="fr-FR" w:eastAsia="zh-CN"/>
        </w:rPr>
        <w:t>()</w:t>
      </w: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8C00"/>
          <w:lang w:val="fr-FR" w:eastAsia="zh-CN"/>
        </w:rPr>
        <w:t>4</w:t>
      </w:r>
      <w:r w:rsidRPr="00521747">
        <w:rPr>
          <w:color w:val="808030"/>
          <w:lang w:val="fr-FR" w:eastAsia="zh-CN"/>
        </w:rPr>
        <w:t>)</w:t>
      </w:r>
      <w:r w:rsidRPr="00521747">
        <w:rPr>
          <w:color w:val="800080"/>
          <w:lang w:val="fr-FR" w:eastAsia="zh-CN"/>
        </w:rPr>
        <w:t>;</w:t>
      </w:r>
    </w:p>
    <w:p w14:paraId="32E2460B"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ecrireEnregistrementTailleMax</w:t>
      </w:r>
      <w:r w:rsidRPr="00521747">
        <w:rPr>
          <w:color w:val="808030"/>
          <w:lang w:val="fr-FR" w:eastAsia="zh-CN"/>
        </w:rPr>
        <w:t>(</w:t>
      </w:r>
      <w:r w:rsidRPr="00521747">
        <w:rPr>
          <w:color w:val="000000"/>
          <w:lang w:val="fr-FR" w:eastAsia="zh-CN"/>
        </w:rPr>
        <w:t>fichierDirectPlants</w:t>
      </w:r>
      <w:r w:rsidRPr="00521747">
        <w:rPr>
          <w:color w:val="808030"/>
          <w:lang w:val="fr-FR" w:eastAsia="zh-CN"/>
        </w:rPr>
        <w:t>)</w:t>
      </w:r>
      <w:r w:rsidRPr="00521747">
        <w:rPr>
          <w:color w:val="800080"/>
          <w:lang w:val="fr-FR" w:eastAsia="zh-CN"/>
        </w:rPr>
        <w:t>;</w:t>
      </w:r>
    </w:p>
    <w:p w14:paraId="2DA5E2F9" w14:textId="77777777" w:rsidR="00521747" w:rsidRPr="00521747" w:rsidRDefault="00521747" w:rsidP="001A3D9B">
      <w:pPr>
        <w:pStyle w:val="Code"/>
        <w:keepNext w:val="0"/>
        <w:keepLines w:val="0"/>
        <w:rPr>
          <w:color w:val="000000"/>
          <w:lang w:val="fr-FR" w:eastAsia="zh-CN"/>
        </w:rPr>
      </w:pPr>
    </w:p>
    <w:p w14:paraId="50012F2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showMessageDialog</w:t>
      </w:r>
      <w:r w:rsidRPr="00521747">
        <w:rPr>
          <w:color w:val="808030"/>
          <w:lang w:val="fr-FR" w:eastAsia="zh-CN"/>
        </w:rPr>
        <w:t>(</w:t>
      </w:r>
    </w:p>
    <w:p w14:paraId="587B4DC0" w14:textId="77777777" w:rsidR="00521747" w:rsidRPr="009A50DE" w:rsidRDefault="00521747" w:rsidP="001A3D9B">
      <w:pPr>
        <w:pStyle w:val="Code"/>
        <w:keepNext w:val="0"/>
        <w:keepLines w:val="0"/>
        <w:rPr>
          <w:color w:val="000000"/>
          <w:lang w:val="en-CA" w:eastAsia="zh-CN"/>
        </w:rPr>
      </w:pPr>
      <w:r w:rsidRPr="00521747">
        <w:rPr>
          <w:color w:val="000000"/>
          <w:lang w:val="fr-FR" w:eastAsia="zh-CN"/>
        </w:rPr>
        <w:t xml:space="preserve">                </w:t>
      </w:r>
      <w:r w:rsidRPr="009A50DE">
        <w:rPr>
          <w:b/>
          <w:bCs/>
          <w:color w:val="800000"/>
          <w:lang w:val="en-CA" w:eastAsia="zh-CN"/>
        </w:rPr>
        <w:t>null</w:t>
      </w:r>
      <w:r w:rsidRPr="009A50DE">
        <w:rPr>
          <w:color w:val="808030"/>
          <w:lang w:val="en-CA" w:eastAsia="zh-CN"/>
        </w:rPr>
        <w:t>,</w:t>
      </w:r>
    </w:p>
    <w:p w14:paraId="0D62A362"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color w:val="0000E6"/>
          <w:lang w:val="en-CA" w:eastAsia="zh-CN"/>
        </w:rPr>
        <w:t>"NER :"</w:t>
      </w:r>
    </w:p>
    <w:p w14:paraId="1C2297E8"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numeroER</w:t>
      </w:r>
    </w:p>
    <w:p w14:paraId="762A66AF"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0F69FF"/>
          <w:lang w:val="en-CA" w:eastAsia="zh-CN"/>
        </w:rPr>
        <w:t>\n</w:t>
      </w:r>
      <w:r w:rsidRPr="009A50DE">
        <w:rPr>
          <w:color w:val="0000E6"/>
          <w:lang w:val="en-CA" w:eastAsia="zh-CN"/>
        </w:rPr>
        <w:t>noPlant :"</w:t>
      </w:r>
    </w:p>
    <w:p w14:paraId="53B24BBF" w14:textId="77777777" w:rsidR="00521747" w:rsidRPr="009A50DE" w:rsidRDefault="00521747" w:rsidP="001A3D9B">
      <w:pPr>
        <w:pStyle w:val="Code"/>
        <w:keepNext w:val="0"/>
        <w:keepLines w:val="0"/>
        <w:rPr>
          <w:color w:val="000000"/>
          <w:lang w:val="en-CA" w:eastAsia="zh-CN"/>
        </w:rPr>
      </w:pP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unPlant</w:t>
      </w:r>
      <w:r w:rsidRPr="009A50DE">
        <w:rPr>
          <w:color w:val="808030"/>
          <w:lang w:val="en-CA" w:eastAsia="zh-CN"/>
        </w:rPr>
        <w:t>.</w:t>
      </w:r>
      <w:r w:rsidRPr="009A50DE">
        <w:rPr>
          <w:color w:val="000000"/>
          <w:lang w:val="en-CA" w:eastAsia="zh-CN"/>
        </w:rPr>
        <w:t>getNoPlant</w:t>
      </w:r>
      <w:r w:rsidRPr="009A50DE">
        <w:rPr>
          <w:color w:val="808030"/>
          <w:lang w:val="en-CA" w:eastAsia="zh-CN"/>
        </w:rPr>
        <w:t>()</w:t>
      </w:r>
    </w:p>
    <w:p w14:paraId="7A10C81B" w14:textId="77777777" w:rsidR="00521747" w:rsidRPr="00521747" w:rsidRDefault="00521747" w:rsidP="001A3D9B">
      <w:pPr>
        <w:pStyle w:val="Code"/>
        <w:keepNext w:val="0"/>
        <w:keepLines w:val="0"/>
        <w:rPr>
          <w:color w:val="000000"/>
          <w:lang w:val="fr-FR" w:eastAsia="zh-CN"/>
        </w:rPr>
      </w:pPr>
      <w:r w:rsidRPr="009A50DE">
        <w:rPr>
          <w:color w:val="000000"/>
          <w:lang w:val="en-CA"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description :"</w:t>
      </w:r>
    </w:p>
    <w:p w14:paraId="70D9BF53"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getDescription</w:t>
      </w:r>
      <w:r w:rsidRPr="00521747">
        <w:rPr>
          <w:color w:val="808030"/>
          <w:lang w:val="fr-FR" w:eastAsia="zh-CN"/>
        </w:rPr>
        <w:t>()</w:t>
      </w:r>
    </w:p>
    <w:p w14:paraId="6C8DB562"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prixUnitaire :"</w:t>
      </w:r>
    </w:p>
    <w:p w14:paraId="13744F8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getPrixUnitaire</w:t>
      </w:r>
      <w:r w:rsidRPr="00521747">
        <w:rPr>
          <w:color w:val="808030"/>
          <w:lang w:val="fr-FR" w:eastAsia="zh-CN"/>
        </w:rPr>
        <w:t>())</w:t>
      </w:r>
      <w:r w:rsidRPr="00521747">
        <w:rPr>
          <w:color w:val="800080"/>
          <w:lang w:val="fr-FR" w:eastAsia="zh-CN"/>
        </w:rPr>
        <w:t>;</w:t>
      </w:r>
    </w:p>
    <w:p w14:paraId="701C1A00" w14:textId="77777777" w:rsidR="00521747" w:rsidRPr="00521747" w:rsidRDefault="00521747" w:rsidP="001A3D9B">
      <w:pPr>
        <w:pStyle w:val="Code"/>
        <w:keepNext w:val="0"/>
        <w:keepLines w:val="0"/>
        <w:rPr>
          <w:color w:val="000000"/>
          <w:lang w:val="en-CA" w:eastAsia="zh-CN"/>
        </w:rPr>
      </w:pPr>
      <w:r w:rsidRPr="00521747">
        <w:rPr>
          <w:color w:val="000000"/>
          <w:lang w:val="fr-FR" w:eastAsia="zh-CN"/>
        </w:rPr>
        <w:t xml:space="preserve">          </w:t>
      </w:r>
      <w:r w:rsidRPr="00521747">
        <w:rPr>
          <w:color w:val="800080"/>
          <w:lang w:val="en-CA" w:eastAsia="zh-CN"/>
        </w:rPr>
        <w:t>}</w:t>
      </w:r>
      <w:r w:rsidRPr="00521747">
        <w:rPr>
          <w:color w:val="000000"/>
          <w:lang w:val="en-CA" w:eastAsia="zh-CN"/>
        </w:rPr>
        <w:t xml:space="preserve"> </w:t>
      </w:r>
      <w:r w:rsidRPr="00521747">
        <w:rPr>
          <w:b/>
          <w:bCs/>
          <w:color w:val="800000"/>
          <w:lang w:val="en-CA" w:eastAsia="zh-CN"/>
        </w:rPr>
        <w:t>else</w:t>
      </w:r>
      <w:r w:rsidRPr="00521747">
        <w:rPr>
          <w:color w:val="000000"/>
          <w:lang w:val="en-CA" w:eastAsia="zh-CN"/>
        </w:rPr>
        <w:t xml:space="preserve"> </w:t>
      </w:r>
      <w:r w:rsidRPr="00521747">
        <w:rPr>
          <w:color w:val="800080"/>
          <w:lang w:val="en-CA" w:eastAsia="zh-CN"/>
        </w:rPr>
        <w:t>{</w:t>
      </w:r>
    </w:p>
    <w:p w14:paraId="011E6D09"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JOptionPane</w:t>
      </w:r>
      <w:r w:rsidRPr="00521747">
        <w:rPr>
          <w:color w:val="808030"/>
          <w:lang w:val="en-CA" w:eastAsia="zh-CN"/>
        </w:rPr>
        <w:t>.</w:t>
      </w:r>
      <w:r w:rsidRPr="00521747">
        <w:rPr>
          <w:color w:val="000000"/>
          <w:lang w:val="en-CA" w:eastAsia="zh-CN"/>
        </w:rPr>
        <w:t>showMessageDialog</w:t>
      </w:r>
      <w:r w:rsidRPr="00521747">
        <w:rPr>
          <w:color w:val="808030"/>
          <w:lang w:val="en-CA" w:eastAsia="zh-CN"/>
        </w:rPr>
        <w:t>(</w:t>
      </w:r>
      <w:r w:rsidRPr="00521747">
        <w:rPr>
          <w:b/>
          <w:bCs/>
          <w:color w:val="800000"/>
          <w:lang w:val="en-CA" w:eastAsia="zh-CN"/>
        </w:rPr>
        <w:t>null</w:t>
      </w:r>
      <w:r w:rsidRPr="00521747">
        <w:rPr>
          <w:color w:val="808030"/>
          <w:lang w:val="en-CA" w:eastAsia="zh-CN"/>
        </w:rPr>
        <w:t>,</w:t>
      </w:r>
      <w:r w:rsidRPr="00521747">
        <w:rPr>
          <w:color w:val="000000"/>
          <w:lang w:val="en-CA" w:eastAsia="zh-CN"/>
        </w:rPr>
        <w:t xml:space="preserve"> </w:t>
      </w:r>
      <w:r w:rsidRPr="00521747">
        <w:rPr>
          <w:color w:val="0000E6"/>
          <w:lang w:val="en-CA" w:eastAsia="zh-CN"/>
        </w:rPr>
        <w:t>"Numéro incorrect :"</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numeroER</w:t>
      </w:r>
      <w:r w:rsidRPr="00521747">
        <w:rPr>
          <w:color w:val="808030"/>
          <w:lang w:val="en-CA" w:eastAsia="zh-CN"/>
        </w:rPr>
        <w:t>)</w:t>
      </w:r>
      <w:r w:rsidRPr="00521747">
        <w:rPr>
          <w:color w:val="800080"/>
          <w:lang w:val="en-CA" w:eastAsia="zh-CN"/>
        </w:rPr>
        <w:t>;</w:t>
      </w:r>
    </w:p>
    <w:p w14:paraId="0749AFA4" w14:textId="77777777" w:rsidR="00521747" w:rsidRPr="009A50DE" w:rsidRDefault="00521747" w:rsidP="001A3D9B">
      <w:pPr>
        <w:pStyle w:val="Code"/>
        <w:keepNext w:val="0"/>
        <w:keepLines w:val="0"/>
        <w:rPr>
          <w:color w:val="000000"/>
          <w:lang w:eastAsia="zh-CN"/>
        </w:rPr>
      </w:pPr>
      <w:r w:rsidRPr="00521747">
        <w:rPr>
          <w:color w:val="000000"/>
          <w:lang w:val="en-CA" w:eastAsia="zh-CN"/>
        </w:rPr>
        <w:t xml:space="preserve">          </w:t>
      </w:r>
      <w:r w:rsidRPr="009A50DE">
        <w:rPr>
          <w:color w:val="800080"/>
          <w:lang w:eastAsia="zh-CN"/>
        </w:rPr>
        <w:t>}</w:t>
      </w:r>
    </w:p>
    <w:p w14:paraId="30E3D0FD"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break</w:t>
      </w:r>
      <w:r w:rsidRPr="009A50DE">
        <w:rPr>
          <w:color w:val="800080"/>
          <w:lang w:eastAsia="zh-CN"/>
        </w:rPr>
        <w:t>;</w:t>
      </w:r>
    </w:p>
    <w:p w14:paraId="2ED557E9" w14:textId="77777777" w:rsidR="00521747" w:rsidRPr="009A50DE" w:rsidRDefault="00521747" w:rsidP="001A3D9B">
      <w:pPr>
        <w:pStyle w:val="Code"/>
        <w:keepNext w:val="0"/>
        <w:keepLines w:val="0"/>
        <w:rPr>
          <w:color w:val="000000"/>
          <w:lang w:eastAsia="zh-CN"/>
        </w:rPr>
      </w:pPr>
    </w:p>
    <w:p w14:paraId="499A473E"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800000"/>
          <w:lang w:eastAsia="zh-CN"/>
        </w:rPr>
        <w:t>case</w:t>
      </w:r>
      <w:r w:rsidRPr="009A50DE">
        <w:rPr>
          <w:color w:val="000000"/>
          <w:lang w:eastAsia="zh-CN"/>
        </w:rPr>
        <w:t xml:space="preserve"> </w:t>
      </w:r>
      <w:r w:rsidRPr="009A50DE">
        <w:rPr>
          <w:color w:val="008C00"/>
          <w:lang w:eastAsia="zh-CN"/>
        </w:rPr>
        <w:t>3</w:t>
      </w:r>
      <w:r w:rsidRPr="009A50DE">
        <w:rPr>
          <w:color w:val="808030"/>
          <w:lang w:eastAsia="zh-CN"/>
        </w:rPr>
        <w:t>:</w:t>
      </w:r>
      <w:r w:rsidRPr="009A50DE">
        <w:rPr>
          <w:color w:val="000000"/>
          <w:lang w:eastAsia="zh-CN"/>
        </w:rPr>
        <w:t xml:space="preserve"> </w:t>
      </w:r>
      <w:r w:rsidRPr="009A50DE">
        <w:rPr>
          <w:lang w:eastAsia="zh-CN"/>
        </w:rPr>
        <w:t>// créer un enregistrement</w:t>
      </w:r>
    </w:p>
    <w:p w14:paraId="3EAC038E"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w:t>
      </w:r>
      <w:r w:rsidRPr="009A50DE">
        <w:rPr>
          <w:b/>
          <w:bCs/>
          <w:color w:val="BB7977"/>
          <w:lang w:eastAsia="zh-CN"/>
        </w:rPr>
        <w:t>String</w:t>
      </w:r>
      <w:r w:rsidRPr="009A50DE">
        <w:rPr>
          <w:color w:val="000000"/>
          <w:lang w:eastAsia="zh-CN"/>
        </w:rPr>
        <w:t xml:space="preserve"> chaineNoPlant </w:t>
      </w:r>
      <w:r w:rsidRPr="009A50DE">
        <w:rPr>
          <w:color w:val="808030"/>
          <w:lang w:eastAsia="zh-CN"/>
        </w:rPr>
        <w:t>=</w:t>
      </w:r>
      <w:r w:rsidRPr="009A50DE">
        <w:rPr>
          <w:color w:val="000000"/>
          <w:lang w:eastAsia="zh-CN"/>
        </w:rPr>
        <w:t xml:space="preserve"> 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"Entrez le noPlant :"</w:t>
      </w:r>
      <w:r w:rsidRPr="009A50DE">
        <w:rPr>
          <w:color w:val="808030"/>
          <w:lang w:eastAsia="zh-CN"/>
        </w:rPr>
        <w:t>)</w:t>
      </w:r>
      <w:r w:rsidRPr="009A50DE">
        <w:rPr>
          <w:color w:val="800080"/>
          <w:lang w:eastAsia="zh-CN"/>
        </w:rPr>
        <w:t>;</w:t>
      </w:r>
    </w:p>
    <w:p w14:paraId="681141A4"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unPlant</w:t>
      </w:r>
      <w:r w:rsidRPr="009A50DE">
        <w:rPr>
          <w:color w:val="808030"/>
          <w:lang w:eastAsia="zh-CN"/>
        </w:rPr>
        <w:t>.</w:t>
      </w:r>
      <w:r w:rsidRPr="009A50DE">
        <w:rPr>
          <w:color w:val="000000"/>
          <w:lang w:eastAsia="zh-CN"/>
        </w:rPr>
        <w:t>setNoPlant</w:t>
      </w:r>
      <w:r w:rsidRPr="009A50DE">
        <w:rPr>
          <w:color w:val="808030"/>
          <w:lang w:eastAsia="zh-CN"/>
        </w:rPr>
        <w:t>(</w:t>
      </w:r>
      <w:r w:rsidRPr="009A50DE">
        <w:rPr>
          <w:b/>
          <w:bCs/>
          <w:color w:val="BB7977"/>
          <w:lang w:eastAsia="zh-CN"/>
        </w:rPr>
        <w:t>Integer</w:t>
      </w:r>
      <w:r w:rsidRPr="009A50DE">
        <w:rPr>
          <w:color w:val="808030"/>
          <w:lang w:eastAsia="zh-CN"/>
        </w:rPr>
        <w:t>.</w:t>
      </w:r>
      <w:r w:rsidRPr="009A50DE">
        <w:rPr>
          <w:color w:val="000000"/>
          <w:lang w:eastAsia="zh-CN"/>
        </w:rPr>
        <w:t>parseInt</w:t>
      </w:r>
      <w:r w:rsidRPr="009A50DE">
        <w:rPr>
          <w:color w:val="808030"/>
          <w:lang w:eastAsia="zh-CN"/>
        </w:rPr>
        <w:t>(</w:t>
      </w:r>
      <w:r w:rsidRPr="009A50DE">
        <w:rPr>
          <w:color w:val="000000"/>
          <w:lang w:eastAsia="zh-CN"/>
        </w:rPr>
        <w:t>chaineNoPlant</w:t>
      </w:r>
      <w:r w:rsidRPr="009A50DE">
        <w:rPr>
          <w:color w:val="808030"/>
          <w:lang w:eastAsia="zh-CN"/>
        </w:rPr>
        <w:t>))</w:t>
      </w:r>
      <w:r w:rsidRPr="009A50DE">
        <w:rPr>
          <w:color w:val="800080"/>
          <w:lang w:eastAsia="zh-CN"/>
        </w:rPr>
        <w:t>;</w:t>
      </w:r>
    </w:p>
    <w:p w14:paraId="79100F5C" w14:textId="77777777" w:rsidR="00521747" w:rsidRPr="009A50DE" w:rsidRDefault="00521747" w:rsidP="001A3D9B">
      <w:pPr>
        <w:pStyle w:val="Code"/>
        <w:keepNext w:val="0"/>
        <w:keepLines w:val="0"/>
        <w:rPr>
          <w:color w:val="000000"/>
          <w:lang w:eastAsia="zh-CN"/>
        </w:rPr>
      </w:pPr>
      <w:r w:rsidRPr="009A50DE">
        <w:rPr>
          <w:color w:val="000000"/>
          <w:lang w:eastAsia="zh-CN"/>
        </w:rPr>
        <w:t xml:space="preserve">          unPlant</w:t>
      </w:r>
      <w:r w:rsidRPr="009A50DE">
        <w:rPr>
          <w:color w:val="808030"/>
          <w:lang w:eastAsia="zh-CN"/>
        </w:rPr>
        <w:t>.</w:t>
      </w:r>
      <w:r w:rsidRPr="009A50DE">
        <w:rPr>
          <w:color w:val="000000"/>
          <w:lang w:eastAsia="zh-CN"/>
        </w:rPr>
        <w:t>setDescription</w:t>
      </w:r>
      <w:r w:rsidRPr="009A50DE">
        <w:rPr>
          <w:color w:val="808030"/>
          <w:lang w:eastAsia="zh-CN"/>
        </w:rPr>
        <w:t>(</w:t>
      </w:r>
      <w:r w:rsidRPr="009A50DE">
        <w:rPr>
          <w:color w:val="000000"/>
          <w:lang w:eastAsia="zh-CN"/>
        </w:rPr>
        <w:t>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"Entrez la description :"</w:t>
      </w:r>
      <w:r w:rsidRPr="009A50DE">
        <w:rPr>
          <w:color w:val="808030"/>
          <w:lang w:eastAsia="zh-CN"/>
        </w:rPr>
        <w:t>))</w:t>
      </w:r>
      <w:r w:rsidRPr="009A50DE">
        <w:rPr>
          <w:color w:val="800080"/>
          <w:lang w:eastAsia="zh-CN"/>
        </w:rPr>
        <w:t>;</w:t>
      </w:r>
    </w:p>
    <w:p w14:paraId="782A3401" w14:textId="77777777" w:rsidR="00521747" w:rsidRPr="00521747" w:rsidRDefault="00521747" w:rsidP="001A3D9B">
      <w:pPr>
        <w:pStyle w:val="Code"/>
        <w:keepNext w:val="0"/>
        <w:keepLines w:val="0"/>
        <w:rPr>
          <w:color w:val="000000"/>
          <w:lang w:val="fr-FR" w:eastAsia="zh-CN"/>
        </w:rPr>
      </w:pPr>
      <w:r w:rsidRPr="009A50DE">
        <w:rPr>
          <w:color w:val="000000"/>
          <w:lang w:eastAsia="zh-CN"/>
        </w:rPr>
        <w:t xml:space="preserve">          </w:t>
      </w:r>
      <w:r w:rsidRPr="00521747">
        <w:rPr>
          <w:b/>
          <w:bCs/>
          <w:color w:val="BB7977"/>
          <w:lang w:val="fr-FR" w:eastAsia="zh-CN"/>
        </w:rPr>
        <w:t>String</w:t>
      </w:r>
      <w:r w:rsidRPr="00521747">
        <w:rPr>
          <w:color w:val="000000"/>
          <w:lang w:val="fr-FR" w:eastAsia="zh-CN"/>
        </w:rPr>
        <w:t xml:space="preserve"> chainePrix </w:t>
      </w:r>
      <w:r w:rsidRPr="00521747">
        <w:rPr>
          <w:color w:val="808030"/>
          <w:lang w:val="fr-FR" w:eastAsia="zh-CN"/>
        </w:rPr>
        <w:t>=</w:t>
      </w: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showInputDialog</w:t>
      </w:r>
      <w:r w:rsidRPr="00521747">
        <w:rPr>
          <w:color w:val="808030"/>
          <w:lang w:val="fr-FR" w:eastAsia="zh-CN"/>
        </w:rPr>
        <w:t>(</w:t>
      </w:r>
      <w:r w:rsidRPr="00521747">
        <w:rPr>
          <w:color w:val="0000E6"/>
          <w:lang w:val="fr-FR" w:eastAsia="zh-CN"/>
        </w:rPr>
        <w:t>"Entrez le prixUnitaire :"</w:t>
      </w:r>
      <w:r w:rsidRPr="00521747">
        <w:rPr>
          <w:color w:val="808030"/>
          <w:lang w:val="fr-FR" w:eastAsia="zh-CN"/>
        </w:rPr>
        <w:t>)</w:t>
      </w:r>
      <w:r w:rsidRPr="00521747">
        <w:rPr>
          <w:color w:val="800080"/>
          <w:lang w:val="fr-FR" w:eastAsia="zh-CN"/>
        </w:rPr>
        <w:t>;</w:t>
      </w:r>
    </w:p>
    <w:p w14:paraId="061A06AC"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setPrixUnitaire</w:t>
      </w:r>
      <w:r w:rsidRPr="00521747">
        <w:rPr>
          <w:color w:val="808030"/>
          <w:lang w:val="fr-FR" w:eastAsia="zh-CN"/>
        </w:rPr>
        <w:t>(</w:t>
      </w:r>
      <w:r w:rsidRPr="00521747">
        <w:rPr>
          <w:b/>
          <w:bCs/>
          <w:color w:val="BB7977"/>
          <w:lang w:val="fr-FR" w:eastAsia="zh-CN"/>
        </w:rPr>
        <w:t>Double</w:t>
      </w:r>
      <w:r w:rsidRPr="00521747">
        <w:rPr>
          <w:color w:val="808030"/>
          <w:lang w:val="fr-FR" w:eastAsia="zh-CN"/>
        </w:rPr>
        <w:t>.</w:t>
      </w:r>
      <w:r w:rsidRPr="00521747">
        <w:rPr>
          <w:color w:val="000000"/>
          <w:lang w:val="fr-FR" w:eastAsia="zh-CN"/>
        </w:rPr>
        <w:t>parseDouble</w:t>
      </w:r>
      <w:r w:rsidRPr="00521747">
        <w:rPr>
          <w:color w:val="808030"/>
          <w:lang w:val="fr-FR" w:eastAsia="zh-CN"/>
        </w:rPr>
        <w:t>(</w:t>
      </w:r>
      <w:r w:rsidRPr="00521747">
        <w:rPr>
          <w:color w:val="000000"/>
          <w:lang w:val="fr-FR" w:eastAsia="zh-CN"/>
        </w:rPr>
        <w:t>chainePrix</w:t>
      </w:r>
      <w:r w:rsidRPr="00521747">
        <w:rPr>
          <w:color w:val="808030"/>
          <w:lang w:val="fr-FR" w:eastAsia="zh-CN"/>
        </w:rPr>
        <w:t>))</w:t>
      </w:r>
      <w:r w:rsidRPr="00521747">
        <w:rPr>
          <w:color w:val="800080"/>
          <w:lang w:val="fr-FR" w:eastAsia="zh-CN"/>
        </w:rPr>
        <w:t>;</w:t>
      </w:r>
    </w:p>
    <w:p w14:paraId="2F7EB526" w14:textId="77777777" w:rsidR="00521747" w:rsidRPr="00521747" w:rsidRDefault="00521747" w:rsidP="001A3D9B">
      <w:pPr>
        <w:pStyle w:val="Code"/>
        <w:keepNext w:val="0"/>
        <w:keepLines w:val="0"/>
        <w:rPr>
          <w:color w:val="000000"/>
          <w:lang w:val="fr-FR" w:eastAsia="zh-CN"/>
        </w:rPr>
      </w:pPr>
    </w:p>
    <w:p w14:paraId="2AF8434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lang w:val="fr-FR" w:eastAsia="zh-CN"/>
        </w:rPr>
        <w:t>// Allocation sérielle : le NER du nouvel enregistrement = nombreAlloue</w:t>
      </w:r>
    </w:p>
    <w:p w14:paraId="1139D7C8"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0000"/>
          <w:lang w:val="fr-FR" w:eastAsia="zh-CN"/>
        </w:rPr>
        <w:t xml:space="preserve">nombreAlloue </w:t>
      </w:r>
      <w:r w:rsidRPr="00521747">
        <w:rPr>
          <w:color w:val="808030"/>
          <w:lang w:val="fr-FR" w:eastAsia="zh-CN"/>
        </w:rPr>
        <w:t>*</w:t>
      </w:r>
      <w:r w:rsidRPr="00521747">
        <w:rPr>
          <w:color w:val="000000"/>
          <w:lang w:val="fr-FR" w:eastAsia="zh-CN"/>
        </w:rPr>
        <w:t xml:space="preserve"> Plant</w:t>
      </w:r>
      <w:r w:rsidRPr="00521747">
        <w:rPr>
          <w:color w:val="808030"/>
          <w:lang w:val="fr-FR" w:eastAsia="zh-CN"/>
        </w:rPr>
        <w:t>.</w:t>
      </w:r>
      <w:r w:rsidRPr="00521747">
        <w:rPr>
          <w:color w:val="000000"/>
          <w:lang w:val="fr-FR" w:eastAsia="zh-CN"/>
        </w:rPr>
        <w:t>tailleMaxEnregistrement</w:t>
      </w:r>
      <w:r w:rsidRPr="00521747">
        <w:rPr>
          <w:color w:val="808030"/>
          <w:lang w:val="fr-FR" w:eastAsia="zh-CN"/>
        </w:rPr>
        <w:t>()</w:t>
      </w: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8C00"/>
          <w:lang w:val="fr-FR" w:eastAsia="zh-CN"/>
        </w:rPr>
        <w:t>4</w:t>
      </w:r>
      <w:r w:rsidRPr="00521747">
        <w:rPr>
          <w:color w:val="808030"/>
          <w:lang w:val="fr-FR" w:eastAsia="zh-CN"/>
        </w:rPr>
        <w:t>)</w:t>
      </w:r>
      <w:r w:rsidRPr="00521747">
        <w:rPr>
          <w:color w:val="800080"/>
          <w:lang w:val="fr-FR" w:eastAsia="zh-CN"/>
        </w:rPr>
        <w:t>;</w:t>
      </w:r>
    </w:p>
    <w:p w14:paraId="7317D71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ecrireEnregistrementTailleMax</w:t>
      </w:r>
      <w:r w:rsidRPr="00521747">
        <w:rPr>
          <w:color w:val="808030"/>
          <w:lang w:val="fr-FR" w:eastAsia="zh-CN"/>
        </w:rPr>
        <w:t>(</w:t>
      </w:r>
      <w:r w:rsidRPr="00521747">
        <w:rPr>
          <w:color w:val="000000"/>
          <w:lang w:val="fr-FR" w:eastAsia="zh-CN"/>
        </w:rPr>
        <w:t>fichierDirectPlants</w:t>
      </w:r>
      <w:r w:rsidRPr="00521747">
        <w:rPr>
          <w:color w:val="808030"/>
          <w:lang w:val="fr-FR" w:eastAsia="zh-CN"/>
        </w:rPr>
        <w:t>)</w:t>
      </w:r>
      <w:r w:rsidRPr="00521747">
        <w:rPr>
          <w:color w:val="800080"/>
          <w:lang w:val="fr-FR" w:eastAsia="zh-CN"/>
        </w:rPr>
        <w:t>;</w:t>
      </w:r>
    </w:p>
    <w:p w14:paraId="74A37979" w14:textId="77777777" w:rsidR="00521747" w:rsidRPr="00521747" w:rsidRDefault="00521747" w:rsidP="001A3D9B">
      <w:pPr>
        <w:pStyle w:val="Code"/>
        <w:keepNext w:val="0"/>
        <w:keepLines w:val="0"/>
        <w:rPr>
          <w:color w:val="000000"/>
          <w:lang w:val="fr-FR" w:eastAsia="zh-CN"/>
        </w:rPr>
      </w:pPr>
    </w:p>
    <w:p w14:paraId="3E781B5B"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showMessageDialog</w:t>
      </w:r>
      <w:r w:rsidRPr="00521747">
        <w:rPr>
          <w:color w:val="808030"/>
          <w:lang w:val="fr-FR" w:eastAsia="zh-CN"/>
        </w:rPr>
        <w:t>(</w:t>
      </w:r>
    </w:p>
    <w:p w14:paraId="20BE4A6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b/>
          <w:bCs/>
          <w:color w:val="800000"/>
          <w:lang w:val="fr-FR" w:eastAsia="zh-CN"/>
        </w:rPr>
        <w:t>null</w:t>
      </w:r>
      <w:r w:rsidRPr="00521747">
        <w:rPr>
          <w:color w:val="808030"/>
          <w:lang w:val="fr-FR" w:eastAsia="zh-CN"/>
        </w:rPr>
        <w:t>,</w:t>
      </w:r>
    </w:p>
    <w:p w14:paraId="3F390AD0"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0000E6"/>
          <w:lang w:val="fr-FR" w:eastAsia="zh-CN"/>
        </w:rPr>
        <w:t>"NER :"</w:t>
      </w:r>
    </w:p>
    <w:p w14:paraId="0A60ACA6"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nombreAlloue</w:t>
      </w:r>
    </w:p>
    <w:p w14:paraId="39CC230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noPlant :"</w:t>
      </w:r>
    </w:p>
    <w:p w14:paraId="6768FC17"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getNoPlant</w:t>
      </w:r>
      <w:r w:rsidRPr="00521747">
        <w:rPr>
          <w:color w:val="808030"/>
          <w:lang w:val="fr-FR" w:eastAsia="zh-CN"/>
        </w:rPr>
        <w:t>()</w:t>
      </w:r>
    </w:p>
    <w:p w14:paraId="419BE6CE"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description :"</w:t>
      </w:r>
    </w:p>
    <w:p w14:paraId="14F24E9F"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getDescription</w:t>
      </w:r>
      <w:r w:rsidRPr="00521747">
        <w:rPr>
          <w:color w:val="808030"/>
          <w:lang w:val="fr-FR" w:eastAsia="zh-CN"/>
        </w:rPr>
        <w:t>()</w:t>
      </w:r>
    </w:p>
    <w:p w14:paraId="2EBEDED0"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prixUnitaire :"</w:t>
      </w:r>
    </w:p>
    <w:p w14:paraId="6B769C1D"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getPrixUnitaire</w:t>
      </w:r>
      <w:r w:rsidRPr="00521747">
        <w:rPr>
          <w:color w:val="808030"/>
          <w:lang w:val="fr-FR" w:eastAsia="zh-CN"/>
        </w:rPr>
        <w:t>())</w:t>
      </w:r>
      <w:r w:rsidRPr="00521747">
        <w:rPr>
          <w:color w:val="800080"/>
          <w:lang w:val="fr-FR" w:eastAsia="zh-CN"/>
        </w:rPr>
        <w:t>;</w:t>
      </w:r>
    </w:p>
    <w:p w14:paraId="404FFA79" w14:textId="77777777" w:rsidR="00521747" w:rsidRPr="00521747" w:rsidRDefault="00521747" w:rsidP="001A3D9B">
      <w:pPr>
        <w:pStyle w:val="Code"/>
        <w:keepNext w:val="0"/>
        <w:keepLines w:val="0"/>
        <w:rPr>
          <w:color w:val="000000"/>
          <w:lang w:val="fr-FR" w:eastAsia="zh-CN"/>
        </w:rPr>
      </w:pPr>
    </w:p>
    <w:p w14:paraId="5748CA33"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w:t>
      </w:r>
      <w:r w:rsidRPr="00521747">
        <w:rPr>
          <w:lang w:val="fr-FR" w:eastAsia="zh-CN"/>
        </w:rPr>
        <w:t>// Incrémenter le nombre d'enregistrements alloués</w:t>
      </w:r>
    </w:p>
    <w:p w14:paraId="1E81E2FE"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nombreAlloue</w:t>
      </w:r>
      <w:r w:rsidRPr="00521747">
        <w:rPr>
          <w:color w:val="808030"/>
          <w:lang w:val="fr-FR" w:eastAsia="zh-CN"/>
        </w:rPr>
        <w:t>++</w:t>
      </w:r>
      <w:r w:rsidRPr="00521747">
        <w:rPr>
          <w:color w:val="800080"/>
          <w:lang w:val="fr-FR" w:eastAsia="zh-CN"/>
        </w:rPr>
        <w:t>;</w:t>
      </w:r>
    </w:p>
    <w:p w14:paraId="77EDE34A"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8C00"/>
          <w:lang w:val="fr-FR" w:eastAsia="zh-CN"/>
        </w:rPr>
        <w:t>0</w:t>
      </w:r>
      <w:r w:rsidRPr="00521747">
        <w:rPr>
          <w:color w:val="808030"/>
          <w:lang w:val="fr-FR" w:eastAsia="zh-CN"/>
        </w:rPr>
        <w:t>)</w:t>
      </w:r>
      <w:r w:rsidRPr="00521747">
        <w:rPr>
          <w:color w:val="800080"/>
          <w:lang w:val="fr-FR" w:eastAsia="zh-CN"/>
        </w:rPr>
        <w:t>;</w:t>
      </w:r>
    </w:p>
    <w:p w14:paraId="7C3596D9" w14:textId="77777777" w:rsidR="00521747" w:rsidRPr="00521747" w:rsidRDefault="00521747" w:rsidP="001A3D9B">
      <w:pPr>
        <w:pStyle w:val="Code"/>
        <w:keepNext w:val="0"/>
        <w:keepLines w:val="0"/>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nombreAlloue</w:t>
      </w:r>
      <w:r w:rsidRPr="00521747">
        <w:rPr>
          <w:color w:val="808030"/>
          <w:lang w:val="fr-FR" w:eastAsia="zh-CN"/>
        </w:rPr>
        <w:t>)</w:t>
      </w:r>
      <w:r w:rsidRPr="00521747">
        <w:rPr>
          <w:color w:val="800080"/>
          <w:lang w:val="fr-FR" w:eastAsia="zh-CN"/>
        </w:rPr>
        <w:t>;</w:t>
      </w:r>
    </w:p>
    <w:p w14:paraId="2EE90489" w14:textId="77777777" w:rsidR="00521747" w:rsidRPr="00521747" w:rsidRDefault="00521747" w:rsidP="001A3D9B">
      <w:pPr>
        <w:pStyle w:val="Code"/>
        <w:keepNext w:val="0"/>
        <w:keepLines w:val="0"/>
        <w:rPr>
          <w:color w:val="000000"/>
          <w:lang w:val="en-CA" w:eastAsia="zh-CN"/>
        </w:rPr>
      </w:pPr>
      <w:r w:rsidRPr="00521747">
        <w:rPr>
          <w:color w:val="000000"/>
          <w:lang w:val="fr-FR" w:eastAsia="zh-CN"/>
        </w:rPr>
        <w:t xml:space="preserve">          </w:t>
      </w:r>
      <w:r w:rsidRPr="00521747">
        <w:rPr>
          <w:b/>
          <w:bCs/>
          <w:color w:val="800000"/>
          <w:lang w:val="en-CA" w:eastAsia="zh-CN"/>
        </w:rPr>
        <w:t>break</w:t>
      </w:r>
      <w:r w:rsidRPr="00521747">
        <w:rPr>
          <w:color w:val="800080"/>
          <w:lang w:val="en-CA" w:eastAsia="zh-CN"/>
        </w:rPr>
        <w:t>;</w:t>
      </w:r>
    </w:p>
    <w:p w14:paraId="3C5FBF6E" w14:textId="77777777" w:rsidR="00521747" w:rsidRPr="00521747" w:rsidRDefault="00521747" w:rsidP="001A3D9B">
      <w:pPr>
        <w:pStyle w:val="Code"/>
        <w:keepNext w:val="0"/>
        <w:keepLines w:val="0"/>
        <w:rPr>
          <w:color w:val="000000"/>
          <w:lang w:val="en-CA" w:eastAsia="zh-CN"/>
        </w:rPr>
      </w:pPr>
    </w:p>
    <w:p w14:paraId="403FB9A0"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800000"/>
          <w:lang w:val="en-CA" w:eastAsia="zh-CN"/>
        </w:rPr>
        <w:t>case</w:t>
      </w:r>
      <w:r w:rsidRPr="00521747">
        <w:rPr>
          <w:color w:val="000000"/>
          <w:lang w:val="en-CA" w:eastAsia="zh-CN"/>
        </w:rPr>
        <w:t xml:space="preserve"> </w:t>
      </w:r>
      <w:r w:rsidRPr="00521747">
        <w:rPr>
          <w:color w:val="008C00"/>
          <w:lang w:val="en-CA" w:eastAsia="zh-CN"/>
        </w:rPr>
        <w:t>0</w:t>
      </w:r>
      <w:r w:rsidRPr="00521747">
        <w:rPr>
          <w:color w:val="808030"/>
          <w:lang w:val="en-CA" w:eastAsia="zh-CN"/>
        </w:rPr>
        <w:t>:</w:t>
      </w:r>
      <w:r w:rsidRPr="00521747">
        <w:rPr>
          <w:color w:val="000000"/>
          <w:lang w:val="en-CA" w:eastAsia="zh-CN"/>
        </w:rPr>
        <w:t xml:space="preserve"> </w:t>
      </w:r>
      <w:r w:rsidRPr="00521747">
        <w:rPr>
          <w:lang w:val="en-CA" w:eastAsia="zh-CN"/>
        </w:rPr>
        <w:t>// Terminer</w:t>
      </w:r>
    </w:p>
    <w:p w14:paraId="67C100B8"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fichierDirectPlants</w:t>
      </w:r>
      <w:r w:rsidRPr="00521747">
        <w:rPr>
          <w:color w:val="808030"/>
          <w:lang w:val="en-CA" w:eastAsia="zh-CN"/>
        </w:rPr>
        <w:t>.</w:t>
      </w:r>
      <w:r w:rsidRPr="00521747">
        <w:rPr>
          <w:color w:val="000000"/>
          <w:lang w:val="en-CA" w:eastAsia="zh-CN"/>
        </w:rPr>
        <w:t>close</w:t>
      </w:r>
      <w:r w:rsidRPr="00521747">
        <w:rPr>
          <w:color w:val="808030"/>
          <w:lang w:val="en-CA" w:eastAsia="zh-CN"/>
        </w:rPr>
        <w:t>()</w:t>
      </w:r>
      <w:r w:rsidRPr="00521747">
        <w:rPr>
          <w:color w:val="800080"/>
          <w:lang w:val="en-CA" w:eastAsia="zh-CN"/>
        </w:rPr>
        <w:t>;</w:t>
      </w:r>
    </w:p>
    <w:p w14:paraId="72458BA0"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BB7977"/>
          <w:lang w:val="en-CA" w:eastAsia="zh-CN"/>
        </w:rPr>
        <w:t>System</w:t>
      </w:r>
      <w:r w:rsidRPr="00521747">
        <w:rPr>
          <w:color w:val="808030"/>
          <w:lang w:val="en-CA" w:eastAsia="zh-CN"/>
        </w:rPr>
        <w:t>.</w:t>
      </w:r>
      <w:r w:rsidRPr="00521747">
        <w:rPr>
          <w:color w:val="000000"/>
          <w:lang w:val="en-CA" w:eastAsia="zh-CN"/>
        </w:rPr>
        <w:t>exit</w:t>
      </w:r>
      <w:r w:rsidRPr="00521747">
        <w:rPr>
          <w:color w:val="808030"/>
          <w:lang w:val="en-CA" w:eastAsia="zh-CN"/>
        </w:rPr>
        <w:t>(</w:t>
      </w:r>
      <w:r w:rsidRPr="00521747">
        <w:rPr>
          <w:color w:val="008C00"/>
          <w:lang w:val="en-CA" w:eastAsia="zh-CN"/>
        </w:rPr>
        <w:t>0</w:t>
      </w:r>
      <w:r w:rsidRPr="00521747">
        <w:rPr>
          <w:color w:val="808030"/>
          <w:lang w:val="en-CA" w:eastAsia="zh-CN"/>
        </w:rPr>
        <w:t>)</w:t>
      </w:r>
      <w:r w:rsidRPr="00521747">
        <w:rPr>
          <w:color w:val="800080"/>
          <w:lang w:val="en-CA" w:eastAsia="zh-CN"/>
        </w:rPr>
        <w:t>;</w:t>
      </w:r>
    </w:p>
    <w:p w14:paraId="710A71D5"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800000"/>
          <w:lang w:val="en-CA" w:eastAsia="zh-CN"/>
        </w:rPr>
        <w:t>break</w:t>
      </w:r>
      <w:r w:rsidRPr="00521747">
        <w:rPr>
          <w:color w:val="800080"/>
          <w:lang w:val="en-CA" w:eastAsia="zh-CN"/>
        </w:rPr>
        <w:t>;</w:t>
      </w:r>
    </w:p>
    <w:p w14:paraId="38BDEA32" w14:textId="77777777" w:rsidR="00521747" w:rsidRPr="00521747" w:rsidRDefault="00521747" w:rsidP="001A3D9B">
      <w:pPr>
        <w:pStyle w:val="Code"/>
        <w:keepNext w:val="0"/>
        <w:keepLines w:val="0"/>
        <w:rPr>
          <w:color w:val="000000"/>
          <w:lang w:val="en-CA" w:eastAsia="zh-CN"/>
        </w:rPr>
      </w:pPr>
    </w:p>
    <w:p w14:paraId="68CE56B4"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w:t>
      </w:r>
      <w:r w:rsidRPr="00521747">
        <w:rPr>
          <w:b/>
          <w:bCs/>
          <w:color w:val="800000"/>
          <w:lang w:val="en-CA" w:eastAsia="zh-CN"/>
        </w:rPr>
        <w:t>default</w:t>
      </w:r>
      <w:r w:rsidRPr="00521747">
        <w:rPr>
          <w:color w:val="808030"/>
          <w:lang w:val="en-CA" w:eastAsia="zh-CN"/>
        </w:rPr>
        <w:t>:</w:t>
      </w:r>
    </w:p>
    <w:p w14:paraId="4EE12FBA" w14:textId="77777777" w:rsidR="00521747" w:rsidRPr="00521747" w:rsidRDefault="00521747" w:rsidP="001A3D9B">
      <w:pPr>
        <w:pStyle w:val="Code"/>
        <w:keepNext w:val="0"/>
        <w:keepLines w:val="0"/>
        <w:rPr>
          <w:color w:val="000000"/>
          <w:lang w:val="en-CA" w:eastAsia="zh-CN"/>
        </w:rPr>
      </w:pPr>
      <w:r w:rsidRPr="00521747">
        <w:rPr>
          <w:color w:val="000000"/>
          <w:lang w:val="en-CA" w:eastAsia="zh-CN"/>
        </w:rPr>
        <w:t xml:space="preserve">          JOptionPane</w:t>
      </w:r>
      <w:r w:rsidRPr="00521747">
        <w:rPr>
          <w:color w:val="808030"/>
          <w:lang w:val="en-CA" w:eastAsia="zh-CN"/>
        </w:rPr>
        <w:t>.</w:t>
      </w:r>
      <w:r w:rsidRPr="00521747">
        <w:rPr>
          <w:color w:val="000000"/>
          <w:lang w:val="en-CA" w:eastAsia="zh-CN"/>
        </w:rPr>
        <w:t>showMessageDialog</w:t>
      </w:r>
      <w:r w:rsidRPr="00521747">
        <w:rPr>
          <w:color w:val="808030"/>
          <w:lang w:val="en-CA" w:eastAsia="zh-CN"/>
        </w:rPr>
        <w:t>(</w:t>
      </w:r>
      <w:r w:rsidRPr="00521747">
        <w:rPr>
          <w:b/>
          <w:bCs/>
          <w:color w:val="800000"/>
          <w:lang w:val="en-CA" w:eastAsia="zh-CN"/>
        </w:rPr>
        <w:t>null</w:t>
      </w:r>
      <w:r w:rsidRPr="00521747">
        <w:rPr>
          <w:color w:val="808030"/>
          <w:lang w:val="en-CA" w:eastAsia="zh-CN"/>
        </w:rPr>
        <w:t>,</w:t>
      </w:r>
      <w:r w:rsidRPr="00521747">
        <w:rPr>
          <w:color w:val="000000"/>
          <w:lang w:val="en-CA" w:eastAsia="zh-CN"/>
        </w:rPr>
        <w:t xml:space="preserve"> </w:t>
      </w:r>
      <w:r w:rsidRPr="00521747">
        <w:rPr>
          <w:color w:val="0000E6"/>
          <w:lang w:val="en-CA" w:eastAsia="zh-CN"/>
        </w:rPr>
        <w:t>"Choix incorrect :"</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choix</w:t>
      </w:r>
      <w:r w:rsidRPr="00521747">
        <w:rPr>
          <w:color w:val="808030"/>
          <w:lang w:val="en-CA" w:eastAsia="zh-CN"/>
        </w:rPr>
        <w:t>)</w:t>
      </w:r>
      <w:r w:rsidRPr="00521747">
        <w:rPr>
          <w:color w:val="800080"/>
          <w:lang w:val="en-CA" w:eastAsia="zh-CN"/>
        </w:rPr>
        <w:t>;</w:t>
      </w:r>
    </w:p>
    <w:p w14:paraId="2FF0C179" w14:textId="77777777" w:rsidR="00521747" w:rsidRPr="00D95704" w:rsidRDefault="00521747" w:rsidP="001A3D9B">
      <w:pPr>
        <w:pStyle w:val="Code"/>
        <w:keepNext w:val="0"/>
        <w:keepLines w:val="0"/>
        <w:rPr>
          <w:color w:val="000000"/>
          <w:lang w:val="fr-FR" w:eastAsia="zh-CN"/>
        </w:rPr>
      </w:pPr>
      <w:r w:rsidRPr="00521747">
        <w:rPr>
          <w:color w:val="000000"/>
          <w:lang w:val="en-CA" w:eastAsia="zh-CN"/>
        </w:rPr>
        <w:t xml:space="preserve">      </w:t>
      </w:r>
      <w:r w:rsidRPr="00D95704">
        <w:rPr>
          <w:color w:val="800080"/>
          <w:lang w:val="fr-FR" w:eastAsia="zh-CN"/>
        </w:rPr>
        <w:t>}</w:t>
      </w:r>
    </w:p>
    <w:p w14:paraId="423AFCB3" w14:textId="77777777" w:rsidR="00521747" w:rsidRPr="00D95704" w:rsidRDefault="00521747" w:rsidP="00521747">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6BFD2C47" w14:textId="77777777" w:rsidR="00521747" w:rsidRPr="00D95704" w:rsidRDefault="00521747" w:rsidP="00521747">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6A98840B" w14:textId="0E8EC3AD" w:rsidR="00521747" w:rsidRDefault="00521747" w:rsidP="00521747">
      <w:pPr>
        <w:pStyle w:val="Code"/>
        <w:rPr>
          <w:color w:val="800080"/>
          <w:lang w:val="fr-FR" w:eastAsia="zh-CN"/>
        </w:rPr>
      </w:pPr>
      <w:r w:rsidRPr="00D95704">
        <w:rPr>
          <w:color w:val="800080"/>
          <w:lang w:val="fr-FR" w:eastAsia="zh-CN"/>
        </w:rPr>
        <w:t>}</w:t>
      </w:r>
    </w:p>
    <w:p w14:paraId="15F571EE" w14:textId="77777777" w:rsidR="00117845" w:rsidRPr="00D95704" w:rsidRDefault="00117845" w:rsidP="00521747">
      <w:pPr>
        <w:pStyle w:val="Code"/>
        <w:rPr>
          <w:color w:val="000000"/>
          <w:lang w:val="fr-FR" w:eastAsia="zh-CN"/>
        </w:rPr>
      </w:pPr>
    </w:p>
    <w:p w14:paraId="1EECF729" w14:textId="77777777" w:rsidR="007E66E1" w:rsidRDefault="007E66E1" w:rsidP="007E66E1">
      <w:pPr>
        <w:pStyle w:val="Corpsdetexte"/>
      </w:pPr>
    </w:p>
    <w:p w14:paraId="03D2976C" w14:textId="6FD901DC" w:rsidR="007E66E1" w:rsidRDefault="007E66E1" w:rsidP="007E66E1">
      <w:pPr>
        <w:pStyle w:val="Corpsdetexte"/>
      </w:pPr>
      <w:r>
        <w:t xml:space="preserve">La méthode </w:t>
      </w:r>
      <w:r>
        <w:rPr>
          <w:i/>
        </w:rPr>
        <w:t>seek</w:t>
      </w:r>
      <w:r>
        <w:t xml:space="preserve">() de </w:t>
      </w:r>
      <w:hyperlink r:id="rId591" w:tooltip="class in java.io" w:history="1">
        <w:r w:rsidR="00E75D66">
          <w:rPr>
            <w:rStyle w:val="Hyperlien"/>
            <w:rFonts w:ascii="&amp;quot" w:hAnsi="&amp;quot"/>
            <w:b/>
            <w:bCs/>
            <w:color w:val="4A6782"/>
            <w:sz w:val="20"/>
          </w:rPr>
          <w:t>RandomAccessFile</w:t>
        </w:r>
      </w:hyperlink>
      <w:r w:rsidR="00E75D66">
        <w:t xml:space="preserve"> </w:t>
      </w:r>
      <w:r>
        <w:t xml:space="preserve">fixe la position courante dans le fichier à un numéro d’octet </w:t>
      </w:r>
      <w:r w:rsidR="00631AB5">
        <w:t>particulier</w:t>
      </w:r>
      <w:r>
        <w:t xml:space="preserve">. Ainsi, l’instruction </w:t>
      </w:r>
    </w:p>
    <w:p w14:paraId="4107AE33" w14:textId="77777777" w:rsidR="007E66E1" w:rsidRDefault="007E66E1" w:rsidP="007E66E1">
      <w:pPr>
        <w:pStyle w:val="CodeJava"/>
      </w:pPr>
      <w:r>
        <w:rPr>
          <w:highlight w:val="yellow"/>
        </w:rPr>
        <w:t>fichierDirectPlants.seek(numeroER*Plant.tailleMaxEnregistrement()+4)</w:t>
      </w:r>
      <w:r>
        <w:t>;</w:t>
      </w:r>
    </w:p>
    <w:p w14:paraId="5EB2BB8F" w14:textId="77777777" w:rsidR="007E66E1" w:rsidRDefault="007E66E1" w:rsidP="007E66E1">
      <w:pPr>
        <w:pStyle w:val="Corpsdetexte"/>
      </w:pPr>
      <w:r>
        <w:t xml:space="preserve">établit la position courante au début de l’enregistrement </w:t>
      </w:r>
      <w:r>
        <w:rPr>
          <w:i/>
        </w:rPr>
        <w:t>numeroER</w:t>
      </w:r>
      <w:r>
        <w:t>. Ensuite l’instruction</w:t>
      </w:r>
    </w:p>
    <w:p w14:paraId="09D23F69" w14:textId="77777777" w:rsidR="007E66E1" w:rsidRDefault="007E66E1" w:rsidP="007E66E1">
      <w:pPr>
        <w:pStyle w:val="CodeJava"/>
      </w:pPr>
      <w:r>
        <w:rPr>
          <w:highlight w:val="yellow"/>
        </w:rPr>
        <w:t>unPlant.lireEnregistrementTailleMax(fichierDirectPlants)</w:t>
      </w:r>
      <w:r>
        <w:t>;</w:t>
      </w:r>
    </w:p>
    <w:p w14:paraId="61D7462E" w14:textId="77777777" w:rsidR="007E66E1" w:rsidRDefault="007E66E1" w:rsidP="007E66E1">
      <w:pPr>
        <w:pStyle w:val="Corpsdetexte"/>
      </w:pPr>
      <w:r>
        <w:t>lit l’enregistrement à cette position.</w:t>
      </w:r>
    </w:p>
    <w:p w14:paraId="1AAC44E7" w14:textId="77777777" w:rsidR="007E66E1" w:rsidRDefault="007E66E1" w:rsidP="007E66E1">
      <w:pPr>
        <w:pStyle w:val="Corpsdetexte"/>
      </w:pPr>
      <w:r>
        <w:t>L’instruction</w:t>
      </w:r>
    </w:p>
    <w:p w14:paraId="5DDC24DD" w14:textId="77777777" w:rsidR="007E66E1" w:rsidRDefault="007E66E1" w:rsidP="007E66E1">
      <w:pPr>
        <w:pStyle w:val="CodeJava"/>
      </w:pPr>
      <w:r>
        <w:rPr>
          <w:highlight w:val="yellow"/>
        </w:rPr>
        <w:t>unPlant.ecrireEnregistrementTailleMax(fichierDirectPlants);</w:t>
      </w:r>
    </w:p>
    <w:p w14:paraId="617F0F0B" w14:textId="77777777" w:rsidR="007E66E1" w:rsidRDefault="007E66E1" w:rsidP="007E66E1">
      <w:pPr>
        <w:pStyle w:val="Corpsdetexte"/>
      </w:pPr>
      <w:r>
        <w:t xml:space="preserve">écrit un enregistrement à cette position. Ceci remplace effectivement le contenu précédent par le contenu de l’objet </w:t>
      </w:r>
      <w:r>
        <w:rPr>
          <w:i/>
        </w:rPr>
        <w:t>Plant</w:t>
      </w:r>
      <w:r>
        <w:t>.</w:t>
      </w:r>
    </w:p>
    <w:p w14:paraId="62711440" w14:textId="77777777" w:rsidR="007E66E1" w:rsidRDefault="007E66E1" w:rsidP="007E66E1">
      <w:pPr>
        <w:pStyle w:val="Corpsdetexte"/>
      </w:pPr>
      <w:r>
        <w:t>L’espace est alloué automatiquement lors de l’écriture si nécessaire. Par contre, une tentative de lecture au-delà du dernier enregistrement écrit provoque une exception.</w:t>
      </w:r>
    </w:p>
    <w:p w14:paraId="2722D3BD" w14:textId="77777777" w:rsidR="007E66E1" w:rsidRDefault="007E66E1" w:rsidP="007E66E1">
      <w:pPr>
        <w:pStyle w:val="Corpsdetexte"/>
      </w:pPr>
      <w:r>
        <w:rPr>
          <w:b/>
        </w:rPr>
        <w:t>Exemple</w:t>
      </w:r>
      <w:r>
        <w:t>. Le scénario suivant illustre le principe de l’exécution du programme :</w:t>
      </w:r>
    </w:p>
    <w:p w14:paraId="7E21B021" w14:textId="77777777" w:rsidR="007E66E1" w:rsidRDefault="007E66E1" w:rsidP="006D7BD3">
      <w:pPr>
        <w:pStyle w:val="Corpsdetexte"/>
        <w:jc w:val="center"/>
      </w:pPr>
      <w:r>
        <w:rPr>
          <w:noProof/>
          <w:lang w:val="en-US" w:eastAsia="en-US"/>
        </w:rPr>
        <w:drawing>
          <wp:inline distT="0" distB="0" distL="0" distR="0" wp14:anchorId="160F72B1" wp14:editId="1AF5CAEE">
            <wp:extent cx="2575381" cy="865632"/>
            <wp:effectExtent l="0" t="0" r="0" b="0"/>
            <wp:docPr id="50663473"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pic:cNvPicPr/>
                  </pic:nvPicPr>
                  <pic:blipFill>
                    <a:blip r:embed="rId592">
                      <a:extLst>
                        <a:ext uri="{28A0092B-C50C-407E-A947-70E740481C1C}">
                          <a14:useLocalDpi xmlns:a14="http://schemas.microsoft.com/office/drawing/2010/main" val="0"/>
                        </a:ext>
                      </a:extLst>
                    </a:blip>
                    <a:stretch>
                      <a:fillRect/>
                    </a:stretch>
                  </pic:blipFill>
                  <pic:spPr>
                    <a:xfrm>
                      <a:off x="0" y="0"/>
                      <a:ext cx="2575381" cy="865632"/>
                    </a:xfrm>
                    <a:prstGeom prst="rect">
                      <a:avLst/>
                    </a:prstGeom>
                  </pic:spPr>
                </pic:pic>
              </a:graphicData>
            </a:graphic>
          </wp:inline>
        </w:drawing>
      </w:r>
    </w:p>
    <w:p w14:paraId="6D6EE436" w14:textId="77777777" w:rsidR="007E66E1" w:rsidRDefault="007E66E1" w:rsidP="006D7BD3">
      <w:pPr>
        <w:pStyle w:val="Corpsdetexte"/>
        <w:jc w:val="center"/>
      </w:pPr>
      <w:r>
        <w:rPr>
          <w:noProof/>
          <w:lang w:val="en-US" w:eastAsia="en-US"/>
        </w:rPr>
        <w:lastRenderedPageBreak/>
        <w:drawing>
          <wp:inline distT="0" distB="0" distL="0" distR="0" wp14:anchorId="15277891" wp14:editId="4AEFCFBC">
            <wp:extent cx="1976126" cy="844296"/>
            <wp:effectExtent l="0" t="0" r="5080" b="0"/>
            <wp:docPr id="80428278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pic:nvPicPr>
                  <pic:blipFill>
                    <a:blip r:embed="rId593">
                      <a:extLst>
                        <a:ext uri="{28A0092B-C50C-407E-A947-70E740481C1C}">
                          <a14:useLocalDpi xmlns:a14="http://schemas.microsoft.com/office/drawing/2010/main" val="0"/>
                        </a:ext>
                      </a:extLst>
                    </a:blip>
                    <a:stretch>
                      <a:fillRect/>
                    </a:stretch>
                  </pic:blipFill>
                  <pic:spPr>
                    <a:xfrm>
                      <a:off x="0" y="0"/>
                      <a:ext cx="1976126" cy="844296"/>
                    </a:xfrm>
                    <a:prstGeom prst="rect">
                      <a:avLst/>
                    </a:prstGeom>
                  </pic:spPr>
                </pic:pic>
              </a:graphicData>
            </a:graphic>
          </wp:inline>
        </w:drawing>
      </w:r>
    </w:p>
    <w:p w14:paraId="5235E021" w14:textId="77777777" w:rsidR="007E66E1" w:rsidRDefault="007E66E1" w:rsidP="006D7BD3">
      <w:pPr>
        <w:pStyle w:val="Corpsdetexte"/>
        <w:jc w:val="center"/>
      </w:pPr>
      <w:r>
        <w:rPr>
          <w:noProof/>
          <w:lang w:val="en-US" w:eastAsia="en-US"/>
        </w:rPr>
        <w:drawing>
          <wp:inline distT="0" distB="0" distL="0" distR="0" wp14:anchorId="5CDF3C6C" wp14:editId="601DC65D">
            <wp:extent cx="1953768" cy="834743"/>
            <wp:effectExtent l="0" t="0" r="8890" b="3810"/>
            <wp:docPr id="1663547973"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pic:nvPicPr>
                  <pic:blipFill>
                    <a:blip r:embed="rId594">
                      <a:extLst>
                        <a:ext uri="{28A0092B-C50C-407E-A947-70E740481C1C}">
                          <a14:useLocalDpi xmlns:a14="http://schemas.microsoft.com/office/drawing/2010/main" val="0"/>
                        </a:ext>
                      </a:extLst>
                    </a:blip>
                    <a:stretch>
                      <a:fillRect/>
                    </a:stretch>
                  </pic:blipFill>
                  <pic:spPr>
                    <a:xfrm>
                      <a:off x="0" y="0"/>
                      <a:ext cx="1953768" cy="834743"/>
                    </a:xfrm>
                    <a:prstGeom prst="rect">
                      <a:avLst/>
                    </a:prstGeom>
                  </pic:spPr>
                </pic:pic>
              </a:graphicData>
            </a:graphic>
          </wp:inline>
        </w:drawing>
      </w:r>
    </w:p>
    <w:p w14:paraId="77E43D35" w14:textId="77777777" w:rsidR="007E66E1" w:rsidRDefault="007E66E1" w:rsidP="006D7BD3">
      <w:pPr>
        <w:pStyle w:val="Corpsdetexte"/>
        <w:jc w:val="center"/>
      </w:pPr>
      <w:r>
        <w:rPr>
          <w:noProof/>
          <w:lang w:val="en-US" w:eastAsia="en-US"/>
        </w:rPr>
        <w:drawing>
          <wp:inline distT="0" distB="0" distL="0" distR="0" wp14:anchorId="43C03D59" wp14:editId="1971D5B2">
            <wp:extent cx="1940456" cy="829056"/>
            <wp:effectExtent l="0" t="0" r="3175" b="9525"/>
            <wp:docPr id="1305060266"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pic:nvPicPr>
                  <pic:blipFill>
                    <a:blip r:embed="rId595">
                      <a:extLst>
                        <a:ext uri="{28A0092B-C50C-407E-A947-70E740481C1C}">
                          <a14:useLocalDpi xmlns:a14="http://schemas.microsoft.com/office/drawing/2010/main" val="0"/>
                        </a:ext>
                      </a:extLst>
                    </a:blip>
                    <a:stretch>
                      <a:fillRect/>
                    </a:stretch>
                  </pic:blipFill>
                  <pic:spPr>
                    <a:xfrm>
                      <a:off x="0" y="0"/>
                      <a:ext cx="1940456" cy="829056"/>
                    </a:xfrm>
                    <a:prstGeom prst="rect">
                      <a:avLst/>
                    </a:prstGeom>
                  </pic:spPr>
                </pic:pic>
              </a:graphicData>
            </a:graphic>
          </wp:inline>
        </w:drawing>
      </w:r>
    </w:p>
    <w:p w14:paraId="0A0D17B0" w14:textId="77777777" w:rsidR="007E66E1" w:rsidRDefault="007E66E1" w:rsidP="007E66E1">
      <w:pPr>
        <w:pStyle w:val="Corpsdetexte"/>
        <w:rPr>
          <w:noProof/>
        </w:rPr>
      </w:pPr>
    </w:p>
    <w:p w14:paraId="3352711D" w14:textId="77777777" w:rsidR="007E66E1" w:rsidRDefault="007E66E1" w:rsidP="006D7BD3">
      <w:pPr>
        <w:pStyle w:val="Corpsdetexte"/>
        <w:jc w:val="center"/>
        <w:rPr>
          <w:noProof/>
        </w:rPr>
      </w:pPr>
      <w:r>
        <w:rPr>
          <w:noProof/>
          <w:lang w:val="en-US" w:eastAsia="en-US"/>
        </w:rPr>
        <w:drawing>
          <wp:inline distT="0" distB="0" distL="0" distR="0" wp14:anchorId="79ACB346" wp14:editId="211E2FAD">
            <wp:extent cx="1880616" cy="1127627"/>
            <wp:effectExtent l="0" t="0" r="5715" b="0"/>
            <wp:docPr id="65871752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pic:nvPicPr>
                  <pic:blipFill>
                    <a:blip r:embed="rId596">
                      <a:extLst>
                        <a:ext uri="{28A0092B-C50C-407E-A947-70E740481C1C}">
                          <a14:useLocalDpi xmlns:a14="http://schemas.microsoft.com/office/drawing/2010/main" val="0"/>
                        </a:ext>
                      </a:extLst>
                    </a:blip>
                    <a:stretch>
                      <a:fillRect/>
                    </a:stretch>
                  </pic:blipFill>
                  <pic:spPr>
                    <a:xfrm>
                      <a:off x="0" y="0"/>
                      <a:ext cx="1880616" cy="1127627"/>
                    </a:xfrm>
                    <a:prstGeom prst="rect">
                      <a:avLst/>
                    </a:prstGeom>
                  </pic:spPr>
                </pic:pic>
              </a:graphicData>
            </a:graphic>
          </wp:inline>
        </w:drawing>
      </w:r>
    </w:p>
    <w:p w14:paraId="7CCA2585" w14:textId="77777777" w:rsidR="007E66E1" w:rsidRDefault="007E66E1" w:rsidP="006D7BD3">
      <w:pPr>
        <w:pStyle w:val="Corpsdetexte"/>
        <w:jc w:val="center"/>
      </w:pPr>
      <w:r>
        <w:rPr>
          <w:noProof/>
          <w:lang w:val="en-US" w:eastAsia="en-US"/>
        </w:rPr>
        <w:drawing>
          <wp:inline distT="0" distB="0" distL="0" distR="0" wp14:anchorId="024EEB62" wp14:editId="6F19A185">
            <wp:extent cx="2505456" cy="842129"/>
            <wp:effectExtent l="0" t="0" r="9525" b="0"/>
            <wp:docPr id="41168898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pic:nvPicPr>
                  <pic:blipFill>
                    <a:blip r:embed="rId592">
                      <a:extLst>
                        <a:ext uri="{28A0092B-C50C-407E-A947-70E740481C1C}">
                          <a14:useLocalDpi xmlns:a14="http://schemas.microsoft.com/office/drawing/2010/main" val="0"/>
                        </a:ext>
                      </a:extLst>
                    </a:blip>
                    <a:stretch>
                      <a:fillRect/>
                    </a:stretch>
                  </pic:blipFill>
                  <pic:spPr>
                    <a:xfrm>
                      <a:off x="0" y="0"/>
                      <a:ext cx="2505456" cy="842129"/>
                    </a:xfrm>
                    <a:prstGeom prst="rect">
                      <a:avLst/>
                    </a:prstGeom>
                  </pic:spPr>
                </pic:pic>
              </a:graphicData>
            </a:graphic>
          </wp:inline>
        </w:drawing>
      </w:r>
    </w:p>
    <w:p w14:paraId="720E6429" w14:textId="77777777" w:rsidR="007E66E1" w:rsidRDefault="007E66E1" w:rsidP="006D7BD3">
      <w:pPr>
        <w:pStyle w:val="Corpsdetexte"/>
        <w:jc w:val="center"/>
        <w:rPr>
          <w:noProof/>
        </w:rPr>
      </w:pPr>
      <w:r>
        <w:rPr>
          <w:noProof/>
          <w:lang w:val="en-US" w:eastAsia="en-US"/>
        </w:rPr>
        <w:drawing>
          <wp:inline distT="0" distB="0" distL="0" distR="0" wp14:anchorId="6BA91C44" wp14:editId="6468D952">
            <wp:extent cx="2225040" cy="950644"/>
            <wp:effectExtent l="0" t="0" r="3810" b="1905"/>
            <wp:docPr id="1547478365"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6"/>
                    <pic:cNvPicPr/>
                  </pic:nvPicPr>
                  <pic:blipFill>
                    <a:blip r:embed="rId597">
                      <a:extLst>
                        <a:ext uri="{28A0092B-C50C-407E-A947-70E740481C1C}">
                          <a14:useLocalDpi xmlns:a14="http://schemas.microsoft.com/office/drawing/2010/main" val="0"/>
                        </a:ext>
                      </a:extLst>
                    </a:blip>
                    <a:stretch>
                      <a:fillRect/>
                    </a:stretch>
                  </pic:blipFill>
                  <pic:spPr>
                    <a:xfrm>
                      <a:off x="0" y="0"/>
                      <a:ext cx="2225040" cy="950644"/>
                    </a:xfrm>
                    <a:prstGeom prst="rect">
                      <a:avLst/>
                    </a:prstGeom>
                  </pic:spPr>
                </pic:pic>
              </a:graphicData>
            </a:graphic>
          </wp:inline>
        </w:drawing>
      </w:r>
    </w:p>
    <w:p w14:paraId="2D257B0C" w14:textId="77777777" w:rsidR="007E66E1" w:rsidRDefault="007E66E1" w:rsidP="006D7BD3">
      <w:pPr>
        <w:pStyle w:val="Corpsdetexte"/>
        <w:jc w:val="center"/>
        <w:rPr>
          <w:noProof/>
        </w:rPr>
      </w:pPr>
      <w:r>
        <w:rPr>
          <w:noProof/>
          <w:lang w:val="en-US" w:eastAsia="en-US"/>
        </w:rPr>
        <w:lastRenderedPageBreak/>
        <w:drawing>
          <wp:inline distT="0" distB="0" distL="0" distR="0" wp14:anchorId="29152345" wp14:editId="6AED4B5D">
            <wp:extent cx="2231136" cy="953249"/>
            <wp:effectExtent l="0" t="0" r="0" b="0"/>
            <wp:docPr id="218896639"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7"/>
                    <pic:cNvPicPr/>
                  </pic:nvPicPr>
                  <pic:blipFill>
                    <a:blip r:embed="rId598">
                      <a:extLst>
                        <a:ext uri="{28A0092B-C50C-407E-A947-70E740481C1C}">
                          <a14:useLocalDpi xmlns:a14="http://schemas.microsoft.com/office/drawing/2010/main" val="0"/>
                        </a:ext>
                      </a:extLst>
                    </a:blip>
                    <a:stretch>
                      <a:fillRect/>
                    </a:stretch>
                  </pic:blipFill>
                  <pic:spPr>
                    <a:xfrm>
                      <a:off x="0" y="0"/>
                      <a:ext cx="2231136" cy="953249"/>
                    </a:xfrm>
                    <a:prstGeom prst="rect">
                      <a:avLst/>
                    </a:prstGeom>
                  </pic:spPr>
                </pic:pic>
              </a:graphicData>
            </a:graphic>
          </wp:inline>
        </w:drawing>
      </w:r>
    </w:p>
    <w:p w14:paraId="11EE4278" w14:textId="77777777" w:rsidR="007E66E1" w:rsidRDefault="007E66E1" w:rsidP="006D7BD3">
      <w:pPr>
        <w:pStyle w:val="Corpsdetexte"/>
        <w:jc w:val="center"/>
        <w:rPr>
          <w:noProof/>
        </w:rPr>
      </w:pPr>
      <w:r>
        <w:rPr>
          <w:noProof/>
          <w:lang w:val="en-US" w:eastAsia="en-US"/>
        </w:rPr>
        <w:drawing>
          <wp:inline distT="0" distB="0" distL="0" distR="0" wp14:anchorId="59404E16" wp14:editId="3252608F">
            <wp:extent cx="2232951" cy="954024"/>
            <wp:effectExtent l="0" t="0" r="0" b="0"/>
            <wp:docPr id="68439255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pic:nvPicPr>
                  <pic:blipFill>
                    <a:blip r:embed="rId599">
                      <a:extLst>
                        <a:ext uri="{28A0092B-C50C-407E-A947-70E740481C1C}">
                          <a14:useLocalDpi xmlns:a14="http://schemas.microsoft.com/office/drawing/2010/main" val="0"/>
                        </a:ext>
                      </a:extLst>
                    </a:blip>
                    <a:stretch>
                      <a:fillRect/>
                    </a:stretch>
                  </pic:blipFill>
                  <pic:spPr>
                    <a:xfrm>
                      <a:off x="0" y="0"/>
                      <a:ext cx="2232951" cy="954024"/>
                    </a:xfrm>
                    <a:prstGeom prst="rect">
                      <a:avLst/>
                    </a:prstGeom>
                  </pic:spPr>
                </pic:pic>
              </a:graphicData>
            </a:graphic>
          </wp:inline>
        </w:drawing>
      </w:r>
    </w:p>
    <w:p w14:paraId="7C78B787" w14:textId="77777777" w:rsidR="007E66E1" w:rsidRDefault="007E66E1" w:rsidP="006D7BD3">
      <w:pPr>
        <w:pStyle w:val="Corpsdetexte"/>
        <w:jc w:val="center"/>
        <w:rPr>
          <w:noProof/>
        </w:rPr>
      </w:pPr>
      <w:r>
        <w:rPr>
          <w:noProof/>
          <w:lang w:val="en-US" w:eastAsia="en-US"/>
        </w:rPr>
        <w:drawing>
          <wp:inline distT="0" distB="0" distL="0" distR="0" wp14:anchorId="175BAC5E" wp14:editId="2DFF8BE1">
            <wp:extent cx="2121408" cy="1272007"/>
            <wp:effectExtent l="0" t="0" r="0" b="4445"/>
            <wp:docPr id="9476372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pic:nvPicPr>
                  <pic:blipFill>
                    <a:blip r:embed="rId600">
                      <a:extLst>
                        <a:ext uri="{28A0092B-C50C-407E-A947-70E740481C1C}">
                          <a14:useLocalDpi xmlns:a14="http://schemas.microsoft.com/office/drawing/2010/main" val="0"/>
                        </a:ext>
                      </a:extLst>
                    </a:blip>
                    <a:stretch>
                      <a:fillRect/>
                    </a:stretch>
                  </pic:blipFill>
                  <pic:spPr>
                    <a:xfrm>
                      <a:off x="0" y="0"/>
                      <a:ext cx="2121408" cy="1272007"/>
                    </a:xfrm>
                    <a:prstGeom prst="rect">
                      <a:avLst/>
                    </a:prstGeom>
                  </pic:spPr>
                </pic:pic>
              </a:graphicData>
            </a:graphic>
          </wp:inline>
        </w:drawing>
      </w:r>
    </w:p>
    <w:p w14:paraId="3E25B040" w14:textId="77777777" w:rsidR="007E66E1" w:rsidRDefault="007E66E1" w:rsidP="006D7BD3">
      <w:pPr>
        <w:pStyle w:val="Corpsdetexte"/>
        <w:jc w:val="center"/>
        <w:rPr>
          <w:noProof/>
        </w:rPr>
      </w:pPr>
      <w:r>
        <w:rPr>
          <w:noProof/>
          <w:lang w:val="en-US" w:eastAsia="en-US"/>
        </w:rPr>
        <w:drawing>
          <wp:inline distT="0" distB="0" distL="0" distR="0" wp14:anchorId="4A85D070" wp14:editId="085C78D9">
            <wp:extent cx="3011424" cy="1012194"/>
            <wp:effectExtent l="0" t="0" r="0" b="0"/>
            <wp:docPr id="165254249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601">
                      <a:extLst>
                        <a:ext uri="{28A0092B-C50C-407E-A947-70E740481C1C}">
                          <a14:useLocalDpi xmlns:a14="http://schemas.microsoft.com/office/drawing/2010/main" val="0"/>
                        </a:ext>
                      </a:extLst>
                    </a:blip>
                    <a:stretch>
                      <a:fillRect/>
                    </a:stretch>
                  </pic:blipFill>
                  <pic:spPr>
                    <a:xfrm>
                      <a:off x="0" y="0"/>
                      <a:ext cx="3011424" cy="1012194"/>
                    </a:xfrm>
                    <a:prstGeom prst="rect">
                      <a:avLst/>
                    </a:prstGeom>
                  </pic:spPr>
                </pic:pic>
              </a:graphicData>
            </a:graphic>
          </wp:inline>
        </w:drawing>
      </w:r>
    </w:p>
    <w:p w14:paraId="46E76AFB" w14:textId="77777777" w:rsidR="007E66E1" w:rsidRDefault="007E66E1" w:rsidP="006D7BD3">
      <w:pPr>
        <w:pStyle w:val="Corpsdetexte"/>
        <w:jc w:val="center"/>
        <w:rPr>
          <w:noProof/>
        </w:rPr>
      </w:pPr>
      <w:r>
        <w:rPr>
          <w:noProof/>
          <w:lang w:val="en-US" w:eastAsia="en-US"/>
        </w:rPr>
        <w:drawing>
          <wp:inline distT="0" distB="0" distL="0" distR="0" wp14:anchorId="59630D46" wp14:editId="3AA2E49D">
            <wp:extent cx="2304288" cy="925336"/>
            <wp:effectExtent l="0" t="0" r="1270" b="8255"/>
            <wp:docPr id="23777265"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pic:cNvPicPr/>
                  </pic:nvPicPr>
                  <pic:blipFill>
                    <a:blip r:embed="rId602">
                      <a:extLst>
                        <a:ext uri="{28A0092B-C50C-407E-A947-70E740481C1C}">
                          <a14:useLocalDpi xmlns:a14="http://schemas.microsoft.com/office/drawing/2010/main" val="0"/>
                        </a:ext>
                      </a:extLst>
                    </a:blip>
                    <a:stretch>
                      <a:fillRect/>
                    </a:stretch>
                  </pic:blipFill>
                  <pic:spPr>
                    <a:xfrm>
                      <a:off x="0" y="0"/>
                      <a:ext cx="2304288" cy="925336"/>
                    </a:xfrm>
                    <a:prstGeom prst="rect">
                      <a:avLst/>
                    </a:prstGeom>
                  </pic:spPr>
                </pic:pic>
              </a:graphicData>
            </a:graphic>
          </wp:inline>
        </w:drawing>
      </w:r>
    </w:p>
    <w:p w14:paraId="36FFEFF5" w14:textId="77777777" w:rsidR="007E66E1" w:rsidRDefault="007E66E1" w:rsidP="006D7BD3">
      <w:pPr>
        <w:pStyle w:val="Corpsdetexte"/>
        <w:jc w:val="center"/>
        <w:rPr>
          <w:noProof/>
        </w:rPr>
      </w:pPr>
      <w:r>
        <w:rPr>
          <w:noProof/>
          <w:lang w:val="en-US" w:eastAsia="en-US"/>
        </w:rPr>
        <w:lastRenderedPageBreak/>
        <w:drawing>
          <wp:inline distT="0" distB="0" distL="0" distR="0" wp14:anchorId="6CB18F09" wp14:editId="0310BD84">
            <wp:extent cx="2033338" cy="1219200"/>
            <wp:effectExtent l="0" t="0" r="5080" b="0"/>
            <wp:docPr id="1629784607"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pic:nvPicPr>
                  <pic:blipFill>
                    <a:blip r:embed="rId596">
                      <a:extLst>
                        <a:ext uri="{28A0092B-C50C-407E-A947-70E740481C1C}">
                          <a14:useLocalDpi xmlns:a14="http://schemas.microsoft.com/office/drawing/2010/main" val="0"/>
                        </a:ext>
                      </a:extLst>
                    </a:blip>
                    <a:stretch>
                      <a:fillRect/>
                    </a:stretch>
                  </pic:blipFill>
                  <pic:spPr>
                    <a:xfrm>
                      <a:off x="0" y="0"/>
                      <a:ext cx="2033338" cy="1219200"/>
                    </a:xfrm>
                    <a:prstGeom prst="rect">
                      <a:avLst/>
                    </a:prstGeom>
                  </pic:spPr>
                </pic:pic>
              </a:graphicData>
            </a:graphic>
          </wp:inline>
        </w:drawing>
      </w:r>
    </w:p>
    <w:p w14:paraId="13A55C81" w14:textId="77777777" w:rsidR="007E66E1" w:rsidRDefault="007E66E1" w:rsidP="006D7BD3">
      <w:pPr>
        <w:pStyle w:val="Corpsdetexte"/>
        <w:jc w:val="center"/>
        <w:rPr>
          <w:noProof/>
        </w:rPr>
      </w:pPr>
      <w:r>
        <w:rPr>
          <w:noProof/>
          <w:lang w:val="en-US" w:eastAsia="en-US"/>
        </w:rPr>
        <w:drawing>
          <wp:inline distT="0" distB="0" distL="0" distR="0" wp14:anchorId="2F22F428" wp14:editId="17D67B2A">
            <wp:extent cx="2977896" cy="1000925"/>
            <wp:effectExtent l="0" t="0" r="0" b="8890"/>
            <wp:docPr id="673878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2"/>
                    <pic:cNvPicPr/>
                  </pic:nvPicPr>
                  <pic:blipFill>
                    <a:blip r:embed="rId603">
                      <a:extLst>
                        <a:ext uri="{28A0092B-C50C-407E-A947-70E740481C1C}">
                          <a14:useLocalDpi xmlns:a14="http://schemas.microsoft.com/office/drawing/2010/main" val="0"/>
                        </a:ext>
                      </a:extLst>
                    </a:blip>
                    <a:stretch>
                      <a:fillRect/>
                    </a:stretch>
                  </pic:blipFill>
                  <pic:spPr>
                    <a:xfrm>
                      <a:off x="0" y="0"/>
                      <a:ext cx="2977896" cy="1000925"/>
                    </a:xfrm>
                    <a:prstGeom prst="rect">
                      <a:avLst/>
                    </a:prstGeom>
                  </pic:spPr>
                </pic:pic>
              </a:graphicData>
            </a:graphic>
          </wp:inline>
        </w:drawing>
      </w:r>
    </w:p>
    <w:p w14:paraId="49DA73D0" w14:textId="77777777" w:rsidR="007E66E1" w:rsidRDefault="007E66E1" w:rsidP="006D7BD3">
      <w:pPr>
        <w:pStyle w:val="Corpsdetexte"/>
        <w:jc w:val="center"/>
        <w:rPr>
          <w:noProof/>
        </w:rPr>
      </w:pPr>
      <w:r>
        <w:rPr>
          <w:noProof/>
          <w:lang w:val="en-US" w:eastAsia="en-US"/>
        </w:rPr>
        <w:drawing>
          <wp:inline distT="0" distB="0" distL="0" distR="0" wp14:anchorId="18292ABD" wp14:editId="1E61E84D">
            <wp:extent cx="2298192" cy="922888"/>
            <wp:effectExtent l="0" t="0" r="6985" b="0"/>
            <wp:docPr id="87658239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pic:nvPicPr>
                  <pic:blipFill>
                    <a:blip r:embed="rId604">
                      <a:extLst>
                        <a:ext uri="{28A0092B-C50C-407E-A947-70E740481C1C}">
                          <a14:useLocalDpi xmlns:a14="http://schemas.microsoft.com/office/drawing/2010/main" val="0"/>
                        </a:ext>
                      </a:extLst>
                    </a:blip>
                    <a:stretch>
                      <a:fillRect/>
                    </a:stretch>
                  </pic:blipFill>
                  <pic:spPr>
                    <a:xfrm>
                      <a:off x="0" y="0"/>
                      <a:ext cx="2298192" cy="922888"/>
                    </a:xfrm>
                    <a:prstGeom prst="rect">
                      <a:avLst/>
                    </a:prstGeom>
                  </pic:spPr>
                </pic:pic>
              </a:graphicData>
            </a:graphic>
          </wp:inline>
        </w:drawing>
      </w:r>
    </w:p>
    <w:p w14:paraId="5C99E02E" w14:textId="77777777" w:rsidR="007E66E1" w:rsidRDefault="007E66E1" w:rsidP="006D7BD3">
      <w:pPr>
        <w:pStyle w:val="Corpsdetexte"/>
        <w:jc w:val="center"/>
        <w:rPr>
          <w:noProof/>
        </w:rPr>
      </w:pPr>
      <w:r>
        <w:rPr>
          <w:noProof/>
          <w:lang w:val="en-US" w:eastAsia="en-US"/>
        </w:rPr>
        <w:drawing>
          <wp:inline distT="0" distB="0" distL="0" distR="0" wp14:anchorId="4675873E" wp14:editId="661B0109">
            <wp:extent cx="2255520" cy="963667"/>
            <wp:effectExtent l="0" t="0" r="0" b="8255"/>
            <wp:docPr id="172119808"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pic:nvPicPr>
                  <pic:blipFill>
                    <a:blip r:embed="rId605">
                      <a:extLst>
                        <a:ext uri="{28A0092B-C50C-407E-A947-70E740481C1C}">
                          <a14:useLocalDpi xmlns:a14="http://schemas.microsoft.com/office/drawing/2010/main" val="0"/>
                        </a:ext>
                      </a:extLst>
                    </a:blip>
                    <a:stretch>
                      <a:fillRect/>
                    </a:stretch>
                  </pic:blipFill>
                  <pic:spPr>
                    <a:xfrm>
                      <a:off x="0" y="0"/>
                      <a:ext cx="2255520" cy="963667"/>
                    </a:xfrm>
                    <a:prstGeom prst="rect">
                      <a:avLst/>
                    </a:prstGeom>
                  </pic:spPr>
                </pic:pic>
              </a:graphicData>
            </a:graphic>
          </wp:inline>
        </w:drawing>
      </w:r>
    </w:p>
    <w:p w14:paraId="163A3AF3" w14:textId="77777777" w:rsidR="007E66E1" w:rsidRDefault="007E66E1" w:rsidP="006D7BD3">
      <w:pPr>
        <w:pStyle w:val="Corpsdetexte"/>
        <w:jc w:val="center"/>
        <w:rPr>
          <w:noProof/>
        </w:rPr>
      </w:pPr>
      <w:r>
        <w:rPr>
          <w:noProof/>
          <w:lang w:val="en-US" w:eastAsia="en-US"/>
        </w:rPr>
        <w:drawing>
          <wp:inline distT="0" distB="0" distL="0" distR="0" wp14:anchorId="0C6CC914" wp14:editId="3EDAC404">
            <wp:extent cx="2002536" cy="1200731"/>
            <wp:effectExtent l="0" t="0" r="0" b="0"/>
            <wp:docPr id="1847760625"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6"/>
                    <pic:cNvPicPr/>
                  </pic:nvPicPr>
                  <pic:blipFill>
                    <a:blip r:embed="rId606">
                      <a:extLst>
                        <a:ext uri="{28A0092B-C50C-407E-A947-70E740481C1C}">
                          <a14:useLocalDpi xmlns:a14="http://schemas.microsoft.com/office/drawing/2010/main" val="0"/>
                        </a:ext>
                      </a:extLst>
                    </a:blip>
                    <a:stretch>
                      <a:fillRect/>
                    </a:stretch>
                  </pic:blipFill>
                  <pic:spPr>
                    <a:xfrm>
                      <a:off x="0" y="0"/>
                      <a:ext cx="2002536" cy="1200731"/>
                    </a:xfrm>
                    <a:prstGeom prst="rect">
                      <a:avLst/>
                    </a:prstGeom>
                  </pic:spPr>
                </pic:pic>
              </a:graphicData>
            </a:graphic>
          </wp:inline>
        </w:drawing>
      </w:r>
    </w:p>
    <w:p w14:paraId="52F447E1" w14:textId="599690E3" w:rsidR="007E66E1" w:rsidRDefault="00CF1389" w:rsidP="007E66E1">
      <w:pPr>
        <w:pStyle w:val="Corpsdetexte"/>
      </w:pPr>
      <w:r>
        <w:rPr>
          <w:b/>
        </w:rPr>
        <w:t>Exercice</w:t>
      </w:r>
      <w:r w:rsidR="007E66E1">
        <w:t xml:space="preserve">. </w:t>
      </w:r>
      <w:r>
        <w:t>C</w:t>
      </w:r>
      <w:r w:rsidR="007E66E1">
        <w:t xml:space="preserve">harger le fichier à adressage relatif </w:t>
      </w:r>
      <w:r w:rsidR="007E66E1">
        <w:rPr>
          <w:i/>
        </w:rPr>
        <w:t>DirectPlants.dat</w:t>
      </w:r>
      <w:r w:rsidR="007E66E1">
        <w:t xml:space="preserve"> avec les données du catalogue de plants saisi</w:t>
      </w:r>
      <w:r w:rsidR="00751CA2">
        <w:t>e</w:t>
      </w:r>
      <w:r w:rsidR="007E66E1">
        <w:t xml:space="preserve">s du fichier </w:t>
      </w:r>
      <w:r w:rsidR="007E66E1">
        <w:rPr>
          <w:i/>
        </w:rPr>
        <w:t>Plants.txt</w:t>
      </w:r>
      <w:r w:rsidR="007E66E1">
        <w:t>.</w:t>
      </w:r>
    </w:p>
    <w:p w14:paraId="004133ED" w14:textId="105AE4EA" w:rsidR="00254882" w:rsidRDefault="00000000" w:rsidP="00B37E71">
      <w:pPr>
        <w:pStyle w:val="Corpsdetexte"/>
        <w:keepNext/>
        <w:keepLines/>
      </w:pPr>
      <w:hyperlink r:id="rId607" w:history="1">
        <w:r w:rsidR="004E1242">
          <w:rPr>
            <w:rStyle w:val="Hyperlien"/>
            <w:rFonts w:ascii="Segoe UI" w:hAnsi="Segoe UI" w:cs="Segoe UI"/>
            <w:b/>
            <w:bCs/>
            <w:color w:val="0366D6"/>
          </w:rPr>
          <w:t>JavaPasAPas</w:t>
        </w:r>
      </w:hyperlink>
      <w:r w:rsidR="004E1242">
        <w:rPr>
          <w:rStyle w:val="separator"/>
          <w:rFonts w:ascii="Segoe UI" w:hAnsi="Segoe UI" w:cs="Segoe UI"/>
          <w:color w:val="586069"/>
        </w:rPr>
        <w:t>/</w:t>
      </w:r>
      <w:r w:rsidR="00C50856">
        <w:rPr>
          <w:rStyle w:val="lev"/>
          <w:rFonts w:ascii="Segoe UI" w:hAnsi="Segoe UI" w:cs="Segoe UI"/>
          <w:color w:val="24292E"/>
        </w:rPr>
        <w:t>chapitre_9/C</w:t>
      </w:r>
      <w:r w:rsidR="004E1242">
        <w:rPr>
          <w:rStyle w:val="lev"/>
          <w:rFonts w:ascii="Segoe UI" w:hAnsi="Segoe UI" w:cs="Segoe UI"/>
          <w:color w:val="24292E"/>
        </w:rPr>
        <w:t>reerFichierD</w:t>
      </w:r>
      <w:r w:rsidR="00C50856">
        <w:rPr>
          <w:rStyle w:val="lev"/>
          <w:rFonts w:ascii="Segoe UI" w:hAnsi="Segoe UI" w:cs="Segoe UI"/>
          <w:color w:val="24292E"/>
        </w:rPr>
        <w:t>i</w:t>
      </w:r>
      <w:r w:rsidR="004E1242">
        <w:rPr>
          <w:rStyle w:val="lev"/>
          <w:rFonts w:ascii="Segoe UI" w:hAnsi="Segoe UI" w:cs="Segoe UI"/>
          <w:color w:val="24292E"/>
        </w:rPr>
        <w:t>rect.java</w:t>
      </w:r>
    </w:p>
    <w:p w14:paraId="0B58D2E0" w14:textId="77777777" w:rsidR="00C50856" w:rsidRPr="00C50856" w:rsidRDefault="00C50856" w:rsidP="00B37E71">
      <w:pPr>
        <w:pStyle w:val="Code"/>
        <w:rPr>
          <w:color w:val="000000"/>
          <w:lang w:eastAsia="zh-CN"/>
        </w:rPr>
      </w:pPr>
      <w:r w:rsidRPr="00C50856">
        <w:rPr>
          <w:lang w:eastAsia="zh-CN"/>
        </w:rPr>
        <w:t>/* Illustration de la création d'un fichier d'objets sériel</w:t>
      </w:r>
    </w:p>
    <w:p w14:paraId="699EA4E1" w14:textId="77777777" w:rsidR="00C50856" w:rsidRPr="00C50856" w:rsidRDefault="00C50856" w:rsidP="00C50856">
      <w:pPr>
        <w:pStyle w:val="Code"/>
        <w:rPr>
          <w:color w:val="000000"/>
          <w:lang w:eastAsia="zh-CN"/>
        </w:rPr>
      </w:pPr>
      <w:r w:rsidRPr="00C50856">
        <w:rPr>
          <w:lang w:eastAsia="zh-CN"/>
        </w:rPr>
        <w:t> * Lit le fichier plants.txt, stocke le contenu dans un vecteur d'objets Plant et</w:t>
      </w:r>
    </w:p>
    <w:p w14:paraId="06282CD9" w14:textId="77777777" w:rsidR="00C50856" w:rsidRPr="00C50856" w:rsidRDefault="00C50856" w:rsidP="00C50856">
      <w:pPr>
        <w:pStyle w:val="Code"/>
        <w:rPr>
          <w:color w:val="000000"/>
          <w:lang w:eastAsia="zh-CN"/>
        </w:rPr>
      </w:pPr>
      <w:r w:rsidRPr="00C50856">
        <w:rPr>
          <w:lang w:eastAsia="zh-CN"/>
        </w:rPr>
        <w:t> * crée ensuite le fichier d'objets fluxPlants.dat par accès sériel*/</w:t>
      </w:r>
    </w:p>
    <w:p w14:paraId="4E4D43E4" w14:textId="77777777" w:rsidR="00C50856" w:rsidRPr="00C50856" w:rsidRDefault="00C50856" w:rsidP="00C50856">
      <w:pPr>
        <w:pStyle w:val="Code"/>
        <w:rPr>
          <w:color w:val="000000"/>
          <w:lang w:eastAsia="zh-CN"/>
        </w:rPr>
      </w:pPr>
    </w:p>
    <w:p w14:paraId="0532717A"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io</w:t>
      </w:r>
      <w:r w:rsidRPr="00C50856">
        <w:rPr>
          <w:color w:val="808030"/>
          <w:lang w:eastAsia="zh-CN"/>
        </w:rPr>
        <w:t>.</w:t>
      </w:r>
      <w:r w:rsidRPr="00C50856">
        <w:rPr>
          <w:b/>
          <w:bCs/>
          <w:color w:val="800000"/>
          <w:lang w:eastAsia="zh-CN"/>
        </w:rPr>
        <w:t>*</w:t>
      </w:r>
      <w:r w:rsidRPr="00C50856">
        <w:rPr>
          <w:color w:val="800080"/>
          <w:lang w:eastAsia="zh-CN"/>
        </w:rPr>
        <w:t>;</w:t>
      </w:r>
    </w:p>
    <w:p w14:paraId="7B37FB28"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util</w:t>
      </w:r>
      <w:r w:rsidRPr="00C50856">
        <w:rPr>
          <w:color w:val="808030"/>
          <w:lang w:eastAsia="zh-CN"/>
        </w:rPr>
        <w:t>.</w:t>
      </w:r>
      <w:r w:rsidRPr="00C50856">
        <w:rPr>
          <w:b/>
          <w:bCs/>
          <w:color w:val="800000"/>
          <w:lang w:eastAsia="zh-CN"/>
        </w:rPr>
        <w:t>*</w:t>
      </w:r>
      <w:r w:rsidRPr="00C50856">
        <w:rPr>
          <w:color w:val="800080"/>
          <w:lang w:eastAsia="zh-CN"/>
        </w:rPr>
        <w:t>;</w:t>
      </w:r>
    </w:p>
    <w:p w14:paraId="2DAB2352" w14:textId="77777777" w:rsidR="00C50856" w:rsidRPr="00C50856" w:rsidRDefault="00C50856" w:rsidP="00C62F99">
      <w:pPr>
        <w:pStyle w:val="Code"/>
        <w:keepNext w:val="0"/>
        <w:keepLines w:val="0"/>
        <w:rPr>
          <w:color w:val="000000"/>
          <w:lang w:eastAsia="zh-CN"/>
        </w:rPr>
      </w:pPr>
    </w:p>
    <w:p w14:paraId="1976C8F3" w14:textId="77777777" w:rsidR="00C50856" w:rsidRPr="00C50856" w:rsidRDefault="00C50856" w:rsidP="00C62F99">
      <w:pPr>
        <w:pStyle w:val="Code"/>
        <w:keepNext w:val="0"/>
        <w:keepLines w:val="0"/>
        <w:rPr>
          <w:color w:val="000000"/>
          <w:lang w:eastAsia="zh-CN"/>
        </w:rPr>
      </w:pPr>
      <w:r w:rsidRPr="00C50856">
        <w:rPr>
          <w:b/>
          <w:bCs/>
          <w:color w:val="800000"/>
          <w:lang w:eastAsia="zh-CN"/>
        </w:rPr>
        <w:t>public</w:t>
      </w:r>
      <w:r w:rsidRPr="00C50856">
        <w:rPr>
          <w:color w:val="000000"/>
          <w:lang w:eastAsia="zh-CN"/>
        </w:rPr>
        <w:t xml:space="preserve"> </w:t>
      </w:r>
      <w:r w:rsidRPr="00C50856">
        <w:rPr>
          <w:b/>
          <w:bCs/>
          <w:color w:val="800000"/>
          <w:lang w:eastAsia="zh-CN"/>
        </w:rPr>
        <w:t>class</w:t>
      </w:r>
      <w:r w:rsidRPr="00C50856">
        <w:rPr>
          <w:color w:val="000000"/>
          <w:lang w:eastAsia="zh-CN"/>
        </w:rPr>
        <w:t xml:space="preserve"> CreerFichierDirect </w:t>
      </w:r>
      <w:r w:rsidRPr="00C50856">
        <w:rPr>
          <w:color w:val="800080"/>
          <w:lang w:eastAsia="zh-CN"/>
        </w:rPr>
        <w:t>{</w:t>
      </w:r>
    </w:p>
    <w:p w14:paraId="7D07C2AD" w14:textId="77777777" w:rsidR="00C50856" w:rsidRPr="00C50856" w:rsidRDefault="00C50856" w:rsidP="00C62F99">
      <w:pPr>
        <w:pStyle w:val="Code"/>
        <w:keepNext w:val="0"/>
        <w:keepLines w:val="0"/>
        <w:rPr>
          <w:color w:val="000000"/>
          <w:lang w:eastAsia="zh-CN"/>
        </w:rPr>
      </w:pPr>
    </w:p>
    <w:p w14:paraId="2DC47417"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La méthode lit les données de Plants.txt et les retournent dans un vecteur d'objets</w:t>
      </w:r>
    </w:p>
    <w:p w14:paraId="64A658F7"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de la classe Plant</w:t>
      </w:r>
    </w:p>
    <w:p w14:paraId="5CAFE7ED"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Reprend essentiellement le code de ExempleStreamTokenizer</w:t>
      </w:r>
    </w:p>
    <w:p w14:paraId="63615406" w14:textId="77777777" w:rsidR="00C50856" w:rsidRPr="009A50DE" w:rsidRDefault="00C50856" w:rsidP="00C62F99">
      <w:pPr>
        <w:pStyle w:val="Code"/>
        <w:keepNext w:val="0"/>
        <w:keepLines w:val="0"/>
        <w:rPr>
          <w:color w:val="000000"/>
          <w:lang w:val="en-CA" w:eastAsia="zh-CN"/>
        </w:rPr>
      </w:pPr>
      <w:r w:rsidRPr="00C50856">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lirePlantsFichierTexte</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27E15DB9" w14:textId="77777777" w:rsidR="00C50856" w:rsidRPr="009A50DE" w:rsidRDefault="00C50856" w:rsidP="00C62F99">
      <w:pPr>
        <w:pStyle w:val="Code"/>
        <w:keepNext w:val="0"/>
        <w:keepLines w:val="0"/>
        <w:rPr>
          <w:color w:val="000000"/>
          <w:lang w:val="en-CA" w:eastAsia="zh-CN"/>
        </w:rPr>
      </w:pPr>
    </w:p>
    <w:p w14:paraId="0BD53922"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FileReader</w:t>
      </w: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FileReader</w:t>
      </w:r>
      <w:r w:rsidRPr="009A50DE">
        <w:rPr>
          <w:color w:val="808030"/>
          <w:lang w:val="en-CA" w:eastAsia="zh-CN"/>
        </w:rPr>
        <w:t>(</w:t>
      </w:r>
      <w:r w:rsidRPr="009A50DE">
        <w:rPr>
          <w:color w:val="0000E6"/>
          <w:lang w:val="en-CA" w:eastAsia="zh-CN"/>
        </w:rPr>
        <w:t>"Plants.txt"</w:t>
      </w:r>
      <w:r w:rsidRPr="009A50DE">
        <w:rPr>
          <w:color w:val="808030"/>
          <w:lang w:val="en-CA" w:eastAsia="zh-CN"/>
        </w:rPr>
        <w:t>)</w:t>
      </w:r>
      <w:r w:rsidRPr="009A50DE">
        <w:rPr>
          <w:color w:val="800080"/>
          <w:lang w:val="en-CA" w:eastAsia="zh-CN"/>
        </w:rPr>
        <w:t>;</w:t>
      </w:r>
    </w:p>
    <w:p w14:paraId="0DFD864D" w14:textId="77777777" w:rsidR="00C50856" w:rsidRPr="00C50856" w:rsidRDefault="00C50856" w:rsidP="00C62F99">
      <w:pPr>
        <w:pStyle w:val="Code"/>
        <w:keepNext w:val="0"/>
        <w:keepLines w:val="0"/>
        <w:rPr>
          <w:color w:val="000000"/>
          <w:lang w:val="en-CA" w:eastAsia="zh-CN"/>
        </w:rPr>
      </w:pPr>
      <w:r w:rsidRPr="009A50DE">
        <w:rPr>
          <w:color w:val="000000"/>
          <w:lang w:val="en-CA" w:eastAsia="zh-CN"/>
        </w:rPr>
        <w:t xml:space="preserve">    </w:t>
      </w:r>
      <w:r w:rsidRPr="00C50856">
        <w:rPr>
          <w:b/>
          <w:bCs/>
          <w:color w:val="BB7977"/>
          <w:lang w:val="en-CA" w:eastAsia="zh-CN"/>
        </w:rPr>
        <w:t>StreamTokenizer</w:t>
      </w:r>
      <w:r w:rsidRPr="00C50856">
        <w:rPr>
          <w:color w:val="000000"/>
          <w:lang w:val="en-CA" w:eastAsia="zh-CN"/>
        </w:rPr>
        <w:t xml:space="preserve"> unStreamTokenizer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StreamTokenizer</w:t>
      </w:r>
      <w:r w:rsidRPr="00C50856">
        <w:rPr>
          <w:color w:val="808030"/>
          <w:lang w:val="en-CA" w:eastAsia="zh-CN"/>
        </w:rPr>
        <w:t>(</w:t>
      </w:r>
      <w:r w:rsidRPr="00C50856">
        <w:rPr>
          <w:color w:val="000000"/>
          <w:lang w:val="en-CA" w:eastAsia="zh-CN"/>
        </w:rPr>
        <w:t>unFichier</w:t>
      </w:r>
      <w:r w:rsidRPr="00C50856">
        <w:rPr>
          <w:color w:val="808030"/>
          <w:lang w:val="en-CA" w:eastAsia="zh-CN"/>
        </w:rPr>
        <w:t>)</w:t>
      </w:r>
      <w:r w:rsidRPr="00C50856">
        <w:rPr>
          <w:color w:val="800080"/>
          <w:lang w:val="en-CA" w:eastAsia="zh-CN"/>
        </w:rPr>
        <w:t>;</w:t>
      </w:r>
    </w:p>
    <w:p w14:paraId="5215ED3F" w14:textId="77777777" w:rsidR="00C50856" w:rsidRPr="00C50856" w:rsidRDefault="00C50856" w:rsidP="00C62F99">
      <w:pPr>
        <w:pStyle w:val="Code"/>
        <w:keepNext w:val="0"/>
        <w:keepLines w:val="0"/>
        <w:rPr>
          <w:color w:val="000000"/>
          <w:lang w:val="en-CA" w:eastAsia="zh-CN"/>
        </w:rPr>
      </w:pPr>
    </w:p>
    <w:p w14:paraId="2E3B6959" w14:textId="77777777" w:rsidR="00C50856" w:rsidRPr="00C50856" w:rsidRDefault="00C50856" w:rsidP="00C62F99">
      <w:pPr>
        <w:pStyle w:val="Code"/>
        <w:keepNext w:val="0"/>
        <w:keepLines w:val="0"/>
        <w:rPr>
          <w:color w:val="000000"/>
          <w:lang w:eastAsia="zh-CN"/>
        </w:rPr>
      </w:pPr>
      <w:r w:rsidRPr="00C50856">
        <w:rPr>
          <w:color w:val="000000"/>
          <w:lang w:val="en-CA" w:eastAsia="zh-CN"/>
        </w:rPr>
        <w:t xml:space="preserve">    </w:t>
      </w:r>
      <w:r w:rsidRPr="00C50856">
        <w:rPr>
          <w:lang w:eastAsia="zh-CN"/>
        </w:rPr>
        <w:t>// Les 5 lignes suivantes ne sont pas nécessaires car les paramètres</w:t>
      </w:r>
    </w:p>
    <w:p w14:paraId="38453E8B"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donnés sont les valeurs de défaut</w:t>
      </w:r>
    </w:p>
    <w:p w14:paraId="537D31B6" w14:textId="77777777" w:rsidR="00C50856" w:rsidRPr="00C50856" w:rsidRDefault="00C50856" w:rsidP="00C62F99">
      <w:pPr>
        <w:pStyle w:val="Code"/>
        <w:keepNext w:val="0"/>
        <w:keepLines w:val="0"/>
        <w:rPr>
          <w:color w:val="000000"/>
          <w:lang w:val="en-CA" w:eastAsia="zh-CN"/>
        </w:rPr>
      </w:pPr>
      <w:r w:rsidRPr="00C50856">
        <w:rPr>
          <w:color w:val="000000"/>
          <w:lang w:eastAsia="zh-CN"/>
        </w:rPr>
        <w:t xml:space="preserve">    </w:t>
      </w:r>
      <w:r w:rsidRPr="00C50856">
        <w:rPr>
          <w:color w:val="000000"/>
          <w:lang w:val="en-CA" w:eastAsia="zh-CN"/>
        </w:rPr>
        <w:t>unStreamTokenizer</w:t>
      </w:r>
      <w:r w:rsidRPr="00C50856">
        <w:rPr>
          <w:color w:val="808030"/>
          <w:lang w:val="en-CA" w:eastAsia="zh-CN"/>
        </w:rPr>
        <w:t>.</w:t>
      </w:r>
      <w:r w:rsidRPr="00C50856">
        <w:rPr>
          <w:color w:val="000000"/>
          <w:lang w:val="en-CA" w:eastAsia="zh-CN"/>
        </w:rPr>
        <w:t>quoteChar</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w:t>
      </w:r>
      <w:r w:rsidRPr="00C50856">
        <w:rPr>
          <w:color w:val="808030"/>
          <w:lang w:val="en-CA" w:eastAsia="zh-CN"/>
        </w:rPr>
        <w:t>)</w:t>
      </w:r>
      <w:r w:rsidRPr="00C50856">
        <w:rPr>
          <w:color w:val="800080"/>
          <w:lang w:val="en-CA" w:eastAsia="zh-CN"/>
        </w:rPr>
        <w:t>;</w:t>
      </w:r>
    </w:p>
    <w:p w14:paraId="04E8FD72"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'\r'</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'\r'</w:t>
      </w:r>
      <w:r w:rsidRPr="00C50856">
        <w:rPr>
          <w:color w:val="808030"/>
          <w:lang w:val="en-CA" w:eastAsia="zh-CN"/>
        </w:rPr>
        <w:t>)</w:t>
      </w:r>
      <w:r w:rsidRPr="00C50856">
        <w:rPr>
          <w:color w:val="800080"/>
          <w:lang w:val="en-CA" w:eastAsia="zh-CN"/>
        </w:rPr>
        <w:t>;</w:t>
      </w:r>
    </w:p>
    <w:p w14:paraId="794FA839"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'\n'</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'\n'</w:t>
      </w:r>
      <w:r w:rsidRPr="00C50856">
        <w:rPr>
          <w:color w:val="808030"/>
          <w:lang w:val="en-CA" w:eastAsia="zh-CN"/>
        </w:rPr>
        <w:t>)</w:t>
      </w:r>
      <w:r w:rsidRPr="00C50856">
        <w:rPr>
          <w:color w:val="800080"/>
          <w:lang w:val="en-CA" w:eastAsia="zh-CN"/>
        </w:rPr>
        <w:t>;</w:t>
      </w:r>
    </w:p>
    <w:p w14:paraId="7FF57A2E"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'\t'</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'\t'</w:t>
      </w:r>
      <w:r w:rsidRPr="00C50856">
        <w:rPr>
          <w:color w:val="808030"/>
          <w:lang w:val="en-CA" w:eastAsia="zh-CN"/>
        </w:rPr>
        <w:t>)</w:t>
      </w:r>
      <w:r w:rsidRPr="00C50856">
        <w:rPr>
          <w:color w:val="800080"/>
          <w:lang w:val="en-CA" w:eastAsia="zh-CN"/>
        </w:rPr>
        <w:t>;</w:t>
      </w:r>
    </w:p>
    <w:p w14:paraId="075D3113" w14:textId="77777777" w:rsidR="00C50856" w:rsidRPr="00C50856" w:rsidRDefault="00C50856" w:rsidP="00C62F99">
      <w:pPr>
        <w:pStyle w:val="Code"/>
        <w:keepNext w:val="0"/>
        <w:keepLines w:val="0"/>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 '</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 '</w:t>
      </w:r>
      <w:r w:rsidRPr="00C50856">
        <w:rPr>
          <w:color w:val="808030"/>
          <w:lang w:val="en-CA" w:eastAsia="zh-CN"/>
        </w:rPr>
        <w:t>)</w:t>
      </w:r>
      <w:r w:rsidRPr="00C50856">
        <w:rPr>
          <w:color w:val="800080"/>
          <w:lang w:val="en-CA" w:eastAsia="zh-CN"/>
        </w:rPr>
        <w:t>;</w:t>
      </w:r>
    </w:p>
    <w:p w14:paraId="1D304AD8" w14:textId="77777777" w:rsidR="00C50856" w:rsidRPr="00C50856" w:rsidRDefault="00C50856" w:rsidP="00C62F99">
      <w:pPr>
        <w:pStyle w:val="Code"/>
        <w:keepNext w:val="0"/>
        <w:keepLines w:val="0"/>
        <w:rPr>
          <w:color w:val="000000"/>
          <w:lang w:val="en-CA" w:eastAsia="zh-CN"/>
        </w:rPr>
      </w:pPr>
    </w:p>
    <w:p w14:paraId="60B408FF" w14:textId="77777777" w:rsidR="00C50856" w:rsidRPr="009A50DE" w:rsidRDefault="00C50856" w:rsidP="00C62F99">
      <w:pPr>
        <w:pStyle w:val="Code"/>
        <w:keepNext w:val="0"/>
        <w:keepLines w:val="0"/>
        <w:rPr>
          <w:color w:val="000000"/>
          <w:lang w:val="en-CA" w:eastAsia="zh-CN"/>
        </w:rPr>
      </w:pPr>
      <w:r w:rsidRPr="00C50856">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75CA183E"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6510FB28"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57801874" w14:textId="77777777" w:rsidR="00C50856" w:rsidRPr="009A50DE" w:rsidRDefault="00C50856" w:rsidP="00C62F99">
      <w:pPr>
        <w:pStyle w:val="Code"/>
        <w:keepNext w:val="0"/>
        <w:keepLines w:val="0"/>
        <w:rPr>
          <w:color w:val="000000"/>
          <w:lang w:val="en-CA" w:eastAsia="zh-CN"/>
        </w:rPr>
      </w:pPr>
      <w:r w:rsidRPr="009A50DE">
        <w:rPr>
          <w:color w:val="000000"/>
          <w:lang w:val="en-CA" w:eastAsia="zh-CN"/>
        </w:rPr>
        <w:t xml:space="preserve">    </w:t>
      </w:r>
      <w:r w:rsidRPr="009A50DE">
        <w:rPr>
          <w:color w:val="BB7977"/>
          <w:lang w:val="en-CA" w:eastAsia="zh-CN"/>
        </w:rPr>
        <w:t>double</w:t>
      </w:r>
      <w:r w:rsidRPr="009A50DE">
        <w:rPr>
          <w:color w:val="000000"/>
          <w:lang w:val="en-CA" w:eastAsia="zh-CN"/>
        </w:rPr>
        <w:t xml:space="preserve"> prixUnitaire </w:t>
      </w:r>
      <w:r w:rsidRPr="009A50DE">
        <w:rPr>
          <w:color w:val="808030"/>
          <w:lang w:val="en-CA" w:eastAsia="zh-CN"/>
        </w:rPr>
        <w:t>=</w:t>
      </w:r>
      <w:r w:rsidRPr="009A50DE">
        <w:rPr>
          <w:color w:val="000000"/>
          <w:lang w:val="en-CA" w:eastAsia="zh-CN"/>
        </w:rPr>
        <w:t xml:space="preserve"> </w:t>
      </w:r>
      <w:r w:rsidRPr="009A50DE">
        <w:rPr>
          <w:color w:val="008000"/>
          <w:lang w:val="en-CA" w:eastAsia="zh-CN"/>
        </w:rPr>
        <w:t>0.0</w:t>
      </w:r>
      <w:r w:rsidRPr="009A50DE">
        <w:rPr>
          <w:color w:val="800080"/>
          <w:lang w:val="en-CA" w:eastAsia="zh-CN"/>
        </w:rPr>
        <w:t>;</w:t>
      </w:r>
    </w:p>
    <w:p w14:paraId="6836FBB2" w14:textId="77777777" w:rsidR="00C50856" w:rsidRPr="009A50DE" w:rsidRDefault="00C50856" w:rsidP="00C62F99">
      <w:pPr>
        <w:pStyle w:val="Code"/>
        <w:keepNext w:val="0"/>
        <w:keepLines w:val="0"/>
        <w:rPr>
          <w:color w:val="000000"/>
          <w:lang w:val="en-CA" w:eastAsia="zh-CN"/>
        </w:rPr>
      </w:pPr>
    </w:p>
    <w:p w14:paraId="2062C88A" w14:textId="77777777" w:rsidR="00C50856" w:rsidRPr="00C50856" w:rsidRDefault="00C50856" w:rsidP="00C62F99">
      <w:pPr>
        <w:pStyle w:val="Code"/>
        <w:keepNext w:val="0"/>
        <w:keepLines w:val="0"/>
        <w:rPr>
          <w:color w:val="000000"/>
          <w:lang w:eastAsia="zh-CN"/>
        </w:rPr>
      </w:pPr>
      <w:r w:rsidRPr="009A50DE">
        <w:rPr>
          <w:color w:val="000000"/>
          <w:lang w:val="en-CA" w:eastAsia="zh-CN"/>
        </w:rPr>
        <w:t xml:space="preserve">    </w:t>
      </w:r>
      <w:r w:rsidRPr="009A50DE">
        <w:rPr>
          <w:b/>
          <w:bCs/>
          <w:color w:val="800000"/>
          <w:lang w:val="en-CA" w:eastAsia="zh-CN"/>
        </w:rPr>
        <w:t>while</w:t>
      </w:r>
      <w:r w:rsidRPr="009A50DE">
        <w:rPr>
          <w:color w:val="000000"/>
          <w:lang w:val="en-CA" w:eastAsia="zh-CN"/>
        </w:rPr>
        <w:t xml:space="preserve"> </w:t>
      </w:r>
      <w:r w:rsidRPr="009A50DE">
        <w:rPr>
          <w:color w:val="808030"/>
          <w:lang w:val="en-CA" w:eastAsia="zh-CN"/>
        </w:rPr>
        <w:t>(</w:t>
      </w:r>
      <w:r w:rsidRPr="009A50DE">
        <w:rPr>
          <w:color w:val="000000"/>
          <w:lang w:val="en-CA" w:eastAsia="zh-CN"/>
        </w:rPr>
        <w:t>unStreamTokenizer</w:t>
      </w:r>
      <w:r w:rsidRPr="009A50DE">
        <w:rPr>
          <w:color w:val="808030"/>
          <w:lang w:val="en-CA" w:eastAsia="zh-CN"/>
        </w:rPr>
        <w:t>.</w:t>
      </w:r>
      <w:r w:rsidRPr="009A50DE">
        <w:rPr>
          <w:color w:val="000000"/>
          <w:lang w:val="en-CA" w:eastAsia="zh-CN"/>
        </w:rPr>
        <w:t>nextToken</w:t>
      </w:r>
      <w:r w:rsidRPr="009A50DE">
        <w:rPr>
          <w:color w:val="80803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C50856">
        <w:rPr>
          <w:b/>
          <w:bCs/>
          <w:color w:val="BB7977"/>
          <w:lang w:eastAsia="zh-CN"/>
        </w:rPr>
        <w:t>StreamTokenizer</w:t>
      </w:r>
      <w:r w:rsidRPr="00C50856">
        <w:rPr>
          <w:color w:val="808030"/>
          <w:lang w:eastAsia="zh-CN"/>
        </w:rPr>
        <w:t>.</w:t>
      </w:r>
      <w:r w:rsidRPr="00C50856">
        <w:rPr>
          <w:color w:val="000000"/>
          <w:lang w:eastAsia="zh-CN"/>
        </w:rPr>
        <w:t>TT_EOF</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fin du fichier ?</w:t>
      </w:r>
    </w:p>
    <w:p w14:paraId="08B406B1"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Lecture du noPlant</w:t>
      </w:r>
    </w:p>
    <w:p w14:paraId="7D715C62"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800000"/>
          <w:lang w:eastAsia="zh-CN"/>
        </w:rPr>
        <w:t>if</w:t>
      </w:r>
      <w:r w:rsidRPr="00C50856">
        <w:rPr>
          <w:color w:val="000000"/>
          <w:lang w:eastAsia="zh-CN"/>
        </w:rPr>
        <w:t xml:space="preserve"> </w:t>
      </w:r>
      <w:r w:rsidRPr="00C50856">
        <w:rPr>
          <w:color w:val="808030"/>
          <w:lang w:eastAsia="zh-CN"/>
        </w:rPr>
        <w:t>(</w:t>
      </w:r>
      <w:r w:rsidRPr="00C50856">
        <w:rPr>
          <w:color w:val="000000"/>
          <w:lang w:eastAsia="zh-CN"/>
        </w:rPr>
        <w:t>unStreamTokenizer</w:t>
      </w:r>
      <w:r w:rsidRPr="00C50856">
        <w:rPr>
          <w:color w:val="808030"/>
          <w:lang w:eastAsia="zh-CN"/>
        </w:rPr>
        <w:t>.</w:t>
      </w:r>
      <w:r w:rsidRPr="00C50856">
        <w:rPr>
          <w:color w:val="000000"/>
          <w:lang w:eastAsia="zh-CN"/>
        </w:rPr>
        <w:t xml:space="preserve">ttype </w:t>
      </w:r>
      <w:r w:rsidRPr="00C50856">
        <w:rPr>
          <w:color w:val="808030"/>
          <w:lang w:eastAsia="zh-CN"/>
        </w:rPr>
        <w:t>==</w:t>
      </w:r>
      <w:r w:rsidRPr="00C50856">
        <w:rPr>
          <w:color w:val="000000"/>
          <w:lang w:eastAsia="zh-CN"/>
        </w:rPr>
        <w:t xml:space="preserve"> </w:t>
      </w:r>
      <w:r w:rsidRPr="00C50856">
        <w:rPr>
          <w:b/>
          <w:bCs/>
          <w:color w:val="BB7977"/>
          <w:lang w:eastAsia="zh-CN"/>
        </w:rPr>
        <w:t>StreamTokenizer</w:t>
      </w:r>
      <w:r w:rsidRPr="00C50856">
        <w:rPr>
          <w:color w:val="808030"/>
          <w:lang w:eastAsia="zh-CN"/>
        </w:rPr>
        <w:t>.</w:t>
      </w:r>
      <w:r w:rsidRPr="00C50856">
        <w:rPr>
          <w:color w:val="000000"/>
          <w:lang w:eastAsia="zh-CN"/>
        </w:rPr>
        <w:t>TT_NUMBER</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Est-ce bien un nombre ?</w:t>
      </w:r>
    </w:p>
    <w:p w14:paraId="00F222A0"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noPlant </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BB7977"/>
          <w:lang w:eastAsia="zh-CN"/>
        </w:rPr>
        <w:t>int</w:t>
      </w:r>
      <w:r w:rsidRPr="00C50856">
        <w:rPr>
          <w:color w:val="808030"/>
          <w:lang w:eastAsia="zh-CN"/>
        </w:rPr>
        <w:t>)</w:t>
      </w:r>
      <w:r w:rsidRPr="00C50856">
        <w:rPr>
          <w:color w:val="000000"/>
          <w:lang w:eastAsia="zh-CN"/>
        </w:rPr>
        <w:t xml:space="preserve"> unStreamTokenizer</w:t>
      </w:r>
      <w:r w:rsidRPr="00C50856">
        <w:rPr>
          <w:color w:val="808030"/>
          <w:lang w:eastAsia="zh-CN"/>
        </w:rPr>
        <w:t>.</w:t>
      </w:r>
      <w:r w:rsidRPr="00C50856">
        <w:rPr>
          <w:color w:val="000000"/>
          <w:lang w:eastAsia="zh-CN"/>
        </w:rPr>
        <w:t>nval</w:t>
      </w:r>
      <w:r w:rsidRPr="00C50856">
        <w:rPr>
          <w:color w:val="800080"/>
          <w:lang w:eastAsia="zh-CN"/>
        </w:rPr>
        <w:t>;</w:t>
      </w:r>
      <w:r w:rsidRPr="00C50856">
        <w:rPr>
          <w:color w:val="000000"/>
          <w:lang w:eastAsia="zh-CN"/>
        </w:rPr>
        <w:t xml:space="preserve"> </w:t>
      </w:r>
      <w:r w:rsidRPr="00C50856">
        <w:rPr>
          <w:lang w:eastAsia="zh-CN"/>
        </w:rPr>
        <w:t>// nval est un double !</w:t>
      </w:r>
    </w:p>
    <w:p w14:paraId="642713E3"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b/>
          <w:bCs/>
          <w:color w:val="800000"/>
          <w:lang w:eastAsia="zh-CN"/>
        </w:rPr>
        <w:t>else</w:t>
      </w:r>
      <w:r w:rsidRPr="00C50856">
        <w:rPr>
          <w:color w:val="000000"/>
          <w:lang w:eastAsia="zh-CN"/>
        </w:rPr>
        <w:t xml:space="preserve"> </w:t>
      </w:r>
      <w:r w:rsidRPr="00C50856">
        <w:rPr>
          <w:color w:val="800080"/>
          <w:lang w:eastAsia="zh-CN"/>
        </w:rPr>
        <w:t>{</w:t>
      </w:r>
    </w:p>
    <w:p w14:paraId="4A32DB69"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"Le format du fichier est incorrect : noPlant attendu"</w:t>
      </w:r>
      <w:r w:rsidRPr="00C50856">
        <w:rPr>
          <w:color w:val="808030"/>
          <w:lang w:eastAsia="zh-CN"/>
        </w:rPr>
        <w:t>)</w:t>
      </w:r>
      <w:r w:rsidRPr="00C50856">
        <w:rPr>
          <w:color w:val="800080"/>
          <w:lang w:eastAsia="zh-CN"/>
        </w:rPr>
        <w:t>;</w:t>
      </w:r>
    </w:p>
    <w:p w14:paraId="1C181853"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exit</w:t>
      </w:r>
      <w:r w:rsidRPr="00C50856">
        <w:rPr>
          <w:color w:val="808030"/>
          <w:lang w:eastAsia="zh-CN"/>
        </w:rPr>
        <w:t>(</w:t>
      </w:r>
      <w:r w:rsidRPr="00C50856">
        <w:rPr>
          <w:color w:val="008C00"/>
          <w:lang w:eastAsia="zh-CN"/>
        </w:rPr>
        <w:t>1</w:t>
      </w:r>
      <w:r w:rsidRPr="00C50856">
        <w:rPr>
          <w:color w:val="808030"/>
          <w:lang w:eastAsia="zh-CN"/>
        </w:rPr>
        <w:t>)</w:t>
      </w:r>
      <w:r w:rsidRPr="00C50856">
        <w:rPr>
          <w:color w:val="800080"/>
          <w:lang w:eastAsia="zh-CN"/>
        </w:rPr>
        <w:t>;</w:t>
      </w:r>
    </w:p>
    <w:p w14:paraId="6369DF13" w14:textId="77777777" w:rsidR="00C50856" w:rsidRDefault="00C50856" w:rsidP="00C62F99">
      <w:pPr>
        <w:pStyle w:val="Code"/>
        <w:keepNext w:val="0"/>
        <w:keepLines w:val="0"/>
        <w:rPr>
          <w:color w:val="800080"/>
          <w:lang w:eastAsia="zh-CN"/>
        </w:rPr>
      </w:pPr>
      <w:r w:rsidRPr="00C50856">
        <w:rPr>
          <w:color w:val="000000"/>
          <w:lang w:eastAsia="zh-CN"/>
        </w:rPr>
        <w:t xml:space="preserve">      </w:t>
      </w:r>
      <w:r w:rsidRPr="00C50856">
        <w:rPr>
          <w:color w:val="800080"/>
          <w:lang w:eastAsia="zh-CN"/>
        </w:rPr>
        <w:t>}</w:t>
      </w:r>
    </w:p>
    <w:p w14:paraId="5224BA44" w14:textId="77777777" w:rsidR="00B37E71" w:rsidRPr="00C50856" w:rsidRDefault="00B37E71" w:rsidP="00C62F99">
      <w:pPr>
        <w:pStyle w:val="Code"/>
        <w:keepNext w:val="0"/>
        <w:keepLines w:val="0"/>
        <w:rPr>
          <w:color w:val="000000"/>
          <w:lang w:eastAsia="zh-CN"/>
        </w:rPr>
      </w:pPr>
    </w:p>
    <w:p w14:paraId="6F9FBB35"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Lecture de la description</w:t>
      </w:r>
    </w:p>
    <w:p w14:paraId="5DDDE241"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unStreamTokenizer</w:t>
      </w:r>
      <w:r w:rsidRPr="00C50856">
        <w:rPr>
          <w:color w:val="808030"/>
          <w:lang w:eastAsia="zh-CN"/>
        </w:rPr>
        <w:t>.</w:t>
      </w:r>
      <w:r w:rsidRPr="00C50856">
        <w:rPr>
          <w:color w:val="000000"/>
          <w:lang w:eastAsia="zh-CN"/>
        </w:rPr>
        <w:t>nextToken</w:t>
      </w:r>
      <w:r w:rsidRPr="00C50856">
        <w:rPr>
          <w:color w:val="808030"/>
          <w:lang w:eastAsia="zh-CN"/>
        </w:rPr>
        <w:t>()</w:t>
      </w:r>
      <w:r w:rsidRPr="00C50856">
        <w:rPr>
          <w:color w:val="800080"/>
          <w:lang w:eastAsia="zh-CN"/>
        </w:rPr>
        <w:t>;</w:t>
      </w:r>
    </w:p>
    <w:p w14:paraId="243DB726"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800000"/>
          <w:lang w:eastAsia="zh-CN"/>
        </w:rPr>
        <w:t>if</w:t>
      </w:r>
      <w:r w:rsidRPr="00C50856">
        <w:rPr>
          <w:color w:val="000000"/>
          <w:lang w:eastAsia="zh-CN"/>
        </w:rPr>
        <w:t xml:space="preserve"> </w:t>
      </w:r>
      <w:r w:rsidRPr="00C50856">
        <w:rPr>
          <w:color w:val="808030"/>
          <w:lang w:eastAsia="zh-CN"/>
        </w:rPr>
        <w:t>(</w:t>
      </w:r>
      <w:r w:rsidRPr="00C50856">
        <w:rPr>
          <w:color w:val="000000"/>
          <w:lang w:eastAsia="zh-CN"/>
        </w:rPr>
        <w:t>unStreamTokenizer</w:t>
      </w:r>
      <w:r w:rsidRPr="00C50856">
        <w:rPr>
          <w:color w:val="808030"/>
          <w:lang w:eastAsia="zh-CN"/>
        </w:rPr>
        <w:t>.</w:t>
      </w:r>
      <w:r w:rsidRPr="00C50856">
        <w:rPr>
          <w:color w:val="000000"/>
          <w:lang w:eastAsia="zh-CN"/>
        </w:rPr>
        <w:t xml:space="preserve">ttype </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BB7977"/>
          <w:lang w:eastAsia="zh-CN"/>
        </w:rPr>
        <w:t>int</w:t>
      </w:r>
      <w:r w:rsidRPr="00C50856">
        <w:rPr>
          <w:color w:val="808030"/>
          <w:lang w:eastAsia="zh-CN"/>
        </w:rPr>
        <w:t>)</w:t>
      </w:r>
      <w:r w:rsidRPr="00C50856">
        <w:rPr>
          <w:color w:val="000000"/>
          <w:lang w:eastAsia="zh-CN"/>
        </w:rPr>
        <w:t xml:space="preserve"> </w:t>
      </w:r>
      <w:r w:rsidRPr="00C50856">
        <w:rPr>
          <w:color w:val="0000E6"/>
          <w:lang w:eastAsia="zh-CN"/>
        </w:rPr>
        <w:t>'"'</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Est-ce bien une chaîne encadr</w:t>
      </w:r>
      <w:r w:rsidRPr="00C50856">
        <w:rPr>
          <w:lang w:val="en-CA" w:eastAsia="zh-CN"/>
        </w:rPr>
        <w:t>�</w:t>
      </w:r>
      <w:r w:rsidRPr="00C50856">
        <w:rPr>
          <w:lang w:eastAsia="zh-CN"/>
        </w:rPr>
        <w:t>e par " ?</w:t>
      </w:r>
    </w:p>
    <w:p w14:paraId="6EA7F6FB"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description </w:t>
      </w:r>
      <w:r w:rsidRPr="00C50856">
        <w:rPr>
          <w:color w:val="808030"/>
          <w:lang w:eastAsia="zh-CN"/>
        </w:rPr>
        <w:t>=</w:t>
      </w:r>
      <w:r w:rsidRPr="00C50856">
        <w:rPr>
          <w:color w:val="000000"/>
          <w:lang w:eastAsia="zh-CN"/>
        </w:rPr>
        <w:t xml:space="preserve"> unStreamTokenizer</w:t>
      </w:r>
      <w:r w:rsidRPr="00C50856">
        <w:rPr>
          <w:color w:val="808030"/>
          <w:lang w:eastAsia="zh-CN"/>
        </w:rPr>
        <w:t>.</w:t>
      </w:r>
      <w:r w:rsidRPr="00C50856">
        <w:rPr>
          <w:color w:val="000000"/>
          <w:lang w:eastAsia="zh-CN"/>
        </w:rPr>
        <w:t>sval</w:t>
      </w:r>
      <w:r w:rsidRPr="00C50856">
        <w:rPr>
          <w:color w:val="800080"/>
          <w:lang w:eastAsia="zh-CN"/>
        </w:rPr>
        <w:t>;</w:t>
      </w:r>
    </w:p>
    <w:p w14:paraId="3CBAF4A5"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b/>
          <w:bCs/>
          <w:color w:val="800000"/>
          <w:lang w:eastAsia="zh-CN"/>
        </w:rPr>
        <w:t>else</w:t>
      </w:r>
      <w:r w:rsidRPr="00C50856">
        <w:rPr>
          <w:color w:val="000000"/>
          <w:lang w:eastAsia="zh-CN"/>
        </w:rPr>
        <w:t xml:space="preserve"> </w:t>
      </w:r>
      <w:r w:rsidRPr="00C50856">
        <w:rPr>
          <w:color w:val="800080"/>
          <w:lang w:eastAsia="zh-CN"/>
        </w:rPr>
        <w:t>{</w:t>
      </w:r>
    </w:p>
    <w:p w14:paraId="6B482259"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"Le format du fichier est incorrect : description attendue"</w:t>
      </w:r>
      <w:r w:rsidRPr="00C50856">
        <w:rPr>
          <w:color w:val="808030"/>
          <w:lang w:eastAsia="zh-CN"/>
        </w:rPr>
        <w:t>)</w:t>
      </w:r>
      <w:r w:rsidRPr="00C50856">
        <w:rPr>
          <w:color w:val="800080"/>
          <w:lang w:eastAsia="zh-CN"/>
        </w:rPr>
        <w:t>;</w:t>
      </w:r>
    </w:p>
    <w:p w14:paraId="495AAA51"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exit</w:t>
      </w:r>
      <w:r w:rsidRPr="00C50856">
        <w:rPr>
          <w:color w:val="808030"/>
          <w:lang w:eastAsia="zh-CN"/>
        </w:rPr>
        <w:t>(</w:t>
      </w:r>
      <w:r w:rsidRPr="00C50856">
        <w:rPr>
          <w:color w:val="008C00"/>
          <w:lang w:eastAsia="zh-CN"/>
        </w:rPr>
        <w:t>1</w:t>
      </w:r>
      <w:r w:rsidRPr="00C50856">
        <w:rPr>
          <w:color w:val="808030"/>
          <w:lang w:eastAsia="zh-CN"/>
        </w:rPr>
        <w:t>)</w:t>
      </w:r>
      <w:r w:rsidRPr="00C50856">
        <w:rPr>
          <w:color w:val="800080"/>
          <w:lang w:eastAsia="zh-CN"/>
        </w:rPr>
        <w:t>;</w:t>
      </w:r>
    </w:p>
    <w:p w14:paraId="3644B42D"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color w:val="800080"/>
          <w:lang w:eastAsia="zh-CN"/>
        </w:rPr>
        <w:t>}</w:t>
      </w:r>
    </w:p>
    <w:p w14:paraId="04C0F885"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lang w:eastAsia="zh-CN"/>
        </w:rPr>
        <w:t>// Lecture du prixUnitaire</w:t>
      </w:r>
    </w:p>
    <w:p w14:paraId="7A0AB571"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unStreamTokenizer</w:t>
      </w:r>
      <w:r w:rsidRPr="00C50856">
        <w:rPr>
          <w:color w:val="808030"/>
          <w:lang w:eastAsia="zh-CN"/>
        </w:rPr>
        <w:t>.</w:t>
      </w:r>
      <w:r w:rsidRPr="00C50856">
        <w:rPr>
          <w:color w:val="000000"/>
          <w:lang w:eastAsia="zh-CN"/>
        </w:rPr>
        <w:t>nextToken</w:t>
      </w:r>
      <w:r w:rsidRPr="00C50856">
        <w:rPr>
          <w:color w:val="808030"/>
          <w:lang w:eastAsia="zh-CN"/>
        </w:rPr>
        <w:t>()</w:t>
      </w:r>
      <w:r w:rsidRPr="00C50856">
        <w:rPr>
          <w:color w:val="800080"/>
          <w:lang w:eastAsia="zh-CN"/>
        </w:rPr>
        <w:t>;</w:t>
      </w:r>
    </w:p>
    <w:p w14:paraId="07DFB9EC"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b/>
          <w:bCs/>
          <w:color w:val="800000"/>
          <w:lang w:eastAsia="zh-CN"/>
        </w:rPr>
        <w:t>if</w:t>
      </w:r>
      <w:r w:rsidRPr="00C50856">
        <w:rPr>
          <w:color w:val="000000"/>
          <w:lang w:eastAsia="zh-CN"/>
        </w:rPr>
        <w:t xml:space="preserve"> </w:t>
      </w:r>
      <w:r w:rsidRPr="00C50856">
        <w:rPr>
          <w:color w:val="808030"/>
          <w:lang w:eastAsia="zh-CN"/>
        </w:rPr>
        <w:t>(</w:t>
      </w:r>
      <w:r w:rsidRPr="00C50856">
        <w:rPr>
          <w:color w:val="000000"/>
          <w:lang w:eastAsia="zh-CN"/>
        </w:rPr>
        <w:t>unStreamTokenizer</w:t>
      </w:r>
      <w:r w:rsidRPr="00C50856">
        <w:rPr>
          <w:color w:val="808030"/>
          <w:lang w:eastAsia="zh-CN"/>
        </w:rPr>
        <w:t>.</w:t>
      </w:r>
      <w:r w:rsidRPr="00C50856">
        <w:rPr>
          <w:color w:val="000000"/>
          <w:lang w:eastAsia="zh-CN"/>
        </w:rPr>
        <w:t xml:space="preserve">ttype </w:t>
      </w:r>
      <w:r w:rsidRPr="00C50856">
        <w:rPr>
          <w:color w:val="808030"/>
          <w:lang w:eastAsia="zh-CN"/>
        </w:rPr>
        <w:t>==</w:t>
      </w:r>
      <w:r w:rsidRPr="00C50856">
        <w:rPr>
          <w:color w:val="000000"/>
          <w:lang w:eastAsia="zh-CN"/>
        </w:rPr>
        <w:t xml:space="preserve"> </w:t>
      </w:r>
      <w:r w:rsidRPr="00C50856">
        <w:rPr>
          <w:b/>
          <w:bCs/>
          <w:color w:val="BB7977"/>
          <w:lang w:eastAsia="zh-CN"/>
        </w:rPr>
        <w:t>StreamTokenizer</w:t>
      </w:r>
      <w:r w:rsidRPr="00C50856">
        <w:rPr>
          <w:color w:val="808030"/>
          <w:lang w:eastAsia="zh-CN"/>
        </w:rPr>
        <w:t>.</w:t>
      </w:r>
      <w:r w:rsidRPr="00C50856">
        <w:rPr>
          <w:color w:val="000000"/>
          <w:lang w:eastAsia="zh-CN"/>
        </w:rPr>
        <w:t>TT_NUMBER</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Est-ce bien un nombre ?</w:t>
      </w:r>
    </w:p>
    <w:p w14:paraId="2CEC4E9B"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prixUnitaire </w:t>
      </w:r>
      <w:r w:rsidRPr="00C50856">
        <w:rPr>
          <w:color w:val="808030"/>
          <w:lang w:eastAsia="zh-CN"/>
        </w:rPr>
        <w:t>=</w:t>
      </w:r>
      <w:r w:rsidRPr="00C50856">
        <w:rPr>
          <w:color w:val="000000"/>
          <w:lang w:eastAsia="zh-CN"/>
        </w:rPr>
        <w:t xml:space="preserve"> unStreamTokenizer</w:t>
      </w:r>
      <w:r w:rsidRPr="00C50856">
        <w:rPr>
          <w:color w:val="808030"/>
          <w:lang w:eastAsia="zh-CN"/>
        </w:rPr>
        <w:t>.</w:t>
      </w:r>
      <w:r w:rsidRPr="00C50856">
        <w:rPr>
          <w:color w:val="000000"/>
          <w:lang w:eastAsia="zh-CN"/>
        </w:rPr>
        <w:t>nval</w:t>
      </w:r>
      <w:r w:rsidRPr="00C50856">
        <w:rPr>
          <w:color w:val="800080"/>
          <w:lang w:eastAsia="zh-CN"/>
        </w:rPr>
        <w:t>;</w:t>
      </w:r>
    </w:p>
    <w:p w14:paraId="009048CF" w14:textId="77777777" w:rsidR="00C50856" w:rsidRPr="00C50856" w:rsidRDefault="00C50856" w:rsidP="00C62F99">
      <w:pPr>
        <w:pStyle w:val="Code"/>
        <w:keepNext w:val="0"/>
        <w:keepLines w:val="0"/>
        <w:rPr>
          <w:color w:val="000000"/>
          <w:lang w:eastAsia="zh-CN"/>
        </w:rPr>
      </w:pP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b/>
          <w:bCs/>
          <w:color w:val="800000"/>
          <w:lang w:eastAsia="zh-CN"/>
        </w:rPr>
        <w:t>else</w:t>
      </w:r>
      <w:r w:rsidRPr="00C50856">
        <w:rPr>
          <w:color w:val="000000"/>
          <w:lang w:eastAsia="zh-CN"/>
        </w:rPr>
        <w:t xml:space="preserve"> </w:t>
      </w:r>
      <w:r w:rsidRPr="00C50856">
        <w:rPr>
          <w:color w:val="800080"/>
          <w:lang w:eastAsia="zh-CN"/>
        </w:rPr>
        <w:t>{</w:t>
      </w:r>
    </w:p>
    <w:p w14:paraId="3A45DF07" w14:textId="77777777" w:rsidR="00C50856" w:rsidRPr="00C50856" w:rsidRDefault="00C50856" w:rsidP="00C62F99">
      <w:pPr>
        <w:pStyle w:val="Code"/>
        <w:keepNext w:val="0"/>
        <w:keepLines w:val="0"/>
        <w:rPr>
          <w:color w:val="000000"/>
          <w:lang w:eastAsia="zh-CN"/>
        </w:rPr>
      </w:pPr>
      <w:r w:rsidRPr="00C50856">
        <w:rPr>
          <w:color w:val="000000"/>
          <w:lang w:eastAsia="zh-CN"/>
        </w:rPr>
        <w:lastRenderedPageBreak/>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"Le format du fichier est incorrect : prix attendu"</w:t>
      </w:r>
      <w:r w:rsidRPr="00C50856">
        <w:rPr>
          <w:color w:val="808030"/>
          <w:lang w:eastAsia="zh-CN"/>
        </w:rPr>
        <w:t>)</w:t>
      </w:r>
      <w:r w:rsidRPr="00C50856">
        <w:rPr>
          <w:color w:val="800080"/>
          <w:lang w:eastAsia="zh-CN"/>
        </w:rPr>
        <w:t>;</w:t>
      </w:r>
    </w:p>
    <w:p w14:paraId="2589E15E" w14:textId="77777777" w:rsidR="00C50856" w:rsidRPr="00C50856" w:rsidRDefault="00C50856" w:rsidP="00C62F99">
      <w:pPr>
        <w:pStyle w:val="Code"/>
        <w:keepNext w:val="0"/>
        <w:keepLines w:val="0"/>
        <w:rPr>
          <w:color w:val="000000"/>
          <w:lang w:val="fr-FR" w:eastAsia="zh-CN"/>
        </w:rPr>
      </w:pPr>
      <w:r w:rsidRPr="00C50856">
        <w:rPr>
          <w:color w:val="000000"/>
          <w:lang w:eastAsia="zh-CN"/>
        </w:rPr>
        <w:t xml:space="preserve">        </w:t>
      </w:r>
      <w:r w:rsidRPr="00C50856">
        <w:rPr>
          <w:b/>
          <w:bCs/>
          <w:color w:val="BB7977"/>
          <w:lang w:val="fr-FR" w:eastAsia="zh-CN"/>
        </w:rPr>
        <w:t>System</w:t>
      </w:r>
      <w:r w:rsidRPr="00C50856">
        <w:rPr>
          <w:color w:val="808030"/>
          <w:lang w:val="fr-FR" w:eastAsia="zh-CN"/>
        </w:rPr>
        <w:t>.</w:t>
      </w:r>
      <w:r w:rsidRPr="00C50856">
        <w:rPr>
          <w:color w:val="000000"/>
          <w:lang w:val="fr-FR" w:eastAsia="zh-CN"/>
        </w:rPr>
        <w:t>exit</w:t>
      </w:r>
      <w:r w:rsidRPr="00C50856">
        <w:rPr>
          <w:color w:val="808030"/>
          <w:lang w:val="fr-FR" w:eastAsia="zh-CN"/>
        </w:rPr>
        <w:t>(</w:t>
      </w:r>
      <w:r w:rsidRPr="00C50856">
        <w:rPr>
          <w:color w:val="008C00"/>
          <w:lang w:val="fr-FR" w:eastAsia="zh-CN"/>
        </w:rPr>
        <w:t>1</w:t>
      </w:r>
      <w:r w:rsidRPr="00C50856">
        <w:rPr>
          <w:color w:val="808030"/>
          <w:lang w:val="fr-FR" w:eastAsia="zh-CN"/>
        </w:rPr>
        <w:t>)</w:t>
      </w:r>
      <w:r w:rsidRPr="00C50856">
        <w:rPr>
          <w:color w:val="800080"/>
          <w:lang w:val="fr-FR" w:eastAsia="zh-CN"/>
        </w:rPr>
        <w:t>;</w:t>
      </w:r>
    </w:p>
    <w:p w14:paraId="35979F94"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800080"/>
          <w:lang w:val="fr-FR" w:eastAsia="zh-CN"/>
        </w:rPr>
        <w:t>}</w:t>
      </w:r>
    </w:p>
    <w:p w14:paraId="14D1AEBC" w14:textId="77777777" w:rsidR="00C50856" w:rsidRPr="00C50856" w:rsidRDefault="00C50856" w:rsidP="00C62F99">
      <w:pPr>
        <w:pStyle w:val="Code"/>
        <w:keepNext w:val="0"/>
        <w:keepLines w:val="0"/>
        <w:rPr>
          <w:color w:val="000000"/>
          <w:lang w:val="fr-FR" w:eastAsia="zh-CN"/>
        </w:rPr>
      </w:pPr>
    </w:p>
    <w:p w14:paraId="4B291E17"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création de l'objet Plant</w:t>
      </w:r>
    </w:p>
    <w:p w14:paraId="03743040"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Plant unPlant </w:t>
      </w:r>
      <w:r w:rsidRPr="00C50856">
        <w:rPr>
          <w:color w:val="808030"/>
          <w:lang w:val="fr-FR" w:eastAsia="zh-CN"/>
        </w:rPr>
        <w:t>=</w:t>
      </w:r>
      <w:r w:rsidRPr="00C50856">
        <w:rPr>
          <w:color w:val="000000"/>
          <w:lang w:val="fr-FR" w:eastAsia="zh-CN"/>
        </w:rPr>
        <w:t xml:space="preserve"> </w:t>
      </w:r>
      <w:r w:rsidRPr="00C50856">
        <w:rPr>
          <w:b/>
          <w:bCs/>
          <w:color w:val="800000"/>
          <w:lang w:val="fr-FR" w:eastAsia="zh-CN"/>
        </w:rPr>
        <w:t>new</w:t>
      </w:r>
      <w:r w:rsidRPr="00C50856">
        <w:rPr>
          <w:color w:val="000000"/>
          <w:lang w:val="fr-FR" w:eastAsia="zh-CN"/>
        </w:rPr>
        <w:t xml:space="preserve"> Plant</w:t>
      </w:r>
      <w:r w:rsidRPr="00C50856">
        <w:rPr>
          <w:color w:val="808030"/>
          <w:lang w:val="fr-FR" w:eastAsia="zh-CN"/>
        </w:rPr>
        <w:t>(</w:t>
      </w:r>
      <w:r w:rsidRPr="00C50856">
        <w:rPr>
          <w:color w:val="000000"/>
          <w:lang w:val="fr-FR" w:eastAsia="zh-CN"/>
        </w:rPr>
        <w:t>noPlant</w:t>
      </w:r>
      <w:r w:rsidRPr="00C50856">
        <w:rPr>
          <w:color w:val="808030"/>
          <w:lang w:val="fr-FR" w:eastAsia="zh-CN"/>
        </w:rPr>
        <w:t>,</w:t>
      </w:r>
      <w:r w:rsidRPr="00C50856">
        <w:rPr>
          <w:color w:val="000000"/>
          <w:lang w:val="fr-FR" w:eastAsia="zh-CN"/>
        </w:rPr>
        <w:t xml:space="preserve"> description</w:t>
      </w:r>
      <w:r w:rsidRPr="00C50856">
        <w:rPr>
          <w:color w:val="808030"/>
          <w:lang w:val="fr-FR" w:eastAsia="zh-CN"/>
        </w:rPr>
        <w:t>,</w:t>
      </w:r>
      <w:r w:rsidRPr="00C50856">
        <w:rPr>
          <w:color w:val="000000"/>
          <w:lang w:val="fr-FR" w:eastAsia="zh-CN"/>
        </w:rPr>
        <w:t xml:space="preserve"> prixUnitaire</w:t>
      </w:r>
      <w:r w:rsidRPr="00C50856">
        <w:rPr>
          <w:color w:val="808030"/>
          <w:lang w:val="fr-FR" w:eastAsia="zh-CN"/>
        </w:rPr>
        <w:t>)</w:t>
      </w:r>
      <w:r w:rsidRPr="00C50856">
        <w:rPr>
          <w:color w:val="800080"/>
          <w:lang w:val="fr-FR" w:eastAsia="zh-CN"/>
        </w:rPr>
        <w:t>;</w:t>
      </w:r>
    </w:p>
    <w:p w14:paraId="1B6BBD33"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b/>
          <w:bCs/>
          <w:color w:val="BB7977"/>
          <w:lang w:val="fr-FR" w:eastAsia="zh-CN"/>
        </w:rPr>
        <w:t>System</w:t>
      </w:r>
      <w:r w:rsidRPr="00C50856">
        <w:rPr>
          <w:color w:val="808030"/>
          <w:lang w:val="fr-FR" w:eastAsia="zh-CN"/>
        </w:rPr>
        <w:t>.</w:t>
      </w:r>
      <w:r w:rsidRPr="00C50856">
        <w:rPr>
          <w:color w:val="000000"/>
          <w:lang w:val="fr-FR" w:eastAsia="zh-CN"/>
        </w:rPr>
        <w:t>out</w:t>
      </w:r>
      <w:r w:rsidRPr="00C50856">
        <w:rPr>
          <w:color w:val="808030"/>
          <w:lang w:val="fr-FR" w:eastAsia="zh-CN"/>
        </w:rPr>
        <w:t>.</w:t>
      </w:r>
      <w:r w:rsidRPr="00C50856">
        <w:rPr>
          <w:color w:val="000000"/>
          <w:lang w:val="fr-FR" w:eastAsia="zh-CN"/>
        </w:rPr>
        <w:t>println</w:t>
      </w:r>
      <w:r w:rsidRPr="00C50856">
        <w:rPr>
          <w:color w:val="808030"/>
          <w:lang w:val="fr-FR" w:eastAsia="zh-CN"/>
        </w:rPr>
        <w:t>(</w:t>
      </w:r>
      <w:r w:rsidRPr="00C50856">
        <w:rPr>
          <w:color w:val="000000"/>
          <w:lang w:val="fr-FR" w:eastAsia="zh-CN"/>
        </w:rPr>
        <w:t xml:space="preserve">noPlant </w:t>
      </w:r>
      <w:r w:rsidRPr="00C50856">
        <w:rPr>
          <w:color w:val="808030"/>
          <w:lang w:val="fr-FR" w:eastAsia="zh-CN"/>
        </w:rPr>
        <w:t>+</w:t>
      </w:r>
      <w:r w:rsidRPr="00C50856">
        <w:rPr>
          <w:color w:val="000000"/>
          <w:lang w:val="fr-FR" w:eastAsia="zh-CN"/>
        </w:rPr>
        <w:t xml:space="preserve"> </w:t>
      </w:r>
      <w:r w:rsidRPr="00C50856">
        <w:rPr>
          <w:color w:val="0000E6"/>
          <w:lang w:val="fr-FR" w:eastAsia="zh-CN"/>
        </w:rPr>
        <w:t>" "</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description </w:t>
      </w:r>
      <w:r w:rsidRPr="00C50856">
        <w:rPr>
          <w:color w:val="808030"/>
          <w:lang w:val="fr-FR" w:eastAsia="zh-CN"/>
        </w:rPr>
        <w:t>+</w:t>
      </w:r>
      <w:r w:rsidRPr="00C50856">
        <w:rPr>
          <w:color w:val="000000"/>
          <w:lang w:val="fr-FR" w:eastAsia="zh-CN"/>
        </w:rPr>
        <w:t xml:space="preserve"> </w:t>
      </w:r>
      <w:r w:rsidRPr="00C50856">
        <w:rPr>
          <w:color w:val="0000E6"/>
          <w:lang w:val="fr-FR" w:eastAsia="zh-CN"/>
        </w:rPr>
        <w:t>" "</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prixUnitaire</w:t>
      </w:r>
      <w:r w:rsidRPr="00C50856">
        <w:rPr>
          <w:color w:val="808030"/>
          <w:lang w:val="fr-FR" w:eastAsia="zh-CN"/>
        </w:rPr>
        <w:t>)</w:t>
      </w:r>
      <w:r w:rsidRPr="00C50856">
        <w:rPr>
          <w:color w:val="800080"/>
          <w:lang w:val="fr-FR" w:eastAsia="zh-CN"/>
        </w:rPr>
        <w:t>;</w:t>
      </w:r>
    </w:p>
    <w:p w14:paraId="0F461EFA"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vecteurDePlants</w:t>
      </w:r>
      <w:r w:rsidRPr="00C50856">
        <w:rPr>
          <w:color w:val="808030"/>
          <w:lang w:val="fr-FR" w:eastAsia="zh-CN"/>
        </w:rPr>
        <w:t>.</w:t>
      </w:r>
      <w:r w:rsidRPr="00C50856">
        <w:rPr>
          <w:color w:val="000000"/>
          <w:lang w:val="fr-FR" w:eastAsia="zh-CN"/>
        </w:rPr>
        <w:t>addElement</w:t>
      </w:r>
      <w:r w:rsidRPr="00C50856">
        <w:rPr>
          <w:color w:val="808030"/>
          <w:lang w:val="fr-FR" w:eastAsia="zh-CN"/>
        </w:rPr>
        <w:t>(</w:t>
      </w:r>
      <w:r w:rsidRPr="00C50856">
        <w:rPr>
          <w:color w:val="000000"/>
          <w:lang w:val="fr-FR" w:eastAsia="zh-CN"/>
        </w:rPr>
        <w:t>unPlant</w:t>
      </w:r>
      <w:r w:rsidRPr="00C50856">
        <w:rPr>
          <w:color w:val="808030"/>
          <w:lang w:val="fr-FR" w:eastAsia="zh-CN"/>
        </w:rPr>
        <w:t>)</w:t>
      </w:r>
      <w:r w:rsidRPr="00C50856">
        <w:rPr>
          <w:color w:val="800080"/>
          <w:lang w:val="fr-FR" w:eastAsia="zh-CN"/>
        </w:rPr>
        <w:t>;</w:t>
      </w:r>
    </w:p>
    <w:p w14:paraId="101F214F"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800080"/>
          <w:lang w:val="fr-FR" w:eastAsia="zh-CN"/>
        </w:rPr>
        <w:t>}</w:t>
      </w:r>
    </w:p>
    <w:p w14:paraId="154D87ED"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close</w:t>
      </w:r>
      <w:r w:rsidRPr="00C50856">
        <w:rPr>
          <w:color w:val="808030"/>
          <w:lang w:val="fr-FR" w:eastAsia="zh-CN"/>
        </w:rPr>
        <w:t>()</w:t>
      </w:r>
      <w:r w:rsidRPr="00C50856">
        <w:rPr>
          <w:color w:val="800080"/>
          <w:lang w:val="fr-FR" w:eastAsia="zh-CN"/>
        </w:rPr>
        <w:t>;</w:t>
      </w:r>
    </w:p>
    <w:p w14:paraId="5A6459BA"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b/>
          <w:bCs/>
          <w:color w:val="800000"/>
          <w:lang w:val="fr-FR" w:eastAsia="zh-CN"/>
        </w:rPr>
        <w:t>return</w:t>
      </w:r>
      <w:r w:rsidRPr="00C50856">
        <w:rPr>
          <w:color w:val="000000"/>
          <w:lang w:val="fr-FR" w:eastAsia="zh-CN"/>
        </w:rPr>
        <w:t xml:space="preserve"> vecteurDePlants</w:t>
      </w:r>
      <w:r w:rsidRPr="00C50856">
        <w:rPr>
          <w:color w:val="800080"/>
          <w:lang w:val="fr-FR" w:eastAsia="zh-CN"/>
        </w:rPr>
        <w:t>;</w:t>
      </w:r>
    </w:p>
    <w:p w14:paraId="56D30B1D"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800080"/>
          <w:lang w:val="fr-FR" w:eastAsia="zh-CN"/>
        </w:rPr>
        <w:t>}</w:t>
      </w:r>
    </w:p>
    <w:p w14:paraId="795E2981" w14:textId="77777777" w:rsidR="00C50856" w:rsidRPr="00C50856" w:rsidRDefault="00C50856" w:rsidP="00C62F99">
      <w:pPr>
        <w:pStyle w:val="Code"/>
        <w:keepNext w:val="0"/>
        <w:keepLines w:val="0"/>
        <w:rPr>
          <w:color w:val="000000"/>
          <w:lang w:val="fr-FR" w:eastAsia="zh-CN"/>
        </w:rPr>
      </w:pPr>
    </w:p>
    <w:p w14:paraId="2C6B2F21"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La méthode suivante écrit les objets de vecteurDePlants les uns à la suite</w:t>
      </w:r>
    </w:p>
    <w:p w14:paraId="26FBC2CE"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des autres dans le fichier FluxPlants.dat par accès sériel</w:t>
      </w:r>
    </w:p>
    <w:p w14:paraId="236D2D0F"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b/>
          <w:bCs/>
          <w:color w:val="800000"/>
          <w:lang w:val="fr-FR" w:eastAsia="zh-CN"/>
        </w:rPr>
        <w:t>public</w:t>
      </w:r>
      <w:r w:rsidRPr="00C50856">
        <w:rPr>
          <w:color w:val="000000"/>
          <w:lang w:val="fr-FR" w:eastAsia="zh-CN"/>
        </w:rPr>
        <w:t xml:space="preserve"> </w:t>
      </w:r>
      <w:r w:rsidRPr="00C50856">
        <w:rPr>
          <w:b/>
          <w:bCs/>
          <w:color w:val="800000"/>
          <w:lang w:val="fr-FR" w:eastAsia="zh-CN"/>
        </w:rPr>
        <w:t>static</w:t>
      </w:r>
      <w:r w:rsidRPr="00C50856">
        <w:rPr>
          <w:color w:val="000000"/>
          <w:lang w:val="fr-FR" w:eastAsia="zh-CN"/>
        </w:rPr>
        <w:t xml:space="preserve"> </w:t>
      </w:r>
      <w:r w:rsidRPr="00C50856">
        <w:rPr>
          <w:color w:val="BB7977"/>
          <w:lang w:val="fr-FR" w:eastAsia="zh-CN"/>
        </w:rPr>
        <w:t>void</w:t>
      </w:r>
      <w:r w:rsidRPr="00C50856">
        <w:rPr>
          <w:color w:val="000000"/>
          <w:lang w:val="fr-FR" w:eastAsia="zh-CN"/>
        </w:rPr>
        <w:t xml:space="preserve"> ecrireFichierFluxPlants</w:t>
      </w:r>
      <w:r w:rsidRPr="00C50856">
        <w:rPr>
          <w:color w:val="808030"/>
          <w:lang w:val="fr-FR" w:eastAsia="zh-CN"/>
        </w:rPr>
        <w:t>(</w:t>
      </w:r>
      <w:r w:rsidRPr="00C50856">
        <w:rPr>
          <w:b/>
          <w:bCs/>
          <w:color w:val="BB7977"/>
          <w:lang w:val="fr-FR" w:eastAsia="zh-CN"/>
        </w:rPr>
        <w:t>Vector</w:t>
      </w:r>
      <w:r w:rsidRPr="00C50856">
        <w:rPr>
          <w:color w:val="000000"/>
          <w:lang w:val="fr-FR" w:eastAsia="zh-CN"/>
        </w:rPr>
        <w:t xml:space="preserve"> vecteurDePlants</w:t>
      </w:r>
      <w:r w:rsidRPr="00C50856">
        <w:rPr>
          <w:color w:val="808030"/>
          <w:lang w:val="fr-FR" w:eastAsia="zh-CN"/>
        </w:rPr>
        <w:t>)</w:t>
      </w:r>
      <w:r w:rsidRPr="00C50856">
        <w:rPr>
          <w:color w:val="000000"/>
          <w:lang w:val="fr-FR" w:eastAsia="zh-CN"/>
        </w:rPr>
        <w:t xml:space="preserve"> </w:t>
      </w:r>
      <w:r w:rsidRPr="00C50856">
        <w:rPr>
          <w:b/>
          <w:bCs/>
          <w:color w:val="800000"/>
          <w:lang w:val="fr-FR" w:eastAsia="zh-CN"/>
        </w:rPr>
        <w:t>throws</w:t>
      </w:r>
      <w:r w:rsidRPr="00C50856">
        <w:rPr>
          <w:color w:val="000000"/>
          <w:lang w:val="fr-FR" w:eastAsia="zh-CN"/>
        </w:rPr>
        <w:t xml:space="preserve"> </w:t>
      </w:r>
      <w:r w:rsidRPr="00C50856">
        <w:rPr>
          <w:b/>
          <w:bCs/>
          <w:color w:val="BB7977"/>
          <w:lang w:val="fr-FR" w:eastAsia="zh-CN"/>
        </w:rPr>
        <w:t>Exception</w:t>
      </w:r>
      <w:r w:rsidRPr="00C50856">
        <w:rPr>
          <w:color w:val="000000"/>
          <w:lang w:val="fr-FR" w:eastAsia="zh-CN"/>
        </w:rPr>
        <w:t xml:space="preserve"> </w:t>
      </w:r>
      <w:r w:rsidRPr="00C50856">
        <w:rPr>
          <w:color w:val="800080"/>
          <w:lang w:val="fr-FR" w:eastAsia="zh-CN"/>
        </w:rPr>
        <w:t>{</w:t>
      </w:r>
    </w:p>
    <w:p w14:paraId="2E665238" w14:textId="77777777" w:rsidR="00C50856" w:rsidRDefault="00C50856" w:rsidP="00C62F99">
      <w:pPr>
        <w:pStyle w:val="Code"/>
        <w:keepNext w:val="0"/>
        <w:keepLines w:val="0"/>
        <w:rPr>
          <w:color w:val="800080"/>
          <w:lang w:val="fr-FR" w:eastAsia="zh-CN"/>
        </w:rPr>
      </w:pPr>
      <w:r w:rsidRPr="00C50856">
        <w:rPr>
          <w:color w:val="000000"/>
          <w:lang w:val="fr-FR" w:eastAsia="zh-CN"/>
        </w:rPr>
        <w:t xml:space="preserve">    </w:t>
      </w:r>
      <w:r w:rsidRPr="00C50856">
        <w:rPr>
          <w:b/>
          <w:bCs/>
          <w:color w:val="BB7977"/>
          <w:lang w:val="fr-FR" w:eastAsia="zh-CN"/>
        </w:rPr>
        <w:t>RandomAccessFile</w:t>
      </w:r>
      <w:r w:rsidRPr="00C50856">
        <w:rPr>
          <w:color w:val="000000"/>
          <w:lang w:val="fr-FR" w:eastAsia="zh-CN"/>
        </w:rPr>
        <w:t xml:space="preserve"> fichierDirectPlants </w:t>
      </w:r>
      <w:r w:rsidRPr="00C50856">
        <w:rPr>
          <w:color w:val="808030"/>
          <w:lang w:val="fr-FR" w:eastAsia="zh-CN"/>
        </w:rPr>
        <w:t>=</w:t>
      </w:r>
      <w:r w:rsidRPr="00C50856">
        <w:rPr>
          <w:color w:val="000000"/>
          <w:lang w:val="fr-FR" w:eastAsia="zh-CN"/>
        </w:rPr>
        <w:t xml:space="preserve"> </w:t>
      </w:r>
      <w:r w:rsidRPr="00C50856">
        <w:rPr>
          <w:b/>
          <w:bCs/>
          <w:color w:val="800000"/>
          <w:lang w:val="fr-FR" w:eastAsia="zh-CN"/>
        </w:rPr>
        <w:t>new</w:t>
      </w:r>
      <w:r w:rsidRPr="00C50856">
        <w:rPr>
          <w:color w:val="000000"/>
          <w:lang w:val="fr-FR" w:eastAsia="zh-CN"/>
        </w:rPr>
        <w:t xml:space="preserve"> </w:t>
      </w:r>
      <w:r w:rsidRPr="00C50856">
        <w:rPr>
          <w:b/>
          <w:bCs/>
          <w:color w:val="BB7977"/>
          <w:lang w:val="fr-FR" w:eastAsia="zh-CN"/>
        </w:rPr>
        <w:t>RandomAccessFile</w:t>
      </w:r>
      <w:r w:rsidRPr="00C50856">
        <w:rPr>
          <w:color w:val="808030"/>
          <w:lang w:val="fr-FR" w:eastAsia="zh-CN"/>
        </w:rPr>
        <w:t>(</w:t>
      </w:r>
      <w:r w:rsidRPr="00C50856">
        <w:rPr>
          <w:color w:val="0000E6"/>
          <w:lang w:val="fr-FR" w:eastAsia="zh-CN"/>
        </w:rPr>
        <w:t>"DirectPlants.dat"</w:t>
      </w:r>
      <w:r w:rsidRPr="00C50856">
        <w:rPr>
          <w:color w:val="808030"/>
          <w:lang w:val="fr-FR" w:eastAsia="zh-CN"/>
        </w:rPr>
        <w:t>,</w:t>
      </w:r>
      <w:r w:rsidRPr="00C50856">
        <w:rPr>
          <w:color w:val="000000"/>
          <w:lang w:val="fr-FR" w:eastAsia="zh-CN"/>
        </w:rPr>
        <w:t xml:space="preserve"> </w:t>
      </w:r>
      <w:r w:rsidRPr="00C50856">
        <w:rPr>
          <w:color w:val="0000E6"/>
          <w:lang w:val="fr-FR" w:eastAsia="zh-CN"/>
        </w:rPr>
        <w:t>"rw"</w:t>
      </w:r>
      <w:r w:rsidRPr="00C50856">
        <w:rPr>
          <w:color w:val="808030"/>
          <w:lang w:val="fr-FR" w:eastAsia="zh-CN"/>
        </w:rPr>
        <w:t>)</w:t>
      </w:r>
      <w:r w:rsidRPr="00C50856">
        <w:rPr>
          <w:color w:val="800080"/>
          <w:lang w:val="fr-FR" w:eastAsia="zh-CN"/>
        </w:rPr>
        <w:t>;</w:t>
      </w:r>
    </w:p>
    <w:p w14:paraId="66C71D7D" w14:textId="77777777" w:rsidR="00B70207" w:rsidRPr="00C50856" w:rsidRDefault="00B70207" w:rsidP="00C62F99">
      <w:pPr>
        <w:pStyle w:val="Code"/>
        <w:keepNext w:val="0"/>
        <w:keepLines w:val="0"/>
        <w:rPr>
          <w:color w:val="000000"/>
          <w:lang w:val="fr-FR" w:eastAsia="zh-CN"/>
        </w:rPr>
      </w:pPr>
    </w:p>
    <w:p w14:paraId="266D09E8"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b/>
          <w:bCs/>
          <w:color w:val="BB7977"/>
          <w:lang w:val="fr-FR" w:eastAsia="zh-CN"/>
        </w:rPr>
        <w:t>Enumeration</w:t>
      </w:r>
      <w:r w:rsidRPr="00C50856">
        <w:rPr>
          <w:color w:val="000000"/>
          <w:lang w:val="fr-FR" w:eastAsia="zh-CN"/>
        </w:rPr>
        <w:t xml:space="preserve"> enumerationPlants </w:t>
      </w:r>
      <w:r w:rsidRPr="00C50856">
        <w:rPr>
          <w:color w:val="808030"/>
          <w:lang w:val="fr-FR" w:eastAsia="zh-CN"/>
        </w:rPr>
        <w:t>=</w:t>
      </w:r>
      <w:r w:rsidRPr="00C50856">
        <w:rPr>
          <w:color w:val="000000"/>
          <w:lang w:val="fr-FR" w:eastAsia="zh-CN"/>
        </w:rPr>
        <w:t xml:space="preserve"> vecteurDePlants</w:t>
      </w:r>
      <w:r w:rsidRPr="00C50856">
        <w:rPr>
          <w:color w:val="808030"/>
          <w:lang w:val="fr-FR" w:eastAsia="zh-CN"/>
        </w:rPr>
        <w:t>.</w:t>
      </w:r>
      <w:r w:rsidRPr="00C50856">
        <w:rPr>
          <w:color w:val="000000"/>
          <w:lang w:val="fr-FR" w:eastAsia="zh-CN"/>
        </w:rPr>
        <w:t>elements</w:t>
      </w:r>
      <w:r w:rsidRPr="00C50856">
        <w:rPr>
          <w:color w:val="808030"/>
          <w:lang w:val="fr-FR" w:eastAsia="zh-CN"/>
        </w:rPr>
        <w:t>()</w:t>
      </w:r>
      <w:r w:rsidRPr="00C50856">
        <w:rPr>
          <w:color w:val="800080"/>
          <w:lang w:val="fr-FR" w:eastAsia="zh-CN"/>
        </w:rPr>
        <w:t>;</w:t>
      </w:r>
    </w:p>
    <w:p w14:paraId="4021E1C6"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BB7977"/>
          <w:lang w:val="fr-FR" w:eastAsia="zh-CN"/>
        </w:rPr>
        <w:t>int</w:t>
      </w:r>
      <w:r w:rsidRPr="00C50856">
        <w:rPr>
          <w:color w:val="000000"/>
          <w:lang w:val="fr-FR" w:eastAsia="zh-CN"/>
        </w:rPr>
        <w:t xml:space="preserve"> numeroEnregistrementRelatif </w:t>
      </w:r>
      <w:r w:rsidRPr="00C50856">
        <w:rPr>
          <w:color w:val="808030"/>
          <w:lang w:val="fr-FR" w:eastAsia="zh-CN"/>
        </w:rPr>
        <w:t>=</w:t>
      </w:r>
      <w:r w:rsidRPr="00C50856">
        <w:rPr>
          <w:color w:val="000000"/>
          <w:lang w:val="fr-FR" w:eastAsia="zh-CN"/>
        </w:rPr>
        <w:t xml:space="preserve"> </w:t>
      </w:r>
      <w:r w:rsidRPr="00C50856">
        <w:rPr>
          <w:color w:val="008C00"/>
          <w:lang w:val="fr-FR" w:eastAsia="zh-CN"/>
        </w:rPr>
        <w:t>0</w:t>
      </w:r>
      <w:r w:rsidRPr="00C50856">
        <w:rPr>
          <w:color w:val="800080"/>
          <w:lang w:val="fr-FR" w:eastAsia="zh-CN"/>
        </w:rPr>
        <w:t>;</w:t>
      </w:r>
    </w:p>
    <w:p w14:paraId="6EDF3042"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b/>
          <w:bCs/>
          <w:color w:val="800000"/>
          <w:lang w:val="fr-FR" w:eastAsia="zh-CN"/>
        </w:rPr>
        <w:t>while</w:t>
      </w:r>
      <w:r w:rsidRPr="00C50856">
        <w:rPr>
          <w:color w:val="000000"/>
          <w:lang w:val="fr-FR" w:eastAsia="zh-CN"/>
        </w:rPr>
        <w:t xml:space="preserve"> </w:t>
      </w:r>
      <w:r w:rsidRPr="00C50856">
        <w:rPr>
          <w:color w:val="808030"/>
          <w:lang w:val="fr-FR" w:eastAsia="zh-CN"/>
        </w:rPr>
        <w:t>(</w:t>
      </w:r>
      <w:r w:rsidRPr="00C50856">
        <w:rPr>
          <w:color w:val="000000"/>
          <w:lang w:val="fr-FR" w:eastAsia="zh-CN"/>
        </w:rPr>
        <w:t>enumerationPlants</w:t>
      </w:r>
      <w:r w:rsidRPr="00C50856">
        <w:rPr>
          <w:color w:val="808030"/>
          <w:lang w:val="fr-FR" w:eastAsia="zh-CN"/>
        </w:rPr>
        <w:t>.</w:t>
      </w:r>
      <w:r w:rsidRPr="00C50856">
        <w:rPr>
          <w:color w:val="000000"/>
          <w:lang w:val="fr-FR" w:eastAsia="zh-CN"/>
        </w:rPr>
        <w:t>hasMoreElements</w:t>
      </w:r>
      <w:r w:rsidRPr="00C50856">
        <w:rPr>
          <w:color w:val="808030"/>
          <w:lang w:val="fr-FR" w:eastAsia="zh-CN"/>
        </w:rPr>
        <w:t>())</w:t>
      </w:r>
      <w:r w:rsidRPr="00C50856">
        <w:rPr>
          <w:color w:val="000000"/>
          <w:lang w:val="fr-FR" w:eastAsia="zh-CN"/>
        </w:rPr>
        <w:t xml:space="preserve"> </w:t>
      </w:r>
      <w:r w:rsidRPr="00C50856">
        <w:rPr>
          <w:color w:val="800080"/>
          <w:lang w:val="fr-FR" w:eastAsia="zh-CN"/>
        </w:rPr>
        <w:t>{</w:t>
      </w:r>
    </w:p>
    <w:p w14:paraId="034B5130"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créer nouvel enregitrement</w:t>
      </w:r>
    </w:p>
    <w:p w14:paraId="7B763FA1"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Le seek établit la position courante</w:t>
      </w:r>
    </w:p>
    <w:p w14:paraId="0273EF3E"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NB Les quatre premiers octets du fichier contiennent le nombre d'enregistrements créés</w:t>
      </w:r>
    </w:p>
    <w:p w14:paraId="34ADC95C"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fichierDirectPlants</w:t>
      </w:r>
      <w:r w:rsidRPr="00C50856">
        <w:rPr>
          <w:color w:val="808030"/>
          <w:lang w:val="fr-FR" w:eastAsia="zh-CN"/>
        </w:rPr>
        <w:t>.</w:t>
      </w:r>
      <w:r w:rsidRPr="00C50856">
        <w:rPr>
          <w:color w:val="000000"/>
          <w:lang w:val="fr-FR" w:eastAsia="zh-CN"/>
        </w:rPr>
        <w:t>seek</w:t>
      </w:r>
      <w:r w:rsidRPr="00C50856">
        <w:rPr>
          <w:color w:val="808030"/>
          <w:lang w:val="fr-FR" w:eastAsia="zh-CN"/>
        </w:rPr>
        <w:t>(</w:t>
      </w:r>
      <w:r w:rsidRPr="00C50856">
        <w:rPr>
          <w:color w:val="000000"/>
          <w:lang w:val="fr-FR" w:eastAsia="zh-CN"/>
        </w:rPr>
        <w:t xml:space="preserve">numeroEnregistrementRelatif </w:t>
      </w:r>
      <w:r w:rsidRPr="00C50856">
        <w:rPr>
          <w:color w:val="808030"/>
          <w:lang w:val="fr-FR" w:eastAsia="zh-CN"/>
        </w:rPr>
        <w:t>*</w:t>
      </w:r>
      <w:r w:rsidRPr="00C50856">
        <w:rPr>
          <w:color w:val="000000"/>
          <w:lang w:val="fr-FR" w:eastAsia="zh-CN"/>
        </w:rPr>
        <w:t xml:space="preserve"> Plant</w:t>
      </w:r>
      <w:r w:rsidRPr="00C50856">
        <w:rPr>
          <w:color w:val="808030"/>
          <w:lang w:val="fr-FR" w:eastAsia="zh-CN"/>
        </w:rPr>
        <w:t>.</w:t>
      </w:r>
      <w:r w:rsidRPr="00C50856">
        <w:rPr>
          <w:color w:val="000000"/>
          <w:lang w:val="fr-FR" w:eastAsia="zh-CN"/>
        </w:rPr>
        <w:t>tailleMaxEnregistrement</w:t>
      </w:r>
      <w:r w:rsidRPr="00C50856">
        <w:rPr>
          <w:color w:val="808030"/>
          <w:lang w:val="fr-FR" w:eastAsia="zh-CN"/>
        </w:rPr>
        <w:t>()</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w:t>
      </w:r>
      <w:r w:rsidRPr="00C50856">
        <w:rPr>
          <w:color w:val="008C00"/>
          <w:lang w:val="fr-FR" w:eastAsia="zh-CN"/>
        </w:rPr>
        <w:t>4</w:t>
      </w:r>
      <w:r w:rsidRPr="00C50856">
        <w:rPr>
          <w:color w:val="808030"/>
          <w:lang w:val="fr-FR" w:eastAsia="zh-CN"/>
        </w:rPr>
        <w:t>)</w:t>
      </w:r>
      <w:r w:rsidRPr="00C50856">
        <w:rPr>
          <w:color w:val="800080"/>
          <w:lang w:val="fr-FR" w:eastAsia="zh-CN"/>
        </w:rPr>
        <w:t>;</w:t>
      </w:r>
    </w:p>
    <w:p w14:paraId="0A128BDE"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color w:val="808030"/>
          <w:lang w:val="fr-FR" w:eastAsia="zh-CN"/>
        </w:rPr>
        <w:t>((</w:t>
      </w:r>
      <w:r w:rsidRPr="00C50856">
        <w:rPr>
          <w:color w:val="000000"/>
          <w:lang w:val="fr-FR" w:eastAsia="zh-CN"/>
        </w:rPr>
        <w:t>Plant</w:t>
      </w:r>
      <w:r w:rsidRPr="00C50856">
        <w:rPr>
          <w:color w:val="808030"/>
          <w:lang w:val="fr-FR" w:eastAsia="zh-CN"/>
        </w:rPr>
        <w:t>)</w:t>
      </w:r>
      <w:r w:rsidRPr="00C50856">
        <w:rPr>
          <w:color w:val="000000"/>
          <w:lang w:val="fr-FR" w:eastAsia="zh-CN"/>
        </w:rPr>
        <w:t xml:space="preserve"> enumerationPlants</w:t>
      </w:r>
      <w:r w:rsidRPr="00C50856">
        <w:rPr>
          <w:color w:val="808030"/>
          <w:lang w:val="fr-FR" w:eastAsia="zh-CN"/>
        </w:rPr>
        <w:t>.</w:t>
      </w:r>
      <w:r w:rsidRPr="00C50856">
        <w:rPr>
          <w:color w:val="000000"/>
          <w:lang w:val="fr-FR" w:eastAsia="zh-CN"/>
        </w:rPr>
        <w:t>nextElement</w:t>
      </w:r>
      <w:r w:rsidRPr="00C50856">
        <w:rPr>
          <w:color w:val="808030"/>
          <w:lang w:val="fr-FR" w:eastAsia="zh-CN"/>
        </w:rPr>
        <w:t>()).</w:t>
      </w:r>
      <w:r w:rsidRPr="00C50856">
        <w:rPr>
          <w:color w:val="000000"/>
          <w:lang w:val="fr-FR" w:eastAsia="zh-CN"/>
        </w:rPr>
        <w:t>ecrireEnregistrementTailleMax</w:t>
      </w:r>
      <w:r w:rsidRPr="00C50856">
        <w:rPr>
          <w:color w:val="808030"/>
          <w:lang w:val="fr-FR" w:eastAsia="zh-CN"/>
        </w:rPr>
        <w:t>(</w:t>
      </w:r>
      <w:r w:rsidRPr="00C50856">
        <w:rPr>
          <w:color w:val="000000"/>
          <w:lang w:val="fr-FR" w:eastAsia="zh-CN"/>
        </w:rPr>
        <w:t>fichierDirectPlants</w:t>
      </w:r>
      <w:r w:rsidRPr="00C50856">
        <w:rPr>
          <w:color w:val="808030"/>
          <w:lang w:val="fr-FR" w:eastAsia="zh-CN"/>
        </w:rPr>
        <w:t>)</w:t>
      </w:r>
      <w:r w:rsidRPr="00C50856">
        <w:rPr>
          <w:color w:val="800080"/>
          <w:lang w:val="fr-FR" w:eastAsia="zh-CN"/>
        </w:rPr>
        <w:t>;</w:t>
      </w:r>
    </w:p>
    <w:p w14:paraId="048C8C08"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numeroEnregistrementRelatif</w:t>
      </w:r>
      <w:r w:rsidRPr="00C50856">
        <w:rPr>
          <w:color w:val="808030"/>
          <w:lang w:val="fr-FR" w:eastAsia="zh-CN"/>
        </w:rPr>
        <w:t>++</w:t>
      </w:r>
      <w:r w:rsidRPr="00C50856">
        <w:rPr>
          <w:color w:val="800080"/>
          <w:lang w:val="fr-FR" w:eastAsia="zh-CN"/>
        </w:rPr>
        <w:t>;</w:t>
      </w:r>
    </w:p>
    <w:p w14:paraId="1EE4D438" w14:textId="77777777" w:rsidR="00C50856" w:rsidRDefault="00C50856" w:rsidP="00C62F99">
      <w:pPr>
        <w:pStyle w:val="Code"/>
        <w:keepNext w:val="0"/>
        <w:keepLines w:val="0"/>
        <w:rPr>
          <w:color w:val="800080"/>
          <w:lang w:val="fr-FR" w:eastAsia="zh-CN"/>
        </w:rPr>
      </w:pPr>
      <w:r w:rsidRPr="00C50856">
        <w:rPr>
          <w:color w:val="000000"/>
          <w:lang w:val="fr-FR" w:eastAsia="zh-CN"/>
        </w:rPr>
        <w:t xml:space="preserve">    </w:t>
      </w:r>
      <w:r w:rsidRPr="00C50856">
        <w:rPr>
          <w:color w:val="800080"/>
          <w:lang w:val="fr-FR" w:eastAsia="zh-CN"/>
        </w:rPr>
        <w:t>}</w:t>
      </w:r>
    </w:p>
    <w:p w14:paraId="4F9FDC98" w14:textId="77777777" w:rsidR="00B70207" w:rsidRPr="00C50856" w:rsidRDefault="00B70207" w:rsidP="00C62F99">
      <w:pPr>
        <w:pStyle w:val="Code"/>
        <w:keepNext w:val="0"/>
        <w:keepLines w:val="0"/>
        <w:rPr>
          <w:color w:val="000000"/>
          <w:lang w:val="fr-FR" w:eastAsia="zh-CN"/>
        </w:rPr>
      </w:pPr>
    </w:p>
    <w:p w14:paraId="4BAE1C7E"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w:t>
      </w:r>
      <w:r w:rsidRPr="00C50856">
        <w:rPr>
          <w:lang w:val="fr-FR" w:eastAsia="zh-CN"/>
        </w:rPr>
        <w:t>// Stocke le nombre d'enregistrements dans les octets 0 à 3</w:t>
      </w:r>
    </w:p>
    <w:p w14:paraId="7187F7CB"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fichierDirectPlants</w:t>
      </w:r>
      <w:r w:rsidRPr="00C50856">
        <w:rPr>
          <w:color w:val="808030"/>
          <w:lang w:val="fr-FR" w:eastAsia="zh-CN"/>
        </w:rPr>
        <w:t>.</w:t>
      </w:r>
      <w:r w:rsidRPr="00C50856">
        <w:rPr>
          <w:color w:val="000000"/>
          <w:lang w:val="fr-FR" w:eastAsia="zh-CN"/>
        </w:rPr>
        <w:t>seek</w:t>
      </w:r>
      <w:r w:rsidRPr="00C50856">
        <w:rPr>
          <w:color w:val="808030"/>
          <w:lang w:val="fr-FR" w:eastAsia="zh-CN"/>
        </w:rPr>
        <w:t>(</w:t>
      </w:r>
      <w:r w:rsidRPr="00C50856">
        <w:rPr>
          <w:color w:val="008C00"/>
          <w:lang w:val="fr-FR" w:eastAsia="zh-CN"/>
        </w:rPr>
        <w:t>0</w:t>
      </w:r>
      <w:r w:rsidRPr="00C50856">
        <w:rPr>
          <w:color w:val="808030"/>
          <w:lang w:val="fr-FR" w:eastAsia="zh-CN"/>
        </w:rPr>
        <w:t>)</w:t>
      </w:r>
      <w:r w:rsidRPr="00C50856">
        <w:rPr>
          <w:color w:val="800080"/>
          <w:lang w:val="fr-FR" w:eastAsia="zh-CN"/>
        </w:rPr>
        <w:t>;</w:t>
      </w:r>
    </w:p>
    <w:p w14:paraId="083A27C7" w14:textId="77777777" w:rsidR="00C50856" w:rsidRPr="00C50856" w:rsidRDefault="00C50856" w:rsidP="00C62F99">
      <w:pPr>
        <w:pStyle w:val="Code"/>
        <w:keepNext w:val="0"/>
        <w:keepLines w:val="0"/>
        <w:rPr>
          <w:color w:val="000000"/>
          <w:lang w:val="fr-FR" w:eastAsia="zh-CN"/>
        </w:rPr>
      </w:pPr>
      <w:r w:rsidRPr="00C50856">
        <w:rPr>
          <w:color w:val="000000"/>
          <w:lang w:val="fr-FR" w:eastAsia="zh-CN"/>
        </w:rPr>
        <w:t xml:space="preserve">    fichierDirectPlants</w:t>
      </w:r>
      <w:r w:rsidRPr="00C50856">
        <w:rPr>
          <w:color w:val="808030"/>
          <w:lang w:val="fr-FR" w:eastAsia="zh-CN"/>
        </w:rPr>
        <w:t>.</w:t>
      </w:r>
      <w:r w:rsidRPr="00C50856">
        <w:rPr>
          <w:color w:val="000000"/>
          <w:lang w:val="fr-FR" w:eastAsia="zh-CN"/>
        </w:rPr>
        <w:t>writeInt</w:t>
      </w:r>
      <w:r w:rsidRPr="00C50856">
        <w:rPr>
          <w:color w:val="808030"/>
          <w:lang w:val="fr-FR" w:eastAsia="zh-CN"/>
        </w:rPr>
        <w:t>(</w:t>
      </w:r>
      <w:r w:rsidRPr="00C50856">
        <w:rPr>
          <w:color w:val="000000"/>
          <w:lang w:val="fr-FR" w:eastAsia="zh-CN"/>
        </w:rPr>
        <w:t>numeroEnregistrementRelatif</w:t>
      </w:r>
      <w:r w:rsidRPr="00C50856">
        <w:rPr>
          <w:color w:val="808030"/>
          <w:lang w:val="fr-FR" w:eastAsia="zh-CN"/>
        </w:rPr>
        <w:t>)</w:t>
      </w:r>
      <w:r w:rsidRPr="00C50856">
        <w:rPr>
          <w:color w:val="800080"/>
          <w:lang w:val="fr-FR" w:eastAsia="zh-CN"/>
        </w:rPr>
        <w:t>;</w:t>
      </w:r>
    </w:p>
    <w:p w14:paraId="3A14A8AD" w14:textId="77777777" w:rsidR="00C50856" w:rsidRPr="00C50856" w:rsidRDefault="00C50856" w:rsidP="00C62F99">
      <w:pPr>
        <w:pStyle w:val="Code"/>
        <w:keepNext w:val="0"/>
        <w:keepLines w:val="0"/>
        <w:rPr>
          <w:color w:val="000000"/>
          <w:lang w:val="en-CA" w:eastAsia="zh-CN"/>
        </w:rPr>
      </w:pPr>
      <w:r w:rsidRPr="00C50856">
        <w:rPr>
          <w:color w:val="000000"/>
          <w:lang w:val="fr-FR" w:eastAsia="zh-CN"/>
        </w:rPr>
        <w:t xml:space="preserve">  </w:t>
      </w:r>
      <w:r w:rsidRPr="00C50856">
        <w:rPr>
          <w:color w:val="800080"/>
          <w:lang w:val="en-CA" w:eastAsia="zh-CN"/>
        </w:rPr>
        <w:t>}</w:t>
      </w:r>
    </w:p>
    <w:p w14:paraId="4597D535" w14:textId="77777777" w:rsidR="00C50856" w:rsidRPr="00C50856" w:rsidRDefault="00C50856" w:rsidP="00C62F99">
      <w:pPr>
        <w:pStyle w:val="Code"/>
        <w:keepNext w:val="0"/>
        <w:keepLines w:val="0"/>
        <w:rPr>
          <w:color w:val="000000"/>
          <w:lang w:val="en-CA" w:eastAsia="zh-CN"/>
        </w:rPr>
      </w:pPr>
    </w:p>
    <w:p w14:paraId="6CDB1C5B"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throws</w:t>
      </w:r>
      <w:r w:rsidRPr="00C50856">
        <w:rPr>
          <w:color w:val="000000"/>
          <w:lang w:val="en-CA" w:eastAsia="zh-CN"/>
        </w:rPr>
        <w:t xml:space="preserve"> </w:t>
      </w:r>
      <w:r w:rsidRPr="00C50856">
        <w:rPr>
          <w:b/>
          <w:bCs/>
          <w:color w:val="BB7977"/>
          <w:lang w:val="en-CA" w:eastAsia="zh-CN"/>
        </w:rPr>
        <w:t>Exception</w:t>
      </w:r>
      <w:r w:rsidRPr="00C50856">
        <w:rPr>
          <w:color w:val="000000"/>
          <w:lang w:val="en-CA" w:eastAsia="zh-CN"/>
        </w:rPr>
        <w:t xml:space="preserve"> </w:t>
      </w:r>
      <w:r w:rsidRPr="00C50856">
        <w:rPr>
          <w:color w:val="800080"/>
          <w:lang w:val="en-CA" w:eastAsia="zh-CN"/>
        </w:rPr>
        <w:t>{</w:t>
      </w:r>
    </w:p>
    <w:p w14:paraId="2CDBC18D" w14:textId="77777777" w:rsidR="00C50856" w:rsidRPr="00C50856" w:rsidRDefault="00C50856" w:rsidP="00C50856">
      <w:pPr>
        <w:pStyle w:val="Code"/>
        <w:rPr>
          <w:color w:val="000000"/>
          <w:lang w:val="fr-FR" w:eastAsia="zh-CN"/>
        </w:rPr>
      </w:pPr>
      <w:r w:rsidRPr="00C50856">
        <w:rPr>
          <w:color w:val="000000"/>
          <w:lang w:val="en-CA" w:eastAsia="zh-CN"/>
        </w:rPr>
        <w:t xml:space="preserve">    </w:t>
      </w:r>
      <w:r w:rsidRPr="00C50856">
        <w:rPr>
          <w:b/>
          <w:bCs/>
          <w:color w:val="BB7977"/>
          <w:lang w:val="fr-FR" w:eastAsia="zh-CN"/>
        </w:rPr>
        <w:t>Vector</w:t>
      </w:r>
      <w:r w:rsidRPr="00C50856">
        <w:rPr>
          <w:color w:val="000000"/>
          <w:lang w:val="fr-FR" w:eastAsia="zh-CN"/>
        </w:rPr>
        <w:t xml:space="preserve"> vecteurDePlants </w:t>
      </w:r>
      <w:r w:rsidRPr="00C50856">
        <w:rPr>
          <w:color w:val="808030"/>
          <w:lang w:val="fr-FR" w:eastAsia="zh-CN"/>
        </w:rPr>
        <w:t>=</w:t>
      </w:r>
      <w:r w:rsidRPr="00C50856">
        <w:rPr>
          <w:color w:val="000000"/>
          <w:lang w:val="fr-FR" w:eastAsia="zh-CN"/>
        </w:rPr>
        <w:t xml:space="preserve"> lirePlantsFichierTexte</w:t>
      </w:r>
      <w:r w:rsidRPr="00C50856">
        <w:rPr>
          <w:color w:val="808030"/>
          <w:lang w:val="fr-FR" w:eastAsia="zh-CN"/>
        </w:rPr>
        <w:t>()</w:t>
      </w:r>
      <w:r w:rsidRPr="00C50856">
        <w:rPr>
          <w:color w:val="800080"/>
          <w:lang w:val="fr-FR" w:eastAsia="zh-CN"/>
        </w:rPr>
        <w:t>;</w:t>
      </w:r>
    </w:p>
    <w:p w14:paraId="059D06AF" w14:textId="77777777" w:rsidR="00C50856" w:rsidRPr="00C50856" w:rsidRDefault="00C50856" w:rsidP="00C50856">
      <w:pPr>
        <w:pStyle w:val="Code"/>
        <w:rPr>
          <w:color w:val="000000"/>
          <w:lang w:val="fr-FR" w:eastAsia="zh-CN"/>
        </w:rPr>
      </w:pPr>
      <w:r w:rsidRPr="00C50856">
        <w:rPr>
          <w:color w:val="000000"/>
          <w:lang w:val="fr-FR" w:eastAsia="zh-CN"/>
        </w:rPr>
        <w:t xml:space="preserve">    ecrireFichierFluxPlants</w:t>
      </w:r>
      <w:r w:rsidRPr="00C50856">
        <w:rPr>
          <w:color w:val="808030"/>
          <w:lang w:val="fr-FR" w:eastAsia="zh-CN"/>
        </w:rPr>
        <w:t>(</w:t>
      </w:r>
      <w:r w:rsidRPr="00C50856">
        <w:rPr>
          <w:color w:val="000000"/>
          <w:lang w:val="fr-FR" w:eastAsia="zh-CN"/>
        </w:rPr>
        <w:t>vecteurDePlants</w:t>
      </w:r>
      <w:r w:rsidRPr="00C50856">
        <w:rPr>
          <w:color w:val="808030"/>
          <w:lang w:val="fr-FR" w:eastAsia="zh-CN"/>
        </w:rPr>
        <w:t>)</w:t>
      </w:r>
      <w:r w:rsidRPr="00C50856">
        <w:rPr>
          <w:color w:val="800080"/>
          <w:lang w:val="fr-FR" w:eastAsia="zh-CN"/>
        </w:rPr>
        <w:t>;</w:t>
      </w:r>
    </w:p>
    <w:p w14:paraId="74160D7C" w14:textId="04208624" w:rsidR="00C50856" w:rsidRDefault="00C50856" w:rsidP="00C50856">
      <w:pPr>
        <w:pStyle w:val="Code"/>
        <w:rPr>
          <w:color w:val="800080"/>
          <w:lang w:val="fr-FR" w:eastAsia="zh-CN"/>
        </w:rPr>
      </w:pPr>
      <w:r w:rsidRPr="00C50856">
        <w:rPr>
          <w:color w:val="000000"/>
          <w:lang w:val="fr-FR" w:eastAsia="zh-CN"/>
        </w:rPr>
        <w:t xml:space="preserve">  </w:t>
      </w:r>
      <w:r w:rsidRPr="00D95704">
        <w:rPr>
          <w:color w:val="800080"/>
          <w:lang w:val="fr-FR" w:eastAsia="zh-CN"/>
        </w:rPr>
        <w:t>}</w:t>
      </w:r>
    </w:p>
    <w:p w14:paraId="0D104ACE" w14:textId="4608143B" w:rsidR="00C50856" w:rsidRDefault="00117845" w:rsidP="00117845">
      <w:pPr>
        <w:pStyle w:val="Code"/>
        <w:rPr>
          <w:color w:val="800080"/>
          <w:lang w:val="fr-FR" w:eastAsia="zh-CN"/>
        </w:rPr>
      </w:pPr>
      <w:r>
        <w:rPr>
          <w:color w:val="800080"/>
          <w:lang w:val="fr-FR" w:eastAsia="zh-CN"/>
        </w:rPr>
        <w:t>}</w:t>
      </w:r>
    </w:p>
    <w:p w14:paraId="3EFCF1C0" w14:textId="77777777" w:rsidR="00117845" w:rsidRPr="00117845" w:rsidRDefault="00117845" w:rsidP="00117845">
      <w:pPr>
        <w:pStyle w:val="Code"/>
        <w:rPr>
          <w:color w:val="000000"/>
          <w:lang w:val="fr-FR" w:eastAsia="zh-CN"/>
        </w:rPr>
      </w:pPr>
    </w:p>
    <w:p w14:paraId="451284F2" w14:textId="77777777" w:rsidR="00C50856" w:rsidRPr="00D95704" w:rsidRDefault="00C50856" w:rsidP="00C508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0BBC1791" w14:textId="119D11D0" w:rsidR="007E66E1" w:rsidRDefault="007E66E1" w:rsidP="007E66E1">
      <w:pPr>
        <w:pStyle w:val="Corpsdetexte"/>
      </w:pPr>
    </w:p>
    <w:p w14:paraId="51C1242A" w14:textId="4FC1C268" w:rsidR="001744EA" w:rsidRDefault="001744EA" w:rsidP="007E66E1">
      <w:pPr>
        <w:pStyle w:val="Corpsdetexte"/>
      </w:pPr>
      <w:r w:rsidRPr="00176C74">
        <w:rPr>
          <w:b/>
        </w:rPr>
        <w:t>Exercice</w:t>
      </w:r>
      <w:r>
        <w:t xml:space="preserve">. Etendre le programme précédent en permettant </w:t>
      </w:r>
      <w:r w:rsidR="00F73368">
        <w:t xml:space="preserve">de </w:t>
      </w:r>
      <w:r w:rsidR="00B92BEC">
        <w:t>modifier</w:t>
      </w:r>
      <w:r w:rsidR="005A34EC">
        <w:t xml:space="preserve"> le numéro de plant et sa description en plus du prix. </w:t>
      </w:r>
      <w:r w:rsidR="002A4675">
        <w:t xml:space="preserve">Ajouter la possibilité de </w:t>
      </w:r>
      <w:r w:rsidR="006A13F4">
        <w:t xml:space="preserve">sélectionner </w:t>
      </w:r>
      <w:r w:rsidR="00491CDF">
        <w:t xml:space="preserve">un </w:t>
      </w:r>
      <w:r w:rsidR="00491CDF" w:rsidRPr="00491CDF">
        <w:rPr>
          <w:i/>
        </w:rPr>
        <w:t>Plant</w:t>
      </w:r>
      <w:r w:rsidR="00491CDF">
        <w:t xml:space="preserve"> par son numéro.</w:t>
      </w:r>
    </w:p>
    <w:p w14:paraId="321F7337" w14:textId="219D0AA5" w:rsidR="008437F8" w:rsidRDefault="00A3786D" w:rsidP="007E66E1">
      <w:pPr>
        <w:pStyle w:val="Corpsdetexte"/>
      </w:pPr>
      <w:r w:rsidRPr="00176C74">
        <w:rPr>
          <w:b/>
        </w:rPr>
        <w:t>Exercice</w:t>
      </w:r>
      <w:r>
        <w:t xml:space="preserve">. Dans l’exercice précédent, </w:t>
      </w:r>
      <w:r w:rsidR="004063D3">
        <w:t xml:space="preserve">cherchez une solution pour sélectionner un enregistrement par son numéro qui </w:t>
      </w:r>
      <w:r w:rsidR="006A4C1F">
        <w:t>permet d’éviter de lire tout le fichier dans le pire cas.</w:t>
      </w:r>
    </w:p>
    <w:p w14:paraId="149BF69F" w14:textId="77169A7F" w:rsidR="00B41630" w:rsidRPr="001F6504" w:rsidRDefault="00CE0F59" w:rsidP="00A03321">
      <w:pPr>
        <w:pStyle w:val="Corpsdetexte"/>
      </w:pPr>
      <w:r w:rsidRPr="00176C74">
        <w:rPr>
          <w:b/>
        </w:rPr>
        <w:lastRenderedPageBreak/>
        <w:t>Exercice</w:t>
      </w:r>
      <w:r>
        <w:t xml:space="preserve">. Ajoutez la possibilité de supprimer un </w:t>
      </w:r>
      <w:r w:rsidRPr="00176C74">
        <w:rPr>
          <w:i/>
        </w:rPr>
        <w:t>Plant</w:t>
      </w:r>
      <w:r>
        <w:t xml:space="preserve">. </w:t>
      </w:r>
    </w:p>
    <w:sectPr w:rsidR="00B41630" w:rsidRPr="001F6504" w:rsidSect="00320B71">
      <w:footerReference w:type="even" r:id="rId608"/>
      <w:footerReference w:type="default" r:id="rId609"/>
      <w:footerReference w:type="first" r:id="rId610"/>
      <w:type w:val="evenPage"/>
      <w:pgSz w:w="8641" w:h="12962" w:orient="landscape" w:code="1"/>
      <w:pgMar w:top="1080" w:right="720" w:bottom="1080" w:left="1080" w:header="0" w:footer="965" w:gutter="187"/>
      <w:pgNumType w:start="0"/>
      <w:cols w:space="720"/>
      <w:titlePg/>
      <w:docGrid w:linePitch="21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8ADB11" w14:textId="77777777" w:rsidR="00320B71" w:rsidRDefault="00320B71">
      <w:r>
        <w:separator/>
      </w:r>
    </w:p>
  </w:endnote>
  <w:endnote w:type="continuationSeparator" w:id="0">
    <w:p w14:paraId="02083A69" w14:textId="77777777" w:rsidR="00320B71" w:rsidRDefault="00320B71">
      <w:r>
        <w:continuationSeparator/>
      </w:r>
    </w:p>
  </w:endnote>
  <w:endnote w:type="continuationNotice" w:id="1">
    <w:p w14:paraId="1FCA1076" w14:textId="77777777" w:rsidR="00320B71" w:rsidRDefault="00320B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Italic r:id="rId1" w:subsetted="1" w:fontKey="{A961D6E8-6133-404E-AA24-2FC7737112B9}"/>
  </w:font>
  <w:font w:name="Times New Roman">
    <w:panose1 w:val="02020603050405020304"/>
    <w:charset w:val="00"/>
    <w:family w:val="roman"/>
    <w:pitch w:val="variable"/>
    <w:sig w:usb0="E0002EFF" w:usb1="C000785B" w:usb2="00000009" w:usb3="00000000" w:csb0="000001FF" w:csb1="00000000"/>
    <w:embedRegular r:id="rId2" w:subsetted="1" w:fontKey="{E61FBE3B-27CB-B643-8FC2-267A9262BA56}"/>
    <w:embedBold r:id="rId3" w:subsetted="1" w:fontKey="{C738DC2A-90DA-954A-ACF3-8AE58ACBB444}"/>
  </w:font>
  <w:font w:name="Courier New">
    <w:panose1 w:val="02070309020205020404"/>
    <w:charset w:val="00"/>
    <w:family w:val="modern"/>
    <w:pitch w:val="fixed"/>
    <w:sig w:usb0="E0002EFF" w:usb1="C0007843" w:usb2="00000009" w:usb3="00000000" w:csb0="000001FF" w:csb1="00000000"/>
    <w:embedRegular r:id="rId4" w:fontKey="{143FAF25-90E0-6345-9FC5-427702DA49C5}"/>
    <w:embedBold r:id="rId5" w:fontKey="{560E9C95-DFF0-A441-94C3-8BC3910A665E}"/>
    <w:embedItalic r:id="rId6" w:fontKey="{3A496908-E12B-804D-BD65-18F6C85E3E08}"/>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embedRegular r:id="rId7" w:fontKey="{1E237143-3577-FF4D-B195-C3416AE1571A}"/>
    <w:embedBold r:id="rId8" w:fontKey="{D4D20C95-3DEF-DB44-A17D-009F2E039B10}"/>
    <w:embedItalic r:id="rId9" w:fontKey="{D6754C5D-F8BC-2845-BB07-2BEE54891156}"/>
    <w:embedBoldItalic r:id="rId10" w:fontKey="{D8253A1C-B5CC-5046-B7B4-C5019E708D80}"/>
  </w:font>
  <w:font w:name="Arial Black">
    <w:panose1 w:val="020B0A04020102020204"/>
    <w:charset w:val="00"/>
    <w:family w:val="swiss"/>
    <w:pitch w:val="variable"/>
    <w:sig w:usb0="A00002AF" w:usb1="400078FB" w:usb2="00000000" w:usb3="00000000" w:csb0="0000009F" w:csb1="00000000"/>
    <w:embedRegular r:id="rId11" w:fontKey="{2A19FE4A-BDFA-A947-BE0D-E2155442F1DC}"/>
    <w:embedBold r:id="rId12" w:fontKey="{D73966F4-4AEA-A448-AB28-2BDB42052231}"/>
    <w:embedItalic r:id="rId13" w:fontKey="{4B35E38B-9255-B84A-BD58-AE9CF0D10577}"/>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0000500000000020000"/>
    <w:charset w:val="00"/>
    <w:family w:val="auto"/>
    <w:pitch w:val="variable"/>
    <w:sig w:usb0="E00002FF" w:usb1="5000205A" w:usb2="00000000" w:usb3="00000000" w:csb0="0000019F" w:csb1="00000000"/>
  </w:font>
  <w:font w:name="Monaco">
    <w:panose1 w:val="00000000000000000000"/>
    <w:charset w:val="4D"/>
    <w:family w:val="auto"/>
    <w:pitch w:val="variable"/>
    <w:sig w:usb0="A00002FF" w:usb1="500039FB" w:usb2="00000000" w:usb3="00000000" w:csb0="00000197" w:csb1="00000000"/>
    <w:embedBold r:id="rId16" w:fontKey="{A74AAE3A-CF57-5E42-AC12-4B513E703159}"/>
  </w:font>
  <w:font w:name="Courier">
    <w:altName w:val="Courier New"/>
    <w:panose1 w:val="00000000000000000000"/>
    <w:charset w:val="00"/>
    <w:family w:val="modern"/>
    <w:pitch w:val="fixed"/>
    <w:sig w:usb0="E0002AFF" w:usb1="C0007843" w:usb2="00000009" w:usb3="00000000" w:csb0="000001FF" w:csb1="00000000"/>
    <w:embedRegular r:id="rId17" w:subsetted="1" w:fontKey="{7A2B530D-1903-5049-A31D-F13C1D0D405B}"/>
    <w:embedItalic r:id="rId18" w:subsetted="1" w:fontKey="{868D0BED-1D5B-BE4B-BD73-594A79BF2BC0}"/>
  </w:font>
  <w:font w:name="Segoe UI">
    <w:panose1 w:val="020B0502040204020203"/>
    <w:charset w:val="00"/>
    <w:family w:val="swiss"/>
    <w:pitch w:val="variable"/>
    <w:sig w:usb0="E4002EFF" w:usb1="C000E47F" w:usb2="00000009" w:usb3="00000000" w:csb0="000001FF" w:csb1="00000000"/>
    <w:embedRegular r:id="rId19" w:fontKey="{89D05C26-BD1D-1640-974D-6985F22CC17C}"/>
    <w:embedBold r:id="rId20" w:fontKey="{4A12BEDC-91CE-934C-8107-9D0E00E8755E}"/>
  </w:font>
  <w:font w:name="Cambria Math">
    <w:panose1 w:val="02040503050406030204"/>
    <w:charset w:val="00"/>
    <w:family w:val="roman"/>
    <w:pitch w:val="variable"/>
    <w:sig w:usb0="E00002FF" w:usb1="420024FF" w:usb2="00000000" w:usb3="00000000" w:csb0="0000019F" w:csb1="00000000"/>
    <w:embedItalic r:id="rId21" w:fontKey="{0B1A0BBB-A1F5-8D4E-8BC8-512104705B4C}"/>
  </w:font>
  <w:font w:name="DejaVu Sans Mono">
    <w:altName w:val="Verdana"/>
    <w:panose1 w:val="020B0604020202020204"/>
    <w:charset w:val="00"/>
    <w:family w:val="auto"/>
    <w:pitch w:val="default"/>
  </w:font>
  <w:font w:name="&amp;quot">
    <w:altName w:val="Cambria"/>
    <w:panose1 w:val="020B0604020202020204"/>
    <w:charset w:val="00"/>
    <w:family w:val="roman"/>
    <w:notTrueType/>
    <w:pitch w:val="default"/>
  </w:font>
  <w:font w:name="DejaVu Sans">
    <w:altName w:val="Verdana"/>
    <w:panose1 w:val="020B0604020202020204"/>
    <w:charset w:val="00"/>
    <w:family w:val="auto"/>
    <w:pitch w:val="default"/>
  </w:font>
  <w:font w:name="DejaVu Serif">
    <w:altName w:val="Calibri"/>
    <w:panose1 w:val="020B0604020202020204"/>
    <w:charset w:val="00"/>
    <w:family w:val="auto"/>
    <w:pitch w:val="default"/>
  </w:font>
  <w:font w:name="Apple Color Emoji">
    <w:panose1 w:val="00000000000000000000"/>
    <w:charset w:val="00"/>
    <w:family w:val="auto"/>
    <w:pitch w:val="variable"/>
    <w:sig w:usb0="00000003" w:usb1="18000000" w:usb2="14000000" w:usb3="00000000" w:csb0="00000001" w:csb1="00000000"/>
  </w:font>
  <w:font w:name="Verdana">
    <w:panose1 w:val="020B0604030504040204"/>
    <w:charset w:val="00"/>
    <w:family w:val="swiss"/>
    <w:pitch w:val="variable"/>
    <w:sig w:usb0="A10006FF" w:usb1="4000205B" w:usb2="00000010" w:usb3="00000000" w:csb0="0000019F" w:csb1="00000000"/>
    <w:embedRegular r:id="rId28" w:subsetted="1" w:fontKey="{0DB65868-382F-3F40-BD50-89BF552E436C}"/>
    <w:embedBold r:id="rId29" w:subsetted="1" w:fontKey="{19F6635A-D0D6-324D-93CC-2D4FD466BA3F}"/>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644417773"/>
      <w:docPartObj>
        <w:docPartGallery w:val="Page Numbers (Bottom of Page)"/>
        <w:docPartUnique/>
      </w:docPartObj>
    </w:sdtPr>
    <w:sdtContent>
      <w:p w14:paraId="37D5B21F" w14:textId="23B681AD" w:rsidR="00BE12D7" w:rsidRDefault="00BE12D7" w:rsidP="006A4199">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481E6E2F" w14:textId="77777777" w:rsidR="00BE12D7" w:rsidRDefault="00BE12D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80545546"/>
      <w:docPartObj>
        <w:docPartGallery w:val="Page Numbers (Bottom of Page)"/>
        <w:docPartUnique/>
      </w:docPartObj>
    </w:sdtPr>
    <w:sdtContent>
      <w:p w14:paraId="65D5E800" w14:textId="61858ED1" w:rsidR="006A4199" w:rsidRDefault="006A4199" w:rsidP="00415AB8">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2A5B6B08" w14:textId="0CCC330A" w:rsidR="00BE12D7" w:rsidRPr="006A4199" w:rsidRDefault="00BE12D7" w:rsidP="006A4199">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606FE" w14:textId="77777777" w:rsidR="001B2D0D" w:rsidRDefault="001B2D0D">
    <w:pPr>
      <w:pStyle w:val="Pieddepage"/>
      <w:framePr w:w="9840" w:h="240" w:hRule="exact" w:wrap="around" w:vAnchor="page" w:hAnchor="page" w:x="14881" w:y="1201"/>
      <w:pBdr>
        <w:top w:val="single" w:sz="6" w:space="1" w:color="auto"/>
        <w:left w:val="single" w:sz="6" w:space="1" w:color="auto"/>
        <w:bottom w:val="single" w:sz="6" w:space="1" w:color="auto"/>
        <w:right w:val="single" w:sz="6" w:space="1" w:color="auto"/>
      </w:pBdr>
      <w:spacing w:line="240" w:lineRule="atLeast"/>
    </w:pPr>
  </w:p>
  <w:p w14:paraId="6A36F678" w14:textId="77777777" w:rsidR="001B2D0D" w:rsidRDefault="001B2D0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47493" w14:textId="77777777" w:rsidR="00320B71" w:rsidRDefault="00320B71">
      <w:r>
        <w:separator/>
      </w:r>
    </w:p>
  </w:footnote>
  <w:footnote w:type="continuationSeparator" w:id="0">
    <w:p w14:paraId="6B97B20D" w14:textId="77777777" w:rsidR="00320B71" w:rsidRDefault="00320B71">
      <w:r>
        <w:continuationSeparator/>
      </w:r>
    </w:p>
  </w:footnote>
  <w:footnote w:type="continuationNotice" w:id="1">
    <w:p w14:paraId="6BC77C05" w14:textId="77777777" w:rsidR="00320B71" w:rsidRDefault="00320B71"/>
  </w:footnote>
  <w:footnote w:id="2">
    <w:p w14:paraId="5BE26C0F" w14:textId="77777777" w:rsidR="00113F21" w:rsidRPr="006C237D" w:rsidRDefault="00113F21">
      <w:pPr>
        <w:pStyle w:val="Notedebasdepage"/>
      </w:pPr>
      <w:r>
        <w:rPr>
          <w:rStyle w:val="Appelnotedebasdep"/>
        </w:rPr>
        <w:footnoteRef/>
      </w:r>
      <w:r>
        <w:t xml:space="preserve"> </w:t>
      </w:r>
      <w:r w:rsidRPr="006C237D">
        <w:t xml:space="preserve">Par exemple, si la taille de la mémoire est </w:t>
      </w:r>
      <w:r w:rsidRPr="006C237D">
        <w:rPr>
          <w:i/>
          <w:iCs/>
        </w:rPr>
        <w:t>n</w:t>
      </w:r>
      <w:r w:rsidRPr="006C237D">
        <w:t>=16, les cases seront nu</w:t>
      </w:r>
      <w:r>
        <w:t>m</w:t>
      </w:r>
      <w:r w:rsidRPr="006C237D">
        <w:t xml:space="preserve">érotées de 0 </w:t>
      </w:r>
      <w:r>
        <w:t xml:space="preserve">à 15. En réalité, le schéma d’adressage peut être plus compliqué... </w:t>
      </w:r>
    </w:p>
  </w:footnote>
  <w:footnote w:id="3">
    <w:p w14:paraId="12FA93BD" w14:textId="1E12838F" w:rsidR="00113F21" w:rsidRPr="00770AB2" w:rsidRDefault="00113F21">
      <w:pPr>
        <w:pStyle w:val="Notedebasdepage"/>
        <w:rPr>
          <w:lang w:val="fr-CA"/>
        </w:rPr>
      </w:pPr>
      <w:r>
        <w:rPr>
          <w:rStyle w:val="Appelnotedebasdep"/>
        </w:rPr>
        <w:footnoteRef/>
      </w:r>
      <w:r>
        <w:t xml:space="preserve"> </w:t>
      </w:r>
      <w:r w:rsidRPr="00770AB2">
        <w:rPr>
          <w:lang w:val="fr-CA"/>
        </w:rPr>
        <w:t>L</w:t>
      </w:r>
      <w:r>
        <w:rPr>
          <w:lang w:val="fr-CA"/>
        </w:rPr>
        <w:t xml:space="preserve">a réalité est un peu plus complexe. L’accès à la mémoire centrale peut être accéléré par l’intermédiaire d’une </w:t>
      </w:r>
      <w:hyperlink r:id="rId1" w:history="1">
        <w:r w:rsidRPr="00E94974">
          <w:rPr>
            <w:rStyle w:val="Hyperlien"/>
            <w:lang w:val="fr-CA"/>
          </w:rPr>
          <w:t>antémémoire</w:t>
        </w:r>
      </w:hyperlink>
      <w:r>
        <w:rPr>
          <w:lang w:val="fr-CA"/>
        </w:rPr>
        <w:t xml:space="preserve"> (</w:t>
      </w:r>
      <w:r w:rsidRPr="002756F8">
        <w:rPr>
          <w:i/>
          <w:lang w:val="fr-CA"/>
        </w:rPr>
        <w:t>cache memory</w:t>
      </w:r>
      <w:r>
        <w:rPr>
          <w:lang w:val="fr-CA"/>
        </w:rPr>
        <w:t>).</w:t>
      </w:r>
    </w:p>
  </w:footnote>
  <w:footnote w:id="4">
    <w:p w14:paraId="0FD2894D" w14:textId="77777777" w:rsidR="00113F21" w:rsidRPr="0031169C" w:rsidRDefault="00113F21" w:rsidP="00CE44A8">
      <w:pPr>
        <w:pStyle w:val="Notedebasdepage"/>
      </w:pPr>
      <w:r>
        <w:rPr>
          <w:rStyle w:val="Appelnotedebasdep"/>
        </w:rPr>
        <w:footnoteRef/>
      </w:r>
      <w:r>
        <w:t xml:space="preserve"> La distance possible entre les ordinateurs d’un réseau local varie en fonction du matériel utilisé.</w:t>
      </w:r>
    </w:p>
  </w:footnote>
  <w:footnote w:id="5">
    <w:p w14:paraId="1AE9F9C2" w14:textId="77777777" w:rsidR="00113F21" w:rsidRDefault="00113F21" w:rsidP="00B2644C">
      <w:pPr>
        <w:pStyle w:val="Notedebasdepage"/>
      </w:pPr>
      <w:r>
        <w:rPr>
          <w:rStyle w:val="Appelnotedebasdep"/>
        </w:rPr>
        <w:footnoteRef/>
      </w:r>
      <w:r>
        <w:t xml:space="preserve"> On allume l'ordinateur en enfonçant le bouton ON qui est parfois bien caché pour que les non-initiés éprouvent un sentiment d’humiliation la première fois qu'ils essaient de le faire fonctionner. Curieusement, il faut parfois enfoncer le bouton ON pour éteindre certains ordinateurs…</w:t>
      </w:r>
    </w:p>
  </w:footnote>
  <w:footnote w:id="6">
    <w:p w14:paraId="1D1F5674" w14:textId="77777777" w:rsidR="00113F21" w:rsidRDefault="00113F21">
      <w:pPr>
        <w:pStyle w:val="Notedebasdepage"/>
      </w:pPr>
      <w:r>
        <w:rPr>
          <w:rStyle w:val="Appelnotedebasdep"/>
        </w:rPr>
        <w:footnoteRef/>
      </w:r>
      <w:r>
        <w:t xml:space="preserve"> Pour être plus précis, le programme de démarrage inclut déjà certaines parties du système d'exploitation nécessaires pour accéder aux unités périphériques. Dans les ordinateurs PC compatibles, cette portion du système d'exploitation est appelée le </w:t>
      </w:r>
      <w:r>
        <w:rPr>
          <w:i/>
        </w:rPr>
        <w:t>BIOS</w:t>
      </w:r>
      <w:r>
        <w:t xml:space="preserve"> (</w:t>
      </w:r>
      <w:r>
        <w:rPr>
          <w:i/>
        </w:rPr>
        <w:t>Basic Input Output System</w:t>
      </w:r>
      <w:r>
        <w:t>).</w:t>
      </w:r>
    </w:p>
  </w:footnote>
  <w:footnote w:id="7">
    <w:p w14:paraId="564464D9" w14:textId="77777777" w:rsidR="00113F21" w:rsidRDefault="00113F21">
      <w:pPr>
        <w:pStyle w:val="Notedebasdepage"/>
      </w:pPr>
      <w:r>
        <w:rPr>
          <w:rStyle w:val="Appelnotedebasdep"/>
        </w:rPr>
        <w:footnoteRef/>
      </w:r>
      <w:r>
        <w:t xml:space="preserve"> Il est aussi possible de charger le système d’exploitation à partir d’une autre mémoire secondaire (clé USB, cédérom, etc.) mais ceci est habituellement effectué dans des circonstances spéciales, par exemple, lorsqu’un problème survient avec le disque dur.</w:t>
      </w:r>
    </w:p>
  </w:footnote>
  <w:footnote w:id="8">
    <w:p w14:paraId="174BD3D6" w14:textId="6B99658B" w:rsidR="00113F21" w:rsidRPr="0024311C" w:rsidRDefault="00113F21">
      <w:pPr>
        <w:pStyle w:val="Notedebasdepage"/>
        <w:rPr>
          <w:lang w:val="fr-CA"/>
        </w:rPr>
      </w:pPr>
      <w:r>
        <w:rPr>
          <w:rStyle w:val="Appelnotedebasdep"/>
        </w:rPr>
        <w:footnoteRef/>
      </w:r>
      <w:r>
        <w:t xml:space="preserve"> </w:t>
      </w:r>
      <w:r>
        <w:rPr>
          <w:lang w:val="fr-CA"/>
        </w:rPr>
        <w:t xml:space="preserve">En anglais, le terme octet existe aussi, mais on lui préfère le terme </w:t>
      </w:r>
      <w:r w:rsidRPr="00CC2411">
        <w:rPr>
          <w:i/>
          <w:iCs/>
          <w:lang w:val="fr-CA"/>
        </w:rPr>
        <w:t>byte</w:t>
      </w:r>
      <w:r>
        <w:rPr>
          <w:lang w:val="fr-CA"/>
        </w:rPr>
        <w:t xml:space="preserve">. Généralement, un </w:t>
      </w:r>
      <w:r w:rsidRPr="00CC2411">
        <w:rPr>
          <w:i/>
          <w:iCs/>
          <w:lang w:val="fr-CA"/>
        </w:rPr>
        <w:t>byte</w:t>
      </w:r>
      <w:r>
        <w:rPr>
          <w:lang w:val="fr-CA"/>
        </w:rPr>
        <w:t xml:space="preserve"> est constitué de 8 bits.</w:t>
      </w:r>
    </w:p>
  </w:footnote>
  <w:footnote w:id="9">
    <w:p w14:paraId="1C5E13A5" w14:textId="7F7A97E9" w:rsidR="00113F21" w:rsidRPr="009B2616" w:rsidRDefault="00113F21">
      <w:pPr>
        <w:pStyle w:val="Notedebasdepage"/>
        <w:rPr>
          <w:lang w:val="fr-CA"/>
        </w:rPr>
      </w:pPr>
      <w:r>
        <w:rPr>
          <w:rStyle w:val="Appelnotedebasdep"/>
        </w:rPr>
        <w:footnoteRef/>
      </w:r>
      <w:r>
        <w:t xml:space="preserve"> </w:t>
      </w:r>
      <w:r>
        <w:rPr>
          <w:lang w:val="fr-CA"/>
        </w:rPr>
        <w:t>C’est le cas pour les processeurs x86/x64 commercialisés par Intel et AMD.</w:t>
      </w:r>
    </w:p>
  </w:footnote>
  <w:footnote w:id="10">
    <w:p w14:paraId="619715D2" w14:textId="62E6B7A6" w:rsidR="00113F21" w:rsidRPr="00334F28" w:rsidRDefault="00113F21">
      <w:pPr>
        <w:pStyle w:val="Notedebasdepage"/>
        <w:rPr>
          <w:lang w:val="fr-CA"/>
        </w:rPr>
      </w:pPr>
      <w:r>
        <w:rPr>
          <w:rStyle w:val="Appelnotedebasdep"/>
        </w:rPr>
        <w:footnoteRef/>
      </w:r>
      <w:r>
        <w:t xml:space="preserve"> </w:t>
      </w:r>
      <w:r>
        <w:rPr>
          <w:lang w:val="fr-CA"/>
        </w:rPr>
        <w:t xml:space="preserve">En anglais, le B majuscule désigne un </w:t>
      </w:r>
      <w:r w:rsidRPr="00896F55">
        <w:rPr>
          <w:i/>
          <w:iCs/>
          <w:lang w:val="fr-CA"/>
        </w:rPr>
        <w:t>byte</w:t>
      </w:r>
      <w:r>
        <w:rPr>
          <w:lang w:val="fr-CA"/>
        </w:rPr>
        <w:t>. Tant en français qu’en anglais, le b minuscule désigne le bit. Il ne faut donc pas confondre KB et Kb.</w:t>
      </w:r>
    </w:p>
  </w:footnote>
  <w:footnote w:id="11">
    <w:p w14:paraId="25C65B4A" w14:textId="1F47133E" w:rsidR="00113F21" w:rsidRDefault="00113F21" w:rsidP="00F203AD">
      <w:pPr>
        <w:pStyle w:val="Notedebasdepage"/>
      </w:pPr>
      <w:r>
        <w:rPr>
          <w:rStyle w:val="Appelnotedebasdep"/>
        </w:rPr>
        <w:footnoteRef/>
      </w:r>
      <w:r>
        <w:t xml:space="preserve"> La manière de représenter les fins de ligne peut différer en fonction de la plate-forme. Sous macOS et Linux, par exemple, on emploie uniquement le </w:t>
      </w:r>
      <w:r w:rsidRPr="10030626">
        <w:rPr>
          <w:i/>
          <w:iCs/>
        </w:rPr>
        <w:t>saut de ligne</w:t>
      </w:r>
      <w:r>
        <w:t xml:space="preserve"> ('\n').</w:t>
      </w:r>
    </w:p>
  </w:footnote>
  <w:footnote w:id="12">
    <w:p w14:paraId="6A97E0EA" w14:textId="2BB792F4" w:rsidR="008A642C" w:rsidRPr="008A642C" w:rsidRDefault="008A642C">
      <w:pPr>
        <w:pStyle w:val="Notedebasdepage"/>
        <w:rPr>
          <w:lang w:val="fr-CA"/>
        </w:rPr>
      </w:pPr>
      <w:r>
        <w:rPr>
          <w:rStyle w:val="Appelnotedebasdep"/>
        </w:rPr>
        <w:footnoteRef/>
      </w:r>
      <w:r>
        <w:t xml:space="preserve"> </w:t>
      </w:r>
      <w:r>
        <w:rPr>
          <w:lang w:val="fr-CA"/>
        </w:rPr>
        <w:t>En pratique, plusieurs compilateurs vont utiliser des langages intermédiaires au lieu de compiler directement en langage machine.</w:t>
      </w:r>
    </w:p>
  </w:footnote>
  <w:footnote w:id="13">
    <w:p w14:paraId="189B94E4" w14:textId="6D5538C2" w:rsidR="00113F21" w:rsidRPr="00FE18E0" w:rsidRDefault="00113F21">
      <w:pPr>
        <w:pStyle w:val="Notedebasdepage"/>
        <w:rPr>
          <w:lang w:val="fr-CA"/>
        </w:rPr>
      </w:pPr>
      <w:r>
        <w:rPr>
          <w:rStyle w:val="Appelnotedebasdep"/>
        </w:rPr>
        <w:footnoteRef/>
      </w:r>
      <w:r>
        <w:t xml:space="preserve"> </w:t>
      </w:r>
      <w:r>
        <w:rPr>
          <w:lang w:val="fr-CA"/>
        </w:rPr>
        <w:t>Le modèle en code-octet de Java n’est pas unique. La plateforme .NET de Microsoft et son langage C# sont similaires.</w:t>
      </w:r>
    </w:p>
  </w:footnote>
  <w:footnote w:id="14">
    <w:p w14:paraId="060AEACF" w14:textId="4A405E6C" w:rsidR="00113F21" w:rsidRPr="00467207" w:rsidRDefault="00113F21">
      <w:pPr>
        <w:pStyle w:val="Notedebasdepage"/>
        <w:rPr>
          <w:lang w:val="fr-CA"/>
        </w:rPr>
      </w:pPr>
      <w:r>
        <w:rPr>
          <w:rStyle w:val="Appelnotedebasdep"/>
        </w:rPr>
        <w:footnoteRef/>
      </w:r>
      <w:r>
        <w:t xml:space="preserve"> </w:t>
      </w:r>
      <w:r>
        <w:rPr>
          <w:lang w:val="fr-CA"/>
        </w:rPr>
        <w:t xml:space="preserve">Attention à ne pas installer le </w:t>
      </w:r>
      <w:r w:rsidRPr="00FE18E0">
        <w:rPr>
          <w:i/>
          <w:lang w:val="fr-CA"/>
        </w:rPr>
        <w:t>Java Runtime Environment</w:t>
      </w:r>
      <w:r w:rsidRPr="00FE18E0">
        <w:rPr>
          <w:lang w:val="fr-CA"/>
        </w:rPr>
        <w:t xml:space="preserve"> (JRE)</w:t>
      </w:r>
      <w:r>
        <w:rPr>
          <w:lang w:val="fr-CA"/>
        </w:rPr>
        <w:t>. Le JRE permet d’exécuter des programmes Java, mais il ne permet pas de compiler de nouveaux programmes.</w:t>
      </w:r>
    </w:p>
  </w:footnote>
  <w:footnote w:id="15">
    <w:p w14:paraId="390D6EB3" w14:textId="5408E487" w:rsidR="00113F21" w:rsidRPr="00C14FD5" w:rsidRDefault="00113F21">
      <w:pPr>
        <w:pStyle w:val="Notedebasdepage"/>
        <w:rPr>
          <w:lang w:val="fr-CA"/>
        </w:rPr>
      </w:pPr>
      <w:r>
        <w:rPr>
          <w:rStyle w:val="Appelnotedebasdep"/>
        </w:rPr>
        <w:footnoteRef/>
      </w:r>
      <w:r>
        <w:t xml:space="preserve"> </w:t>
      </w:r>
      <w:r w:rsidRPr="00C14FD5">
        <w:rPr>
          <w:lang w:val="fr-CA"/>
        </w:rPr>
        <w:t>Il est important ici de connaître le chemin exact de la commande javac.exe. En cas de doute, vous pouvez naviguer sur votre disque dans les dossiers pour vérifier l’emplacement.</w:t>
      </w:r>
    </w:p>
  </w:footnote>
  <w:footnote w:id="16">
    <w:p w14:paraId="300D9C8B" w14:textId="77777777" w:rsidR="00113F21" w:rsidRDefault="00113F21" w:rsidP="001238C4">
      <w:pPr>
        <w:pStyle w:val="Notedebasdepage"/>
        <w:rPr>
          <w:lang w:val="fr-CA"/>
        </w:rPr>
      </w:pPr>
      <w:r>
        <w:rPr>
          <w:rStyle w:val="Appelnotedebasdep"/>
        </w:rPr>
        <w:footnoteRef/>
      </w:r>
      <w:r>
        <w:t xml:space="preserve"> </w:t>
      </w:r>
      <w:r w:rsidRPr="00A549CF">
        <w:rPr>
          <w:lang w:val="fr-CA"/>
        </w:rPr>
        <w:t xml:space="preserve">Ce </w:t>
      </w:r>
      <w:r>
        <w:rPr>
          <w:lang w:val="fr-CA"/>
        </w:rPr>
        <w:t xml:space="preserve">titre est un lien vers le répertoire Github qui contient le code des exemples et exercices : </w:t>
      </w:r>
      <w:hyperlink r:id="rId2" w:history="1">
        <w:r w:rsidRPr="008E7E5D">
          <w:rPr>
            <w:rStyle w:val="Hyperlien"/>
            <w:lang w:val="fr-CA"/>
          </w:rPr>
          <w:t>https://github.com/RobertGodin/JavaPasAPas</w:t>
        </w:r>
      </w:hyperlink>
    </w:p>
    <w:p w14:paraId="153B5013" w14:textId="77777777" w:rsidR="00113F21" w:rsidRPr="00A549CF" w:rsidRDefault="00113F21" w:rsidP="001238C4">
      <w:pPr>
        <w:pStyle w:val="Notedebasdepage"/>
        <w:rPr>
          <w:lang w:val="fr-CA"/>
        </w:rPr>
      </w:pPr>
    </w:p>
  </w:footnote>
  <w:footnote w:id="17">
    <w:p w14:paraId="4560B970" w14:textId="6C5F5C89" w:rsidR="00113F21" w:rsidRPr="0032371A" w:rsidRDefault="00113F21">
      <w:pPr>
        <w:pStyle w:val="Notedebasdepage"/>
        <w:rPr>
          <w:lang w:val="fr-CA"/>
        </w:rPr>
      </w:pPr>
      <w:r>
        <w:rPr>
          <w:rStyle w:val="Appelnotedebasdep"/>
        </w:rPr>
        <w:footnoteRef/>
      </w:r>
      <w:r>
        <w:t xml:space="preserve"> </w:t>
      </w:r>
      <w:r>
        <w:rPr>
          <w:lang w:val="fr-CA"/>
        </w:rPr>
        <w:t>En français, nous pourrions utiliser le terme paquetage.</w:t>
      </w:r>
    </w:p>
  </w:footnote>
  <w:footnote w:id="18">
    <w:p w14:paraId="709F3740" w14:textId="2079AB17" w:rsidR="00113F21" w:rsidRPr="00841EF9" w:rsidRDefault="00113F21">
      <w:pPr>
        <w:pStyle w:val="Notedebasdepage"/>
      </w:pPr>
      <w:r>
        <w:rPr>
          <w:rStyle w:val="Appelnotedebasdep"/>
        </w:rPr>
        <w:footnoteRef/>
      </w:r>
      <w:r>
        <w:t xml:space="preserve"> Bien que nous utilisons la notation UML dans ce manuel, il n’est pas nécessaire de la maîtriser. Elle peut être comprise de manière intuitive.</w:t>
      </w:r>
    </w:p>
  </w:footnote>
  <w:footnote w:id="19">
    <w:p w14:paraId="707DCAF4" w14:textId="34A692D5" w:rsidR="00113F21" w:rsidRPr="00355E22" w:rsidRDefault="00113F21">
      <w:pPr>
        <w:pStyle w:val="Notedebasdepage"/>
        <w:rPr>
          <w:lang w:val="fr-CA"/>
        </w:rPr>
      </w:pPr>
      <w:r>
        <w:rPr>
          <w:rStyle w:val="Appelnotedebasdep"/>
        </w:rPr>
        <w:footnoteRef/>
      </w:r>
      <w:r>
        <w:t xml:space="preserve"> </w:t>
      </w:r>
      <w:r>
        <w:rPr>
          <w:lang w:val="fr-CA"/>
        </w:rPr>
        <w:t xml:space="preserve">Tous les langages de programmation n’ont pas cette caractéristique. Certains langages n’ont pas de classes du tout (comme le C) alors que d’autres permettent d’utiliser des classes, mais sans obligation que tout le code soit au sein de classes (comme le C++).  </w:t>
      </w:r>
    </w:p>
  </w:footnote>
  <w:footnote w:id="20">
    <w:p w14:paraId="0952DE04" w14:textId="47931E1F" w:rsidR="00113F21" w:rsidRPr="00B338A9" w:rsidRDefault="00113F21">
      <w:pPr>
        <w:pStyle w:val="Notedebasdepage"/>
        <w:rPr>
          <w:lang w:val="fr-CA"/>
        </w:rPr>
      </w:pPr>
      <w:r>
        <w:rPr>
          <w:rStyle w:val="Appelnotedebasdep"/>
        </w:rPr>
        <w:footnoteRef/>
      </w:r>
      <w:r>
        <w:t xml:space="preserve"> </w:t>
      </w:r>
      <w:r>
        <w:rPr>
          <w:lang w:val="fr-CA"/>
        </w:rPr>
        <w:t>Dans la pratique, la valeur d’une variable peut être représentée de différentes manières et il arrive fréquemment qu’il y ait plusieurs copies de la valeur dans votre ordinateur. Par exemple, une variable contenant</w:t>
      </w:r>
      <w:r w:rsidR="00C13546">
        <w:rPr>
          <w:lang w:val="fr-CA"/>
        </w:rPr>
        <w:t xml:space="preserve"> un</w:t>
      </w:r>
      <w:r>
        <w:rPr>
          <w:lang w:val="fr-CA"/>
        </w:rPr>
        <w:t xml:space="preserve"> entier pourra être chargé à partir de la mémoire centrale dans un registre d’un cœur de votre processor, et en ce faisant être propagé dans la mémoire tampon. Un autre cœur de votre processeur pourra charger la valeur de cette variable au même moment dans un autre registre. La plupart du temps, vous n’avez pas à vous préoccuper de ces détails.</w:t>
      </w:r>
    </w:p>
  </w:footnote>
  <w:footnote w:id="21">
    <w:p w14:paraId="1F7B98A2" w14:textId="77777777" w:rsidR="00113F21" w:rsidRPr="006E7690" w:rsidRDefault="00113F21" w:rsidP="001238C4">
      <w:pPr>
        <w:pStyle w:val="Notedebasdepage"/>
      </w:pPr>
      <w:r>
        <w:rPr>
          <w:rStyle w:val="Appelnotedebasdep"/>
        </w:rPr>
        <w:footnoteRef/>
      </w:r>
      <w:r>
        <w:t xml:space="preserve">  Si la chaîne contient autre chose que des chiffres, une erreur sera provoquée.</w:t>
      </w:r>
    </w:p>
  </w:footnote>
  <w:footnote w:id="22">
    <w:p w14:paraId="639B4D60" w14:textId="77777777" w:rsidR="00113F21" w:rsidRPr="00A549CF" w:rsidRDefault="00113F21" w:rsidP="001238C4">
      <w:pPr>
        <w:pStyle w:val="Notedebasdepage"/>
        <w:rPr>
          <w:lang w:val="fr-CA"/>
        </w:rPr>
      </w:pPr>
      <w:r>
        <w:rPr>
          <w:rStyle w:val="Appelnotedebasdep"/>
        </w:rPr>
        <w:footnoteRef/>
      </w:r>
      <w:r>
        <w:t xml:space="preserve"> Il faut que le type du résultat de l’évaluation de l’expression soit compatible avec le type de la variable de la partie gauche de l’opération d’affectation.</w:t>
      </w:r>
    </w:p>
  </w:footnote>
  <w:footnote w:id="23">
    <w:p w14:paraId="39E85A0E" w14:textId="51B11E8A" w:rsidR="00241467" w:rsidRPr="00241467" w:rsidRDefault="00241467">
      <w:pPr>
        <w:pStyle w:val="Notedebasdepage"/>
        <w:rPr>
          <w:lang w:val="fr-CA"/>
        </w:rPr>
      </w:pPr>
      <w:r>
        <w:rPr>
          <w:rStyle w:val="Appelnotedebasdep"/>
        </w:rPr>
        <w:footnoteRef/>
      </w:r>
      <w:r>
        <w:t xml:space="preserve"> </w:t>
      </w:r>
      <w:r>
        <w:rPr>
          <w:lang w:val="fr-CA"/>
        </w:rPr>
        <w:t>Il est parfois recommandé de toujours mettre des accolades autour des énoncés découlant d’une clause if afin d’éviter les ambiguités.</w:t>
      </w:r>
    </w:p>
  </w:footnote>
  <w:footnote w:id="24">
    <w:p w14:paraId="68E2D311" w14:textId="77777777" w:rsidR="00113F21" w:rsidRPr="00287ACB" w:rsidRDefault="00113F21" w:rsidP="00F97D1A">
      <w:pPr>
        <w:pStyle w:val="Notedebasdepage"/>
      </w:pPr>
      <w:r>
        <w:rPr>
          <w:rStyle w:val="Appelnotedebasdep"/>
        </w:rPr>
        <w:footnoteRef/>
      </w:r>
      <w:r>
        <w:t xml:space="preserve"> </w:t>
      </w:r>
      <w:r w:rsidRPr="00287ACB">
        <w:t>Nous verrons plus loin qu</w:t>
      </w:r>
      <w:r>
        <w:t>e ce n’est pas nécessairement le même type dans certaines circonstances</w:t>
      </w:r>
    </w:p>
  </w:footnote>
  <w:footnote w:id="25">
    <w:p w14:paraId="29A2596C" w14:textId="77777777" w:rsidR="00113F21" w:rsidRDefault="00113F21" w:rsidP="001F6504">
      <w:pPr>
        <w:pStyle w:val="Notedebasdepage"/>
      </w:pPr>
      <w:r>
        <w:rPr>
          <w:rStyle w:val="Appelnotedebasdep"/>
        </w:rPr>
        <w:footnoteRef/>
      </w:r>
      <w:r>
        <w:t xml:space="preserve"> Tapez la letter c alors que la touche «ctrl» est enfoncée.</w:t>
      </w:r>
    </w:p>
  </w:footnote>
  <w:footnote w:id="26">
    <w:p w14:paraId="6BEAB4AA" w14:textId="77777777" w:rsidR="00113F21" w:rsidRPr="00F259D4" w:rsidRDefault="00113F21" w:rsidP="00494C92">
      <w:pPr>
        <w:pStyle w:val="Notedebasdepage"/>
      </w:pPr>
      <w:r>
        <w:t>Ce principe est aussi appelé « diviser pour régner ». D’autre part, si le programmeur est une tarte, il est préférable de le changer plutôt que de le découper en morceaux …</w:t>
      </w:r>
    </w:p>
  </w:footnote>
  <w:footnote w:id="27">
    <w:p w14:paraId="2621C3BD" w14:textId="77777777" w:rsidR="00113F21" w:rsidRPr="00763374" w:rsidRDefault="00113F21" w:rsidP="00494C92">
      <w:pPr>
        <w:pStyle w:val="Notedebasdepage"/>
        <w:rPr>
          <w:lang w:val="fr-CA"/>
        </w:rPr>
      </w:pPr>
      <w:r>
        <w:rPr>
          <w:rStyle w:val="Appelnotedebasdep"/>
        </w:rPr>
        <w:footnoteRef/>
      </w:r>
      <w:r>
        <w:t xml:space="preserve"> Rappelons que le «.» dans le classpath représente le dossier courant</w:t>
      </w:r>
    </w:p>
  </w:footnote>
  <w:footnote w:id="28">
    <w:p w14:paraId="502B6242" w14:textId="5C1A8457" w:rsidR="00113F21" w:rsidRDefault="00113F21" w:rsidP="007E66E1">
      <w:pPr>
        <w:pStyle w:val="Notedebasdepage"/>
      </w:pPr>
      <w:r>
        <w:rPr>
          <w:rStyle w:val="Appelnotedebasdep"/>
        </w:rPr>
        <w:footnoteRef/>
      </w:r>
      <w:r>
        <w:t xml:space="preserve"> . A noter que le«/» est utilisé plutôt que le «\» dans le chemin de fichier même si la plate-forme est Windows. Les deux formes de séparateur sont acceptées.</w:t>
      </w:r>
    </w:p>
  </w:footnote>
  <w:footnote w:id="29">
    <w:p w14:paraId="2B656D19" w14:textId="77777777" w:rsidR="00113F21" w:rsidRDefault="00113F21" w:rsidP="007E66E1">
      <w:pPr>
        <w:pStyle w:val="Notedebasdepage"/>
      </w:pPr>
      <w:r>
        <w:rPr>
          <w:rStyle w:val="Appelnotedebasdep"/>
        </w:rPr>
        <w:footnoteRef/>
      </w:r>
      <w:r>
        <w:t xml:space="preserve"> Cependant, la fin de fichier est habituellement représentée par un code particulier du jeu de caractères qui n’est pas réellement la valeur entière –1. Ce code peut varier selon la plate-forme sous-jacente. Le </w:t>
      </w:r>
      <w:r w:rsidRPr="00FD4B1D">
        <w:rPr>
          <w:i/>
        </w:rPr>
        <w:t>read</w:t>
      </w:r>
      <w:r>
        <w:t xml:space="preserve">() retourne –1 afin de faciliter l’indépendance du code vis-à-vis la plate-forme. </w:t>
      </w:r>
    </w:p>
  </w:footnote>
  <w:footnote w:id="30">
    <w:p w14:paraId="3CF048CE" w14:textId="77777777" w:rsidR="00113F21" w:rsidRDefault="00113F21" w:rsidP="00FA359A">
      <w:pPr>
        <w:pStyle w:val="Notedebasdepage"/>
      </w:pPr>
      <w:r>
        <w:rPr>
          <w:rStyle w:val="Appelnotedebasdep"/>
        </w:rPr>
        <w:footnoteRef/>
      </w:r>
      <w:r>
        <w:t xml:space="preserve"> Il n’y a pas de méthode </w:t>
      </w:r>
      <w:r>
        <w:rPr>
          <w:i/>
        </w:rPr>
        <w:t>writeInt</w:t>
      </w:r>
      <w:r>
        <w:t>(</w:t>
      </w:r>
      <w:r>
        <w:rPr>
          <w:i/>
        </w:rPr>
        <w:t>int</w:t>
      </w:r>
      <w:r>
        <w:t xml:space="preserve"> unEntier) supportée par </w:t>
      </w:r>
      <w:r>
        <w:rPr>
          <w:i/>
        </w:rPr>
        <w:t>FileOutputStream</w:t>
      </w:r>
      <w:r>
        <w:t>.</w:t>
      </w:r>
    </w:p>
  </w:footnote>
  <w:footnote w:id="31">
    <w:p w14:paraId="2A4845EC" w14:textId="77777777" w:rsidR="00113F21" w:rsidRDefault="00113F21" w:rsidP="007E66E1">
      <w:pPr>
        <w:pStyle w:val="Notedebasdepage"/>
      </w:pPr>
      <w:r>
        <w:rPr>
          <w:rStyle w:val="Appelnotedebasdep"/>
        </w:rPr>
        <w:footnoteRef/>
      </w:r>
      <w:r>
        <w:t xml:space="preserve"> Cette manière d’ajouter des fonctionnalités correspond au patron bien connu </w:t>
      </w:r>
      <w:r>
        <w:rPr>
          <w:i/>
        </w:rPr>
        <w:t>décorateur</w:t>
      </w:r>
      <w:r>
        <w:t>.</w:t>
      </w:r>
    </w:p>
  </w:footnote>
  <w:footnote w:id="32">
    <w:p w14:paraId="777260CF" w14:textId="4ED61EC3" w:rsidR="00113F21" w:rsidRDefault="00113F21" w:rsidP="007E66E1">
      <w:pPr>
        <w:pStyle w:val="Notedebasdepage"/>
      </w:pPr>
      <w:r>
        <w:rPr>
          <w:rStyle w:val="Appelnotedebasdep"/>
        </w:rPr>
        <w:footnoteRef/>
      </w:r>
      <w:r>
        <w:t xml:space="preserve"> La manière de représenter les fins de ligne peut différer en fonction de la plate-forme. Unix, par exemple, emploie uniquement le saut de ligne (&lt;LF&gt;).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61180"/>
    <w:multiLevelType w:val="hybridMultilevel"/>
    <w:tmpl w:val="DE90DA5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CD2CE0"/>
    <w:multiLevelType w:val="hybridMultilevel"/>
    <w:tmpl w:val="EAB029D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DE5949"/>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12627CC7"/>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162A0EE5"/>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193B2744"/>
    <w:multiLevelType w:val="hybridMultilevel"/>
    <w:tmpl w:val="4F888A8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213880"/>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20F62F15"/>
    <w:multiLevelType w:val="singleLevel"/>
    <w:tmpl w:val="0C0C0003"/>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2B04674E"/>
    <w:multiLevelType w:val="hybridMultilevel"/>
    <w:tmpl w:val="E52A2BE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F6159FC"/>
    <w:multiLevelType w:val="multilevel"/>
    <w:tmpl w:val="A09C0AF0"/>
    <w:lvl w:ilvl="0">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30C77320"/>
    <w:multiLevelType w:val="hybridMultilevel"/>
    <w:tmpl w:val="C804C66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17A4C5F"/>
    <w:multiLevelType w:val="hybridMultilevel"/>
    <w:tmpl w:val="475025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60C20C1"/>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3D675970"/>
    <w:multiLevelType w:val="hybridMultilevel"/>
    <w:tmpl w:val="AC8A9898"/>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EAC11B9"/>
    <w:multiLevelType w:val="hybridMultilevel"/>
    <w:tmpl w:val="0E841DB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3BF37C8"/>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4C510602"/>
    <w:multiLevelType w:val="singleLevel"/>
    <w:tmpl w:val="F1444738"/>
    <w:lvl w:ilvl="0">
      <w:start w:val="1"/>
      <w:numFmt w:val="bullet"/>
      <w:pStyle w:val="Listepuces5"/>
      <w:lvlText w:val=""/>
      <w:lvlJc w:val="left"/>
      <w:pPr>
        <w:tabs>
          <w:tab w:val="num" w:pos="360"/>
        </w:tabs>
        <w:ind w:left="360" w:hanging="360"/>
      </w:pPr>
      <w:rPr>
        <w:rFonts w:ascii="Wingdings" w:hAnsi="Wingdings" w:hint="default"/>
      </w:rPr>
    </w:lvl>
  </w:abstractNum>
  <w:abstractNum w:abstractNumId="17" w15:restartNumberingAfterBreak="0">
    <w:nsid w:val="56A94F38"/>
    <w:multiLevelType w:val="singleLevel"/>
    <w:tmpl w:val="0C0C0005"/>
    <w:lvl w:ilvl="0">
      <w:start w:val="1"/>
      <w:numFmt w:val="bullet"/>
      <w:lvlText w:val=""/>
      <w:lvlJc w:val="left"/>
      <w:pPr>
        <w:tabs>
          <w:tab w:val="num" w:pos="360"/>
        </w:tabs>
        <w:ind w:left="360" w:hanging="360"/>
      </w:pPr>
      <w:rPr>
        <w:rFonts w:ascii="Wingdings" w:hAnsi="Wingdings" w:hint="default"/>
      </w:rPr>
    </w:lvl>
  </w:abstractNum>
  <w:abstractNum w:abstractNumId="18" w15:restartNumberingAfterBreak="0">
    <w:nsid w:val="5A9D766C"/>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5C2124D3"/>
    <w:multiLevelType w:val="hybridMultilevel"/>
    <w:tmpl w:val="16E6CDCA"/>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8C24AA"/>
    <w:multiLevelType w:val="singleLevel"/>
    <w:tmpl w:val="0C0C0005"/>
    <w:lvl w:ilvl="0">
      <w:start w:val="1"/>
      <w:numFmt w:val="bullet"/>
      <w:lvlText w:val=""/>
      <w:lvlJc w:val="left"/>
      <w:pPr>
        <w:tabs>
          <w:tab w:val="num" w:pos="360"/>
        </w:tabs>
        <w:ind w:left="360" w:hanging="360"/>
      </w:pPr>
      <w:rPr>
        <w:rFonts w:ascii="Wingdings" w:hAnsi="Wingdings" w:hint="default"/>
      </w:rPr>
    </w:lvl>
  </w:abstractNum>
  <w:abstractNum w:abstractNumId="21" w15:restartNumberingAfterBreak="0">
    <w:nsid w:val="5F436190"/>
    <w:multiLevelType w:val="singleLevel"/>
    <w:tmpl w:val="D7CE7166"/>
    <w:lvl w:ilvl="0">
      <w:start w:val="1"/>
      <w:numFmt w:val="bullet"/>
      <w:pStyle w:val="Listepuces"/>
      <w:lvlText w:val=""/>
      <w:lvlJc w:val="left"/>
      <w:pPr>
        <w:tabs>
          <w:tab w:val="num" w:pos="360"/>
        </w:tabs>
        <w:ind w:left="360" w:hanging="360"/>
      </w:pPr>
      <w:rPr>
        <w:rFonts w:ascii="Wingdings" w:hAnsi="Wingdings" w:hint="default"/>
      </w:rPr>
    </w:lvl>
  </w:abstractNum>
  <w:abstractNum w:abstractNumId="22" w15:restartNumberingAfterBreak="0">
    <w:nsid w:val="5F994B1C"/>
    <w:multiLevelType w:val="multilevel"/>
    <w:tmpl w:val="77241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7A0303"/>
    <w:multiLevelType w:val="hybridMultilevel"/>
    <w:tmpl w:val="4CEE9848"/>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07E79E9"/>
    <w:multiLevelType w:val="singleLevel"/>
    <w:tmpl w:val="0C0C000F"/>
    <w:lvl w:ilvl="0">
      <w:start w:val="1"/>
      <w:numFmt w:val="decimal"/>
      <w:lvlText w:val="%1."/>
      <w:lvlJc w:val="left"/>
      <w:pPr>
        <w:tabs>
          <w:tab w:val="num" w:pos="360"/>
        </w:tabs>
        <w:ind w:left="360" w:hanging="360"/>
      </w:pPr>
    </w:lvl>
  </w:abstractNum>
  <w:abstractNum w:abstractNumId="25" w15:restartNumberingAfterBreak="0">
    <w:nsid w:val="6337706F"/>
    <w:multiLevelType w:val="hybridMultilevel"/>
    <w:tmpl w:val="4BE6347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35F793F"/>
    <w:multiLevelType w:val="hybridMultilevel"/>
    <w:tmpl w:val="90E6424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59B1205"/>
    <w:multiLevelType w:val="hybridMultilevel"/>
    <w:tmpl w:val="8BD60F6E"/>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5A17430"/>
    <w:multiLevelType w:val="hybridMultilevel"/>
    <w:tmpl w:val="F6CC82EE"/>
    <w:lvl w:ilvl="0" w:tplc="040C000F">
      <w:start w:val="1"/>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9" w15:restartNumberingAfterBreak="0">
    <w:nsid w:val="77845162"/>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30" w15:restartNumberingAfterBreak="0">
    <w:nsid w:val="7E111746"/>
    <w:multiLevelType w:val="multilevel"/>
    <w:tmpl w:val="66A41B86"/>
    <w:lvl w:ilvl="0">
      <w:start w:val="1"/>
      <w:numFmt w:val="decimal"/>
      <w:pStyle w:val="Titre1"/>
      <w:lvlText w:val="%1."/>
      <w:lvlJc w:val="left"/>
      <w:pPr>
        <w:ind w:left="360" w:hanging="360"/>
      </w:pPr>
      <w:rPr>
        <w:rFonts w:hint="default"/>
      </w:rPr>
    </w:lvl>
    <w:lvl w:ilvl="1">
      <w:start w:val="1"/>
      <w:numFmt w:val="decimal"/>
      <w:pStyle w:val="Titre2"/>
      <w:lvlText w:val="%1.%2"/>
      <w:lvlJc w:val="left"/>
      <w:pPr>
        <w:tabs>
          <w:tab w:val="num" w:pos="576"/>
        </w:tabs>
        <w:ind w:left="576" w:hanging="576"/>
      </w:pPr>
      <w:rPr>
        <w:rFonts w:hint="default"/>
      </w:rPr>
    </w:lvl>
    <w:lvl w:ilvl="2">
      <w:start w:val="1"/>
      <w:numFmt w:val="decimal"/>
      <w:pStyle w:val="Titre3"/>
      <w:lvlText w:val="%1.%2.%3"/>
      <w:lvlJc w:val="left"/>
      <w:pPr>
        <w:tabs>
          <w:tab w:val="num" w:pos="720"/>
        </w:tabs>
        <w:ind w:left="720" w:hanging="720"/>
      </w:pPr>
      <w:rPr>
        <w:rFonts w:hint="default"/>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31" w15:restartNumberingAfterBreak="0">
    <w:nsid w:val="7FD61764"/>
    <w:multiLevelType w:val="hybridMultilevel"/>
    <w:tmpl w:val="3C6C6AB0"/>
    <w:lvl w:ilvl="0" w:tplc="040C000F">
      <w:start w:val="1"/>
      <w:numFmt w:val="decimal"/>
      <w:lvlText w:val="%1."/>
      <w:lvlJc w:val="left"/>
      <w:pPr>
        <w:tabs>
          <w:tab w:val="num" w:pos="720"/>
        </w:tabs>
        <w:ind w:left="720" w:hanging="360"/>
      </w:p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num w:numId="1" w16cid:durableId="8606486">
    <w:abstractNumId w:val="21"/>
  </w:num>
  <w:num w:numId="2" w16cid:durableId="1181895854">
    <w:abstractNumId w:val="16"/>
  </w:num>
  <w:num w:numId="3" w16cid:durableId="137575566">
    <w:abstractNumId w:val="30"/>
  </w:num>
  <w:num w:numId="4" w16cid:durableId="1376350382">
    <w:abstractNumId w:val="24"/>
  </w:num>
  <w:num w:numId="5" w16cid:durableId="1510946597">
    <w:abstractNumId w:val="7"/>
  </w:num>
  <w:num w:numId="6" w16cid:durableId="761141714">
    <w:abstractNumId w:val="26"/>
  </w:num>
  <w:num w:numId="7" w16cid:durableId="1570386489">
    <w:abstractNumId w:val="28"/>
  </w:num>
  <w:num w:numId="8" w16cid:durableId="939332669">
    <w:abstractNumId w:val="8"/>
  </w:num>
  <w:num w:numId="9" w16cid:durableId="629090020">
    <w:abstractNumId w:val="11"/>
  </w:num>
  <w:num w:numId="10" w16cid:durableId="1383752989">
    <w:abstractNumId w:val="25"/>
  </w:num>
  <w:num w:numId="11" w16cid:durableId="493957781">
    <w:abstractNumId w:val="23"/>
  </w:num>
  <w:num w:numId="12" w16cid:durableId="339048665">
    <w:abstractNumId w:val="14"/>
  </w:num>
  <w:num w:numId="13" w16cid:durableId="666522290">
    <w:abstractNumId w:val="19"/>
  </w:num>
  <w:num w:numId="14" w16cid:durableId="418908825">
    <w:abstractNumId w:val="31"/>
  </w:num>
  <w:num w:numId="15" w16cid:durableId="1755005982">
    <w:abstractNumId w:val="1"/>
  </w:num>
  <w:num w:numId="16" w16cid:durableId="1527137753">
    <w:abstractNumId w:val="5"/>
  </w:num>
  <w:num w:numId="17" w16cid:durableId="227687854">
    <w:abstractNumId w:val="0"/>
  </w:num>
  <w:num w:numId="18" w16cid:durableId="720716758">
    <w:abstractNumId w:val="27"/>
  </w:num>
  <w:num w:numId="19" w16cid:durableId="333264079">
    <w:abstractNumId w:val="13"/>
  </w:num>
  <w:num w:numId="20" w16cid:durableId="159585629">
    <w:abstractNumId w:val="10"/>
  </w:num>
  <w:num w:numId="21" w16cid:durableId="1529414502">
    <w:abstractNumId w:val="12"/>
  </w:num>
  <w:num w:numId="22" w16cid:durableId="1840189719">
    <w:abstractNumId w:val="2"/>
  </w:num>
  <w:num w:numId="23" w16cid:durableId="2085880866">
    <w:abstractNumId w:val="15"/>
  </w:num>
  <w:num w:numId="24" w16cid:durableId="1030953188">
    <w:abstractNumId w:val="6"/>
  </w:num>
  <w:num w:numId="25" w16cid:durableId="1112355712">
    <w:abstractNumId w:val="4"/>
  </w:num>
  <w:num w:numId="26" w16cid:durableId="669017788">
    <w:abstractNumId w:val="18"/>
  </w:num>
  <w:num w:numId="27" w16cid:durableId="998189843">
    <w:abstractNumId w:val="17"/>
  </w:num>
  <w:num w:numId="28" w16cid:durableId="65999321">
    <w:abstractNumId w:val="20"/>
  </w:num>
  <w:num w:numId="29" w16cid:durableId="1379360752">
    <w:abstractNumId w:val="3"/>
  </w:num>
  <w:num w:numId="30" w16cid:durableId="1150488916">
    <w:abstractNumId w:val="29"/>
  </w:num>
  <w:num w:numId="31" w16cid:durableId="1829395559">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22158190">
    <w:abstractNumId w:val="9"/>
  </w:num>
  <w:num w:numId="33" w16cid:durableId="413280749">
    <w:abstractNumId w:val="22"/>
  </w:num>
  <w:num w:numId="34" w16cid:durableId="406921109">
    <w:abstractNumId w:val="30"/>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mire, Daniel">
    <w15:presenceInfo w15:providerId="AD" w15:userId="S::Daniel.Lemire@teluq.ca::7fbbd3aa-0577-42a4-a88b-394c093f3b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embedTrueTypeFonts/>
  <w:embedSystemFonts/>
  <w:saveSubsetFonts/>
  <w:hideSpellingErrors/>
  <w:activeWritingStyle w:appName="MSWord" w:lang="fr-FR" w:vendorID="64" w:dllVersion="6" w:nlCheck="1" w:checkStyle="0"/>
  <w:activeWritingStyle w:appName="MSWord" w:lang="en-CA" w:vendorID="64" w:dllVersion="6" w:nlCheck="1" w:checkStyle="0"/>
  <w:activeWritingStyle w:appName="MSWord" w:lang="fr-CA" w:vendorID="64" w:dllVersion="6" w:nlCheck="1" w:checkStyle="0"/>
  <w:activeWritingStyle w:appName="MSWord" w:lang="de-DE" w:vendorID="64" w:dllVersion="6" w:nlCheck="1" w:checkStyle="0"/>
  <w:activeWritingStyle w:appName="MSWord" w:lang="en-US" w:vendorID="64" w:dllVersion="6" w:nlCheck="1" w:checkStyle="0"/>
  <w:activeWritingStyle w:appName="MSWord" w:lang="fr-FR" w:vendorID="64" w:dllVersion="0" w:nlCheck="1" w:checkStyle="0"/>
  <w:activeWritingStyle w:appName="MSWord" w:lang="en-CA" w:vendorID="64" w:dllVersion="0" w:nlCheck="1" w:checkStyle="0"/>
  <w:activeWritingStyle w:appName="MSWord" w:lang="en-US" w:vendorID="64" w:dllVersion="0" w:nlCheck="1" w:checkStyle="0"/>
  <w:activeWritingStyle w:appName="MSWord" w:lang="fr-CA" w:vendorID="64" w:dllVersion="0" w:nlCheck="1" w:checkStyle="0"/>
  <w:activeWritingStyle w:appName="MSWord" w:lang="nl-NL" w:vendorID="64" w:dllVersion="0" w:nlCheck="1" w:checkStyle="0"/>
  <w:activeWritingStyle w:appName="MSWord" w:lang="de-DE" w:vendorID="64" w:dllVersion="0" w:nlCheck="1" w:checkStyle="0"/>
  <w:activeWritingStyle w:appName="MSWord" w:lang="nl-NL" w:vendorID="64" w:dllVersion="6" w:nlCheck="1" w:checkStyle="0"/>
  <w:activeWritingStyle w:appName="MSWord" w:lang="da-DK"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fr-CA" w:vendorID="64" w:dllVersion="4096" w:nlCheck="1" w:checkStyle="0"/>
  <w:activeWritingStyle w:appName="MSWord" w:lang="en-CA" w:vendorID="64" w:dllVersion="4096" w:nlCheck="1" w:checkStyle="0"/>
  <w:activeWritingStyle w:appName="MSWord" w:lang="nl-NL" w:vendorID="64" w:dllVersion="4096" w:nlCheck="1" w:checkStyle="0"/>
  <w:activeWritingStyle w:appName="MSWord" w:lang="nb-NO" w:vendorID="64" w:dllVersion="4096" w:nlCheck="1" w:checkStyle="0"/>
  <w:activeWritingStyle w:appName="MSWord" w:lang="sv-SE" w:vendorID="64" w:dllVersion="4096" w:nlCheck="1" w:checkStyle="0"/>
  <w:activeWritingStyle w:appName="MSWord" w:lang="it-IT" w:vendorID="64" w:dllVersion="4096" w:nlCheck="1" w:checkStyle="0"/>
  <w:activeWritingStyle w:appName="MSWord" w:lang="es-ES" w:vendorID="64" w:dllVersion="4096" w:nlCheck="1" w:checkStyle="0"/>
  <w:activeWritingStyle w:appName="MSWord" w:lang="fi-FI" w:vendorID="64" w:dllVersion="4096" w:nlCheck="1" w:checkStyle="0"/>
  <w:activeWritingStyle w:appName="MSWord" w:lang="nb-NO" w:vendorID="64" w:dllVersion="0" w:nlCheck="1" w:checkStyle="0"/>
  <w:activeWritingStyle w:appName="MSWord" w:lang="sv-SE" w:vendorID="64" w:dllVersion="0" w:nlCheck="1" w:checkStyle="0"/>
  <w:activeWritingStyle w:appName="MSWord" w:lang="it-IT" w:vendorID="64" w:dllVersion="0" w:nlCheck="1" w:checkStyle="0"/>
  <w:activeWritingStyle w:appName="MSWord" w:lang="es-ES" w:vendorID="64" w:dllVersion="0" w:nlCheck="1" w:checkStyle="0"/>
  <w:activeWritingStyle w:appName="MSWord" w:lang="fi-FI" w:vendorID="64" w:dllVersion="0" w:nlCheck="1" w:checkStyle="0"/>
  <w:activeWritingStyle w:appName="MSWord" w:lang="en-US" w:vendorID="8" w:dllVersion="513" w:checkStyle="1"/>
  <w:activeWritingStyle w:appName="MSWord" w:lang="fr-FR" w:vendorID="9" w:dllVersion="512" w:checkStyle="1"/>
  <w:activeWritingStyle w:appName="MSWord" w:lang="fr-CA" w:vendorID="9" w:dllVersion="512" w:checkStyle="1"/>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bookFoldPrinting/>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1" fill="f" fillcolor="white" stroke="f">
      <v:fill color="white"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Doc_Font_List_Name" w:val="_x0001__x0001__x0008_Garamond"/>
    <w:docVar w:name="EN_Lib_Name_List_Name" w:val="02Bd"/>
    <w:docVar w:name="EN_Main_Body_Style_Name" w:val="Ijmms.ens"/>
    <w:docVar w:name="EN.InstantFormat" w:val="&lt;ENInstantFormat&gt;&lt;Enabled&gt;1&lt;/Enabled&gt;&lt;ScanUnformatted&gt;1&lt;/ScanUnformatted&gt;&lt;ScanChanges&gt;1&lt;/ScanChanges&gt;&lt;/ENInstantFormat&gt;"/>
  </w:docVars>
  <w:rsids>
    <w:rsidRoot w:val="0044393B"/>
    <w:rsid w:val="0000406D"/>
    <w:rsid w:val="0000440C"/>
    <w:rsid w:val="000055E9"/>
    <w:rsid w:val="000067C5"/>
    <w:rsid w:val="000069F9"/>
    <w:rsid w:val="000106D6"/>
    <w:rsid w:val="0001107B"/>
    <w:rsid w:val="000126F7"/>
    <w:rsid w:val="00012F1B"/>
    <w:rsid w:val="0001372D"/>
    <w:rsid w:val="00014881"/>
    <w:rsid w:val="00014995"/>
    <w:rsid w:val="000165D9"/>
    <w:rsid w:val="00016873"/>
    <w:rsid w:val="0002285E"/>
    <w:rsid w:val="0002319E"/>
    <w:rsid w:val="00023E9A"/>
    <w:rsid w:val="000242AD"/>
    <w:rsid w:val="000250CB"/>
    <w:rsid w:val="00025B8C"/>
    <w:rsid w:val="00026094"/>
    <w:rsid w:val="0002631F"/>
    <w:rsid w:val="00026526"/>
    <w:rsid w:val="00027579"/>
    <w:rsid w:val="0002772E"/>
    <w:rsid w:val="00027AD5"/>
    <w:rsid w:val="00030355"/>
    <w:rsid w:val="000303E7"/>
    <w:rsid w:val="00030788"/>
    <w:rsid w:val="00030953"/>
    <w:rsid w:val="00032099"/>
    <w:rsid w:val="00033BD9"/>
    <w:rsid w:val="000346EE"/>
    <w:rsid w:val="00035371"/>
    <w:rsid w:val="00035A95"/>
    <w:rsid w:val="00035DA1"/>
    <w:rsid w:val="000416DC"/>
    <w:rsid w:val="00042A2A"/>
    <w:rsid w:val="00043742"/>
    <w:rsid w:val="00043DD2"/>
    <w:rsid w:val="00046268"/>
    <w:rsid w:val="000465E1"/>
    <w:rsid w:val="00046EA0"/>
    <w:rsid w:val="00046F38"/>
    <w:rsid w:val="00046F4A"/>
    <w:rsid w:val="000472E7"/>
    <w:rsid w:val="00052084"/>
    <w:rsid w:val="00052921"/>
    <w:rsid w:val="000556F2"/>
    <w:rsid w:val="000567D0"/>
    <w:rsid w:val="00056801"/>
    <w:rsid w:val="00057014"/>
    <w:rsid w:val="0005718C"/>
    <w:rsid w:val="000618DD"/>
    <w:rsid w:val="000629BA"/>
    <w:rsid w:val="00063CBB"/>
    <w:rsid w:val="000643BF"/>
    <w:rsid w:val="0006466B"/>
    <w:rsid w:val="000648D2"/>
    <w:rsid w:val="000649AB"/>
    <w:rsid w:val="00064A95"/>
    <w:rsid w:val="00066EBB"/>
    <w:rsid w:val="0007003D"/>
    <w:rsid w:val="00071308"/>
    <w:rsid w:val="0007197E"/>
    <w:rsid w:val="0007258B"/>
    <w:rsid w:val="00075C9A"/>
    <w:rsid w:val="000761D4"/>
    <w:rsid w:val="000766D5"/>
    <w:rsid w:val="0007691D"/>
    <w:rsid w:val="00076A64"/>
    <w:rsid w:val="00080E79"/>
    <w:rsid w:val="00081EA6"/>
    <w:rsid w:val="0008209D"/>
    <w:rsid w:val="00084CFE"/>
    <w:rsid w:val="00085513"/>
    <w:rsid w:val="00087F02"/>
    <w:rsid w:val="00091645"/>
    <w:rsid w:val="00091F0E"/>
    <w:rsid w:val="000925A4"/>
    <w:rsid w:val="0009397E"/>
    <w:rsid w:val="00093C49"/>
    <w:rsid w:val="000942A1"/>
    <w:rsid w:val="000950C2"/>
    <w:rsid w:val="00095168"/>
    <w:rsid w:val="0009546D"/>
    <w:rsid w:val="00097884"/>
    <w:rsid w:val="00097FA3"/>
    <w:rsid w:val="000A0342"/>
    <w:rsid w:val="000A171A"/>
    <w:rsid w:val="000A1A23"/>
    <w:rsid w:val="000A1E31"/>
    <w:rsid w:val="000A425E"/>
    <w:rsid w:val="000A5B73"/>
    <w:rsid w:val="000A7761"/>
    <w:rsid w:val="000B0401"/>
    <w:rsid w:val="000B0F84"/>
    <w:rsid w:val="000B17F1"/>
    <w:rsid w:val="000B1D10"/>
    <w:rsid w:val="000B4659"/>
    <w:rsid w:val="000B508A"/>
    <w:rsid w:val="000B5E75"/>
    <w:rsid w:val="000B622A"/>
    <w:rsid w:val="000C00FB"/>
    <w:rsid w:val="000C1369"/>
    <w:rsid w:val="000C31BF"/>
    <w:rsid w:val="000C33AF"/>
    <w:rsid w:val="000C369D"/>
    <w:rsid w:val="000C3A62"/>
    <w:rsid w:val="000C3CF3"/>
    <w:rsid w:val="000C461A"/>
    <w:rsid w:val="000C47E4"/>
    <w:rsid w:val="000C5B57"/>
    <w:rsid w:val="000C6122"/>
    <w:rsid w:val="000C7FC0"/>
    <w:rsid w:val="000D0633"/>
    <w:rsid w:val="000D1A3B"/>
    <w:rsid w:val="000D3D45"/>
    <w:rsid w:val="000D3DC6"/>
    <w:rsid w:val="000D45EC"/>
    <w:rsid w:val="000D4989"/>
    <w:rsid w:val="000D5445"/>
    <w:rsid w:val="000D557D"/>
    <w:rsid w:val="000D5D69"/>
    <w:rsid w:val="000D7203"/>
    <w:rsid w:val="000D7A7B"/>
    <w:rsid w:val="000E024E"/>
    <w:rsid w:val="000E09CE"/>
    <w:rsid w:val="000E103E"/>
    <w:rsid w:val="000E24E4"/>
    <w:rsid w:val="000E2620"/>
    <w:rsid w:val="000E2E5D"/>
    <w:rsid w:val="000E311B"/>
    <w:rsid w:val="000E45AD"/>
    <w:rsid w:val="000F0881"/>
    <w:rsid w:val="000F0CEA"/>
    <w:rsid w:val="000F1A64"/>
    <w:rsid w:val="000F2AD0"/>
    <w:rsid w:val="000F45BF"/>
    <w:rsid w:val="000F50A8"/>
    <w:rsid w:val="000F54E9"/>
    <w:rsid w:val="000F6E03"/>
    <w:rsid w:val="000F733E"/>
    <w:rsid w:val="001000CD"/>
    <w:rsid w:val="00100437"/>
    <w:rsid w:val="00102680"/>
    <w:rsid w:val="001026F0"/>
    <w:rsid w:val="00104D29"/>
    <w:rsid w:val="00105B8C"/>
    <w:rsid w:val="0010777C"/>
    <w:rsid w:val="00107CC6"/>
    <w:rsid w:val="00110EA5"/>
    <w:rsid w:val="001111C0"/>
    <w:rsid w:val="00111A27"/>
    <w:rsid w:val="00112EFA"/>
    <w:rsid w:val="00113F21"/>
    <w:rsid w:val="00115F44"/>
    <w:rsid w:val="00117845"/>
    <w:rsid w:val="0012098D"/>
    <w:rsid w:val="00120FAD"/>
    <w:rsid w:val="0012117A"/>
    <w:rsid w:val="00121420"/>
    <w:rsid w:val="00121B9A"/>
    <w:rsid w:val="00123620"/>
    <w:rsid w:val="001238C4"/>
    <w:rsid w:val="00123C5E"/>
    <w:rsid w:val="001242CF"/>
    <w:rsid w:val="001242E6"/>
    <w:rsid w:val="00125A9E"/>
    <w:rsid w:val="00127AE9"/>
    <w:rsid w:val="0013374A"/>
    <w:rsid w:val="00134262"/>
    <w:rsid w:val="0013515D"/>
    <w:rsid w:val="0013554C"/>
    <w:rsid w:val="00137160"/>
    <w:rsid w:val="0013753A"/>
    <w:rsid w:val="0013761C"/>
    <w:rsid w:val="001407BD"/>
    <w:rsid w:val="0014093B"/>
    <w:rsid w:val="00140A0D"/>
    <w:rsid w:val="00142D5D"/>
    <w:rsid w:val="00147D8D"/>
    <w:rsid w:val="00147DE5"/>
    <w:rsid w:val="00147FF6"/>
    <w:rsid w:val="0015047E"/>
    <w:rsid w:val="00152792"/>
    <w:rsid w:val="00153A33"/>
    <w:rsid w:val="00153EB5"/>
    <w:rsid w:val="00154C2D"/>
    <w:rsid w:val="0015570D"/>
    <w:rsid w:val="00156321"/>
    <w:rsid w:val="0015685A"/>
    <w:rsid w:val="001579DF"/>
    <w:rsid w:val="00157BA9"/>
    <w:rsid w:val="0016079C"/>
    <w:rsid w:val="00160EE0"/>
    <w:rsid w:val="001610C4"/>
    <w:rsid w:val="001623A7"/>
    <w:rsid w:val="00162BC6"/>
    <w:rsid w:val="00163D06"/>
    <w:rsid w:val="001647F0"/>
    <w:rsid w:val="00165126"/>
    <w:rsid w:val="001653F4"/>
    <w:rsid w:val="00166C6D"/>
    <w:rsid w:val="001675D5"/>
    <w:rsid w:val="0016762E"/>
    <w:rsid w:val="001709EE"/>
    <w:rsid w:val="00170ECF"/>
    <w:rsid w:val="001711F4"/>
    <w:rsid w:val="00171F82"/>
    <w:rsid w:val="001721B8"/>
    <w:rsid w:val="001728D2"/>
    <w:rsid w:val="00172A8A"/>
    <w:rsid w:val="001733D4"/>
    <w:rsid w:val="001737A0"/>
    <w:rsid w:val="0017415A"/>
    <w:rsid w:val="001744EA"/>
    <w:rsid w:val="00175E53"/>
    <w:rsid w:val="00176A0A"/>
    <w:rsid w:val="00176C74"/>
    <w:rsid w:val="00176D79"/>
    <w:rsid w:val="00176EA1"/>
    <w:rsid w:val="0018153A"/>
    <w:rsid w:val="00182116"/>
    <w:rsid w:val="00182435"/>
    <w:rsid w:val="00182BE4"/>
    <w:rsid w:val="00183A88"/>
    <w:rsid w:val="001844F1"/>
    <w:rsid w:val="00186F12"/>
    <w:rsid w:val="00187EA3"/>
    <w:rsid w:val="00190EE9"/>
    <w:rsid w:val="00191798"/>
    <w:rsid w:val="00192CC8"/>
    <w:rsid w:val="00193D49"/>
    <w:rsid w:val="00194E12"/>
    <w:rsid w:val="00196422"/>
    <w:rsid w:val="0019662B"/>
    <w:rsid w:val="0019733A"/>
    <w:rsid w:val="001977D9"/>
    <w:rsid w:val="00197A60"/>
    <w:rsid w:val="00197AE1"/>
    <w:rsid w:val="001A0DB8"/>
    <w:rsid w:val="001A1000"/>
    <w:rsid w:val="001A1695"/>
    <w:rsid w:val="001A1D28"/>
    <w:rsid w:val="001A1F52"/>
    <w:rsid w:val="001A2048"/>
    <w:rsid w:val="001A281E"/>
    <w:rsid w:val="001A2EA3"/>
    <w:rsid w:val="001A319C"/>
    <w:rsid w:val="001A3D9B"/>
    <w:rsid w:val="001A478B"/>
    <w:rsid w:val="001A71FF"/>
    <w:rsid w:val="001A7A59"/>
    <w:rsid w:val="001B068E"/>
    <w:rsid w:val="001B06C8"/>
    <w:rsid w:val="001B1DE7"/>
    <w:rsid w:val="001B2D0D"/>
    <w:rsid w:val="001B3273"/>
    <w:rsid w:val="001B3304"/>
    <w:rsid w:val="001B35ED"/>
    <w:rsid w:val="001B3B71"/>
    <w:rsid w:val="001B402F"/>
    <w:rsid w:val="001B42DF"/>
    <w:rsid w:val="001B4E1C"/>
    <w:rsid w:val="001B5831"/>
    <w:rsid w:val="001B6644"/>
    <w:rsid w:val="001B7922"/>
    <w:rsid w:val="001C12A1"/>
    <w:rsid w:val="001C23CB"/>
    <w:rsid w:val="001C339E"/>
    <w:rsid w:val="001C3D98"/>
    <w:rsid w:val="001C4347"/>
    <w:rsid w:val="001C46EC"/>
    <w:rsid w:val="001C47B8"/>
    <w:rsid w:val="001C4F81"/>
    <w:rsid w:val="001C578A"/>
    <w:rsid w:val="001C5C12"/>
    <w:rsid w:val="001C5DDC"/>
    <w:rsid w:val="001C6E1B"/>
    <w:rsid w:val="001C7036"/>
    <w:rsid w:val="001C7C91"/>
    <w:rsid w:val="001D254B"/>
    <w:rsid w:val="001D28E8"/>
    <w:rsid w:val="001D3796"/>
    <w:rsid w:val="001D490E"/>
    <w:rsid w:val="001D5181"/>
    <w:rsid w:val="001D597F"/>
    <w:rsid w:val="001D5E0E"/>
    <w:rsid w:val="001D72C8"/>
    <w:rsid w:val="001D76A6"/>
    <w:rsid w:val="001E03AA"/>
    <w:rsid w:val="001E05A0"/>
    <w:rsid w:val="001E0914"/>
    <w:rsid w:val="001E2794"/>
    <w:rsid w:val="001E30F6"/>
    <w:rsid w:val="001E5A1A"/>
    <w:rsid w:val="001E7BAB"/>
    <w:rsid w:val="001F1754"/>
    <w:rsid w:val="001F232B"/>
    <w:rsid w:val="001F2D12"/>
    <w:rsid w:val="001F3525"/>
    <w:rsid w:val="001F367A"/>
    <w:rsid w:val="001F3FC8"/>
    <w:rsid w:val="001F413C"/>
    <w:rsid w:val="001F45E5"/>
    <w:rsid w:val="001F5DA0"/>
    <w:rsid w:val="001F6028"/>
    <w:rsid w:val="001F6071"/>
    <w:rsid w:val="001F6504"/>
    <w:rsid w:val="001F74F2"/>
    <w:rsid w:val="00200CAC"/>
    <w:rsid w:val="0020204C"/>
    <w:rsid w:val="0020257E"/>
    <w:rsid w:val="00204635"/>
    <w:rsid w:val="0020477D"/>
    <w:rsid w:val="00205AE1"/>
    <w:rsid w:val="00206B55"/>
    <w:rsid w:val="002079EE"/>
    <w:rsid w:val="00210933"/>
    <w:rsid w:val="00211396"/>
    <w:rsid w:val="002132B0"/>
    <w:rsid w:val="00213793"/>
    <w:rsid w:val="00213ADF"/>
    <w:rsid w:val="00213CF5"/>
    <w:rsid w:val="00214ACB"/>
    <w:rsid w:val="00216C18"/>
    <w:rsid w:val="002208C5"/>
    <w:rsid w:val="00220E4D"/>
    <w:rsid w:val="0022135E"/>
    <w:rsid w:val="00222457"/>
    <w:rsid w:val="00222AF3"/>
    <w:rsid w:val="002235D8"/>
    <w:rsid w:val="00223B05"/>
    <w:rsid w:val="00223F14"/>
    <w:rsid w:val="00224939"/>
    <w:rsid w:val="00226F45"/>
    <w:rsid w:val="002273DC"/>
    <w:rsid w:val="00230BC8"/>
    <w:rsid w:val="00231C5E"/>
    <w:rsid w:val="00232625"/>
    <w:rsid w:val="002326D4"/>
    <w:rsid w:val="00233E8F"/>
    <w:rsid w:val="002361CB"/>
    <w:rsid w:val="002412A7"/>
    <w:rsid w:val="00241467"/>
    <w:rsid w:val="0024311C"/>
    <w:rsid w:val="00245EBD"/>
    <w:rsid w:val="00246B87"/>
    <w:rsid w:val="00246B8A"/>
    <w:rsid w:val="00246EAC"/>
    <w:rsid w:val="00247B8B"/>
    <w:rsid w:val="002503E9"/>
    <w:rsid w:val="00250C30"/>
    <w:rsid w:val="00250CBB"/>
    <w:rsid w:val="002534C3"/>
    <w:rsid w:val="00254882"/>
    <w:rsid w:val="0025536A"/>
    <w:rsid w:val="0025555F"/>
    <w:rsid w:val="00256814"/>
    <w:rsid w:val="00260AC5"/>
    <w:rsid w:val="002612A8"/>
    <w:rsid w:val="00262325"/>
    <w:rsid w:val="00263B9A"/>
    <w:rsid w:val="00264BAE"/>
    <w:rsid w:val="002666E2"/>
    <w:rsid w:val="00266816"/>
    <w:rsid w:val="00266FF2"/>
    <w:rsid w:val="0026733A"/>
    <w:rsid w:val="00267F07"/>
    <w:rsid w:val="0027057D"/>
    <w:rsid w:val="002710D1"/>
    <w:rsid w:val="00271571"/>
    <w:rsid w:val="002717C0"/>
    <w:rsid w:val="00272202"/>
    <w:rsid w:val="00272F34"/>
    <w:rsid w:val="00274C58"/>
    <w:rsid w:val="002753A2"/>
    <w:rsid w:val="002756F8"/>
    <w:rsid w:val="00275DCA"/>
    <w:rsid w:val="00276061"/>
    <w:rsid w:val="002765DC"/>
    <w:rsid w:val="00277097"/>
    <w:rsid w:val="00277608"/>
    <w:rsid w:val="0028001F"/>
    <w:rsid w:val="00280374"/>
    <w:rsid w:val="00280A10"/>
    <w:rsid w:val="00280B75"/>
    <w:rsid w:val="00280DAB"/>
    <w:rsid w:val="00280F83"/>
    <w:rsid w:val="0028131C"/>
    <w:rsid w:val="002821B8"/>
    <w:rsid w:val="002847B0"/>
    <w:rsid w:val="0028616D"/>
    <w:rsid w:val="00292700"/>
    <w:rsid w:val="00294ED2"/>
    <w:rsid w:val="00295A94"/>
    <w:rsid w:val="002975C4"/>
    <w:rsid w:val="002A0579"/>
    <w:rsid w:val="002A15A7"/>
    <w:rsid w:val="002A1DBD"/>
    <w:rsid w:val="002A37FB"/>
    <w:rsid w:val="002A4108"/>
    <w:rsid w:val="002A411F"/>
    <w:rsid w:val="002A4675"/>
    <w:rsid w:val="002A4973"/>
    <w:rsid w:val="002A5332"/>
    <w:rsid w:val="002A5C55"/>
    <w:rsid w:val="002B1BAE"/>
    <w:rsid w:val="002B2986"/>
    <w:rsid w:val="002B2E1B"/>
    <w:rsid w:val="002B382F"/>
    <w:rsid w:val="002B3F6B"/>
    <w:rsid w:val="002B4BFE"/>
    <w:rsid w:val="002B5F47"/>
    <w:rsid w:val="002B77F8"/>
    <w:rsid w:val="002C0083"/>
    <w:rsid w:val="002C1746"/>
    <w:rsid w:val="002C1A9C"/>
    <w:rsid w:val="002C1EEC"/>
    <w:rsid w:val="002C2BFC"/>
    <w:rsid w:val="002C504C"/>
    <w:rsid w:val="002C5F4F"/>
    <w:rsid w:val="002C60C2"/>
    <w:rsid w:val="002C60D5"/>
    <w:rsid w:val="002C6DDB"/>
    <w:rsid w:val="002C71C8"/>
    <w:rsid w:val="002D0387"/>
    <w:rsid w:val="002D0A25"/>
    <w:rsid w:val="002D2586"/>
    <w:rsid w:val="002D32BB"/>
    <w:rsid w:val="002D3AE5"/>
    <w:rsid w:val="002D4FB7"/>
    <w:rsid w:val="002D5A8A"/>
    <w:rsid w:val="002D5E86"/>
    <w:rsid w:val="002D60B7"/>
    <w:rsid w:val="002D6166"/>
    <w:rsid w:val="002D6704"/>
    <w:rsid w:val="002D6BC5"/>
    <w:rsid w:val="002E0279"/>
    <w:rsid w:val="002E03AE"/>
    <w:rsid w:val="002E20A0"/>
    <w:rsid w:val="002E2927"/>
    <w:rsid w:val="002E3F26"/>
    <w:rsid w:val="002E474F"/>
    <w:rsid w:val="002E62C0"/>
    <w:rsid w:val="002E69C8"/>
    <w:rsid w:val="002E6DE4"/>
    <w:rsid w:val="002E7EBF"/>
    <w:rsid w:val="002E7EFF"/>
    <w:rsid w:val="002F0374"/>
    <w:rsid w:val="002F06F8"/>
    <w:rsid w:val="002F0E09"/>
    <w:rsid w:val="002F180C"/>
    <w:rsid w:val="002F3F96"/>
    <w:rsid w:val="002F489E"/>
    <w:rsid w:val="002F4EB4"/>
    <w:rsid w:val="002F65E0"/>
    <w:rsid w:val="002F7BA5"/>
    <w:rsid w:val="002F7EAB"/>
    <w:rsid w:val="003007EC"/>
    <w:rsid w:val="00301BC3"/>
    <w:rsid w:val="003027E2"/>
    <w:rsid w:val="00303410"/>
    <w:rsid w:val="00303A1D"/>
    <w:rsid w:val="00305118"/>
    <w:rsid w:val="003055BB"/>
    <w:rsid w:val="00305EDC"/>
    <w:rsid w:val="00305EEB"/>
    <w:rsid w:val="00306877"/>
    <w:rsid w:val="00306C66"/>
    <w:rsid w:val="00307606"/>
    <w:rsid w:val="0031169C"/>
    <w:rsid w:val="0031179F"/>
    <w:rsid w:val="00312102"/>
    <w:rsid w:val="00312C32"/>
    <w:rsid w:val="00313BB2"/>
    <w:rsid w:val="00314669"/>
    <w:rsid w:val="0031563B"/>
    <w:rsid w:val="003169F3"/>
    <w:rsid w:val="00320406"/>
    <w:rsid w:val="00320B71"/>
    <w:rsid w:val="00321065"/>
    <w:rsid w:val="003210A8"/>
    <w:rsid w:val="00323332"/>
    <w:rsid w:val="0032371A"/>
    <w:rsid w:val="00324D3E"/>
    <w:rsid w:val="00326AEC"/>
    <w:rsid w:val="00326EC0"/>
    <w:rsid w:val="003272EB"/>
    <w:rsid w:val="00327914"/>
    <w:rsid w:val="00327932"/>
    <w:rsid w:val="00327B48"/>
    <w:rsid w:val="00330DD7"/>
    <w:rsid w:val="00330FAA"/>
    <w:rsid w:val="00332716"/>
    <w:rsid w:val="003327E1"/>
    <w:rsid w:val="00334781"/>
    <w:rsid w:val="00334F28"/>
    <w:rsid w:val="00335454"/>
    <w:rsid w:val="003354DA"/>
    <w:rsid w:val="003357B8"/>
    <w:rsid w:val="003358BE"/>
    <w:rsid w:val="00335A19"/>
    <w:rsid w:val="00337F8F"/>
    <w:rsid w:val="0034083B"/>
    <w:rsid w:val="00340E08"/>
    <w:rsid w:val="00341947"/>
    <w:rsid w:val="00341E27"/>
    <w:rsid w:val="0034240F"/>
    <w:rsid w:val="00343DE8"/>
    <w:rsid w:val="00345085"/>
    <w:rsid w:val="0034592A"/>
    <w:rsid w:val="003479A6"/>
    <w:rsid w:val="003500DB"/>
    <w:rsid w:val="0035108A"/>
    <w:rsid w:val="00353351"/>
    <w:rsid w:val="00355694"/>
    <w:rsid w:val="00355B7F"/>
    <w:rsid w:val="00355E22"/>
    <w:rsid w:val="003574D6"/>
    <w:rsid w:val="0036044D"/>
    <w:rsid w:val="00363339"/>
    <w:rsid w:val="00367FE4"/>
    <w:rsid w:val="00370373"/>
    <w:rsid w:val="0037189F"/>
    <w:rsid w:val="00373121"/>
    <w:rsid w:val="003736C8"/>
    <w:rsid w:val="00376663"/>
    <w:rsid w:val="00377BB8"/>
    <w:rsid w:val="00377C1B"/>
    <w:rsid w:val="00383068"/>
    <w:rsid w:val="0038346A"/>
    <w:rsid w:val="00383A6E"/>
    <w:rsid w:val="00383AA0"/>
    <w:rsid w:val="00385755"/>
    <w:rsid w:val="0038649E"/>
    <w:rsid w:val="00386DDA"/>
    <w:rsid w:val="00390393"/>
    <w:rsid w:val="00390F6E"/>
    <w:rsid w:val="00392031"/>
    <w:rsid w:val="00392482"/>
    <w:rsid w:val="003950B7"/>
    <w:rsid w:val="00395C9E"/>
    <w:rsid w:val="00395DAA"/>
    <w:rsid w:val="003966FC"/>
    <w:rsid w:val="003971B5"/>
    <w:rsid w:val="003A1361"/>
    <w:rsid w:val="003A1576"/>
    <w:rsid w:val="003A1E1C"/>
    <w:rsid w:val="003A216A"/>
    <w:rsid w:val="003A2DD4"/>
    <w:rsid w:val="003A45D7"/>
    <w:rsid w:val="003A487B"/>
    <w:rsid w:val="003A5749"/>
    <w:rsid w:val="003A758E"/>
    <w:rsid w:val="003B1A8B"/>
    <w:rsid w:val="003B2071"/>
    <w:rsid w:val="003B2255"/>
    <w:rsid w:val="003B38F2"/>
    <w:rsid w:val="003B42A2"/>
    <w:rsid w:val="003B47CF"/>
    <w:rsid w:val="003B5B71"/>
    <w:rsid w:val="003B6162"/>
    <w:rsid w:val="003C0039"/>
    <w:rsid w:val="003C1F56"/>
    <w:rsid w:val="003C3B9D"/>
    <w:rsid w:val="003C46E9"/>
    <w:rsid w:val="003C4B65"/>
    <w:rsid w:val="003C4EBC"/>
    <w:rsid w:val="003C646B"/>
    <w:rsid w:val="003D27C6"/>
    <w:rsid w:val="003D2F02"/>
    <w:rsid w:val="003D3636"/>
    <w:rsid w:val="003D3F12"/>
    <w:rsid w:val="003D5AB7"/>
    <w:rsid w:val="003D5C74"/>
    <w:rsid w:val="003D6043"/>
    <w:rsid w:val="003D6385"/>
    <w:rsid w:val="003D77FA"/>
    <w:rsid w:val="003E35D6"/>
    <w:rsid w:val="003E3B0D"/>
    <w:rsid w:val="003E3BC1"/>
    <w:rsid w:val="003E5B17"/>
    <w:rsid w:val="003E5CF5"/>
    <w:rsid w:val="003E6DD9"/>
    <w:rsid w:val="003F1C6B"/>
    <w:rsid w:val="003F2B49"/>
    <w:rsid w:val="003F2E52"/>
    <w:rsid w:val="003F36FF"/>
    <w:rsid w:val="003F4150"/>
    <w:rsid w:val="003F5534"/>
    <w:rsid w:val="003F6C64"/>
    <w:rsid w:val="003F730A"/>
    <w:rsid w:val="003F7EEC"/>
    <w:rsid w:val="0040010C"/>
    <w:rsid w:val="00400B94"/>
    <w:rsid w:val="00400D4E"/>
    <w:rsid w:val="00400ED9"/>
    <w:rsid w:val="00400F27"/>
    <w:rsid w:val="00401392"/>
    <w:rsid w:val="004016B1"/>
    <w:rsid w:val="0040420D"/>
    <w:rsid w:val="00404BAC"/>
    <w:rsid w:val="0040560B"/>
    <w:rsid w:val="00405AAC"/>
    <w:rsid w:val="00405BA9"/>
    <w:rsid w:val="00406117"/>
    <w:rsid w:val="004063D3"/>
    <w:rsid w:val="0040691B"/>
    <w:rsid w:val="004069CA"/>
    <w:rsid w:val="00410024"/>
    <w:rsid w:val="00410BA2"/>
    <w:rsid w:val="004129B9"/>
    <w:rsid w:val="004129F1"/>
    <w:rsid w:val="00413984"/>
    <w:rsid w:val="00413DEB"/>
    <w:rsid w:val="00414285"/>
    <w:rsid w:val="004144C1"/>
    <w:rsid w:val="00415F53"/>
    <w:rsid w:val="00416944"/>
    <w:rsid w:val="004171C8"/>
    <w:rsid w:val="004174A5"/>
    <w:rsid w:val="004174C1"/>
    <w:rsid w:val="00417796"/>
    <w:rsid w:val="0042135C"/>
    <w:rsid w:val="00421939"/>
    <w:rsid w:val="004234CB"/>
    <w:rsid w:val="00424786"/>
    <w:rsid w:val="0042743E"/>
    <w:rsid w:val="004315E8"/>
    <w:rsid w:val="00433257"/>
    <w:rsid w:val="00434276"/>
    <w:rsid w:val="00435C9E"/>
    <w:rsid w:val="00437106"/>
    <w:rsid w:val="004371E5"/>
    <w:rsid w:val="00437A02"/>
    <w:rsid w:val="00440A61"/>
    <w:rsid w:val="00443549"/>
    <w:rsid w:val="0044363D"/>
    <w:rsid w:val="0044393B"/>
    <w:rsid w:val="00444B45"/>
    <w:rsid w:val="00445383"/>
    <w:rsid w:val="004476BE"/>
    <w:rsid w:val="00447871"/>
    <w:rsid w:val="004500F9"/>
    <w:rsid w:val="004501FC"/>
    <w:rsid w:val="004519A4"/>
    <w:rsid w:val="00451F4D"/>
    <w:rsid w:val="004520BC"/>
    <w:rsid w:val="00452667"/>
    <w:rsid w:val="004532AE"/>
    <w:rsid w:val="00454E6B"/>
    <w:rsid w:val="00455274"/>
    <w:rsid w:val="0045547D"/>
    <w:rsid w:val="00455651"/>
    <w:rsid w:val="00455703"/>
    <w:rsid w:val="00455841"/>
    <w:rsid w:val="00455946"/>
    <w:rsid w:val="004559D3"/>
    <w:rsid w:val="0045606B"/>
    <w:rsid w:val="00456222"/>
    <w:rsid w:val="00456522"/>
    <w:rsid w:val="0045689C"/>
    <w:rsid w:val="00456F23"/>
    <w:rsid w:val="00456FB2"/>
    <w:rsid w:val="00456FE6"/>
    <w:rsid w:val="00460DDB"/>
    <w:rsid w:val="004622F9"/>
    <w:rsid w:val="00463559"/>
    <w:rsid w:val="004638FB"/>
    <w:rsid w:val="00464143"/>
    <w:rsid w:val="00465285"/>
    <w:rsid w:val="00465AC8"/>
    <w:rsid w:val="00465B28"/>
    <w:rsid w:val="00467039"/>
    <w:rsid w:val="00467207"/>
    <w:rsid w:val="00467374"/>
    <w:rsid w:val="004675AC"/>
    <w:rsid w:val="00470C03"/>
    <w:rsid w:val="004720A6"/>
    <w:rsid w:val="00472D1B"/>
    <w:rsid w:val="00473D15"/>
    <w:rsid w:val="004751DF"/>
    <w:rsid w:val="00475442"/>
    <w:rsid w:val="004758D1"/>
    <w:rsid w:val="00476639"/>
    <w:rsid w:val="00481233"/>
    <w:rsid w:val="00481DCD"/>
    <w:rsid w:val="00482644"/>
    <w:rsid w:val="00483EC2"/>
    <w:rsid w:val="0048518C"/>
    <w:rsid w:val="00485C76"/>
    <w:rsid w:val="00485E91"/>
    <w:rsid w:val="00491CDF"/>
    <w:rsid w:val="00492058"/>
    <w:rsid w:val="004920A3"/>
    <w:rsid w:val="00492B5B"/>
    <w:rsid w:val="00493187"/>
    <w:rsid w:val="00494C92"/>
    <w:rsid w:val="00497A96"/>
    <w:rsid w:val="004A0026"/>
    <w:rsid w:val="004A1508"/>
    <w:rsid w:val="004A253D"/>
    <w:rsid w:val="004A28C4"/>
    <w:rsid w:val="004A2B42"/>
    <w:rsid w:val="004A33E2"/>
    <w:rsid w:val="004A4BEE"/>
    <w:rsid w:val="004A4E5D"/>
    <w:rsid w:val="004A536F"/>
    <w:rsid w:val="004A6027"/>
    <w:rsid w:val="004A666C"/>
    <w:rsid w:val="004A682B"/>
    <w:rsid w:val="004A71F7"/>
    <w:rsid w:val="004A734C"/>
    <w:rsid w:val="004B0D6A"/>
    <w:rsid w:val="004B16FF"/>
    <w:rsid w:val="004B1896"/>
    <w:rsid w:val="004B1A72"/>
    <w:rsid w:val="004B3447"/>
    <w:rsid w:val="004B5E78"/>
    <w:rsid w:val="004B6A10"/>
    <w:rsid w:val="004B6F48"/>
    <w:rsid w:val="004B7459"/>
    <w:rsid w:val="004B7C34"/>
    <w:rsid w:val="004B7D6B"/>
    <w:rsid w:val="004B7EE2"/>
    <w:rsid w:val="004B7FAD"/>
    <w:rsid w:val="004C1AFA"/>
    <w:rsid w:val="004C28EF"/>
    <w:rsid w:val="004C2DEA"/>
    <w:rsid w:val="004C2ED9"/>
    <w:rsid w:val="004C38F7"/>
    <w:rsid w:val="004C4678"/>
    <w:rsid w:val="004C5676"/>
    <w:rsid w:val="004C5EDA"/>
    <w:rsid w:val="004C62AC"/>
    <w:rsid w:val="004C6FB3"/>
    <w:rsid w:val="004C7BC3"/>
    <w:rsid w:val="004D063A"/>
    <w:rsid w:val="004D0AB9"/>
    <w:rsid w:val="004D1CDD"/>
    <w:rsid w:val="004D1D2B"/>
    <w:rsid w:val="004D2932"/>
    <w:rsid w:val="004D3995"/>
    <w:rsid w:val="004D547B"/>
    <w:rsid w:val="004D5CF5"/>
    <w:rsid w:val="004D720D"/>
    <w:rsid w:val="004D79CA"/>
    <w:rsid w:val="004E0101"/>
    <w:rsid w:val="004E0978"/>
    <w:rsid w:val="004E1242"/>
    <w:rsid w:val="004E1B0C"/>
    <w:rsid w:val="004E288C"/>
    <w:rsid w:val="004E38B3"/>
    <w:rsid w:val="004E426F"/>
    <w:rsid w:val="004E4FEC"/>
    <w:rsid w:val="004E5549"/>
    <w:rsid w:val="004E6759"/>
    <w:rsid w:val="004E6C6D"/>
    <w:rsid w:val="004E6F3F"/>
    <w:rsid w:val="004E7F9E"/>
    <w:rsid w:val="004F02DE"/>
    <w:rsid w:val="004F0393"/>
    <w:rsid w:val="004F1BB9"/>
    <w:rsid w:val="004F303B"/>
    <w:rsid w:val="004F365B"/>
    <w:rsid w:val="004F7241"/>
    <w:rsid w:val="00500390"/>
    <w:rsid w:val="005005A4"/>
    <w:rsid w:val="0050223F"/>
    <w:rsid w:val="00502668"/>
    <w:rsid w:val="00503AC2"/>
    <w:rsid w:val="00503BF1"/>
    <w:rsid w:val="00503D92"/>
    <w:rsid w:val="005045DD"/>
    <w:rsid w:val="00504A21"/>
    <w:rsid w:val="00504C7D"/>
    <w:rsid w:val="0050510E"/>
    <w:rsid w:val="0050630B"/>
    <w:rsid w:val="00507223"/>
    <w:rsid w:val="00507586"/>
    <w:rsid w:val="00507F34"/>
    <w:rsid w:val="0051106E"/>
    <w:rsid w:val="00511E05"/>
    <w:rsid w:val="00514A75"/>
    <w:rsid w:val="00517737"/>
    <w:rsid w:val="0052000F"/>
    <w:rsid w:val="00520537"/>
    <w:rsid w:val="00520803"/>
    <w:rsid w:val="0052099C"/>
    <w:rsid w:val="00521747"/>
    <w:rsid w:val="00522310"/>
    <w:rsid w:val="00522B0A"/>
    <w:rsid w:val="00522D83"/>
    <w:rsid w:val="00522F55"/>
    <w:rsid w:val="0052402A"/>
    <w:rsid w:val="00524814"/>
    <w:rsid w:val="00530BF8"/>
    <w:rsid w:val="00530EEF"/>
    <w:rsid w:val="0053183C"/>
    <w:rsid w:val="005318E8"/>
    <w:rsid w:val="00532BB7"/>
    <w:rsid w:val="00533024"/>
    <w:rsid w:val="00534B72"/>
    <w:rsid w:val="005355D7"/>
    <w:rsid w:val="005377A5"/>
    <w:rsid w:val="005379D4"/>
    <w:rsid w:val="00537FDA"/>
    <w:rsid w:val="0054036E"/>
    <w:rsid w:val="005464A0"/>
    <w:rsid w:val="00546902"/>
    <w:rsid w:val="00547ECD"/>
    <w:rsid w:val="00550F21"/>
    <w:rsid w:val="005512E1"/>
    <w:rsid w:val="005513DD"/>
    <w:rsid w:val="00552823"/>
    <w:rsid w:val="00553DEE"/>
    <w:rsid w:val="0055476D"/>
    <w:rsid w:val="00554B56"/>
    <w:rsid w:val="00554DDF"/>
    <w:rsid w:val="00555035"/>
    <w:rsid w:val="0055580B"/>
    <w:rsid w:val="00556F7E"/>
    <w:rsid w:val="0056034A"/>
    <w:rsid w:val="005607CD"/>
    <w:rsid w:val="0056153F"/>
    <w:rsid w:val="00561CAB"/>
    <w:rsid w:val="00561D12"/>
    <w:rsid w:val="00562729"/>
    <w:rsid w:val="00562C0A"/>
    <w:rsid w:val="00563F71"/>
    <w:rsid w:val="005654AC"/>
    <w:rsid w:val="00566B60"/>
    <w:rsid w:val="00567423"/>
    <w:rsid w:val="0056767D"/>
    <w:rsid w:val="0056774B"/>
    <w:rsid w:val="00567FC6"/>
    <w:rsid w:val="00570B38"/>
    <w:rsid w:val="00572565"/>
    <w:rsid w:val="0057287F"/>
    <w:rsid w:val="005737AA"/>
    <w:rsid w:val="00573CCA"/>
    <w:rsid w:val="00575210"/>
    <w:rsid w:val="00576ECB"/>
    <w:rsid w:val="00577138"/>
    <w:rsid w:val="0057755D"/>
    <w:rsid w:val="00580552"/>
    <w:rsid w:val="0058076F"/>
    <w:rsid w:val="00580F66"/>
    <w:rsid w:val="005834F8"/>
    <w:rsid w:val="005835EA"/>
    <w:rsid w:val="00585771"/>
    <w:rsid w:val="0058770A"/>
    <w:rsid w:val="00587779"/>
    <w:rsid w:val="005906FC"/>
    <w:rsid w:val="00590CD1"/>
    <w:rsid w:val="00590D6B"/>
    <w:rsid w:val="00591BAF"/>
    <w:rsid w:val="00592D7D"/>
    <w:rsid w:val="00593692"/>
    <w:rsid w:val="00593F6D"/>
    <w:rsid w:val="00594A6E"/>
    <w:rsid w:val="00596E1B"/>
    <w:rsid w:val="0059742F"/>
    <w:rsid w:val="005976DE"/>
    <w:rsid w:val="005A1167"/>
    <w:rsid w:val="005A34EC"/>
    <w:rsid w:val="005A5895"/>
    <w:rsid w:val="005A5958"/>
    <w:rsid w:val="005A5FBF"/>
    <w:rsid w:val="005A6AB7"/>
    <w:rsid w:val="005A6C57"/>
    <w:rsid w:val="005A77B1"/>
    <w:rsid w:val="005B0E54"/>
    <w:rsid w:val="005B210C"/>
    <w:rsid w:val="005B3E93"/>
    <w:rsid w:val="005B430C"/>
    <w:rsid w:val="005C3488"/>
    <w:rsid w:val="005C511E"/>
    <w:rsid w:val="005C5B48"/>
    <w:rsid w:val="005C62F5"/>
    <w:rsid w:val="005C7657"/>
    <w:rsid w:val="005C769E"/>
    <w:rsid w:val="005C78BB"/>
    <w:rsid w:val="005D09DE"/>
    <w:rsid w:val="005D1A73"/>
    <w:rsid w:val="005D1CEA"/>
    <w:rsid w:val="005D47DD"/>
    <w:rsid w:val="005D59C4"/>
    <w:rsid w:val="005D5E35"/>
    <w:rsid w:val="005D5E48"/>
    <w:rsid w:val="005D6286"/>
    <w:rsid w:val="005E01F6"/>
    <w:rsid w:val="005E04E7"/>
    <w:rsid w:val="005E0FCA"/>
    <w:rsid w:val="005E31E7"/>
    <w:rsid w:val="005E3241"/>
    <w:rsid w:val="005E4129"/>
    <w:rsid w:val="005E4588"/>
    <w:rsid w:val="005E4B1E"/>
    <w:rsid w:val="005E4CAA"/>
    <w:rsid w:val="005E5DBA"/>
    <w:rsid w:val="005E5E41"/>
    <w:rsid w:val="005E6355"/>
    <w:rsid w:val="005E6FA1"/>
    <w:rsid w:val="005F012D"/>
    <w:rsid w:val="005F0334"/>
    <w:rsid w:val="005F073A"/>
    <w:rsid w:val="005F0D31"/>
    <w:rsid w:val="005F18FE"/>
    <w:rsid w:val="005F3EE1"/>
    <w:rsid w:val="005F5D14"/>
    <w:rsid w:val="005F6745"/>
    <w:rsid w:val="005F7CDC"/>
    <w:rsid w:val="0060099A"/>
    <w:rsid w:val="006021CF"/>
    <w:rsid w:val="00602762"/>
    <w:rsid w:val="00602F89"/>
    <w:rsid w:val="006041FF"/>
    <w:rsid w:val="00606331"/>
    <w:rsid w:val="0060633D"/>
    <w:rsid w:val="0060665E"/>
    <w:rsid w:val="0060702D"/>
    <w:rsid w:val="00607A9D"/>
    <w:rsid w:val="00610BDA"/>
    <w:rsid w:val="00611025"/>
    <w:rsid w:val="0061309C"/>
    <w:rsid w:val="006133D0"/>
    <w:rsid w:val="006141BA"/>
    <w:rsid w:val="006143A2"/>
    <w:rsid w:val="0061456F"/>
    <w:rsid w:val="0061459C"/>
    <w:rsid w:val="00614A3D"/>
    <w:rsid w:val="006170A5"/>
    <w:rsid w:val="006178F3"/>
    <w:rsid w:val="006203C2"/>
    <w:rsid w:val="006203F2"/>
    <w:rsid w:val="0062072F"/>
    <w:rsid w:val="00620859"/>
    <w:rsid w:val="00620DA7"/>
    <w:rsid w:val="00621058"/>
    <w:rsid w:val="00621A2F"/>
    <w:rsid w:val="00621F17"/>
    <w:rsid w:val="006239A0"/>
    <w:rsid w:val="00624448"/>
    <w:rsid w:val="00624732"/>
    <w:rsid w:val="00624DFF"/>
    <w:rsid w:val="00625AC8"/>
    <w:rsid w:val="00626354"/>
    <w:rsid w:val="006276CC"/>
    <w:rsid w:val="0063056C"/>
    <w:rsid w:val="00631743"/>
    <w:rsid w:val="00631AB5"/>
    <w:rsid w:val="00631BEF"/>
    <w:rsid w:val="00634F27"/>
    <w:rsid w:val="006351EF"/>
    <w:rsid w:val="006378BA"/>
    <w:rsid w:val="006409D6"/>
    <w:rsid w:val="00640EA6"/>
    <w:rsid w:val="0064196C"/>
    <w:rsid w:val="00642DBD"/>
    <w:rsid w:val="006441F8"/>
    <w:rsid w:val="006453B8"/>
    <w:rsid w:val="00646246"/>
    <w:rsid w:val="00646969"/>
    <w:rsid w:val="00646DCA"/>
    <w:rsid w:val="006470BD"/>
    <w:rsid w:val="00650F05"/>
    <w:rsid w:val="006519D6"/>
    <w:rsid w:val="00652014"/>
    <w:rsid w:val="00653223"/>
    <w:rsid w:val="00654753"/>
    <w:rsid w:val="00656223"/>
    <w:rsid w:val="00656396"/>
    <w:rsid w:val="00660A17"/>
    <w:rsid w:val="0066122B"/>
    <w:rsid w:val="00661DBA"/>
    <w:rsid w:val="00662146"/>
    <w:rsid w:val="00662BE6"/>
    <w:rsid w:val="00663D82"/>
    <w:rsid w:val="006649E8"/>
    <w:rsid w:val="00664F82"/>
    <w:rsid w:val="0066552E"/>
    <w:rsid w:val="00665C1A"/>
    <w:rsid w:val="0066636A"/>
    <w:rsid w:val="006664F1"/>
    <w:rsid w:val="00672002"/>
    <w:rsid w:val="006743D2"/>
    <w:rsid w:val="00674FA0"/>
    <w:rsid w:val="006769C0"/>
    <w:rsid w:val="006773FC"/>
    <w:rsid w:val="00677780"/>
    <w:rsid w:val="00680F29"/>
    <w:rsid w:val="00681516"/>
    <w:rsid w:val="00682029"/>
    <w:rsid w:val="0068204E"/>
    <w:rsid w:val="006830D1"/>
    <w:rsid w:val="00683332"/>
    <w:rsid w:val="006838F2"/>
    <w:rsid w:val="00683BE1"/>
    <w:rsid w:val="006850FF"/>
    <w:rsid w:val="00686398"/>
    <w:rsid w:val="00687C4C"/>
    <w:rsid w:val="00690294"/>
    <w:rsid w:val="006908D1"/>
    <w:rsid w:val="00691663"/>
    <w:rsid w:val="00692D34"/>
    <w:rsid w:val="00693E87"/>
    <w:rsid w:val="00694EEA"/>
    <w:rsid w:val="006953C9"/>
    <w:rsid w:val="006956AF"/>
    <w:rsid w:val="00695A4C"/>
    <w:rsid w:val="006A13F4"/>
    <w:rsid w:val="006A1531"/>
    <w:rsid w:val="006A3047"/>
    <w:rsid w:val="006A31AB"/>
    <w:rsid w:val="006A3D7B"/>
    <w:rsid w:val="006A4060"/>
    <w:rsid w:val="006A4199"/>
    <w:rsid w:val="006A468B"/>
    <w:rsid w:val="006A4C1F"/>
    <w:rsid w:val="006A664C"/>
    <w:rsid w:val="006A780E"/>
    <w:rsid w:val="006A7E65"/>
    <w:rsid w:val="006B099E"/>
    <w:rsid w:val="006B2B74"/>
    <w:rsid w:val="006B36DC"/>
    <w:rsid w:val="006B3E65"/>
    <w:rsid w:val="006B4F37"/>
    <w:rsid w:val="006B5795"/>
    <w:rsid w:val="006B5FE4"/>
    <w:rsid w:val="006B7C79"/>
    <w:rsid w:val="006C05D1"/>
    <w:rsid w:val="006C0AC4"/>
    <w:rsid w:val="006C237D"/>
    <w:rsid w:val="006C2C13"/>
    <w:rsid w:val="006C3EE9"/>
    <w:rsid w:val="006C4335"/>
    <w:rsid w:val="006C5C92"/>
    <w:rsid w:val="006C6CF0"/>
    <w:rsid w:val="006C7059"/>
    <w:rsid w:val="006C7864"/>
    <w:rsid w:val="006C7C10"/>
    <w:rsid w:val="006C7C2F"/>
    <w:rsid w:val="006D1876"/>
    <w:rsid w:val="006D257B"/>
    <w:rsid w:val="006D3F0F"/>
    <w:rsid w:val="006D4D32"/>
    <w:rsid w:val="006D7BD3"/>
    <w:rsid w:val="006E065D"/>
    <w:rsid w:val="006E0875"/>
    <w:rsid w:val="006E11A6"/>
    <w:rsid w:val="006E1462"/>
    <w:rsid w:val="006E1982"/>
    <w:rsid w:val="006E251C"/>
    <w:rsid w:val="006E28FA"/>
    <w:rsid w:val="006E2FF0"/>
    <w:rsid w:val="006E4C7E"/>
    <w:rsid w:val="006E4F80"/>
    <w:rsid w:val="006E5438"/>
    <w:rsid w:val="006E5D27"/>
    <w:rsid w:val="006E7EE2"/>
    <w:rsid w:val="006F3D64"/>
    <w:rsid w:val="006F403F"/>
    <w:rsid w:val="006F4843"/>
    <w:rsid w:val="006F5245"/>
    <w:rsid w:val="006F56DE"/>
    <w:rsid w:val="006F61A1"/>
    <w:rsid w:val="006F65B0"/>
    <w:rsid w:val="006F721E"/>
    <w:rsid w:val="006F7515"/>
    <w:rsid w:val="00700059"/>
    <w:rsid w:val="007001F5"/>
    <w:rsid w:val="00700506"/>
    <w:rsid w:val="00700C00"/>
    <w:rsid w:val="007020C5"/>
    <w:rsid w:val="00702296"/>
    <w:rsid w:val="0070285B"/>
    <w:rsid w:val="00705C9E"/>
    <w:rsid w:val="007069C9"/>
    <w:rsid w:val="00706DC2"/>
    <w:rsid w:val="0070760A"/>
    <w:rsid w:val="007076D9"/>
    <w:rsid w:val="00710436"/>
    <w:rsid w:val="007117AE"/>
    <w:rsid w:val="007125D0"/>
    <w:rsid w:val="007127B3"/>
    <w:rsid w:val="007137BC"/>
    <w:rsid w:val="007150B5"/>
    <w:rsid w:val="00715B91"/>
    <w:rsid w:val="00715C80"/>
    <w:rsid w:val="0071635C"/>
    <w:rsid w:val="0071709C"/>
    <w:rsid w:val="0072042C"/>
    <w:rsid w:val="007207AF"/>
    <w:rsid w:val="00721BE3"/>
    <w:rsid w:val="00722C2B"/>
    <w:rsid w:val="007232FB"/>
    <w:rsid w:val="0072355A"/>
    <w:rsid w:val="00723F10"/>
    <w:rsid w:val="007256AA"/>
    <w:rsid w:val="007263C6"/>
    <w:rsid w:val="00726D4B"/>
    <w:rsid w:val="00730065"/>
    <w:rsid w:val="00730858"/>
    <w:rsid w:val="0073166C"/>
    <w:rsid w:val="00731BB6"/>
    <w:rsid w:val="007326E5"/>
    <w:rsid w:val="00733077"/>
    <w:rsid w:val="00734095"/>
    <w:rsid w:val="007347FB"/>
    <w:rsid w:val="0073484A"/>
    <w:rsid w:val="00734B1F"/>
    <w:rsid w:val="00735016"/>
    <w:rsid w:val="00735023"/>
    <w:rsid w:val="00735102"/>
    <w:rsid w:val="007354F1"/>
    <w:rsid w:val="00736DB8"/>
    <w:rsid w:val="00737510"/>
    <w:rsid w:val="0073789C"/>
    <w:rsid w:val="00744CA0"/>
    <w:rsid w:val="007459DA"/>
    <w:rsid w:val="00746EB5"/>
    <w:rsid w:val="007478AB"/>
    <w:rsid w:val="0075129F"/>
    <w:rsid w:val="00751CA2"/>
    <w:rsid w:val="00752DB3"/>
    <w:rsid w:val="00753723"/>
    <w:rsid w:val="0075423C"/>
    <w:rsid w:val="0075492A"/>
    <w:rsid w:val="00754A71"/>
    <w:rsid w:val="00756A3F"/>
    <w:rsid w:val="007575F1"/>
    <w:rsid w:val="00761329"/>
    <w:rsid w:val="007614CA"/>
    <w:rsid w:val="007616BC"/>
    <w:rsid w:val="0076338E"/>
    <w:rsid w:val="00763744"/>
    <w:rsid w:val="007640E3"/>
    <w:rsid w:val="00764BC6"/>
    <w:rsid w:val="00764F5D"/>
    <w:rsid w:val="00764F60"/>
    <w:rsid w:val="00767811"/>
    <w:rsid w:val="00770AB2"/>
    <w:rsid w:val="00775194"/>
    <w:rsid w:val="007758FF"/>
    <w:rsid w:val="00776924"/>
    <w:rsid w:val="00776D47"/>
    <w:rsid w:val="007770E7"/>
    <w:rsid w:val="007771E7"/>
    <w:rsid w:val="0077759E"/>
    <w:rsid w:val="00780216"/>
    <w:rsid w:val="00780276"/>
    <w:rsid w:val="007809C1"/>
    <w:rsid w:val="007810E6"/>
    <w:rsid w:val="007811AB"/>
    <w:rsid w:val="00784B96"/>
    <w:rsid w:val="00784D04"/>
    <w:rsid w:val="007858A7"/>
    <w:rsid w:val="007906B8"/>
    <w:rsid w:val="00790DA8"/>
    <w:rsid w:val="00791321"/>
    <w:rsid w:val="00791560"/>
    <w:rsid w:val="00793CBE"/>
    <w:rsid w:val="00795BA9"/>
    <w:rsid w:val="00795C5E"/>
    <w:rsid w:val="00796167"/>
    <w:rsid w:val="0079624B"/>
    <w:rsid w:val="00796C41"/>
    <w:rsid w:val="007973B5"/>
    <w:rsid w:val="0079774D"/>
    <w:rsid w:val="007A0EA3"/>
    <w:rsid w:val="007A12F6"/>
    <w:rsid w:val="007A14EA"/>
    <w:rsid w:val="007A154B"/>
    <w:rsid w:val="007A161D"/>
    <w:rsid w:val="007A3702"/>
    <w:rsid w:val="007A3C88"/>
    <w:rsid w:val="007A49B3"/>
    <w:rsid w:val="007A6118"/>
    <w:rsid w:val="007A7BDF"/>
    <w:rsid w:val="007B05B7"/>
    <w:rsid w:val="007B0936"/>
    <w:rsid w:val="007B20F0"/>
    <w:rsid w:val="007B22C8"/>
    <w:rsid w:val="007B391F"/>
    <w:rsid w:val="007B6789"/>
    <w:rsid w:val="007B6C50"/>
    <w:rsid w:val="007B7AF8"/>
    <w:rsid w:val="007C10BC"/>
    <w:rsid w:val="007C1618"/>
    <w:rsid w:val="007C369B"/>
    <w:rsid w:val="007C409A"/>
    <w:rsid w:val="007C44E8"/>
    <w:rsid w:val="007C5426"/>
    <w:rsid w:val="007D3881"/>
    <w:rsid w:val="007D3A6D"/>
    <w:rsid w:val="007D5AD8"/>
    <w:rsid w:val="007D62FB"/>
    <w:rsid w:val="007D6B1C"/>
    <w:rsid w:val="007D748D"/>
    <w:rsid w:val="007D7FB9"/>
    <w:rsid w:val="007E12B0"/>
    <w:rsid w:val="007E245B"/>
    <w:rsid w:val="007E2C67"/>
    <w:rsid w:val="007E3C1E"/>
    <w:rsid w:val="007E4567"/>
    <w:rsid w:val="007E4643"/>
    <w:rsid w:val="007E49DF"/>
    <w:rsid w:val="007E5D2E"/>
    <w:rsid w:val="007E66E1"/>
    <w:rsid w:val="007E782D"/>
    <w:rsid w:val="007F0201"/>
    <w:rsid w:val="007F05F6"/>
    <w:rsid w:val="007F2B13"/>
    <w:rsid w:val="007F3AEA"/>
    <w:rsid w:val="007F4DAC"/>
    <w:rsid w:val="007F67CC"/>
    <w:rsid w:val="0080015D"/>
    <w:rsid w:val="008001AA"/>
    <w:rsid w:val="008009BE"/>
    <w:rsid w:val="00800B32"/>
    <w:rsid w:val="008013E2"/>
    <w:rsid w:val="0080160C"/>
    <w:rsid w:val="008016AF"/>
    <w:rsid w:val="008048E4"/>
    <w:rsid w:val="00806808"/>
    <w:rsid w:val="0080723D"/>
    <w:rsid w:val="008072C5"/>
    <w:rsid w:val="008074D5"/>
    <w:rsid w:val="00807994"/>
    <w:rsid w:val="00807B83"/>
    <w:rsid w:val="00807F2B"/>
    <w:rsid w:val="0081090A"/>
    <w:rsid w:val="008117CC"/>
    <w:rsid w:val="00811F86"/>
    <w:rsid w:val="00814CAA"/>
    <w:rsid w:val="0081509A"/>
    <w:rsid w:val="00817187"/>
    <w:rsid w:val="008209B6"/>
    <w:rsid w:val="0082113B"/>
    <w:rsid w:val="0082145A"/>
    <w:rsid w:val="00822637"/>
    <w:rsid w:val="00822FF4"/>
    <w:rsid w:val="00823295"/>
    <w:rsid w:val="00824AA6"/>
    <w:rsid w:val="00825D9F"/>
    <w:rsid w:val="008273E1"/>
    <w:rsid w:val="00830091"/>
    <w:rsid w:val="00830436"/>
    <w:rsid w:val="00836F97"/>
    <w:rsid w:val="00837027"/>
    <w:rsid w:val="00840F5E"/>
    <w:rsid w:val="00841EF9"/>
    <w:rsid w:val="00842224"/>
    <w:rsid w:val="0084332C"/>
    <w:rsid w:val="008437F8"/>
    <w:rsid w:val="00843AB5"/>
    <w:rsid w:val="00844CA0"/>
    <w:rsid w:val="0084674A"/>
    <w:rsid w:val="00847B83"/>
    <w:rsid w:val="008502F5"/>
    <w:rsid w:val="008509AF"/>
    <w:rsid w:val="0085165B"/>
    <w:rsid w:val="00852640"/>
    <w:rsid w:val="00853999"/>
    <w:rsid w:val="00854563"/>
    <w:rsid w:val="008558DC"/>
    <w:rsid w:val="00856B47"/>
    <w:rsid w:val="00857E61"/>
    <w:rsid w:val="008615B0"/>
    <w:rsid w:val="00862C21"/>
    <w:rsid w:val="00862C6D"/>
    <w:rsid w:val="00862D16"/>
    <w:rsid w:val="00862DD2"/>
    <w:rsid w:val="00866B14"/>
    <w:rsid w:val="008705F2"/>
    <w:rsid w:val="00871D90"/>
    <w:rsid w:val="00872C45"/>
    <w:rsid w:val="00872ED6"/>
    <w:rsid w:val="00874D5C"/>
    <w:rsid w:val="00875898"/>
    <w:rsid w:val="0087624B"/>
    <w:rsid w:val="00876746"/>
    <w:rsid w:val="00876BB2"/>
    <w:rsid w:val="0087704C"/>
    <w:rsid w:val="008777AA"/>
    <w:rsid w:val="00877E41"/>
    <w:rsid w:val="00880360"/>
    <w:rsid w:val="00880919"/>
    <w:rsid w:val="00880BF1"/>
    <w:rsid w:val="0088186E"/>
    <w:rsid w:val="0088244C"/>
    <w:rsid w:val="00882539"/>
    <w:rsid w:val="00884F67"/>
    <w:rsid w:val="0088533B"/>
    <w:rsid w:val="0088548E"/>
    <w:rsid w:val="008863BA"/>
    <w:rsid w:val="00886B68"/>
    <w:rsid w:val="00890097"/>
    <w:rsid w:val="008900A0"/>
    <w:rsid w:val="008909FC"/>
    <w:rsid w:val="008919BE"/>
    <w:rsid w:val="00891E37"/>
    <w:rsid w:val="0089346A"/>
    <w:rsid w:val="0089361E"/>
    <w:rsid w:val="00893C7C"/>
    <w:rsid w:val="00893D85"/>
    <w:rsid w:val="00895FC9"/>
    <w:rsid w:val="00896F55"/>
    <w:rsid w:val="0089793A"/>
    <w:rsid w:val="00897948"/>
    <w:rsid w:val="008A2455"/>
    <w:rsid w:val="008A25DF"/>
    <w:rsid w:val="008A2E75"/>
    <w:rsid w:val="008A642C"/>
    <w:rsid w:val="008A6C6A"/>
    <w:rsid w:val="008A7AB3"/>
    <w:rsid w:val="008A7AC2"/>
    <w:rsid w:val="008B033D"/>
    <w:rsid w:val="008B0B55"/>
    <w:rsid w:val="008B0B84"/>
    <w:rsid w:val="008B14C4"/>
    <w:rsid w:val="008B1DCB"/>
    <w:rsid w:val="008B21D4"/>
    <w:rsid w:val="008B2433"/>
    <w:rsid w:val="008B2510"/>
    <w:rsid w:val="008B272D"/>
    <w:rsid w:val="008B31F3"/>
    <w:rsid w:val="008B32F8"/>
    <w:rsid w:val="008B351D"/>
    <w:rsid w:val="008B495B"/>
    <w:rsid w:val="008B6000"/>
    <w:rsid w:val="008B6EB4"/>
    <w:rsid w:val="008B707B"/>
    <w:rsid w:val="008B7B30"/>
    <w:rsid w:val="008B7BBF"/>
    <w:rsid w:val="008C0F8E"/>
    <w:rsid w:val="008C1272"/>
    <w:rsid w:val="008C15F5"/>
    <w:rsid w:val="008C230F"/>
    <w:rsid w:val="008C2A09"/>
    <w:rsid w:val="008C3126"/>
    <w:rsid w:val="008C3619"/>
    <w:rsid w:val="008C451B"/>
    <w:rsid w:val="008C4F64"/>
    <w:rsid w:val="008D06F8"/>
    <w:rsid w:val="008D14D8"/>
    <w:rsid w:val="008D1CFB"/>
    <w:rsid w:val="008D2543"/>
    <w:rsid w:val="008D28B9"/>
    <w:rsid w:val="008D306C"/>
    <w:rsid w:val="008D6D0A"/>
    <w:rsid w:val="008E2543"/>
    <w:rsid w:val="008E2640"/>
    <w:rsid w:val="008E35D1"/>
    <w:rsid w:val="008E383E"/>
    <w:rsid w:val="008E4EDF"/>
    <w:rsid w:val="008E507B"/>
    <w:rsid w:val="008E5493"/>
    <w:rsid w:val="008E753B"/>
    <w:rsid w:val="008F130D"/>
    <w:rsid w:val="008F1592"/>
    <w:rsid w:val="008F1ECB"/>
    <w:rsid w:val="008F2580"/>
    <w:rsid w:val="008F6A1E"/>
    <w:rsid w:val="008F6E52"/>
    <w:rsid w:val="00900E21"/>
    <w:rsid w:val="009016D0"/>
    <w:rsid w:val="0090280D"/>
    <w:rsid w:val="00902866"/>
    <w:rsid w:val="009032D7"/>
    <w:rsid w:val="00903368"/>
    <w:rsid w:val="009035A7"/>
    <w:rsid w:val="00903936"/>
    <w:rsid w:val="00905B15"/>
    <w:rsid w:val="00906337"/>
    <w:rsid w:val="00906F5C"/>
    <w:rsid w:val="009075BE"/>
    <w:rsid w:val="0090769D"/>
    <w:rsid w:val="0091083A"/>
    <w:rsid w:val="00911C0E"/>
    <w:rsid w:val="00912D29"/>
    <w:rsid w:val="00913125"/>
    <w:rsid w:val="00913BE8"/>
    <w:rsid w:val="00913C3E"/>
    <w:rsid w:val="00915151"/>
    <w:rsid w:val="009152CF"/>
    <w:rsid w:val="00915536"/>
    <w:rsid w:val="00915F33"/>
    <w:rsid w:val="00916CC4"/>
    <w:rsid w:val="00917E9D"/>
    <w:rsid w:val="00922142"/>
    <w:rsid w:val="00922467"/>
    <w:rsid w:val="0092543D"/>
    <w:rsid w:val="00926E1C"/>
    <w:rsid w:val="00926EA5"/>
    <w:rsid w:val="0093025E"/>
    <w:rsid w:val="0093077F"/>
    <w:rsid w:val="00930B1F"/>
    <w:rsid w:val="00931A6F"/>
    <w:rsid w:val="00931F9F"/>
    <w:rsid w:val="00933189"/>
    <w:rsid w:val="00933C82"/>
    <w:rsid w:val="00934B90"/>
    <w:rsid w:val="0093527D"/>
    <w:rsid w:val="00935A62"/>
    <w:rsid w:val="0093710A"/>
    <w:rsid w:val="00940A10"/>
    <w:rsid w:val="00940C03"/>
    <w:rsid w:val="00941126"/>
    <w:rsid w:val="00942617"/>
    <w:rsid w:val="0094309A"/>
    <w:rsid w:val="00943ADA"/>
    <w:rsid w:val="00943FF9"/>
    <w:rsid w:val="009441DB"/>
    <w:rsid w:val="009443E9"/>
    <w:rsid w:val="00946A4A"/>
    <w:rsid w:val="0094701E"/>
    <w:rsid w:val="00947050"/>
    <w:rsid w:val="00950CD1"/>
    <w:rsid w:val="00951E9E"/>
    <w:rsid w:val="0095532C"/>
    <w:rsid w:val="00955F87"/>
    <w:rsid w:val="00956D7B"/>
    <w:rsid w:val="00956E5B"/>
    <w:rsid w:val="009576A7"/>
    <w:rsid w:val="0095796F"/>
    <w:rsid w:val="009602E8"/>
    <w:rsid w:val="00960897"/>
    <w:rsid w:val="00960E1D"/>
    <w:rsid w:val="009614D3"/>
    <w:rsid w:val="009615C0"/>
    <w:rsid w:val="009615D1"/>
    <w:rsid w:val="00963155"/>
    <w:rsid w:val="00963422"/>
    <w:rsid w:val="00963D7A"/>
    <w:rsid w:val="009648DC"/>
    <w:rsid w:val="00965357"/>
    <w:rsid w:val="00966848"/>
    <w:rsid w:val="00966BF1"/>
    <w:rsid w:val="00966F59"/>
    <w:rsid w:val="009672DF"/>
    <w:rsid w:val="0096731F"/>
    <w:rsid w:val="00970E65"/>
    <w:rsid w:val="009710B5"/>
    <w:rsid w:val="00971F51"/>
    <w:rsid w:val="0097273F"/>
    <w:rsid w:val="00972B00"/>
    <w:rsid w:val="00973EE8"/>
    <w:rsid w:val="00975705"/>
    <w:rsid w:val="00975804"/>
    <w:rsid w:val="00976742"/>
    <w:rsid w:val="00976D4C"/>
    <w:rsid w:val="00977388"/>
    <w:rsid w:val="00977610"/>
    <w:rsid w:val="0098011B"/>
    <w:rsid w:val="0098040C"/>
    <w:rsid w:val="009808AD"/>
    <w:rsid w:val="009814DC"/>
    <w:rsid w:val="00982A4F"/>
    <w:rsid w:val="00983705"/>
    <w:rsid w:val="00983A91"/>
    <w:rsid w:val="00983D11"/>
    <w:rsid w:val="0098505E"/>
    <w:rsid w:val="009853CD"/>
    <w:rsid w:val="00987104"/>
    <w:rsid w:val="00987493"/>
    <w:rsid w:val="00987741"/>
    <w:rsid w:val="00987853"/>
    <w:rsid w:val="00990517"/>
    <w:rsid w:val="00990CF9"/>
    <w:rsid w:val="00993884"/>
    <w:rsid w:val="00995252"/>
    <w:rsid w:val="009954C1"/>
    <w:rsid w:val="009958A1"/>
    <w:rsid w:val="00996015"/>
    <w:rsid w:val="009960A0"/>
    <w:rsid w:val="0099728B"/>
    <w:rsid w:val="00997E21"/>
    <w:rsid w:val="00997E3D"/>
    <w:rsid w:val="009A0723"/>
    <w:rsid w:val="009A1AB3"/>
    <w:rsid w:val="009A1BC7"/>
    <w:rsid w:val="009A2E29"/>
    <w:rsid w:val="009A3977"/>
    <w:rsid w:val="009A3CF4"/>
    <w:rsid w:val="009A50DE"/>
    <w:rsid w:val="009A5C82"/>
    <w:rsid w:val="009A60AF"/>
    <w:rsid w:val="009A6E8E"/>
    <w:rsid w:val="009A7037"/>
    <w:rsid w:val="009A7449"/>
    <w:rsid w:val="009B02E7"/>
    <w:rsid w:val="009B03E5"/>
    <w:rsid w:val="009B05B4"/>
    <w:rsid w:val="009B247B"/>
    <w:rsid w:val="009B2616"/>
    <w:rsid w:val="009B5E5B"/>
    <w:rsid w:val="009B70C2"/>
    <w:rsid w:val="009B7219"/>
    <w:rsid w:val="009B7B07"/>
    <w:rsid w:val="009B7C70"/>
    <w:rsid w:val="009C0A31"/>
    <w:rsid w:val="009C0B8E"/>
    <w:rsid w:val="009C1AA4"/>
    <w:rsid w:val="009C2043"/>
    <w:rsid w:val="009C3DDA"/>
    <w:rsid w:val="009C60EE"/>
    <w:rsid w:val="009C624B"/>
    <w:rsid w:val="009C62E7"/>
    <w:rsid w:val="009D038D"/>
    <w:rsid w:val="009D1323"/>
    <w:rsid w:val="009D20FA"/>
    <w:rsid w:val="009D23E5"/>
    <w:rsid w:val="009D3D4B"/>
    <w:rsid w:val="009D4952"/>
    <w:rsid w:val="009D5A31"/>
    <w:rsid w:val="009D73C8"/>
    <w:rsid w:val="009D7863"/>
    <w:rsid w:val="009D7BE4"/>
    <w:rsid w:val="009E00EA"/>
    <w:rsid w:val="009E0334"/>
    <w:rsid w:val="009E31B7"/>
    <w:rsid w:val="009E3FAD"/>
    <w:rsid w:val="009E4370"/>
    <w:rsid w:val="009E47B8"/>
    <w:rsid w:val="009E4997"/>
    <w:rsid w:val="009E4F9C"/>
    <w:rsid w:val="009E54D6"/>
    <w:rsid w:val="009E5659"/>
    <w:rsid w:val="009E5B27"/>
    <w:rsid w:val="009E69A3"/>
    <w:rsid w:val="009F0890"/>
    <w:rsid w:val="009F14D5"/>
    <w:rsid w:val="009F2DA7"/>
    <w:rsid w:val="009F5238"/>
    <w:rsid w:val="009F5419"/>
    <w:rsid w:val="009F6604"/>
    <w:rsid w:val="009F687B"/>
    <w:rsid w:val="009F7F5D"/>
    <w:rsid w:val="00A00145"/>
    <w:rsid w:val="00A00CF8"/>
    <w:rsid w:val="00A01808"/>
    <w:rsid w:val="00A0268C"/>
    <w:rsid w:val="00A0272B"/>
    <w:rsid w:val="00A02C35"/>
    <w:rsid w:val="00A030C6"/>
    <w:rsid w:val="00A03321"/>
    <w:rsid w:val="00A04260"/>
    <w:rsid w:val="00A060EE"/>
    <w:rsid w:val="00A06C38"/>
    <w:rsid w:val="00A071AD"/>
    <w:rsid w:val="00A076A2"/>
    <w:rsid w:val="00A1098D"/>
    <w:rsid w:val="00A12115"/>
    <w:rsid w:val="00A12653"/>
    <w:rsid w:val="00A1295B"/>
    <w:rsid w:val="00A12B0C"/>
    <w:rsid w:val="00A13BA9"/>
    <w:rsid w:val="00A14D72"/>
    <w:rsid w:val="00A152C0"/>
    <w:rsid w:val="00A15FBB"/>
    <w:rsid w:val="00A16311"/>
    <w:rsid w:val="00A17070"/>
    <w:rsid w:val="00A17724"/>
    <w:rsid w:val="00A17924"/>
    <w:rsid w:val="00A17AB8"/>
    <w:rsid w:val="00A17CDB"/>
    <w:rsid w:val="00A2020E"/>
    <w:rsid w:val="00A2074F"/>
    <w:rsid w:val="00A21488"/>
    <w:rsid w:val="00A22C66"/>
    <w:rsid w:val="00A2311C"/>
    <w:rsid w:val="00A23D8C"/>
    <w:rsid w:val="00A247A1"/>
    <w:rsid w:val="00A260F8"/>
    <w:rsid w:val="00A268BC"/>
    <w:rsid w:val="00A26D50"/>
    <w:rsid w:val="00A27C30"/>
    <w:rsid w:val="00A3052A"/>
    <w:rsid w:val="00A30CDE"/>
    <w:rsid w:val="00A318A1"/>
    <w:rsid w:val="00A31CE4"/>
    <w:rsid w:val="00A32A37"/>
    <w:rsid w:val="00A35482"/>
    <w:rsid w:val="00A35F4A"/>
    <w:rsid w:val="00A3786D"/>
    <w:rsid w:val="00A42BB4"/>
    <w:rsid w:val="00A43DE6"/>
    <w:rsid w:val="00A43FEB"/>
    <w:rsid w:val="00A44793"/>
    <w:rsid w:val="00A45414"/>
    <w:rsid w:val="00A45A85"/>
    <w:rsid w:val="00A46636"/>
    <w:rsid w:val="00A47262"/>
    <w:rsid w:val="00A500F2"/>
    <w:rsid w:val="00A51D73"/>
    <w:rsid w:val="00A535EA"/>
    <w:rsid w:val="00A54315"/>
    <w:rsid w:val="00A54A5C"/>
    <w:rsid w:val="00A54C41"/>
    <w:rsid w:val="00A54C49"/>
    <w:rsid w:val="00A54C85"/>
    <w:rsid w:val="00A55112"/>
    <w:rsid w:val="00A56FA7"/>
    <w:rsid w:val="00A63E12"/>
    <w:rsid w:val="00A64698"/>
    <w:rsid w:val="00A67C5A"/>
    <w:rsid w:val="00A707C3"/>
    <w:rsid w:val="00A70874"/>
    <w:rsid w:val="00A726FF"/>
    <w:rsid w:val="00A7275C"/>
    <w:rsid w:val="00A74477"/>
    <w:rsid w:val="00A74711"/>
    <w:rsid w:val="00A74ADF"/>
    <w:rsid w:val="00A74BBB"/>
    <w:rsid w:val="00A75BB8"/>
    <w:rsid w:val="00A76508"/>
    <w:rsid w:val="00A7688F"/>
    <w:rsid w:val="00A80793"/>
    <w:rsid w:val="00A8140A"/>
    <w:rsid w:val="00A81504"/>
    <w:rsid w:val="00A81BD0"/>
    <w:rsid w:val="00A832D6"/>
    <w:rsid w:val="00A83310"/>
    <w:rsid w:val="00A86260"/>
    <w:rsid w:val="00A869D3"/>
    <w:rsid w:val="00A869FF"/>
    <w:rsid w:val="00A87BF2"/>
    <w:rsid w:val="00A87FB9"/>
    <w:rsid w:val="00A90BCF"/>
    <w:rsid w:val="00A912D1"/>
    <w:rsid w:val="00A9350A"/>
    <w:rsid w:val="00A9358F"/>
    <w:rsid w:val="00A938A3"/>
    <w:rsid w:val="00A93C6C"/>
    <w:rsid w:val="00A93F1C"/>
    <w:rsid w:val="00A94B9A"/>
    <w:rsid w:val="00A9578B"/>
    <w:rsid w:val="00A96541"/>
    <w:rsid w:val="00AA10D4"/>
    <w:rsid w:val="00AA2B35"/>
    <w:rsid w:val="00AA2D78"/>
    <w:rsid w:val="00AA3683"/>
    <w:rsid w:val="00AA52F1"/>
    <w:rsid w:val="00AA5327"/>
    <w:rsid w:val="00AA5827"/>
    <w:rsid w:val="00AA6387"/>
    <w:rsid w:val="00AA657E"/>
    <w:rsid w:val="00AB0771"/>
    <w:rsid w:val="00AB095A"/>
    <w:rsid w:val="00AB0C26"/>
    <w:rsid w:val="00AB1477"/>
    <w:rsid w:val="00AB187D"/>
    <w:rsid w:val="00AB2499"/>
    <w:rsid w:val="00AB24B2"/>
    <w:rsid w:val="00AB3C67"/>
    <w:rsid w:val="00AB64FB"/>
    <w:rsid w:val="00AC321C"/>
    <w:rsid w:val="00AC3503"/>
    <w:rsid w:val="00AC4321"/>
    <w:rsid w:val="00AC70C4"/>
    <w:rsid w:val="00AD033E"/>
    <w:rsid w:val="00AD053D"/>
    <w:rsid w:val="00AD1063"/>
    <w:rsid w:val="00AD2004"/>
    <w:rsid w:val="00AD316D"/>
    <w:rsid w:val="00AD339E"/>
    <w:rsid w:val="00AD391C"/>
    <w:rsid w:val="00AD3FE7"/>
    <w:rsid w:val="00AD65A4"/>
    <w:rsid w:val="00AD689B"/>
    <w:rsid w:val="00AD6F54"/>
    <w:rsid w:val="00AD7493"/>
    <w:rsid w:val="00AD7C92"/>
    <w:rsid w:val="00AE106A"/>
    <w:rsid w:val="00AE2124"/>
    <w:rsid w:val="00AE2F1A"/>
    <w:rsid w:val="00AE327B"/>
    <w:rsid w:val="00AE34F0"/>
    <w:rsid w:val="00AE5143"/>
    <w:rsid w:val="00AF0482"/>
    <w:rsid w:val="00AF0756"/>
    <w:rsid w:val="00AF1160"/>
    <w:rsid w:val="00AF1FC2"/>
    <w:rsid w:val="00AF2EF3"/>
    <w:rsid w:val="00AF65D5"/>
    <w:rsid w:val="00AF7003"/>
    <w:rsid w:val="00B002A3"/>
    <w:rsid w:val="00B0199A"/>
    <w:rsid w:val="00B0289E"/>
    <w:rsid w:val="00B052EE"/>
    <w:rsid w:val="00B077F9"/>
    <w:rsid w:val="00B10244"/>
    <w:rsid w:val="00B1070C"/>
    <w:rsid w:val="00B12EED"/>
    <w:rsid w:val="00B13015"/>
    <w:rsid w:val="00B13189"/>
    <w:rsid w:val="00B13BA4"/>
    <w:rsid w:val="00B13F44"/>
    <w:rsid w:val="00B142EB"/>
    <w:rsid w:val="00B15854"/>
    <w:rsid w:val="00B15DC7"/>
    <w:rsid w:val="00B2181D"/>
    <w:rsid w:val="00B219A9"/>
    <w:rsid w:val="00B21A1C"/>
    <w:rsid w:val="00B2220A"/>
    <w:rsid w:val="00B2336A"/>
    <w:rsid w:val="00B23571"/>
    <w:rsid w:val="00B242BE"/>
    <w:rsid w:val="00B24FA5"/>
    <w:rsid w:val="00B2644C"/>
    <w:rsid w:val="00B31197"/>
    <w:rsid w:val="00B3208A"/>
    <w:rsid w:val="00B32122"/>
    <w:rsid w:val="00B3246B"/>
    <w:rsid w:val="00B32EE8"/>
    <w:rsid w:val="00B338A9"/>
    <w:rsid w:val="00B34124"/>
    <w:rsid w:val="00B36181"/>
    <w:rsid w:val="00B36EED"/>
    <w:rsid w:val="00B37E71"/>
    <w:rsid w:val="00B40E22"/>
    <w:rsid w:val="00B415E4"/>
    <w:rsid w:val="00B41630"/>
    <w:rsid w:val="00B4256C"/>
    <w:rsid w:val="00B42602"/>
    <w:rsid w:val="00B42854"/>
    <w:rsid w:val="00B44691"/>
    <w:rsid w:val="00B46741"/>
    <w:rsid w:val="00B4774A"/>
    <w:rsid w:val="00B47E78"/>
    <w:rsid w:val="00B47E89"/>
    <w:rsid w:val="00B51E94"/>
    <w:rsid w:val="00B537E6"/>
    <w:rsid w:val="00B53D80"/>
    <w:rsid w:val="00B55E56"/>
    <w:rsid w:val="00B560B1"/>
    <w:rsid w:val="00B563FB"/>
    <w:rsid w:val="00B57073"/>
    <w:rsid w:val="00B61D7A"/>
    <w:rsid w:val="00B620CD"/>
    <w:rsid w:val="00B62EFA"/>
    <w:rsid w:val="00B638EF"/>
    <w:rsid w:val="00B6406A"/>
    <w:rsid w:val="00B70207"/>
    <w:rsid w:val="00B71602"/>
    <w:rsid w:val="00B71F59"/>
    <w:rsid w:val="00B72DAF"/>
    <w:rsid w:val="00B73BAC"/>
    <w:rsid w:val="00B73D25"/>
    <w:rsid w:val="00B73DF1"/>
    <w:rsid w:val="00B741B5"/>
    <w:rsid w:val="00B75375"/>
    <w:rsid w:val="00B75796"/>
    <w:rsid w:val="00B759A2"/>
    <w:rsid w:val="00B75DBC"/>
    <w:rsid w:val="00B76348"/>
    <w:rsid w:val="00B76431"/>
    <w:rsid w:val="00B769DA"/>
    <w:rsid w:val="00B82CC2"/>
    <w:rsid w:val="00B82D68"/>
    <w:rsid w:val="00B8530D"/>
    <w:rsid w:val="00B8716D"/>
    <w:rsid w:val="00B87684"/>
    <w:rsid w:val="00B92BEC"/>
    <w:rsid w:val="00B9401E"/>
    <w:rsid w:val="00B9611E"/>
    <w:rsid w:val="00B963E1"/>
    <w:rsid w:val="00B965B4"/>
    <w:rsid w:val="00BA09A9"/>
    <w:rsid w:val="00BA2FC1"/>
    <w:rsid w:val="00BA49C1"/>
    <w:rsid w:val="00BB0C69"/>
    <w:rsid w:val="00BB111D"/>
    <w:rsid w:val="00BB189F"/>
    <w:rsid w:val="00BB2427"/>
    <w:rsid w:val="00BB360F"/>
    <w:rsid w:val="00BB3ACF"/>
    <w:rsid w:val="00BB4138"/>
    <w:rsid w:val="00BB4383"/>
    <w:rsid w:val="00BC0012"/>
    <w:rsid w:val="00BC175C"/>
    <w:rsid w:val="00BC3381"/>
    <w:rsid w:val="00BC3A69"/>
    <w:rsid w:val="00BC3CD3"/>
    <w:rsid w:val="00BC3F2B"/>
    <w:rsid w:val="00BC4745"/>
    <w:rsid w:val="00BC4A64"/>
    <w:rsid w:val="00BD0516"/>
    <w:rsid w:val="00BD294C"/>
    <w:rsid w:val="00BD33D7"/>
    <w:rsid w:val="00BD537A"/>
    <w:rsid w:val="00BD5638"/>
    <w:rsid w:val="00BD6272"/>
    <w:rsid w:val="00BD6757"/>
    <w:rsid w:val="00BD7F23"/>
    <w:rsid w:val="00BE11C3"/>
    <w:rsid w:val="00BE12D7"/>
    <w:rsid w:val="00BE1EA1"/>
    <w:rsid w:val="00BE217C"/>
    <w:rsid w:val="00BE2327"/>
    <w:rsid w:val="00BE33AA"/>
    <w:rsid w:val="00BE3B66"/>
    <w:rsid w:val="00BE3D46"/>
    <w:rsid w:val="00BE3DA9"/>
    <w:rsid w:val="00BE4D6C"/>
    <w:rsid w:val="00BE4DC6"/>
    <w:rsid w:val="00BE4F74"/>
    <w:rsid w:val="00BE560F"/>
    <w:rsid w:val="00BF004C"/>
    <w:rsid w:val="00BF1726"/>
    <w:rsid w:val="00BF2A54"/>
    <w:rsid w:val="00BF2C74"/>
    <w:rsid w:val="00BF31A2"/>
    <w:rsid w:val="00BF3A1D"/>
    <w:rsid w:val="00BF58AA"/>
    <w:rsid w:val="00C02E53"/>
    <w:rsid w:val="00C06008"/>
    <w:rsid w:val="00C0618B"/>
    <w:rsid w:val="00C06FD2"/>
    <w:rsid w:val="00C07BB6"/>
    <w:rsid w:val="00C10330"/>
    <w:rsid w:val="00C107AC"/>
    <w:rsid w:val="00C10CA0"/>
    <w:rsid w:val="00C110AC"/>
    <w:rsid w:val="00C11650"/>
    <w:rsid w:val="00C11707"/>
    <w:rsid w:val="00C11CB1"/>
    <w:rsid w:val="00C13546"/>
    <w:rsid w:val="00C14FD5"/>
    <w:rsid w:val="00C15C41"/>
    <w:rsid w:val="00C16317"/>
    <w:rsid w:val="00C16CA0"/>
    <w:rsid w:val="00C1728D"/>
    <w:rsid w:val="00C17361"/>
    <w:rsid w:val="00C20566"/>
    <w:rsid w:val="00C205AB"/>
    <w:rsid w:val="00C205E1"/>
    <w:rsid w:val="00C211DD"/>
    <w:rsid w:val="00C229EF"/>
    <w:rsid w:val="00C2325F"/>
    <w:rsid w:val="00C2496C"/>
    <w:rsid w:val="00C25446"/>
    <w:rsid w:val="00C254CC"/>
    <w:rsid w:val="00C268D1"/>
    <w:rsid w:val="00C31D62"/>
    <w:rsid w:val="00C32551"/>
    <w:rsid w:val="00C335A2"/>
    <w:rsid w:val="00C34954"/>
    <w:rsid w:val="00C34A74"/>
    <w:rsid w:val="00C3645D"/>
    <w:rsid w:val="00C372E7"/>
    <w:rsid w:val="00C375EE"/>
    <w:rsid w:val="00C3779F"/>
    <w:rsid w:val="00C378C8"/>
    <w:rsid w:val="00C37927"/>
    <w:rsid w:val="00C40395"/>
    <w:rsid w:val="00C41D11"/>
    <w:rsid w:val="00C44445"/>
    <w:rsid w:val="00C44C48"/>
    <w:rsid w:val="00C4594F"/>
    <w:rsid w:val="00C475D4"/>
    <w:rsid w:val="00C47797"/>
    <w:rsid w:val="00C47827"/>
    <w:rsid w:val="00C50856"/>
    <w:rsid w:val="00C50E94"/>
    <w:rsid w:val="00C51149"/>
    <w:rsid w:val="00C515B9"/>
    <w:rsid w:val="00C54606"/>
    <w:rsid w:val="00C54803"/>
    <w:rsid w:val="00C54B78"/>
    <w:rsid w:val="00C5518D"/>
    <w:rsid w:val="00C55CB0"/>
    <w:rsid w:val="00C55F0E"/>
    <w:rsid w:val="00C561EB"/>
    <w:rsid w:val="00C5720A"/>
    <w:rsid w:val="00C60992"/>
    <w:rsid w:val="00C62AFE"/>
    <w:rsid w:val="00C62F99"/>
    <w:rsid w:val="00C65BED"/>
    <w:rsid w:val="00C677A8"/>
    <w:rsid w:val="00C678B9"/>
    <w:rsid w:val="00C70427"/>
    <w:rsid w:val="00C70DDF"/>
    <w:rsid w:val="00C7119C"/>
    <w:rsid w:val="00C71206"/>
    <w:rsid w:val="00C718EA"/>
    <w:rsid w:val="00C72373"/>
    <w:rsid w:val="00C72FEE"/>
    <w:rsid w:val="00C73299"/>
    <w:rsid w:val="00C732D9"/>
    <w:rsid w:val="00C73DD6"/>
    <w:rsid w:val="00C75097"/>
    <w:rsid w:val="00C77CA0"/>
    <w:rsid w:val="00C80105"/>
    <w:rsid w:val="00C8046A"/>
    <w:rsid w:val="00C80E4F"/>
    <w:rsid w:val="00C81073"/>
    <w:rsid w:val="00C81891"/>
    <w:rsid w:val="00C81DE7"/>
    <w:rsid w:val="00C8326D"/>
    <w:rsid w:val="00C85271"/>
    <w:rsid w:val="00C86190"/>
    <w:rsid w:val="00C922F8"/>
    <w:rsid w:val="00C934EF"/>
    <w:rsid w:val="00C94873"/>
    <w:rsid w:val="00C948D6"/>
    <w:rsid w:val="00C94D9C"/>
    <w:rsid w:val="00C95606"/>
    <w:rsid w:val="00C95742"/>
    <w:rsid w:val="00C95846"/>
    <w:rsid w:val="00C961A0"/>
    <w:rsid w:val="00C96DDC"/>
    <w:rsid w:val="00CA0A59"/>
    <w:rsid w:val="00CA0B4A"/>
    <w:rsid w:val="00CA0C5F"/>
    <w:rsid w:val="00CA1B80"/>
    <w:rsid w:val="00CA30D3"/>
    <w:rsid w:val="00CA3A27"/>
    <w:rsid w:val="00CA3AD1"/>
    <w:rsid w:val="00CA43D8"/>
    <w:rsid w:val="00CA5167"/>
    <w:rsid w:val="00CA5710"/>
    <w:rsid w:val="00CA628B"/>
    <w:rsid w:val="00CA6C3A"/>
    <w:rsid w:val="00CA724B"/>
    <w:rsid w:val="00CA7937"/>
    <w:rsid w:val="00CB04BE"/>
    <w:rsid w:val="00CB1233"/>
    <w:rsid w:val="00CB12CA"/>
    <w:rsid w:val="00CB174E"/>
    <w:rsid w:val="00CB1A3D"/>
    <w:rsid w:val="00CB2EA4"/>
    <w:rsid w:val="00CB3F9A"/>
    <w:rsid w:val="00CB527E"/>
    <w:rsid w:val="00CB6280"/>
    <w:rsid w:val="00CB63F2"/>
    <w:rsid w:val="00CC030B"/>
    <w:rsid w:val="00CC2411"/>
    <w:rsid w:val="00CC2B69"/>
    <w:rsid w:val="00CC30AC"/>
    <w:rsid w:val="00CC437B"/>
    <w:rsid w:val="00CC5926"/>
    <w:rsid w:val="00CC6408"/>
    <w:rsid w:val="00CC65FF"/>
    <w:rsid w:val="00CC7285"/>
    <w:rsid w:val="00CC7D0D"/>
    <w:rsid w:val="00CD0854"/>
    <w:rsid w:val="00CD2028"/>
    <w:rsid w:val="00CD3193"/>
    <w:rsid w:val="00CD38D6"/>
    <w:rsid w:val="00CD405D"/>
    <w:rsid w:val="00CD4FFA"/>
    <w:rsid w:val="00CD5407"/>
    <w:rsid w:val="00CD5C29"/>
    <w:rsid w:val="00CD65E8"/>
    <w:rsid w:val="00CE0184"/>
    <w:rsid w:val="00CE040E"/>
    <w:rsid w:val="00CE0F59"/>
    <w:rsid w:val="00CE10C1"/>
    <w:rsid w:val="00CE1305"/>
    <w:rsid w:val="00CE1391"/>
    <w:rsid w:val="00CE206E"/>
    <w:rsid w:val="00CE337C"/>
    <w:rsid w:val="00CE3EB3"/>
    <w:rsid w:val="00CE44A8"/>
    <w:rsid w:val="00CE53A3"/>
    <w:rsid w:val="00CE557B"/>
    <w:rsid w:val="00CE6300"/>
    <w:rsid w:val="00CE760E"/>
    <w:rsid w:val="00CE7709"/>
    <w:rsid w:val="00CE7965"/>
    <w:rsid w:val="00CE7E1F"/>
    <w:rsid w:val="00CE7F77"/>
    <w:rsid w:val="00CE7FCF"/>
    <w:rsid w:val="00CF12C9"/>
    <w:rsid w:val="00CF1389"/>
    <w:rsid w:val="00CF34EA"/>
    <w:rsid w:val="00CF35C9"/>
    <w:rsid w:val="00CF3E2A"/>
    <w:rsid w:val="00CF4A09"/>
    <w:rsid w:val="00CF56AE"/>
    <w:rsid w:val="00CF56D1"/>
    <w:rsid w:val="00CF67E3"/>
    <w:rsid w:val="00CF78DE"/>
    <w:rsid w:val="00D02478"/>
    <w:rsid w:val="00D0247F"/>
    <w:rsid w:val="00D02A27"/>
    <w:rsid w:val="00D02B96"/>
    <w:rsid w:val="00D02EB9"/>
    <w:rsid w:val="00D03816"/>
    <w:rsid w:val="00D04A4C"/>
    <w:rsid w:val="00D05AC8"/>
    <w:rsid w:val="00D063A0"/>
    <w:rsid w:val="00D06D27"/>
    <w:rsid w:val="00D121F8"/>
    <w:rsid w:val="00D14641"/>
    <w:rsid w:val="00D14DC8"/>
    <w:rsid w:val="00D1564A"/>
    <w:rsid w:val="00D16DD5"/>
    <w:rsid w:val="00D1798D"/>
    <w:rsid w:val="00D20EF5"/>
    <w:rsid w:val="00D21B84"/>
    <w:rsid w:val="00D22934"/>
    <w:rsid w:val="00D22CCA"/>
    <w:rsid w:val="00D23021"/>
    <w:rsid w:val="00D23A0E"/>
    <w:rsid w:val="00D23DD2"/>
    <w:rsid w:val="00D24C4C"/>
    <w:rsid w:val="00D24E5A"/>
    <w:rsid w:val="00D2609F"/>
    <w:rsid w:val="00D26321"/>
    <w:rsid w:val="00D265A4"/>
    <w:rsid w:val="00D267D4"/>
    <w:rsid w:val="00D27207"/>
    <w:rsid w:val="00D27C2C"/>
    <w:rsid w:val="00D304E1"/>
    <w:rsid w:val="00D307AF"/>
    <w:rsid w:val="00D31B23"/>
    <w:rsid w:val="00D32752"/>
    <w:rsid w:val="00D33035"/>
    <w:rsid w:val="00D3406E"/>
    <w:rsid w:val="00D348D1"/>
    <w:rsid w:val="00D34A72"/>
    <w:rsid w:val="00D35A89"/>
    <w:rsid w:val="00D363E3"/>
    <w:rsid w:val="00D36E85"/>
    <w:rsid w:val="00D441C2"/>
    <w:rsid w:val="00D46BC8"/>
    <w:rsid w:val="00D52827"/>
    <w:rsid w:val="00D54557"/>
    <w:rsid w:val="00D55DA9"/>
    <w:rsid w:val="00D567B1"/>
    <w:rsid w:val="00D56842"/>
    <w:rsid w:val="00D577DB"/>
    <w:rsid w:val="00D617CF"/>
    <w:rsid w:val="00D61865"/>
    <w:rsid w:val="00D63B2B"/>
    <w:rsid w:val="00D650F7"/>
    <w:rsid w:val="00D66559"/>
    <w:rsid w:val="00D66B7A"/>
    <w:rsid w:val="00D70927"/>
    <w:rsid w:val="00D71798"/>
    <w:rsid w:val="00D725B3"/>
    <w:rsid w:val="00D738A4"/>
    <w:rsid w:val="00D75365"/>
    <w:rsid w:val="00D75B1E"/>
    <w:rsid w:val="00D8147B"/>
    <w:rsid w:val="00D82840"/>
    <w:rsid w:val="00D82A87"/>
    <w:rsid w:val="00D8374B"/>
    <w:rsid w:val="00D846E7"/>
    <w:rsid w:val="00D86B7C"/>
    <w:rsid w:val="00D87116"/>
    <w:rsid w:val="00D9049D"/>
    <w:rsid w:val="00D9060D"/>
    <w:rsid w:val="00D90826"/>
    <w:rsid w:val="00D91E33"/>
    <w:rsid w:val="00D93592"/>
    <w:rsid w:val="00D94989"/>
    <w:rsid w:val="00D95704"/>
    <w:rsid w:val="00D966A6"/>
    <w:rsid w:val="00D97946"/>
    <w:rsid w:val="00D97996"/>
    <w:rsid w:val="00DA0C27"/>
    <w:rsid w:val="00DA0DD0"/>
    <w:rsid w:val="00DA1ED6"/>
    <w:rsid w:val="00DA27BE"/>
    <w:rsid w:val="00DA5DB9"/>
    <w:rsid w:val="00DA5F26"/>
    <w:rsid w:val="00DA5F82"/>
    <w:rsid w:val="00DA76A5"/>
    <w:rsid w:val="00DA789A"/>
    <w:rsid w:val="00DA7C83"/>
    <w:rsid w:val="00DB05BC"/>
    <w:rsid w:val="00DB1281"/>
    <w:rsid w:val="00DB1DC6"/>
    <w:rsid w:val="00DB2C32"/>
    <w:rsid w:val="00DB2D99"/>
    <w:rsid w:val="00DB2E10"/>
    <w:rsid w:val="00DB4B8F"/>
    <w:rsid w:val="00DB54D5"/>
    <w:rsid w:val="00DB6CF5"/>
    <w:rsid w:val="00DB719B"/>
    <w:rsid w:val="00DB7813"/>
    <w:rsid w:val="00DC152E"/>
    <w:rsid w:val="00DC19BB"/>
    <w:rsid w:val="00DC3586"/>
    <w:rsid w:val="00DC4028"/>
    <w:rsid w:val="00DC4C60"/>
    <w:rsid w:val="00DC5835"/>
    <w:rsid w:val="00DC5FCC"/>
    <w:rsid w:val="00DC678B"/>
    <w:rsid w:val="00DC7456"/>
    <w:rsid w:val="00DD003D"/>
    <w:rsid w:val="00DD0863"/>
    <w:rsid w:val="00DD17CA"/>
    <w:rsid w:val="00DD2AA3"/>
    <w:rsid w:val="00DD47F3"/>
    <w:rsid w:val="00DD4A57"/>
    <w:rsid w:val="00DD5A53"/>
    <w:rsid w:val="00DD5F60"/>
    <w:rsid w:val="00DD63DC"/>
    <w:rsid w:val="00DD69C9"/>
    <w:rsid w:val="00DD7A49"/>
    <w:rsid w:val="00DE13B0"/>
    <w:rsid w:val="00DE1763"/>
    <w:rsid w:val="00DE28EC"/>
    <w:rsid w:val="00DE2B9D"/>
    <w:rsid w:val="00DE2EE6"/>
    <w:rsid w:val="00DE300F"/>
    <w:rsid w:val="00DE4E6F"/>
    <w:rsid w:val="00DE55C5"/>
    <w:rsid w:val="00DE55EF"/>
    <w:rsid w:val="00DE5A70"/>
    <w:rsid w:val="00DE7427"/>
    <w:rsid w:val="00DE7D5D"/>
    <w:rsid w:val="00DF0020"/>
    <w:rsid w:val="00DF0113"/>
    <w:rsid w:val="00DF09C1"/>
    <w:rsid w:val="00DF15B2"/>
    <w:rsid w:val="00DF1D0D"/>
    <w:rsid w:val="00DF2F66"/>
    <w:rsid w:val="00DF3DDE"/>
    <w:rsid w:val="00DF4050"/>
    <w:rsid w:val="00DF4DD7"/>
    <w:rsid w:val="00DF4F68"/>
    <w:rsid w:val="00DF5989"/>
    <w:rsid w:val="00DF5A02"/>
    <w:rsid w:val="00E00B46"/>
    <w:rsid w:val="00E0165C"/>
    <w:rsid w:val="00E051F0"/>
    <w:rsid w:val="00E055CB"/>
    <w:rsid w:val="00E06A85"/>
    <w:rsid w:val="00E071A8"/>
    <w:rsid w:val="00E07231"/>
    <w:rsid w:val="00E0752F"/>
    <w:rsid w:val="00E07A74"/>
    <w:rsid w:val="00E11B04"/>
    <w:rsid w:val="00E12172"/>
    <w:rsid w:val="00E12F34"/>
    <w:rsid w:val="00E12FD3"/>
    <w:rsid w:val="00E1457D"/>
    <w:rsid w:val="00E146B8"/>
    <w:rsid w:val="00E14B8D"/>
    <w:rsid w:val="00E14C0F"/>
    <w:rsid w:val="00E14FEC"/>
    <w:rsid w:val="00E17824"/>
    <w:rsid w:val="00E2095B"/>
    <w:rsid w:val="00E20C86"/>
    <w:rsid w:val="00E24ABA"/>
    <w:rsid w:val="00E24ADB"/>
    <w:rsid w:val="00E2543B"/>
    <w:rsid w:val="00E25578"/>
    <w:rsid w:val="00E25664"/>
    <w:rsid w:val="00E275FB"/>
    <w:rsid w:val="00E302D2"/>
    <w:rsid w:val="00E3175E"/>
    <w:rsid w:val="00E322BD"/>
    <w:rsid w:val="00E32E72"/>
    <w:rsid w:val="00E33ED9"/>
    <w:rsid w:val="00E34CFC"/>
    <w:rsid w:val="00E40C10"/>
    <w:rsid w:val="00E40EE7"/>
    <w:rsid w:val="00E41CBD"/>
    <w:rsid w:val="00E422E3"/>
    <w:rsid w:val="00E43188"/>
    <w:rsid w:val="00E43271"/>
    <w:rsid w:val="00E439F3"/>
    <w:rsid w:val="00E440CA"/>
    <w:rsid w:val="00E44BFD"/>
    <w:rsid w:val="00E455B0"/>
    <w:rsid w:val="00E45655"/>
    <w:rsid w:val="00E462A4"/>
    <w:rsid w:val="00E47324"/>
    <w:rsid w:val="00E50E1A"/>
    <w:rsid w:val="00E512AB"/>
    <w:rsid w:val="00E524D4"/>
    <w:rsid w:val="00E539CF"/>
    <w:rsid w:val="00E5463B"/>
    <w:rsid w:val="00E54D3F"/>
    <w:rsid w:val="00E55D19"/>
    <w:rsid w:val="00E55D34"/>
    <w:rsid w:val="00E56EFD"/>
    <w:rsid w:val="00E5797E"/>
    <w:rsid w:val="00E60D6B"/>
    <w:rsid w:val="00E60E01"/>
    <w:rsid w:val="00E61629"/>
    <w:rsid w:val="00E61E3E"/>
    <w:rsid w:val="00E62C7D"/>
    <w:rsid w:val="00E633AA"/>
    <w:rsid w:val="00E633D0"/>
    <w:rsid w:val="00E6471C"/>
    <w:rsid w:val="00E64C97"/>
    <w:rsid w:val="00E64D4C"/>
    <w:rsid w:val="00E650B4"/>
    <w:rsid w:val="00E67047"/>
    <w:rsid w:val="00E67308"/>
    <w:rsid w:val="00E67D10"/>
    <w:rsid w:val="00E708EC"/>
    <w:rsid w:val="00E729A0"/>
    <w:rsid w:val="00E73372"/>
    <w:rsid w:val="00E73D93"/>
    <w:rsid w:val="00E73F00"/>
    <w:rsid w:val="00E74F8B"/>
    <w:rsid w:val="00E75D66"/>
    <w:rsid w:val="00E760A2"/>
    <w:rsid w:val="00E76D63"/>
    <w:rsid w:val="00E774C8"/>
    <w:rsid w:val="00E77BFE"/>
    <w:rsid w:val="00E77F6F"/>
    <w:rsid w:val="00E808F6"/>
    <w:rsid w:val="00E826BC"/>
    <w:rsid w:val="00E83C6B"/>
    <w:rsid w:val="00E83F2B"/>
    <w:rsid w:val="00E84AD4"/>
    <w:rsid w:val="00E84C88"/>
    <w:rsid w:val="00E850B1"/>
    <w:rsid w:val="00E8572C"/>
    <w:rsid w:val="00E87AD7"/>
    <w:rsid w:val="00E87F61"/>
    <w:rsid w:val="00E90569"/>
    <w:rsid w:val="00E9092C"/>
    <w:rsid w:val="00E9158F"/>
    <w:rsid w:val="00E91754"/>
    <w:rsid w:val="00E92B2A"/>
    <w:rsid w:val="00E92FB4"/>
    <w:rsid w:val="00E930DD"/>
    <w:rsid w:val="00E93587"/>
    <w:rsid w:val="00E93CFF"/>
    <w:rsid w:val="00E94930"/>
    <w:rsid w:val="00E94974"/>
    <w:rsid w:val="00E95C60"/>
    <w:rsid w:val="00E965CC"/>
    <w:rsid w:val="00E966EB"/>
    <w:rsid w:val="00E967F9"/>
    <w:rsid w:val="00E97583"/>
    <w:rsid w:val="00E97738"/>
    <w:rsid w:val="00E97A56"/>
    <w:rsid w:val="00EA05E4"/>
    <w:rsid w:val="00EA063D"/>
    <w:rsid w:val="00EA1861"/>
    <w:rsid w:val="00EA283D"/>
    <w:rsid w:val="00EA33A8"/>
    <w:rsid w:val="00EA4471"/>
    <w:rsid w:val="00EA5773"/>
    <w:rsid w:val="00EA5AD2"/>
    <w:rsid w:val="00EA72F5"/>
    <w:rsid w:val="00EA7A57"/>
    <w:rsid w:val="00EB0EEF"/>
    <w:rsid w:val="00EB16C2"/>
    <w:rsid w:val="00EB193D"/>
    <w:rsid w:val="00EB2882"/>
    <w:rsid w:val="00EB4541"/>
    <w:rsid w:val="00EB4BF7"/>
    <w:rsid w:val="00EB61AF"/>
    <w:rsid w:val="00EB623B"/>
    <w:rsid w:val="00EB7E95"/>
    <w:rsid w:val="00EC0CD3"/>
    <w:rsid w:val="00EC0EA5"/>
    <w:rsid w:val="00EC0EC7"/>
    <w:rsid w:val="00EC1929"/>
    <w:rsid w:val="00EC2346"/>
    <w:rsid w:val="00EC23E6"/>
    <w:rsid w:val="00EC259E"/>
    <w:rsid w:val="00EC4A40"/>
    <w:rsid w:val="00EC616B"/>
    <w:rsid w:val="00EC799C"/>
    <w:rsid w:val="00ED1943"/>
    <w:rsid w:val="00ED195B"/>
    <w:rsid w:val="00ED2A4C"/>
    <w:rsid w:val="00ED586A"/>
    <w:rsid w:val="00ED6FF3"/>
    <w:rsid w:val="00ED71CE"/>
    <w:rsid w:val="00ED78F6"/>
    <w:rsid w:val="00EE1568"/>
    <w:rsid w:val="00EE1C32"/>
    <w:rsid w:val="00EE244A"/>
    <w:rsid w:val="00EE3E58"/>
    <w:rsid w:val="00EE46C4"/>
    <w:rsid w:val="00EE4ADA"/>
    <w:rsid w:val="00EE62CE"/>
    <w:rsid w:val="00EE7527"/>
    <w:rsid w:val="00EE7983"/>
    <w:rsid w:val="00EF02B5"/>
    <w:rsid w:val="00EF04CB"/>
    <w:rsid w:val="00EF0843"/>
    <w:rsid w:val="00EF16C7"/>
    <w:rsid w:val="00EF1A88"/>
    <w:rsid w:val="00EF4DF2"/>
    <w:rsid w:val="00EF5C54"/>
    <w:rsid w:val="00EF7189"/>
    <w:rsid w:val="00EF7B00"/>
    <w:rsid w:val="00F0115E"/>
    <w:rsid w:val="00F02ED7"/>
    <w:rsid w:val="00F0502F"/>
    <w:rsid w:val="00F05993"/>
    <w:rsid w:val="00F05CB0"/>
    <w:rsid w:val="00F05D36"/>
    <w:rsid w:val="00F0680D"/>
    <w:rsid w:val="00F0696E"/>
    <w:rsid w:val="00F126F0"/>
    <w:rsid w:val="00F13CE9"/>
    <w:rsid w:val="00F1410A"/>
    <w:rsid w:val="00F144A0"/>
    <w:rsid w:val="00F145A0"/>
    <w:rsid w:val="00F1569E"/>
    <w:rsid w:val="00F1678C"/>
    <w:rsid w:val="00F203AD"/>
    <w:rsid w:val="00F21AB2"/>
    <w:rsid w:val="00F22EE4"/>
    <w:rsid w:val="00F232D6"/>
    <w:rsid w:val="00F23DE6"/>
    <w:rsid w:val="00F25CFC"/>
    <w:rsid w:val="00F260FF"/>
    <w:rsid w:val="00F27484"/>
    <w:rsid w:val="00F276D8"/>
    <w:rsid w:val="00F277C4"/>
    <w:rsid w:val="00F2788D"/>
    <w:rsid w:val="00F27FF8"/>
    <w:rsid w:val="00F3018A"/>
    <w:rsid w:val="00F3185C"/>
    <w:rsid w:val="00F324CF"/>
    <w:rsid w:val="00F35885"/>
    <w:rsid w:val="00F35AED"/>
    <w:rsid w:val="00F35DF3"/>
    <w:rsid w:val="00F4017E"/>
    <w:rsid w:val="00F40DAC"/>
    <w:rsid w:val="00F411BC"/>
    <w:rsid w:val="00F41B0D"/>
    <w:rsid w:val="00F4355F"/>
    <w:rsid w:val="00F4515E"/>
    <w:rsid w:val="00F45341"/>
    <w:rsid w:val="00F504D4"/>
    <w:rsid w:val="00F50EF1"/>
    <w:rsid w:val="00F50F22"/>
    <w:rsid w:val="00F50F88"/>
    <w:rsid w:val="00F524F6"/>
    <w:rsid w:val="00F53F3F"/>
    <w:rsid w:val="00F54A8A"/>
    <w:rsid w:val="00F54CD8"/>
    <w:rsid w:val="00F55529"/>
    <w:rsid w:val="00F55896"/>
    <w:rsid w:val="00F560FE"/>
    <w:rsid w:val="00F5690B"/>
    <w:rsid w:val="00F60C13"/>
    <w:rsid w:val="00F61A1E"/>
    <w:rsid w:val="00F6477C"/>
    <w:rsid w:val="00F64A84"/>
    <w:rsid w:val="00F65FCE"/>
    <w:rsid w:val="00F6622D"/>
    <w:rsid w:val="00F72387"/>
    <w:rsid w:val="00F72FD4"/>
    <w:rsid w:val="00F73368"/>
    <w:rsid w:val="00F73F57"/>
    <w:rsid w:val="00F742D3"/>
    <w:rsid w:val="00F7608A"/>
    <w:rsid w:val="00F77002"/>
    <w:rsid w:val="00F776C1"/>
    <w:rsid w:val="00F77761"/>
    <w:rsid w:val="00F80B3B"/>
    <w:rsid w:val="00F8144D"/>
    <w:rsid w:val="00F81898"/>
    <w:rsid w:val="00F81E9F"/>
    <w:rsid w:val="00F82FE9"/>
    <w:rsid w:val="00F83502"/>
    <w:rsid w:val="00F8448B"/>
    <w:rsid w:val="00F85499"/>
    <w:rsid w:val="00F85F0C"/>
    <w:rsid w:val="00F861A9"/>
    <w:rsid w:val="00F861F3"/>
    <w:rsid w:val="00F87702"/>
    <w:rsid w:val="00F906E2"/>
    <w:rsid w:val="00F93441"/>
    <w:rsid w:val="00F94631"/>
    <w:rsid w:val="00F94BEA"/>
    <w:rsid w:val="00F94CA9"/>
    <w:rsid w:val="00F94FD8"/>
    <w:rsid w:val="00F96473"/>
    <w:rsid w:val="00F969C4"/>
    <w:rsid w:val="00F9707F"/>
    <w:rsid w:val="00F9726A"/>
    <w:rsid w:val="00F977F3"/>
    <w:rsid w:val="00F97D1A"/>
    <w:rsid w:val="00FA1545"/>
    <w:rsid w:val="00FA2BC0"/>
    <w:rsid w:val="00FA339E"/>
    <w:rsid w:val="00FA359A"/>
    <w:rsid w:val="00FA372A"/>
    <w:rsid w:val="00FA3AD4"/>
    <w:rsid w:val="00FA44E1"/>
    <w:rsid w:val="00FA4E1A"/>
    <w:rsid w:val="00FA513A"/>
    <w:rsid w:val="00FA6633"/>
    <w:rsid w:val="00FA6A12"/>
    <w:rsid w:val="00FA6D73"/>
    <w:rsid w:val="00FA7EAE"/>
    <w:rsid w:val="00FB0938"/>
    <w:rsid w:val="00FB11AE"/>
    <w:rsid w:val="00FB24B2"/>
    <w:rsid w:val="00FB4238"/>
    <w:rsid w:val="00FB5E58"/>
    <w:rsid w:val="00FB671D"/>
    <w:rsid w:val="00FB6A3B"/>
    <w:rsid w:val="00FB6E35"/>
    <w:rsid w:val="00FB7CC7"/>
    <w:rsid w:val="00FC045F"/>
    <w:rsid w:val="00FC1580"/>
    <w:rsid w:val="00FC1927"/>
    <w:rsid w:val="00FC2B1C"/>
    <w:rsid w:val="00FC42D4"/>
    <w:rsid w:val="00FC4DDA"/>
    <w:rsid w:val="00FC4F51"/>
    <w:rsid w:val="00FC669D"/>
    <w:rsid w:val="00FC7454"/>
    <w:rsid w:val="00FD0E1E"/>
    <w:rsid w:val="00FD1979"/>
    <w:rsid w:val="00FD1C05"/>
    <w:rsid w:val="00FD263E"/>
    <w:rsid w:val="00FD3947"/>
    <w:rsid w:val="00FD3A1F"/>
    <w:rsid w:val="00FD3CDB"/>
    <w:rsid w:val="00FD3D58"/>
    <w:rsid w:val="00FD44C6"/>
    <w:rsid w:val="00FD4AC4"/>
    <w:rsid w:val="00FD4B1D"/>
    <w:rsid w:val="00FD5457"/>
    <w:rsid w:val="00FD57CA"/>
    <w:rsid w:val="00FD61B0"/>
    <w:rsid w:val="00FD64C3"/>
    <w:rsid w:val="00FD7A21"/>
    <w:rsid w:val="00FE1400"/>
    <w:rsid w:val="00FE18E0"/>
    <w:rsid w:val="00FE2180"/>
    <w:rsid w:val="00FE2FD7"/>
    <w:rsid w:val="00FE30AC"/>
    <w:rsid w:val="00FE3D90"/>
    <w:rsid w:val="00FE76EC"/>
    <w:rsid w:val="00FE7A10"/>
    <w:rsid w:val="00FE7A89"/>
    <w:rsid w:val="00FE7F13"/>
    <w:rsid w:val="00FF0DA3"/>
    <w:rsid w:val="00FF281E"/>
    <w:rsid w:val="00FF39E5"/>
    <w:rsid w:val="00FF44A4"/>
    <w:rsid w:val="00FF49D3"/>
    <w:rsid w:val="00FF5E45"/>
    <w:rsid w:val="01107FE8"/>
    <w:rsid w:val="0292C2FD"/>
    <w:rsid w:val="02F103A3"/>
    <w:rsid w:val="034B456E"/>
    <w:rsid w:val="043F84F8"/>
    <w:rsid w:val="04F9BED8"/>
    <w:rsid w:val="06D491B1"/>
    <w:rsid w:val="07149D0C"/>
    <w:rsid w:val="08F968A5"/>
    <w:rsid w:val="09390BF4"/>
    <w:rsid w:val="0AD20B70"/>
    <w:rsid w:val="0B9DC5E5"/>
    <w:rsid w:val="0C3E1153"/>
    <w:rsid w:val="0D3A714D"/>
    <w:rsid w:val="0D7A0C99"/>
    <w:rsid w:val="0E560A4A"/>
    <w:rsid w:val="0E8163CA"/>
    <w:rsid w:val="0F03ACA2"/>
    <w:rsid w:val="0F1AC39A"/>
    <w:rsid w:val="10030626"/>
    <w:rsid w:val="10A7665F"/>
    <w:rsid w:val="111A45AD"/>
    <w:rsid w:val="13D7AE9F"/>
    <w:rsid w:val="1490D012"/>
    <w:rsid w:val="14960253"/>
    <w:rsid w:val="15024F10"/>
    <w:rsid w:val="150F44E5"/>
    <w:rsid w:val="15CB9537"/>
    <w:rsid w:val="1620BD38"/>
    <w:rsid w:val="16B929E1"/>
    <w:rsid w:val="16CBE89F"/>
    <w:rsid w:val="1855248E"/>
    <w:rsid w:val="18A29B63"/>
    <w:rsid w:val="1935F837"/>
    <w:rsid w:val="1986265C"/>
    <w:rsid w:val="1AA1177D"/>
    <w:rsid w:val="1AA25C43"/>
    <w:rsid w:val="1C0CDA06"/>
    <w:rsid w:val="1C53C8C9"/>
    <w:rsid w:val="1C92BB78"/>
    <w:rsid w:val="1DCEA4C2"/>
    <w:rsid w:val="1DE7A404"/>
    <w:rsid w:val="1F8D75BE"/>
    <w:rsid w:val="1FB2565D"/>
    <w:rsid w:val="20865597"/>
    <w:rsid w:val="219C01DD"/>
    <w:rsid w:val="219D41FA"/>
    <w:rsid w:val="2218BD85"/>
    <w:rsid w:val="2370EC89"/>
    <w:rsid w:val="23AF2BF1"/>
    <w:rsid w:val="2430647E"/>
    <w:rsid w:val="24D416CD"/>
    <w:rsid w:val="250A68CB"/>
    <w:rsid w:val="25B06C9B"/>
    <w:rsid w:val="25B6F8FD"/>
    <w:rsid w:val="26B1F35F"/>
    <w:rsid w:val="27868218"/>
    <w:rsid w:val="27C6B76B"/>
    <w:rsid w:val="27EDDF75"/>
    <w:rsid w:val="285A102E"/>
    <w:rsid w:val="293C7996"/>
    <w:rsid w:val="29539BAB"/>
    <w:rsid w:val="29626B26"/>
    <w:rsid w:val="29960B37"/>
    <w:rsid w:val="29F31E58"/>
    <w:rsid w:val="2A5D332E"/>
    <w:rsid w:val="2A713FE6"/>
    <w:rsid w:val="2BF73F6B"/>
    <w:rsid w:val="2D4C6E80"/>
    <w:rsid w:val="2D8C24D6"/>
    <w:rsid w:val="2DDB05FE"/>
    <w:rsid w:val="2F5EDBA4"/>
    <w:rsid w:val="2FE71403"/>
    <w:rsid w:val="30108A29"/>
    <w:rsid w:val="30649E22"/>
    <w:rsid w:val="306FF007"/>
    <w:rsid w:val="3081DB88"/>
    <w:rsid w:val="309C7948"/>
    <w:rsid w:val="32C208A9"/>
    <w:rsid w:val="32E397C4"/>
    <w:rsid w:val="33A896FF"/>
    <w:rsid w:val="353F60D1"/>
    <w:rsid w:val="363EEB9F"/>
    <w:rsid w:val="36BAC9EA"/>
    <w:rsid w:val="36DF1759"/>
    <w:rsid w:val="36ED7D0A"/>
    <w:rsid w:val="3730B2F7"/>
    <w:rsid w:val="3791D244"/>
    <w:rsid w:val="38543636"/>
    <w:rsid w:val="38906457"/>
    <w:rsid w:val="391C820B"/>
    <w:rsid w:val="396C8391"/>
    <w:rsid w:val="39ED44F7"/>
    <w:rsid w:val="3A61C691"/>
    <w:rsid w:val="3B60317C"/>
    <w:rsid w:val="3C037D0B"/>
    <w:rsid w:val="3C6EF0AB"/>
    <w:rsid w:val="3D1FEC1E"/>
    <w:rsid w:val="3E323264"/>
    <w:rsid w:val="3F9F5B02"/>
    <w:rsid w:val="40285C04"/>
    <w:rsid w:val="420D1209"/>
    <w:rsid w:val="44AE9EC0"/>
    <w:rsid w:val="44AED1B4"/>
    <w:rsid w:val="45007F97"/>
    <w:rsid w:val="4547B519"/>
    <w:rsid w:val="4846D466"/>
    <w:rsid w:val="48518B2C"/>
    <w:rsid w:val="489C37C6"/>
    <w:rsid w:val="48F03007"/>
    <w:rsid w:val="49AEEA87"/>
    <w:rsid w:val="4A01B399"/>
    <w:rsid w:val="4C158B77"/>
    <w:rsid w:val="4D00E1F7"/>
    <w:rsid w:val="4F18673F"/>
    <w:rsid w:val="4F2DA832"/>
    <w:rsid w:val="4F6152AB"/>
    <w:rsid w:val="4FBD5FB3"/>
    <w:rsid w:val="50D5D866"/>
    <w:rsid w:val="522CACF2"/>
    <w:rsid w:val="536AD17B"/>
    <w:rsid w:val="53B40794"/>
    <w:rsid w:val="53BB582B"/>
    <w:rsid w:val="541B0419"/>
    <w:rsid w:val="562EE856"/>
    <w:rsid w:val="56FDBCE7"/>
    <w:rsid w:val="58AAEF89"/>
    <w:rsid w:val="59581A48"/>
    <w:rsid w:val="5A03EB3B"/>
    <w:rsid w:val="5A6BADDA"/>
    <w:rsid w:val="5A99F02B"/>
    <w:rsid w:val="5D36CCF8"/>
    <w:rsid w:val="5D4D95B6"/>
    <w:rsid w:val="5E11EAA0"/>
    <w:rsid w:val="5F9E795D"/>
    <w:rsid w:val="60401A98"/>
    <w:rsid w:val="60FD85F8"/>
    <w:rsid w:val="6119F5D6"/>
    <w:rsid w:val="617564A4"/>
    <w:rsid w:val="617FEDB5"/>
    <w:rsid w:val="632C93A3"/>
    <w:rsid w:val="6478201E"/>
    <w:rsid w:val="64D33D51"/>
    <w:rsid w:val="65B95BDA"/>
    <w:rsid w:val="668F1D03"/>
    <w:rsid w:val="670F0F61"/>
    <w:rsid w:val="676578CB"/>
    <w:rsid w:val="67EFDE7E"/>
    <w:rsid w:val="690A15CF"/>
    <w:rsid w:val="6A4B524C"/>
    <w:rsid w:val="6A620C2E"/>
    <w:rsid w:val="6ADACBF6"/>
    <w:rsid w:val="6C3AA9F2"/>
    <w:rsid w:val="6C98F5E7"/>
    <w:rsid w:val="6DAE0845"/>
    <w:rsid w:val="6DD9861C"/>
    <w:rsid w:val="6FDA8DA1"/>
    <w:rsid w:val="70602C10"/>
    <w:rsid w:val="70C782C6"/>
    <w:rsid w:val="716E8A96"/>
    <w:rsid w:val="7289DFE8"/>
    <w:rsid w:val="74120E1A"/>
    <w:rsid w:val="74B3EC73"/>
    <w:rsid w:val="74D857D3"/>
    <w:rsid w:val="75434F85"/>
    <w:rsid w:val="757F5654"/>
    <w:rsid w:val="75F93593"/>
    <w:rsid w:val="761916B9"/>
    <w:rsid w:val="762BB5ED"/>
    <w:rsid w:val="7702C044"/>
    <w:rsid w:val="7731E049"/>
    <w:rsid w:val="77500D6B"/>
    <w:rsid w:val="77D47CD2"/>
    <w:rsid w:val="77DA4BA0"/>
    <w:rsid w:val="78E0E799"/>
    <w:rsid w:val="7940F6B7"/>
    <w:rsid w:val="79575DB5"/>
    <w:rsid w:val="7A43B6BB"/>
    <w:rsid w:val="7A4B9FC1"/>
    <w:rsid w:val="7A954A5B"/>
    <w:rsid w:val="7B058FB2"/>
    <w:rsid w:val="7B09E440"/>
    <w:rsid w:val="7B100EA6"/>
    <w:rsid w:val="7B15DDC0"/>
    <w:rsid w:val="7B1949FA"/>
    <w:rsid w:val="7B63B6DB"/>
    <w:rsid w:val="7BE452AF"/>
    <w:rsid w:val="7C642B64"/>
    <w:rsid w:val="7E79C8D5"/>
    <w:rsid w:val="7F70B63D"/>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fill="f" fillcolor="white" stroke="f">
      <v:fill color="white" on="f"/>
      <v:stroke on="f"/>
    </o:shapedefaults>
    <o:shapelayout v:ext="edit">
      <o:idmap v:ext="edit" data="2"/>
    </o:shapelayout>
  </w:shapeDefaults>
  <w:decimalSymbol w:val=","/>
  <w:listSeparator w:val=";"/>
  <w14:docId w14:val="106E27AF"/>
  <w14:defaultImageDpi w14:val="330"/>
  <w15:chartTrackingRefBased/>
  <w15:docId w15:val="{08C840D7-792F-4A77-B1B7-8DD490B82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Default Paragraph Font" w:uiPriority="1"/>
    <w:lsdException w:name="Subtitle" w:qFormat="1"/>
    <w:lsdException w:name="Hyperlink" w:uiPriority="99"/>
    <w:lsdException w:name="Strong" w:uiPriority="22" w:qFormat="1"/>
    <w:lsdException w:name="Emphasis" w:qFormat="1"/>
    <w:lsdException w:name="HTML Code" w:uiPriority="99"/>
    <w:lsdException w:name="HTML Preformatted"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Pr>
      <w:rFonts w:ascii="Garamond" w:hAnsi="Garamond"/>
      <w:sz w:val="16"/>
      <w:szCs w:val="16"/>
      <w:lang w:val="fr-FR" w:eastAsia="fr-FR"/>
    </w:rPr>
  </w:style>
  <w:style w:type="paragraph" w:styleId="Titre1">
    <w:name w:val="heading 1"/>
    <w:basedOn w:val="Normal"/>
    <w:next w:val="Corpsdetexte"/>
    <w:link w:val="Titre1Car"/>
    <w:qFormat/>
    <w:pPr>
      <w:keepNext/>
      <w:numPr>
        <w:numId w:val="3"/>
      </w:numPr>
      <w:spacing w:before="240" w:after="120"/>
      <w:outlineLvl w:val="0"/>
    </w:pPr>
    <w:rPr>
      <w:rFonts w:ascii="Arial Black" w:hAnsi="Arial Black"/>
      <w:color w:val="808080"/>
      <w:spacing w:val="-25"/>
      <w:kern w:val="28"/>
      <w:sz w:val="32"/>
      <w:szCs w:val="32"/>
    </w:rPr>
  </w:style>
  <w:style w:type="paragraph" w:styleId="Titre2">
    <w:name w:val="heading 2"/>
    <w:basedOn w:val="Normal"/>
    <w:next w:val="Corpsdetexte"/>
    <w:link w:val="Titre2Car"/>
    <w:qFormat/>
    <w:pPr>
      <w:keepNext/>
      <w:numPr>
        <w:ilvl w:val="1"/>
        <w:numId w:val="3"/>
      </w:numPr>
      <w:spacing w:line="240" w:lineRule="atLeast"/>
      <w:outlineLvl w:val="1"/>
    </w:pPr>
    <w:rPr>
      <w:rFonts w:ascii="Arial Black" w:hAnsi="Arial Black"/>
      <w:spacing w:val="-10"/>
      <w:kern w:val="28"/>
      <w:sz w:val="24"/>
      <w:szCs w:val="24"/>
    </w:rPr>
  </w:style>
  <w:style w:type="paragraph" w:styleId="Titre3">
    <w:name w:val="heading 3"/>
    <w:basedOn w:val="Normal"/>
    <w:next w:val="Corpsdetexte"/>
    <w:link w:val="Titre3Car"/>
    <w:qFormat/>
    <w:pPr>
      <w:keepNext/>
      <w:numPr>
        <w:ilvl w:val="2"/>
        <w:numId w:val="3"/>
      </w:numPr>
      <w:outlineLvl w:val="2"/>
    </w:pPr>
    <w:rPr>
      <w:rFonts w:ascii="Arial Black" w:hAnsi="Arial Black"/>
      <w:spacing w:val="-5"/>
      <w:sz w:val="18"/>
      <w:szCs w:val="18"/>
    </w:rPr>
  </w:style>
  <w:style w:type="paragraph" w:styleId="Titre4">
    <w:name w:val="heading 4"/>
    <w:basedOn w:val="Normal"/>
    <w:next w:val="Corpsdetexte"/>
    <w:link w:val="Titre4Car"/>
    <w:qFormat/>
    <w:pPr>
      <w:keepNext/>
      <w:numPr>
        <w:ilvl w:val="3"/>
        <w:numId w:val="3"/>
      </w:numPr>
      <w:spacing w:after="240"/>
      <w:jc w:val="center"/>
      <w:outlineLvl w:val="3"/>
    </w:pPr>
    <w:rPr>
      <w:caps/>
      <w:spacing w:val="30"/>
    </w:rPr>
  </w:style>
  <w:style w:type="paragraph" w:styleId="Titre5">
    <w:name w:val="heading 5"/>
    <w:basedOn w:val="Normal"/>
    <w:next w:val="Corpsdetexte"/>
    <w:link w:val="Titre5Car"/>
    <w:qFormat/>
    <w:pPr>
      <w:numPr>
        <w:ilvl w:val="4"/>
        <w:numId w:val="3"/>
      </w:numPr>
      <w:spacing w:before="40"/>
      <w:jc w:val="center"/>
      <w:outlineLvl w:val="4"/>
    </w:pPr>
    <w:rPr>
      <w:rFonts w:ascii="Arial Black" w:hAnsi="Arial Black"/>
      <w:spacing w:val="-5"/>
      <w:sz w:val="18"/>
      <w:szCs w:val="18"/>
    </w:rPr>
  </w:style>
  <w:style w:type="paragraph" w:styleId="Titre6">
    <w:name w:val="heading 6"/>
    <w:basedOn w:val="Normal"/>
    <w:next w:val="Corpsdetexte"/>
    <w:link w:val="Titre6Car"/>
    <w:qFormat/>
    <w:pPr>
      <w:keepNext/>
      <w:framePr w:w="1800" w:wrap="around" w:vAnchor="text" w:hAnchor="page" w:x="1201" w:y="1"/>
      <w:numPr>
        <w:ilvl w:val="5"/>
        <w:numId w:val="3"/>
      </w:numPr>
      <w:outlineLvl w:val="5"/>
    </w:pPr>
  </w:style>
  <w:style w:type="paragraph" w:styleId="Titre7">
    <w:name w:val="heading 7"/>
    <w:basedOn w:val="Normal"/>
    <w:next w:val="Corpsdetexte"/>
    <w:link w:val="Titre7Car"/>
    <w:qFormat/>
    <w:pPr>
      <w:framePr w:w="3780" w:hSpace="240" w:wrap="around" w:vAnchor="text" w:hAnchor="page" w:x="1489" w:y="1"/>
      <w:numPr>
        <w:ilvl w:val="6"/>
        <w:numId w:val="3"/>
      </w:numPr>
      <w:pBdr>
        <w:top w:val="single" w:sz="6" w:space="12" w:color="FFFFFF"/>
        <w:left w:val="single" w:sz="6" w:space="12" w:color="FFFFFF"/>
        <w:bottom w:val="single" w:sz="6" w:space="12" w:color="FFFFFF"/>
        <w:right w:val="single" w:sz="6" w:space="12" w:color="FFFFFF"/>
      </w:pBdr>
      <w:shd w:val="pct5" w:color="auto" w:fill="auto"/>
      <w:spacing w:before="60"/>
      <w:outlineLvl w:val="6"/>
    </w:pPr>
    <w:rPr>
      <w:i/>
      <w:iCs/>
      <w:spacing w:val="-5"/>
      <w:sz w:val="28"/>
      <w:szCs w:val="28"/>
    </w:rPr>
  </w:style>
  <w:style w:type="paragraph" w:styleId="Titre8">
    <w:name w:val="heading 8"/>
    <w:basedOn w:val="Normal"/>
    <w:next w:val="Corpsdetexte"/>
    <w:link w:val="Titre8Car"/>
    <w:qFormat/>
    <w:pPr>
      <w:keepNext/>
      <w:framePr w:w="1860" w:wrap="around" w:vAnchor="text" w:hAnchor="page" w:x="1201" w:y="1"/>
      <w:numPr>
        <w:ilvl w:val="7"/>
        <w:numId w:val="3"/>
      </w:numPr>
      <w:pBdr>
        <w:top w:val="single" w:sz="24" w:space="0" w:color="auto"/>
        <w:bottom w:val="single" w:sz="6" w:space="0" w:color="auto"/>
      </w:pBdr>
      <w:spacing w:before="60" w:line="320" w:lineRule="exact"/>
      <w:jc w:val="center"/>
      <w:outlineLvl w:val="7"/>
    </w:pPr>
    <w:rPr>
      <w:rFonts w:ascii="Arial Black" w:hAnsi="Arial Black"/>
      <w:caps/>
      <w:spacing w:val="60"/>
      <w:position w:val="4"/>
      <w:sz w:val="14"/>
      <w:szCs w:val="14"/>
    </w:rPr>
  </w:style>
  <w:style w:type="paragraph" w:styleId="Titre9">
    <w:name w:val="heading 9"/>
    <w:basedOn w:val="Normal"/>
    <w:next w:val="Corpsdetexte"/>
    <w:link w:val="Titre9Car"/>
    <w:qFormat/>
    <w:pPr>
      <w:keepNext/>
      <w:numPr>
        <w:ilvl w:val="8"/>
        <w:numId w:val="3"/>
      </w:numPr>
      <w:spacing w:before="80" w:after="60"/>
      <w:outlineLvl w:val="8"/>
    </w:pPr>
    <w:rPr>
      <w:b/>
      <w:bCs/>
      <w:i/>
      <w:iCs/>
      <w:kern w:val="2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pPr>
      <w:spacing w:after="240"/>
      <w:jc w:val="both"/>
    </w:pPr>
    <w:rPr>
      <w:spacing w:val="-5"/>
      <w:sz w:val="24"/>
      <w:szCs w:val="24"/>
    </w:rPr>
  </w:style>
  <w:style w:type="character" w:customStyle="1" w:styleId="CorpsdetexteCar">
    <w:name w:val="Corps de texte Car"/>
    <w:link w:val="Corpsdetexte"/>
    <w:rsid w:val="001238C4"/>
    <w:rPr>
      <w:rFonts w:ascii="Garamond" w:hAnsi="Garamond"/>
      <w:spacing w:val="-5"/>
      <w:sz w:val="24"/>
      <w:szCs w:val="24"/>
      <w:lang w:val="fr-FR" w:eastAsia="fr-FR"/>
    </w:rPr>
  </w:style>
  <w:style w:type="character" w:customStyle="1" w:styleId="Titre1Car">
    <w:name w:val="Titre 1 Car"/>
    <w:basedOn w:val="Policepardfaut"/>
    <w:link w:val="Titre1"/>
    <w:rsid w:val="007E66E1"/>
    <w:rPr>
      <w:rFonts w:ascii="Arial Black" w:hAnsi="Arial Black"/>
      <w:color w:val="808080"/>
      <w:spacing w:val="-25"/>
      <w:kern w:val="28"/>
      <w:sz w:val="32"/>
      <w:szCs w:val="32"/>
      <w:lang w:val="fr-FR" w:eastAsia="fr-FR"/>
    </w:rPr>
  </w:style>
  <w:style w:type="character" w:customStyle="1" w:styleId="Titre2Car">
    <w:name w:val="Titre 2 Car"/>
    <w:basedOn w:val="Policepardfaut"/>
    <w:link w:val="Titre2"/>
    <w:rsid w:val="007E66E1"/>
    <w:rPr>
      <w:rFonts w:ascii="Arial Black" w:hAnsi="Arial Black"/>
      <w:spacing w:val="-10"/>
      <w:kern w:val="28"/>
      <w:sz w:val="24"/>
      <w:szCs w:val="24"/>
      <w:lang w:val="fr-FR" w:eastAsia="fr-FR"/>
    </w:rPr>
  </w:style>
  <w:style w:type="character" w:customStyle="1" w:styleId="Titre3Car">
    <w:name w:val="Titre 3 Car"/>
    <w:basedOn w:val="Policepardfaut"/>
    <w:link w:val="Titre3"/>
    <w:rsid w:val="007E66E1"/>
    <w:rPr>
      <w:rFonts w:ascii="Arial Black" w:hAnsi="Arial Black"/>
      <w:spacing w:val="-5"/>
      <w:sz w:val="18"/>
      <w:szCs w:val="18"/>
      <w:lang w:val="fr-FR" w:eastAsia="fr-FR"/>
    </w:rPr>
  </w:style>
  <w:style w:type="character" w:customStyle="1" w:styleId="Titre4Car">
    <w:name w:val="Titre 4 Car"/>
    <w:basedOn w:val="Policepardfaut"/>
    <w:link w:val="Titre4"/>
    <w:rsid w:val="007E66E1"/>
    <w:rPr>
      <w:rFonts w:ascii="Garamond" w:hAnsi="Garamond"/>
      <w:caps/>
      <w:spacing w:val="30"/>
      <w:sz w:val="16"/>
      <w:szCs w:val="16"/>
      <w:lang w:val="fr-FR" w:eastAsia="fr-FR"/>
    </w:rPr>
  </w:style>
  <w:style w:type="character" w:customStyle="1" w:styleId="Titre5Car">
    <w:name w:val="Titre 5 Car"/>
    <w:basedOn w:val="Policepardfaut"/>
    <w:link w:val="Titre5"/>
    <w:rsid w:val="007E66E1"/>
    <w:rPr>
      <w:rFonts w:ascii="Arial Black" w:hAnsi="Arial Black"/>
      <w:spacing w:val="-5"/>
      <w:sz w:val="18"/>
      <w:szCs w:val="18"/>
      <w:lang w:val="fr-FR" w:eastAsia="fr-FR"/>
    </w:rPr>
  </w:style>
  <w:style w:type="character" w:customStyle="1" w:styleId="Titre6Car">
    <w:name w:val="Titre 6 Car"/>
    <w:basedOn w:val="Policepardfaut"/>
    <w:link w:val="Titre6"/>
    <w:rsid w:val="007E66E1"/>
    <w:rPr>
      <w:rFonts w:ascii="Garamond" w:hAnsi="Garamond"/>
      <w:sz w:val="16"/>
      <w:szCs w:val="16"/>
      <w:lang w:val="fr-FR" w:eastAsia="fr-FR"/>
    </w:rPr>
  </w:style>
  <w:style w:type="character" w:customStyle="1" w:styleId="Titre7Car">
    <w:name w:val="Titre 7 Car"/>
    <w:basedOn w:val="Policepardfaut"/>
    <w:link w:val="Titre7"/>
    <w:rsid w:val="007E66E1"/>
    <w:rPr>
      <w:rFonts w:ascii="Garamond" w:hAnsi="Garamond"/>
      <w:i/>
      <w:iCs/>
      <w:spacing w:val="-5"/>
      <w:sz w:val="28"/>
      <w:szCs w:val="28"/>
      <w:shd w:val="pct5" w:color="auto" w:fill="auto"/>
      <w:lang w:val="fr-FR" w:eastAsia="fr-FR"/>
    </w:rPr>
  </w:style>
  <w:style w:type="character" w:customStyle="1" w:styleId="Titre8Car">
    <w:name w:val="Titre 8 Car"/>
    <w:basedOn w:val="Policepardfaut"/>
    <w:link w:val="Titre8"/>
    <w:rsid w:val="007E66E1"/>
    <w:rPr>
      <w:rFonts w:ascii="Arial Black" w:hAnsi="Arial Black"/>
      <w:caps/>
      <w:spacing w:val="60"/>
      <w:position w:val="4"/>
      <w:sz w:val="14"/>
      <w:szCs w:val="14"/>
      <w:lang w:val="fr-FR" w:eastAsia="fr-FR"/>
    </w:rPr>
  </w:style>
  <w:style w:type="character" w:customStyle="1" w:styleId="Titre9Car">
    <w:name w:val="Titre 9 Car"/>
    <w:basedOn w:val="Policepardfaut"/>
    <w:link w:val="Titre9"/>
    <w:rsid w:val="007E66E1"/>
    <w:rPr>
      <w:rFonts w:ascii="Garamond" w:hAnsi="Garamond"/>
      <w:b/>
      <w:bCs/>
      <w:i/>
      <w:iCs/>
      <w:kern w:val="28"/>
      <w:sz w:val="16"/>
      <w:szCs w:val="16"/>
      <w:lang w:val="fr-FR" w:eastAsia="fr-FR"/>
    </w:rPr>
  </w:style>
  <w:style w:type="character" w:styleId="Marquedecommentaire">
    <w:name w:val="annotation reference"/>
    <w:semiHidden/>
    <w:rPr>
      <w:sz w:val="16"/>
      <w:szCs w:val="16"/>
    </w:rPr>
  </w:style>
  <w:style w:type="paragraph" w:styleId="Commentaire">
    <w:name w:val="annotation text"/>
    <w:basedOn w:val="Normal"/>
    <w:link w:val="CommentaireCar"/>
    <w:semiHidden/>
    <w:pPr>
      <w:tabs>
        <w:tab w:val="left" w:pos="187"/>
      </w:tabs>
      <w:spacing w:after="120" w:line="220" w:lineRule="exact"/>
      <w:ind w:left="187" w:hanging="187"/>
    </w:pPr>
  </w:style>
  <w:style w:type="character" w:customStyle="1" w:styleId="CommentaireCar">
    <w:name w:val="Commentaire Car"/>
    <w:basedOn w:val="Policepardfaut"/>
    <w:link w:val="Commentaire"/>
    <w:semiHidden/>
    <w:rsid w:val="00F97D1A"/>
    <w:rPr>
      <w:rFonts w:ascii="Garamond" w:hAnsi="Garamond"/>
      <w:sz w:val="16"/>
      <w:szCs w:val="16"/>
      <w:lang w:val="fr-FR" w:eastAsia="fr-FR"/>
    </w:rPr>
  </w:style>
  <w:style w:type="paragraph" w:customStyle="1" w:styleId="Blocdecitation">
    <w:name w:val="Bloc de citation"/>
    <w:basedOn w:val="Normal"/>
    <w:next w:val="Corpsdetexte"/>
    <w:pPr>
      <w:pBdr>
        <w:top w:val="single" w:sz="6" w:space="12" w:color="FFFFFF"/>
        <w:left w:val="single" w:sz="6" w:space="12" w:color="FFFFFF"/>
        <w:bottom w:val="single" w:sz="6" w:space="12" w:color="FFFFFF"/>
        <w:right w:val="single" w:sz="6" w:space="12" w:color="FFFFFF"/>
      </w:pBdr>
      <w:shd w:val="pct10" w:color="808080" w:fill="auto"/>
      <w:spacing w:after="240"/>
      <w:ind w:left="600" w:right="600"/>
      <w:jc w:val="both"/>
    </w:pPr>
    <w:rPr>
      <w:spacing w:val="-5"/>
      <w:sz w:val="24"/>
      <w:szCs w:val="24"/>
    </w:rPr>
  </w:style>
  <w:style w:type="paragraph" w:customStyle="1" w:styleId="BlocdecitationPremier">
    <w:name w:val="Bloc de citation (Premier)"/>
    <w:basedOn w:val="Normal"/>
    <w:next w:val="Blocdecitation"/>
    <w:pPr>
      <w:keepLines/>
      <w:pBdr>
        <w:top w:val="single" w:sz="6" w:space="6" w:color="FFFFFF"/>
        <w:left w:val="single" w:sz="6" w:space="6" w:color="FFFFFF"/>
        <w:right w:val="single" w:sz="6" w:space="6" w:color="FFFFFF"/>
      </w:pBdr>
      <w:shd w:val="pct10" w:color="auto" w:fill="auto"/>
      <w:ind w:left="480" w:right="480" w:firstLine="60"/>
    </w:pPr>
    <w:rPr>
      <w:rFonts w:ascii="Arial Black" w:hAnsi="Arial Black"/>
      <w:spacing w:val="-10"/>
      <w:position w:val="16"/>
      <w:sz w:val="21"/>
      <w:szCs w:val="21"/>
    </w:rPr>
  </w:style>
  <w:style w:type="paragraph" w:customStyle="1" w:styleId="BlocdecitationDernier">
    <w:name w:val="Bloc de citation (Dernier)"/>
    <w:basedOn w:val="Blocdecitation"/>
    <w:next w:val="Corpsdetexte"/>
    <w:pPr>
      <w:keepLines/>
      <w:pBdr>
        <w:top w:val="none" w:sz="0" w:space="0" w:color="auto"/>
        <w:left w:val="none" w:sz="0" w:space="0" w:color="auto"/>
        <w:bottom w:val="none" w:sz="0" w:space="0" w:color="auto"/>
        <w:right w:val="none" w:sz="0" w:space="0" w:color="auto"/>
      </w:pBdr>
      <w:shd w:val="clear" w:color="auto" w:fill="auto"/>
      <w:ind w:left="720" w:right="720"/>
      <w:jc w:val="left"/>
    </w:pPr>
    <w:rPr>
      <w:rFonts w:ascii="Times New Roman" w:hAnsi="Times New Roman"/>
      <w:i/>
      <w:iCs/>
      <w:spacing w:val="0"/>
      <w:sz w:val="20"/>
      <w:szCs w:val="20"/>
    </w:rPr>
  </w:style>
  <w:style w:type="paragraph" w:styleId="Retraitcorpsdetexte">
    <w:name w:val="Body Text Indent"/>
    <w:basedOn w:val="Corpsdetexte"/>
    <w:link w:val="RetraitcorpsdetexteCar"/>
    <w:pPr>
      <w:ind w:firstLine="360"/>
    </w:pPr>
  </w:style>
  <w:style w:type="paragraph" w:customStyle="1" w:styleId="Corpsdetextegarder">
    <w:name w:val="Corps de texte garder"/>
    <w:basedOn w:val="Corpsdetexte"/>
    <w:next w:val="Corpsdetexte"/>
    <w:pPr>
      <w:keepNext/>
    </w:pPr>
  </w:style>
  <w:style w:type="paragraph" w:styleId="Lgende">
    <w:name w:val="caption"/>
    <w:basedOn w:val="Normal"/>
    <w:next w:val="Corpsdetexte"/>
    <w:qFormat/>
    <w:pPr>
      <w:spacing w:after="240"/>
    </w:pPr>
    <w:rPr>
      <w:spacing w:val="-5"/>
      <w:sz w:val="20"/>
      <w:szCs w:val="20"/>
    </w:rPr>
  </w:style>
  <w:style w:type="paragraph" w:customStyle="1" w:styleId="tiquettedechapitre">
    <w:name w:val="Étiquette de chapitre"/>
    <w:basedOn w:val="Normal"/>
    <w:next w:val="Corpsdetexte"/>
    <w:pPr>
      <w:keepNext/>
      <w:pBdr>
        <w:bottom w:val="single" w:sz="6" w:space="3" w:color="auto"/>
      </w:pBdr>
      <w:spacing w:after="240"/>
    </w:pPr>
    <w:rPr>
      <w:rFonts w:ascii="Arial Black" w:hAnsi="Arial Black"/>
      <w:caps/>
      <w:spacing w:val="70"/>
      <w:kern w:val="28"/>
      <w:sz w:val="15"/>
      <w:szCs w:val="15"/>
    </w:rPr>
  </w:style>
  <w:style w:type="paragraph" w:customStyle="1" w:styleId="Sous-titredechapitre">
    <w:name w:val="Sous-titre de chapitre"/>
    <w:basedOn w:val="Normal"/>
    <w:next w:val="Corpsdetexte"/>
    <w:pPr>
      <w:keepNext/>
      <w:keepLines/>
      <w:spacing w:after="360" w:line="240" w:lineRule="atLeast"/>
      <w:ind w:right="1800"/>
    </w:pPr>
    <w:rPr>
      <w:i/>
      <w:iCs/>
      <w:spacing w:val="-20"/>
      <w:kern w:val="28"/>
      <w:sz w:val="28"/>
      <w:szCs w:val="28"/>
    </w:rPr>
  </w:style>
  <w:style w:type="paragraph" w:customStyle="1" w:styleId="Titredechapitre">
    <w:name w:val="Titre de chapitre"/>
    <w:basedOn w:val="Normal"/>
    <w:next w:val="Sous-titredechapitre"/>
    <w:pPr>
      <w:keepNext/>
      <w:keepLines/>
      <w:spacing w:before="480" w:after="360" w:line="440" w:lineRule="atLeast"/>
      <w:ind w:right="2160"/>
    </w:pPr>
    <w:rPr>
      <w:rFonts w:ascii="Arial Black" w:hAnsi="Arial Black"/>
      <w:color w:val="808080"/>
      <w:spacing w:val="-35"/>
      <w:kern w:val="28"/>
      <w:sz w:val="44"/>
      <w:szCs w:val="44"/>
    </w:rPr>
  </w:style>
  <w:style w:type="paragraph" w:customStyle="1" w:styleId="Socit">
    <w:name w:val="Société"/>
    <w:basedOn w:val="Normal"/>
    <w:next w:val="Normal"/>
    <w:pPr>
      <w:spacing w:before="420" w:after="60" w:line="320" w:lineRule="exact"/>
    </w:pPr>
    <w:rPr>
      <w:caps/>
      <w:kern w:val="36"/>
      <w:sz w:val="38"/>
      <w:szCs w:val="38"/>
    </w:rPr>
  </w:style>
  <w:style w:type="paragraph" w:styleId="Date">
    <w:name w:val="Date"/>
    <w:basedOn w:val="Corpsdetexte"/>
    <w:pPr>
      <w:spacing w:before="480" w:after="160"/>
      <w:jc w:val="center"/>
    </w:pPr>
    <w:rPr>
      <w:rFonts w:ascii="Times New Roman" w:hAnsi="Times New Roman"/>
      <w:b/>
      <w:bCs/>
      <w:spacing w:val="0"/>
      <w:sz w:val="20"/>
      <w:szCs w:val="20"/>
    </w:rPr>
  </w:style>
  <w:style w:type="paragraph" w:customStyle="1" w:styleId="tiquettededocument">
    <w:name w:val="Étiquette de document"/>
    <w:basedOn w:val="Normal"/>
    <w:pPr>
      <w:keepNext/>
      <w:spacing w:before="240" w:after="360"/>
    </w:pPr>
    <w:rPr>
      <w:b/>
      <w:bCs/>
      <w:kern w:val="28"/>
      <w:sz w:val="36"/>
      <w:szCs w:val="36"/>
    </w:rPr>
  </w:style>
  <w:style w:type="character" w:styleId="Accentuation">
    <w:name w:val="Emphasis"/>
    <w:qFormat/>
    <w:rPr>
      <w:rFonts w:ascii="Arial Black" w:hAnsi="Arial Black"/>
      <w:sz w:val="18"/>
      <w:szCs w:val="18"/>
    </w:rPr>
  </w:style>
  <w:style w:type="character" w:styleId="Appeldenotedefin">
    <w:name w:val="endnote reference"/>
    <w:semiHidden/>
    <w:rPr>
      <w:sz w:val="18"/>
      <w:szCs w:val="18"/>
      <w:vertAlign w:val="superscript"/>
    </w:rPr>
  </w:style>
  <w:style w:type="paragraph" w:styleId="Notedefin">
    <w:name w:val="endnote text"/>
    <w:basedOn w:val="Normal"/>
    <w:semiHidden/>
    <w:pPr>
      <w:tabs>
        <w:tab w:val="left" w:pos="187"/>
      </w:tabs>
      <w:spacing w:after="120" w:line="220" w:lineRule="exact"/>
      <w:ind w:left="187" w:hanging="187"/>
    </w:pPr>
    <w:rPr>
      <w:sz w:val="18"/>
      <w:szCs w:val="18"/>
    </w:rPr>
  </w:style>
  <w:style w:type="paragraph" w:styleId="Pieddepage">
    <w:name w:val="footer"/>
    <w:basedOn w:val="Normal"/>
    <w:link w:val="PieddepageCar"/>
    <w:uiPriority w:val="99"/>
    <w:pPr>
      <w:keepLines/>
      <w:pBdr>
        <w:top w:val="single" w:sz="6" w:space="3" w:color="auto"/>
      </w:pBdr>
      <w:tabs>
        <w:tab w:val="center" w:pos="4320"/>
        <w:tab w:val="right" w:pos="8640"/>
      </w:tabs>
      <w:jc w:val="center"/>
    </w:pPr>
    <w:rPr>
      <w:rFonts w:ascii="Arial Black" w:hAnsi="Arial Black"/>
    </w:rPr>
  </w:style>
  <w:style w:type="paragraph" w:customStyle="1" w:styleId="PieddepagePair">
    <w:name w:val="Pied de page (Pair)"/>
    <w:basedOn w:val="Pieddepage"/>
  </w:style>
  <w:style w:type="paragraph" w:customStyle="1" w:styleId="PieddepagePremier">
    <w:name w:val="Pied de page (Premier)"/>
    <w:basedOn w:val="Pieddepage"/>
    <w:pPr>
      <w:pBdr>
        <w:top w:val="none" w:sz="0" w:space="0" w:color="auto"/>
      </w:pBdr>
      <w:tabs>
        <w:tab w:val="clear" w:pos="8640"/>
      </w:tabs>
    </w:pPr>
    <w:rPr>
      <w:spacing w:val="-10"/>
    </w:rPr>
  </w:style>
  <w:style w:type="paragraph" w:customStyle="1" w:styleId="PieddepageImpair">
    <w:name w:val="Pied de page (Impair)"/>
    <w:basedOn w:val="Pieddepage"/>
    <w:pPr>
      <w:tabs>
        <w:tab w:val="right" w:pos="0"/>
      </w:tabs>
    </w:pPr>
  </w:style>
  <w:style w:type="paragraph" w:customStyle="1" w:styleId="PieddepageBase">
    <w:name w:val="Pied de page (Base)"/>
    <w:basedOn w:val="Normal"/>
    <w:pPr>
      <w:spacing w:before="240"/>
    </w:pPr>
    <w:rPr>
      <w:sz w:val="18"/>
      <w:szCs w:val="18"/>
    </w:rPr>
  </w:style>
  <w:style w:type="character" w:styleId="Appelnotedebasdep">
    <w:name w:val="footnote reference"/>
    <w:semiHidden/>
    <w:rPr>
      <w:sz w:val="18"/>
      <w:szCs w:val="18"/>
      <w:vertAlign w:val="superscript"/>
    </w:rPr>
  </w:style>
  <w:style w:type="paragraph" w:styleId="Notedebasdepage">
    <w:name w:val="footnote text"/>
    <w:basedOn w:val="PieddepageBase"/>
    <w:link w:val="NotedebasdepageCar"/>
    <w:semiHidden/>
    <w:pPr>
      <w:spacing w:before="0"/>
    </w:pPr>
  </w:style>
  <w:style w:type="character" w:customStyle="1" w:styleId="NotedebasdepageCar">
    <w:name w:val="Note de bas de page Car"/>
    <w:basedOn w:val="Policepardfaut"/>
    <w:link w:val="Notedebasdepage"/>
    <w:semiHidden/>
    <w:rsid w:val="007E66E1"/>
    <w:rPr>
      <w:rFonts w:ascii="Garamond" w:hAnsi="Garamond"/>
      <w:sz w:val="18"/>
      <w:szCs w:val="18"/>
      <w:lang w:val="fr-FR" w:eastAsia="fr-FR"/>
    </w:rPr>
  </w:style>
  <w:style w:type="paragraph" w:styleId="En-tte">
    <w:name w:val="header"/>
    <w:basedOn w:val="Normal"/>
    <w:pPr>
      <w:keepLines/>
      <w:tabs>
        <w:tab w:val="center" w:pos="4320"/>
        <w:tab w:val="right" w:pos="8640"/>
      </w:tabs>
    </w:pPr>
    <w:rPr>
      <w:rFonts w:ascii="Arial Black" w:hAnsi="Arial Black"/>
      <w:caps/>
      <w:spacing w:val="60"/>
      <w:sz w:val="14"/>
      <w:szCs w:val="14"/>
    </w:rPr>
  </w:style>
  <w:style w:type="paragraph" w:customStyle="1" w:styleId="En-tteBase">
    <w:name w:val="En-tête (Base)"/>
    <w:basedOn w:val="Normal"/>
    <w:pPr>
      <w:keepLines/>
      <w:tabs>
        <w:tab w:val="center" w:pos="4320"/>
        <w:tab w:val="right" w:pos="8640"/>
      </w:tabs>
    </w:pPr>
  </w:style>
  <w:style w:type="paragraph" w:customStyle="1" w:styleId="En-ttePair">
    <w:name w:val="En-tête (Pair)"/>
    <w:basedOn w:val="En-tte"/>
  </w:style>
  <w:style w:type="paragraph" w:customStyle="1" w:styleId="En-ttePremier">
    <w:name w:val="En-tête (Premier)"/>
    <w:basedOn w:val="En-tte"/>
    <w:pPr>
      <w:tabs>
        <w:tab w:val="clear" w:pos="8640"/>
      </w:tabs>
    </w:pPr>
    <w:rPr>
      <w:rFonts w:ascii="Garamond" w:hAnsi="Garamond"/>
      <w:b/>
      <w:bCs/>
    </w:rPr>
  </w:style>
  <w:style w:type="paragraph" w:customStyle="1" w:styleId="En-tteImpair">
    <w:name w:val="En-tête (Impair)"/>
    <w:basedOn w:val="En-tte"/>
    <w:pPr>
      <w:tabs>
        <w:tab w:val="right" w:pos="0"/>
      </w:tabs>
      <w:jc w:val="right"/>
    </w:pPr>
  </w:style>
  <w:style w:type="paragraph" w:customStyle="1" w:styleId="TitreBase">
    <w:name w:val="Titre Base"/>
    <w:basedOn w:val="Normal"/>
    <w:next w:val="Corpsdetexte"/>
    <w:pPr>
      <w:keepNext/>
      <w:spacing w:before="240" w:after="120"/>
    </w:pPr>
    <w:rPr>
      <w:rFonts w:ascii="Arial" w:hAnsi="Arial" w:cs="Arial"/>
      <w:b/>
      <w:bCs/>
      <w:kern w:val="28"/>
      <w:sz w:val="36"/>
      <w:szCs w:val="36"/>
    </w:rPr>
  </w:style>
  <w:style w:type="paragraph" w:customStyle="1" w:styleId="Icne1">
    <w:name w:val="Icône 1"/>
    <w:basedOn w:val="Normal"/>
    <w:pPr>
      <w:framePr w:w="1440" w:h="1440" w:hRule="exact" w:wrap="around" w:vAnchor="text" w:hAnchor="page" w:x="1201" w:y="1"/>
      <w:shd w:val="pct10" w:color="auto" w:fill="auto"/>
      <w:spacing w:before="60" w:line="1440" w:lineRule="exact"/>
      <w:jc w:val="center"/>
    </w:pPr>
    <w:rPr>
      <w:rFonts w:ascii="Wingdings" w:hAnsi="Wingdings"/>
      <w:b/>
      <w:bCs/>
      <w:color w:val="FFFFFF"/>
      <w:spacing w:val="-10"/>
      <w:position w:val="-10"/>
      <w:sz w:val="160"/>
      <w:szCs w:val="160"/>
    </w:rPr>
  </w:style>
  <w:style w:type="paragraph" w:styleId="Index1">
    <w:name w:val="index 1"/>
    <w:basedOn w:val="Normal"/>
    <w:semiHidden/>
    <w:pPr>
      <w:tabs>
        <w:tab w:val="right" w:leader="dot" w:pos="3960"/>
      </w:tabs>
      <w:spacing w:line="240" w:lineRule="atLeast"/>
      <w:ind w:left="720" w:hanging="720"/>
    </w:pPr>
    <w:rPr>
      <w:rFonts w:ascii="Arial Black" w:hAnsi="Arial Black"/>
      <w:sz w:val="15"/>
      <w:szCs w:val="15"/>
    </w:rPr>
  </w:style>
  <w:style w:type="paragraph" w:styleId="Index2">
    <w:name w:val="index 2"/>
    <w:basedOn w:val="Normal"/>
    <w:semiHidden/>
    <w:pPr>
      <w:tabs>
        <w:tab w:val="right" w:leader="dot" w:pos="3960"/>
      </w:tabs>
      <w:spacing w:line="240" w:lineRule="atLeast"/>
      <w:ind w:left="180"/>
    </w:pPr>
    <w:rPr>
      <w:rFonts w:ascii="Arial Black" w:hAnsi="Arial Black"/>
      <w:sz w:val="15"/>
      <w:szCs w:val="15"/>
    </w:rPr>
  </w:style>
  <w:style w:type="paragraph" w:styleId="Index3">
    <w:name w:val="index 3"/>
    <w:basedOn w:val="Normal"/>
    <w:semiHidden/>
    <w:pPr>
      <w:tabs>
        <w:tab w:val="right" w:leader="dot" w:pos="3960"/>
      </w:tabs>
      <w:spacing w:line="240" w:lineRule="atLeast"/>
      <w:ind w:left="180"/>
    </w:pPr>
    <w:rPr>
      <w:sz w:val="18"/>
      <w:szCs w:val="18"/>
    </w:rPr>
  </w:style>
  <w:style w:type="paragraph" w:styleId="Index4">
    <w:name w:val="index 4"/>
    <w:basedOn w:val="Normal"/>
    <w:semiHidden/>
    <w:pPr>
      <w:tabs>
        <w:tab w:val="right" w:pos="3960"/>
      </w:tabs>
      <w:spacing w:line="240" w:lineRule="atLeast"/>
      <w:ind w:left="180"/>
    </w:pPr>
    <w:rPr>
      <w:sz w:val="18"/>
      <w:szCs w:val="18"/>
    </w:rPr>
  </w:style>
  <w:style w:type="paragraph" w:styleId="Index5">
    <w:name w:val="index 5"/>
    <w:basedOn w:val="Normal"/>
    <w:semiHidden/>
    <w:pPr>
      <w:tabs>
        <w:tab w:val="right" w:pos="3960"/>
      </w:tabs>
      <w:spacing w:line="240" w:lineRule="atLeast"/>
      <w:ind w:left="180"/>
    </w:pPr>
    <w:rPr>
      <w:sz w:val="18"/>
      <w:szCs w:val="18"/>
    </w:rPr>
  </w:style>
  <w:style w:type="paragraph" w:styleId="Index6">
    <w:name w:val="index 6"/>
    <w:basedOn w:val="Index1"/>
    <w:next w:val="Normal"/>
    <w:semiHidden/>
    <w:pPr>
      <w:tabs>
        <w:tab w:val="right" w:leader="dot" w:pos="3600"/>
      </w:tabs>
      <w:ind w:left="960" w:hanging="160"/>
    </w:pPr>
  </w:style>
  <w:style w:type="paragraph" w:styleId="Index7">
    <w:name w:val="index 7"/>
    <w:basedOn w:val="Index1"/>
    <w:next w:val="Normal"/>
    <w:semiHidden/>
    <w:pPr>
      <w:tabs>
        <w:tab w:val="right" w:leader="dot" w:pos="3600"/>
      </w:tabs>
      <w:ind w:left="1120" w:hanging="160"/>
    </w:pPr>
  </w:style>
  <w:style w:type="paragraph" w:styleId="Index8">
    <w:name w:val="index 8"/>
    <w:basedOn w:val="Normal"/>
    <w:next w:val="Normal"/>
    <w:semiHidden/>
    <w:pPr>
      <w:tabs>
        <w:tab w:val="right" w:leader="dot" w:pos="3600"/>
      </w:tabs>
      <w:ind w:left="1280" w:hanging="160"/>
    </w:pPr>
  </w:style>
  <w:style w:type="paragraph" w:customStyle="1" w:styleId="IndexBase">
    <w:name w:val="Index Base"/>
    <w:basedOn w:val="Normal"/>
    <w:pPr>
      <w:tabs>
        <w:tab w:val="right" w:pos="3960"/>
      </w:tabs>
      <w:spacing w:line="240" w:lineRule="atLeast"/>
    </w:pPr>
    <w:rPr>
      <w:sz w:val="18"/>
      <w:szCs w:val="18"/>
    </w:rPr>
  </w:style>
  <w:style w:type="paragraph" w:styleId="Titreindex">
    <w:name w:val="index heading"/>
    <w:basedOn w:val="Normal"/>
    <w:next w:val="Index1"/>
    <w:semiHidden/>
    <w:pPr>
      <w:keepNext/>
      <w:spacing w:line="480" w:lineRule="exact"/>
    </w:pPr>
    <w:rPr>
      <w:caps/>
      <w:color w:val="808080"/>
      <w:kern w:val="28"/>
      <w:position w:val="-6"/>
      <w:sz w:val="36"/>
      <w:szCs w:val="36"/>
    </w:rPr>
  </w:style>
  <w:style w:type="character" w:customStyle="1" w:styleId="PrambuleAccentuation">
    <w:name w:val="Préambule (Accentuation)"/>
    <w:rPr>
      <w:caps/>
      <w:sz w:val="22"/>
      <w:szCs w:val="22"/>
    </w:rPr>
  </w:style>
  <w:style w:type="character" w:styleId="Numrodeligne">
    <w:name w:val="line number"/>
    <w:rPr>
      <w:rFonts w:ascii="Arial" w:hAnsi="Arial"/>
      <w:sz w:val="18"/>
      <w:szCs w:val="18"/>
    </w:rPr>
  </w:style>
  <w:style w:type="paragraph" w:styleId="Liste">
    <w:name w:val="List"/>
    <w:basedOn w:val="Corpsdetexte"/>
    <w:pPr>
      <w:tabs>
        <w:tab w:val="left" w:pos="720"/>
      </w:tabs>
      <w:ind w:left="360"/>
    </w:pPr>
  </w:style>
  <w:style w:type="paragraph" w:styleId="Liste2">
    <w:name w:val="List 2"/>
    <w:basedOn w:val="Liste"/>
    <w:pPr>
      <w:tabs>
        <w:tab w:val="clear" w:pos="720"/>
        <w:tab w:val="left" w:pos="1080"/>
      </w:tabs>
      <w:ind w:left="1080"/>
    </w:pPr>
  </w:style>
  <w:style w:type="paragraph" w:styleId="Liste3">
    <w:name w:val="List 3"/>
    <w:basedOn w:val="Liste"/>
    <w:pPr>
      <w:tabs>
        <w:tab w:val="clear" w:pos="720"/>
        <w:tab w:val="left" w:pos="1440"/>
      </w:tabs>
      <w:ind w:left="1440"/>
    </w:pPr>
  </w:style>
  <w:style w:type="paragraph" w:styleId="Liste4">
    <w:name w:val="List 4"/>
    <w:basedOn w:val="Liste"/>
    <w:pPr>
      <w:tabs>
        <w:tab w:val="clear" w:pos="720"/>
        <w:tab w:val="left" w:pos="1800"/>
      </w:tabs>
      <w:ind w:left="1800"/>
    </w:pPr>
  </w:style>
  <w:style w:type="paragraph" w:styleId="Liste5">
    <w:name w:val="List 5"/>
    <w:basedOn w:val="Liste"/>
    <w:pPr>
      <w:tabs>
        <w:tab w:val="clear" w:pos="720"/>
        <w:tab w:val="left" w:pos="2160"/>
      </w:tabs>
      <w:ind w:left="2160"/>
    </w:pPr>
  </w:style>
  <w:style w:type="paragraph" w:styleId="Listepuces">
    <w:name w:val="List Bullet"/>
    <w:basedOn w:val="Liste"/>
    <w:pPr>
      <w:numPr>
        <w:numId w:val="1"/>
      </w:numPr>
      <w:tabs>
        <w:tab w:val="clear" w:pos="360"/>
        <w:tab w:val="clear" w:pos="720"/>
      </w:tabs>
      <w:ind w:right="360"/>
    </w:pPr>
  </w:style>
  <w:style w:type="paragraph" w:styleId="Listepuces2">
    <w:name w:val="List Bullet 2"/>
    <w:basedOn w:val="Listepuces"/>
    <w:pPr>
      <w:ind w:left="1080"/>
    </w:pPr>
  </w:style>
  <w:style w:type="paragraph" w:styleId="Listepuces3">
    <w:name w:val="List Bullet 3"/>
    <w:basedOn w:val="Listepuces"/>
    <w:pPr>
      <w:ind w:left="1440"/>
    </w:pPr>
  </w:style>
  <w:style w:type="paragraph" w:styleId="Listepuces4">
    <w:name w:val="List Bullet 4"/>
    <w:basedOn w:val="Listepuces"/>
    <w:pPr>
      <w:ind w:left="1800"/>
    </w:pPr>
  </w:style>
  <w:style w:type="paragraph" w:styleId="Listepuces5">
    <w:name w:val="List Bullet 5"/>
    <w:basedOn w:val="Normal"/>
    <w:pPr>
      <w:framePr w:w="1860" w:wrap="around" w:vAnchor="text" w:hAnchor="page" w:x="1201" w:y="1"/>
      <w:numPr>
        <w:numId w:val="2"/>
      </w:numPr>
      <w:pBdr>
        <w:bottom w:val="single" w:sz="6" w:space="0" w:color="auto"/>
        <w:between w:val="single" w:sz="6" w:space="0" w:color="auto"/>
      </w:pBdr>
      <w:spacing w:line="320" w:lineRule="exact"/>
    </w:pPr>
    <w:rPr>
      <w:position w:val="4"/>
      <w:sz w:val="18"/>
      <w:szCs w:val="18"/>
    </w:rPr>
  </w:style>
  <w:style w:type="paragraph" w:customStyle="1" w:styleId="ListepucesPremier">
    <w:name w:val="Liste à puces (Premier)"/>
    <w:basedOn w:val="Listepuces"/>
    <w:next w:val="Listepuces"/>
    <w:pPr>
      <w:spacing w:before="80" w:after="160"/>
      <w:ind w:right="0"/>
      <w:jc w:val="left"/>
    </w:pPr>
    <w:rPr>
      <w:rFonts w:ascii="Times New Roman" w:hAnsi="Times New Roman"/>
      <w:spacing w:val="0"/>
      <w:sz w:val="20"/>
      <w:szCs w:val="20"/>
    </w:rPr>
  </w:style>
  <w:style w:type="paragraph" w:customStyle="1" w:styleId="ListepucesDernier">
    <w:name w:val="Liste à puces (Dernier)"/>
    <w:basedOn w:val="Listepuces"/>
    <w:next w:val="Corpsdetexte"/>
    <w:pPr>
      <w:ind w:right="0"/>
      <w:jc w:val="left"/>
    </w:pPr>
    <w:rPr>
      <w:rFonts w:ascii="Times New Roman" w:hAnsi="Times New Roman"/>
      <w:spacing w:val="0"/>
      <w:sz w:val="20"/>
      <w:szCs w:val="20"/>
    </w:rPr>
  </w:style>
  <w:style w:type="paragraph" w:styleId="Listecontinue">
    <w:name w:val="List Continue"/>
    <w:basedOn w:val="Liste"/>
    <w:pPr>
      <w:tabs>
        <w:tab w:val="clear" w:pos="720"/>
      </w:tabs>
      <w:spacing w:after="160"/>
    </w:pPr>
  </w:style>
  <w:style w:type="paragraph" w:styleId="Listecontinue2">
    <w:name w:val="List Continue 2"/>
    <w:basedOn w:val="Listecontinue"/>
    <w:pPr>
      <w:ind w:left="1080"/>
    </w:pPr>
  </w:style>
  <w:style w:type="paragraph" w:styleId="Listecontinue3">
    <w:name w:val="List Continue 3"/>
    <w:basedOn w:val="Listecontinue"/>
    <w:pPr>
      <w:ind w:left="1440"/>
    </w:pPr>
  </w:style>
  <w:style w:type="paragraph" w:styleId="Listecontinue4">
    <w:name w:val="List Continue 4"/>
    <w:basedOn w:val="Listecontinue"/>
    <w:pPr>
      <w:ind w:left="1800"/>
    </w:pPr>
  </w:style>
  <w:style w:type="paragraph" w:styleId="Listecontinue5">
    <w:name w:val="List Continue 5"/>
    <w:basedOn w:val="Listecontinue"/>
    <w:pPr>
      <w:ind w:left="2160"/>
    </w:pPr>
  </w:style>
  <w:style w:type="paragraph" w:customStyle="1" w:styleId="ListePremier">
    <w:name w:val="Liste (Premier)"/>
    <w:basedOn w:val="Liste"/>
    <w:next w:val="Liste"/>
    <w:pPr>
      <w:spacing w:before="80" w:after="80"/>
      <w:ind w:left="720" w:hanging="360"/>
      <w:jc w:val="left"/>
    </w:pPr>
    <w:rPr>
      <w:rFonts w:ascii="Times New Roman" w:hAnsi="Times New Roman"/>
      <w:spacing w:val="0"/>
      <w:sz w:val="20"/>
      <w:szCs w:val="20"/>
    </w:rPr>
  </w:style>
  <w:style w:type="paragraph" w:customStyle="1" w:styleId="ListeDernier">
    <w:name w:val="Liste (Dernier)"/>
    <w:basedOn w:val="Liste"/>
    <w:next w:val="Corpsdetexte"/>
    <w:pPr>
      <w:ind w:left="720" w:hanging="360"/>
      <w:jc w:val="left"/>
    </w:pPr>
    <w:rPr>
      <w:rFonts w:ascii="Times New Roman" w:hAnsi="Times New Roman"/>
      <w:spacing w:val="0"/>
      <w:sz w:val="20"/>
      <w:szCs w:val="20"/>
    </w:rPr>
  </w:style>
  <w:style w:type="paragraph" w:styleId="Listenumros">
    <w:name w:val="List Number"/>
    <w:basedOn w:val="Liste"/>
    <w:pPr>
      <w:tabs>
        <w:tab w:val="clear" w:pos="720"/>
      </w:tabs>
      <w:ind w:left="720" w:right="360" w:hanging="360"/>
    </w:pPr>
  </w:style>
  <w:style w:type="paragraph" w:styleId="Listenumros2">
    <w:name w:val="List Number 2"/>
    <w:basedOn w:val="Listenumros"/>
    <w:pPr>
      <w:ind w:left="1080"/>
    </w:pPr>
  </w:style>
  <w:style w:type="paragraph" w:styleId="Listenumros3">
    <w:name w:val="List Number 3"/>
    <w:basedOn w:val="Listenumros"/>
    <w:pPr>
      <w:ind w:left="1440"/>
    </w:pPr>
  </w:style>
  <w:style w:type="paragraph" w:styleId="Listenumros4">
    <w:name w:val="List Number 4"/>
    <w:basedOn w:val="Listenumros"/>
    <w:pPr>
      <w:ind w:left="1800"/>
    </w:pPr>
  </w:style>
  <w:style w:type="paragraph" w:styleId="Listenumros5">
    <w:name w:val="List Number 5"/>
    <w:basedOn w:val="Listenumros"/>
    <w:pPr>
      <w:ind w:left="2160"/>
    </w:pPr>
  </w:style>
  <w:style w:type="paragraph" w:customStyle="1" w:styleId="NumrodelistePremier">
    <w:name w:val="Numéro de liste (Premier)"/>
    <w:basedOn w:val="Listenumros"/>
    <w:next w:val="Listenumros"/>
    <w:pPr>
      <w:spacing w:before="80" w:after="160"/>
      <w:ind w:right="0"/>
      <w:jc w:val="left"/>
    </w:pPr>
    <w:rPr>
      <w:rFonts w:ascii="Times New Roman" w:hAnsi="Times New Roman"/>
      <w:spacing w:val="0"/>
      <w:sz w:val="20"/>
      <w:szCs w:val="20"/>
    </w:rPr>
  </w:style>
  <w:style w:type="paragraph" w:customStyle="1" w:styleId="NumrodelisteDernier">
    <w:name w:val="Numéro de liste (Dernier)"/>
    <w:basedOn w:val="Listenumros"/>
    <w:next w:val="Corpsdetexte"/>
    <w:pPr>
      <w:ind w:right="0"/>
      <w:jc w:val="left"/>
    </w:pPr>
    <w:rPr>
      <w:rFonts w:ascii="Times New Roman" w:hAnsi="Times New Roman"/>
      <w:spacing w:val="0"/>
      <w:sz w:val="20"/>
      <w:szCs w:val="20"/>
    </w:rPr>
  </w:style>
  <w:style w:type="paragraph" w:styleId="Textedemacro">
    <w:name w:val="macro"/>
    <w:basedOn w:val="Corpsdetexte"/>
    <w:semiHidden/>
    <w:pPr>
      <w:spacing w:after="120"/>
    </w:pPr>
    <w:rPr>
      <w:rFonts w:ascii="Courier New" w:hAnsi="Courier New" w:cs="Courier New"/>
    </w:rPr>
  </w:style>
  <w:style w:type="character" w:styleId="Numrodepage">
    <w:name w:val="page number"/>
    <w:rPr>
      <w:b/>
      <w:bCs/>
    </w:rPr>
  </w:style>
  <w:style w:type="paragraph" w:customStyle="1" w:styleId="Partitiontiquette">
    <w:name w:val="Partition (Étiquette)"/>
    <w:basedOn w:val="Normal"/>
    <w:next w:val="Normal"/>
    <w:pPr>
      <w:framePr w:w="2045" w:h="2045" w:hRule="exact" w:wrap="notBeside" w:vAnchor="page" w:hAnchor="margin" w:xAlign="right" w:y="966"/>
      <w:shd w:val="pct20" w:color="auto" w:fill="auto"/>
      <w:spacing w:line="1560" w:lineRule="exact"/>
      <w:jc w:val="center"/>
    </w:pPr>
    <w:rPr>
      <w:rFonts w:ascii="Arial Black" w:hAnsi="Arial Black"/>
      <w:color w:val="FFFFFF"/>
      <w:position w:val="-32"/>
      <w:sz w:val="196"/>
      <w:szCs w:val="196"/>
    </w:rPr>
  </w:style>
  <w:style w:type="paragraph" w:customStyle="1" w:styleId="PartitionSous-titre">
    <w:name w:val="Partition (Sous-titre)"/>
    <w:basedOn w:val="Normal"/>
    <w:next w:val="Corpsdetexte"/>
    <w:pPr>
      <w:keepNext/>
      <w:spacing w:before="360" w:after="120"/>
      <w:jc w:val="center"/>
    </w:pPr>
    <w:rPr>
      <w:rFonts w:ascii="Arial" w:hAnsi="Arial" w:cs="Arial"/>
      <w:i/>
      <w:iCs/>
      <w:kern w:val="28"/>
      <w:sz w:val="32"/>
      <w:szCs w:val="32"/>
    </w:rPr>
  </w:style>
  <w:style w:type="paragraph" w:customStyle="1" w:styleId="PartitionTitre">
    <w:name w:val="Partition (Titre)"/>
    <w:basedOn w:val="Normal"/>
    <w:next w:val="Partitiontiquette"/>
    <w:pPr>
      <w:keepNext/>
      <w:pageBreakBefore/>
      <w:framePr w:w="2045" w:h="2045" w:hRule="exact" w:wrap="notBeside" w:vAnchor="page" w:hAnchor="margin" w:xAlign="right" w:y="966"/>
      <w:shd w:val="pct20" w:color="auto" w:fill="auto"/>
      <w:spacing w:line="480" w:lineRule="exact"/>
      <w:jc w:val="center"/>
    </w:pPr>
    <w:rPr>
      <w:rFonts w:ascii="Arial Black" w:hAnsi="Arial Black"/>
      <w:spacing w:val="-50"/>
      <w:position w:val="-4"/>
      <w:sz w:val="36"/>
      <w:szCs w:val="36"/>
    </w:rPr>
  </w:style>
  <w:style w:type="paragraph" w:customStyle="1" w:styleId="Image">
    <w:name w:val="Image"/>
    <w:basedOn w:val="Corpsdetexte"/>
    <w:next w:val="Lgende"/>
    <w:pPr>
      <w:keepNext/>
      <w:jc w:val="center"/>
    </w:pPr>
  </w:style>
  <w:style w:type="paragraph" w:customStyle="1" w:styleId="Adressedelexpditeur">
    <w:name w:val="Adresse de l’expéditeur"/>
    <w:basedOn w:val="Normal"/>
    <w:pPr>
      <w:jc w:val="center"/>
    </w:pPr>
    <w:rPr>
      <w:spacing w:val="-3"/>
      <w:sz w:val="20"/>
      <w:szCs w:val="20"/>
    </w:rPr>
  </w:style>
  <w:style w:type="paragraph" w:customStyle="1" w:styleId="Titredesection">
    <w:name w:val="Titre de section"/>
    <w:basedOn w:val="Normal"/>
    <w:next w:val="Corpsdetexte"/>
    <w:pPr>
      <w:spacing w:line="640" w:lineRule="atLeast"/>
    </w:pPr>
    <w:rPr>
      <w:rFonts w:ascii="Arial Black" w:hAnsi="Arial Black"/>
      <w:caps/>
      <w:spacing w:val="60"/>
      <w:sz w:val="15"/>
      <w:szCs w:val="15"/>
    </w:rPr>
  </w:style>
  <w:style w:type="paragraph" w:customStyle="1" w:styleId="tiquettedesection">
    <w:name w:val="Étiquette de section"/>
    <w:basedOn w:val="Normal"/>
    <w:next w:val="Normal"/>
    <w:pPr>
      <w:spacing w:before="2040" w:after="360" w:line="480" w:lineRule="atLeast"/>
    </w:pPr>
    <w:rPr>
      <w:rFonts w:ascii="Arial Black" w:hAnsi="Arial Black"/>
      <w:color w:val="808080"/>
      <w:spacing w:val="-35"/>
      <w:sz w:val="48"/>
      <w:szCs w:val="48"/>
    </w:rPr>
  </w:style>
  <w:style w:type="paragraph" w:styleId="Sous-titre">
    <w:name w:val="Subtitle"/>
    <w:basedOn w:val="Titre"/>
    <w:next w:val="Corpsdetexte"/>
    <w:qFormat/>
    <w:pPr>
      <w:spacing w:before="1940" w:after="0" w:line="200" w:lineRule="atLeast"/>
    </w:pPr>
    <w:rPr>
      <w:rFonts w:ascii="Garamond" w:hAnsi="Garamond"/>
      <w:b/>
      <w:bCs/>
      <w:caps/>
      <w:spacing w:val="30"/>
      <w:sz w:val="18"/>
      <w:szCs w:val="18"/>
    </w:rPr>
  </w:style>
  <w:style w:type="paragraph" w:styleId="Titre">
    <w:name w:val="Title"/>
    <w:basedOn w:val="TitreBase"/>
    <w:qFormat/>
    <w:pPr>
      <w:pBdr>
        <w:bottom w:val="single" w:sz="6" w:space="14" w:color="808080"/>
      </w:pBdr>
      <w:spacing w:before="100" w:after="3600" w:line="600" w:lineRule="exact"/>
      <w:jc w:val="center"/>
    </w:pPr>
    <w:rPr>
      <w:rFonts w:ascii="Arial Black" w:hAnsi="Arial Black"/>
      <w:b w:val="0"/>
      <w:bCs w:val="0"/>
      <w:color w:val="808080"/>
      <w:spacing w:val="-35"/>
      <w:sz w:val="48"/>
      <w:szCs w:val="48"/>
    </w:rPr>
  </w:style>
  <w:style w:type="paragraph" w:customStyle="1" w:styleId="Sous-titrePagedegarde">
    <w:name w:val="Sous-titre (Page de garde)"/>
    <w:basedOn w:val="Normal"/>
    <w:next w:val="Normal"/>
    <w:pPr>
      <w:keepNext/>
      <w:pBdr>
        <w:top w:val="single" w:sz="6" w:space="1" w:color="auto"/>
      </w:pBdr>
      <w:spacing w:after="5280" w:line="480" w:lineRule="exact"/>
    </w:pPr>
    <w:rPr>
      <w:spacing w:val="-15"/>
      <w:kern w:val="28"/>
      <w:sz w:val="44"/>
      <w:szCs w:val="44"/>
    </w:rPr>
  </w:style>
  <w:style w:type="character" w:customStyle="1" w:styleId="Exposant">
    <w:name w:val="Exposant"/>
    <w:rPr>
      <w:position w:val="0"/>
      <w:vertAlign w:val="superscript"/>
    </w:rPr>
  </w:style>
  <w:style w:type="paragraph" w:styleId="Tabledesrfrencesjuridiques">
    <w:name w:val="table of authorities"/>
    <w:basedOn w:val="Normal"/>
    <w:semiHidden/>
    <w:pPr>
      <w:tabs>
        <w:tab w:val="right" w:leader="dot" w:pos="8640"/>
      </w:tabs>
      <w:spacing w:after="240"/>
    </w:pPr>
    <w:rPr>
      <w:sz w:val="20"/>
      <w:szCs w:val="20"/>
    </w:rPr>
  </w:style>
  <w:style w:type="paragraph" w:styleId="Tabledesillustrations">
    <w:name w:val="table of figures"/>
    <w:basedOn w:val="Normal"/>
    <w:semiHidden/>
    <w:pPr>
      <w:tabs>
        <w:tab w:val="right" w:leader="dot" w:pos="8640"/>
      </w:tabs>
      <w:ind w:left="720" w:hanging="720"/>
    </w:pPr>
  </w:style>
  <w:style w:type="paragraph" w:customStyle="1" w:styleId="TitrePagedegarde">
    <w:name w:val="Titre (Page de garde)"/>
    <w:basedOn w:val="TitreBase"/>
    <w:next w:val="Sous-titrePagedegarde"/>
    <w:pPr>
      <w:keepNext w:val="0"/>
      <w:pBdr>
        <w:top w:val="single" w:sz="6" w:space="31" w:color="FFFFFF"/>
        <w:left w:val="single" w:sz="6" w:space="31" w:color="FFFFFF"/>
        <w:bottom w:val="single" w:sz="6" w:space="31" w:color="FFFFFF"/>
        <w:right w:val="single" w:sz="6" w:space="31" w:color="FFFFFF"/>
      </w:pBdr>
      <w:shd w:val="pct10" w:color="auto" w:fill="auto"/>
      <w:spacing w:before="0" w:after="0" w:line="1440" w:lineRule="exact"/>
      <w:ind w:left="600" w:right="600"/>
      <w:jc w:val="right"/>
    </w:pPr>
    <w:rPr>
      <w:rFonts w:ascii="Garamond" w:hAnsi="Garamond"/>
      <w:b w:val="0"/>
      <w:bCs w:val="0"/>
      <w:spacing w:val="-70"/>
      <w:position w:val="6"/>
      <w:sz w:val="144"/>
      <w:szCs w:val="144"/>
    </w:rPr>
  </w:style>
  <w:style w:type="paragraph" w:styleId="TitreTR">
    <w:name w:val="toa heading"/>
    <w:basedOn w:val="Normal"/>
    <w:next w:val="Normal"/>
    <w:semiHidden/>
    <w:pPr>
      <w:pBdr>
        <w:top w:val="single" w:sz="24" w:space="1" w:color="auto"/>
        <w:between w:val="single" w:sz="24" w:space="1" w:color="auto"/>
      </w:pBdr>
      <w:tabs>
        <w:tab w:val="right" w:pos="4740"/>
      </w:tabs>
      <w:spacing w:before="60" w:after="60" w:line="360" w:lineRule="exact"/>
      <w:jc w:val="center"/>
    </w:pPr>
    <w:rPr>
      <w:rFonts w:ascii="Arial Black" w:hAnsi="Arial Black"/>
      <w:b/>
      <w:bCs/>
      <w:spacing w:val="-10"/>
      <w:position w:val="2"/>
      <w:sz w:val="22"/>
      <w:szCs w:val="22"/>
    </w:rPr>
  </w:style>
  <w:style w:type="paragraph" w:styleId="TM1">
    <w:name w:val="toc 1"/>
    <w:basedOn w:val="Normal"/>
    <w:uiPriority w:val="39"/>
    <w:pPr>
      <w:spacing w:before="120" w:after="120"/>
    </w:pPr>
    <w:rPr>
      <w:rFonts w:ascii="Times New Roman" w:hAnsi="Times New Roman"/>
      <w:b/>
      <w:bCs/>
      <w:caps/>
      <w:sz w:val="20"/>
      <w:szCs w:val="20"/>
    </w:rPr>
  </w:style>
  <w:style w:type="paragraph" w:styleId="TM2">
    <w:name w:val="toc 2"/>
    <w:basedOn w:val="TM1"/>
    <w:uiPriority w:val="39"/>
    <w:pPr>
      <w:spacing w:before="0" w:after="0"/>
      <w:ind w:left="160"/>
    </w:pPr>
    <w:rPr>
      <w:b w:val="0"/>
      <w:bCs w:val="0"/>
      <w:caps w:val="0"/>
      <w:smallCaps/>
    </w:rPr>
  </w:style>
  <w:style w:type="paragraph" w:styleId="TM3">
    <w:name w:val="toc 3"/>
    <w:basedOn w:val="Normal"/>
    <w:next w:val="Normal"/>
    <w:uiPriority w:val="39"/>
    <w:pPr>
      <w:ind w:left="320"/>
    </w:pPr>
    <w:rPr>
      <w:rFonts w:ascii="Times New Roman" w:hAnsi="Times New Roman"/>
      <w:i/>
      <w:iCs/>
      <w:sz w:val="20"/>
      <w:szCs w:val="20"/>
    </w:rPr>
  </w:style>
  <w:style w:type="paragraph" w:styleId="TM4">
    <w:name w:val="toc 4"/>
    <w:basedOn w:val="Normal"/>
    <w:next w:val="Normal"/>
    <w:semiHidden/>
    <w:pPr>
      <w:ind w:left="480"/>
    </w:pPr>
    <w:rPr>
      <w:rFonts w:ascii="Times New Roman" w:hAnsi="Times New Roman"/>
      <w:sz w:val="18"/>
      <w:szCs w:val="18"/>
    </w:rPr>
  </w:style>
  <w:style w:type="paragraph" w:styleId="TM5">
    <w:name w:val="toc 5"/>
    <w:basedOn w:val="Normal"/>
    <w:next w:val="Normal"/>
    <w:semiHidden/>
    <w:pPr>
      <w:ind w:left="640"/>
    </w:pPr>
    <w:rPr>
      <w:rFonts w:ascii="Times New Roman" w:hAnsi="Times New Roman"/>
      <w:sz w:val="18"/>
      <w:szCs w:val="18"/>
    </w:rPr>
  </w:style>
  <w:style w:type="paragraph" w:styleId="TM6">
    <w:name w:val="toc 6"/>
    <w:basedOn w:val="Normal"/>
    <w:next w:val="Normal"/>
    <w:semiHidden/>
    <w:pPr>
      <w:ind w:left="800"/>
    </w:pPr>
    <w:rPr>
      <w:rFonts w:ascii="Times New Roman" w:hAnsi="Times New Roman"/>
      <w:sz w:val="18"/>
      <w:szCs w:val="18"/>
    </w:rPr>
  </w:style>
  <w:style w:type="paragraph" w:styleId="TM7">
    <w:name w:val="toc 7"/>
    <w:basedOn w:val="Normal"/>
    <w:next w:val="Normal"/>
    <w:semiHidden/>
    <w:pPr>
      <w:ind w:left="960"/>
    </w:pPr>
    <w:rPr>
      <w:rFonts w:ascii="Times New Roman" w:hAnsi="Times New Roman"/>
      <w:sz w:val="18"/>
      <w:szCs w:val="18"/>
    </w:rPr>
  </w:style>
  <w:style w:type="paragraph" w:styleId="TM8">
    <w:name w:val="toc 8"/>
    <w:basedOn w:val="Normal"/>
    <w:next w:val="Normal"/>
    <w:semiHidden/>
    <w:pPr>
      <w:ind w:left="1120"/>
    </w:pPr>
    <w:rPr>
      <w:rFonts w:ascii="Times New Roman" w:hAnsi="Times New Roman"/>
      <w:sz w:val="18"/>
      <w:szCs w:val="18"/>
    </w:rPr>
  </w:style>
  <w:style w:type="paragraph" w:styleId="TM9">
    <w:name w:val="toc 9"/>
    <w:basedOn w:val="Normal"/>
    <w:next w:val="Normal"/>
    <w:semiHidden/>
    <w:pPr>
      <w:ind w:left="1280"/>
    </w:pPr>
    <w:rPr>
      <w:rFonts w:ascii="Times New Roman" w:hAnsi="Times New Roman"/>
      <w:sz w:val="18"/>
      <w:szCs w:val="18"/>
    </w:rPr>
  </w:style>
  <w:style w:type="paragraph" w:customStyle="1" w:styleId="TMBase">
    <w:name w:val="TM Base"/>
    <w:basedOn w:val="TM2"/>
  </w:style>
  <w:style w:type="paragraph" w:styleId="Explorateurdedocuments">
    <w:name w:val="Document Map"/>
    <w:basedOn w:val="Normal"/>
    <w:semiHidden/>
    <w:pPr>
      <w:shd w:val="clear" w:color="auto" w:fill="000080"/>
    </w:pPr>
    <w:rPr>
      <w:rFonts w:ascii="Tahoma" w:hAnsi="Tahoma" w:cs="Tahoma"/>
    </w:rPr>
  </w:style>
  <w:style w:type="paragraph" w:customStyle="1" w:styleId="Actate">
    <w:name w:val="Acétate"/>
    <w:basedOn w:val="Normal"/>
    <w:pPr>
      <w:pBdr>
        <w:top w:val="single" w:sz="6" w:space="0" w:color="auto"/>
        <w:left w:val="single" w:sz="6" w:space="0" w:color="auto"/>
        <w:bottom w:val="single" w:sz="6" w:space="0" w:color="auto"/>
        <w:right w:val="single" w:sz="6" w:space="0" w:color="auto"/>
      </w:pBdr>
      <w:jc w:val="both"/>
    </w:pPr>
    <w:rPr>
      <w:rFonts w:ascii="Times" w:hAnsi="Times" w:cs="Times"/>
      <w:sz w:val="36"/>
      <w:szCs w:val="36"/>
      <w:lang w:val="fr-CA"/>
    </w:rPr>
  </w:style>
  <w:style w:type="character" w:styleId="lev">
    <w:name w:val="Strong"/>
    <w:uiPriority w:val="22"/>
    <w:qFormat/>
    <w:rPr>
      <w:b/>
      <w:bCs/>
    </w:rPr>
  </w:style>
  <w:style w:type="paragraph" w:styleId="Textebrut">
    <w:name w:val="Plain Text"/>
    <w:basedOn w:val="Normal"/>
    <w:rPr>
      <w:rFonts w:ascii="Courier New" w:hAnsi="Courier New" w:cs="Courier New"/>
      <w:sz w:val="20"/>
      <w:szCs w:val="20"/>
      <w:lang w:val="fr-CA"/>
    </w:rPr>
  </w:style>
  <w:style w:type="paragraph" w:customStyle="1" w:styleId="Corpslivre">
    <w:name w:val="Corps livre"/>
    <w:basedOn w:val="Normal"/>
    <w:pPr>
      <w:tabs>
        <w:tab w:val="left" w:pos="720"/>
        <w:tab w:val="left" w:pos="1440"/>
        <w:tab w:val="left" w:pos="2160"/>
        <w:tab w:val="left" w:pos="2880"/>
        <w:tab w:val="left" w:pos="3600"/>
        <w:tab w:val="left" w:pos="4320"/>
        <w:tab w:val="left" w:pos="7240"/>
        <w:tab w:val="left" w:pos="9619"/>
      </w:tabs>
      <w:jc w:val="both"/>
    </w:pPr>
    <w:rPr>
      <w:rFonts w:ascii="Times" w:hAnsi="Times" w:cs="Times"/>
      <w:sz w:val="24"/>
      <w:szCs w:val="24"/>
      <w:lang w:val="fr-CA"/>
    </w:rPr>
  </w:style>
  <w:style w:type="paragraph" w:customStyle="1" w:styleId="SQL">
    <w:name w:val="SQL"/>
    <w:basedOn w:val="Corpsdetexte"/>
    <w:link w:val="SQLCar"/>
    <w:pPr>
      <w:shd w:val="pct10" w:color="auto" w:fill="FFFFFF"/>
      <w:spacing w:after="0"/>
      <w:ind w:firstLine="720"/>
    </w:pPr>
    <w:rPr>
      <w:rFonts w:ascii="Courier New" w:hAnsi="Courier New" w:cs="Courier New"/>
    </w:rPr>
  </w:style>
  <w:style w:type="character" w:customStyle="1" w:styleId="SQLCar">
    <w:name w:val="SQL Car"/>
    <w:link w:val="SQL"/>
    <w:rsid w:val="001238C4"/>
    <w:rPr>
      <w:rFonts w:ascii="Courier New" w:hAnsi="Courier New" w:cs="Courier New"/>
      <w:spacing w:val="-5"/>
      <w:sz w:val="24"/>
      <w:szCs w:val="24"/>
      <w:shd w:val="pct10" w:color="auto" w:fill="FFFFFF"/>
      <w:lang w:val="fr-FR" w:eastAsia="fr-FR"/>
    </w:rPr>
  </w:style>
  <w:style w:type="paragraph" w:customStyle="1" w:styleId="Code">
    <w:name w:val="Code"/>
    <w:basedOn w:val="Actate"/>
    <w:rsid w:val="001B35ED"/>
    <w:pPr>
      <w:keepNext/>
      <w:keepLines/>
    </w:pPr>
    <w:rPr>
      <w:rFonts w:ascii="Monaco" w:hAnsi="Monaco"/>
      <w:sz w:val="13"/>
      <w:szCs w:val="20"/>
    </w:rPr>
  </w:style>
  <w:style w:type="paragraph" w:customStyle="1" w:styleId="Table">
    <w:name w:val="Table"/>
    <w:basedOn w:val="Normal"/>
    <w:pPr>
      <w:pBdr>
        <w:top w:val="single" w:sz="12" w:space="0" w:color="auto"/>
        <w:left w:val="single" w:sz="12" w:space="0" w:color="auto"/>
        <w:bottom w:val="single" w:sz="12" w:space="0" w:color="auto"/>
        <w:right w:val="single" w:sz="12" w:space="0" w:color="auto"/>
        <w:between w:val="single" w:sz="6" w:space="0" w:color="auto"/>
      </w:pBdr>
      <w:tabs>
        <w:tab w:val="bar" w:pos="1710"/>
        <w:tab w:val="left" w:pos="1890"/>
        <w:tab w:val="bar" w:pos="4140"/>
        <w:tab w:val="left" w:pos="4320"/>
        <w:tab w:val="left" w:pos="5400"/>
        <w:tab w:val="left" w:pos="5940"/>
        <w:tab w:val="left" w:pos="6660"/>
        <w:tab w:val="left" w:pos="7240"/>
        <w:tab w:val="left" w:pos="9360"/>
        <w:tab w:val="left" w:pos="9399"/>
      </w:tabs>
      <w:spacing w:line="360" w:lineRule="atLeast"/>
      <w:ind w:left="380" w:right="3600"/>
      <w:jc w:val="both"/>
    </w:pPr>
    <w:rPr>
      <w:rFonts w:ascii="Times" w:hAnsi="Times" w:cs="Times"/>
      <w:sz w:val="28"/>
      <w:szCs w:val="28"/>
      <w:lang w:val="fr-CA"/>
    </w:rPr>
  </w:style>
  <w:style w:type="paragraph" w:customStyle="1" w:styleId="Algorithme">
    <w:name w:val="Algorithme"/>
    <w:basedOn w:val="Normal"/>
    <w:pPr>
      <w:tabs>
        <w:tab w:val="left" w:pos="540"/>
        <w:tab w:val="left" w:pos="1080"/>
        <w:tab w:val="left" w:pos="1620"/>
        <w:tab w:val="left" w:pos="2160"/>
        <w:tab w:val="left" w:pos="2700"/>
        <w:tab w:val="left" w:pos="3240"/>
        <w:tab w:val="left" w:pos="3780"/>
        <w:tab w:val="left" w:pos="4320"/>
        <w:tab w:val="left" w:pos="7240"/>
        <w:tab w:val="left" w:pos="9399"/>
      </w:tabs>
      <w:spacing w:line="360" w:lineRule="atLeast"/>
      <w:ind w:left="90"/>
      <w:jc w:val="both"/>
    </w:pPr>
    <w:rPr>
      <w:rFonts w:ascii="Times" w:hAnsi="Times" w:cs="Times"/>
      <w:sz w:val="24"/>
      <w:szCs w:val="24"/>
      <w:lang w:val="fr-CA"/>
    </w:rPr>
  </w:style>
  <w:style w:type="paragraph" w:customStyle="1" w:styleId="Texte">
    <w:name w:val="Texte"/>
    <w:basedOn w:val="Normal"/>
    <w:pPr>
      <w:tabs>
        <w:tab w:val="left" w:pos="800"/>
        <w:tab w:val="left" w:pos="1600"/>
        <w:tab w:val="left" w:pos="2400"/>
        <w:tab w:val="left" w:pos="3200"/>
        <w:tab w:val="left" w:pos="7200"/>
        <w:tab w:val="left" w:pos="9599"/>
      </w:tabs>
      <w:ind w:left="200"/>
      <w:jc w:val="both"/>
    </w:pPr>
    <w:rPr>
      <w:rFonts w:ascii="Times" w:hAnsi="Times" w:cs="Times"/>
      <w:sz w:val="28"/>
      <w:szCs w:val="28"/>
      <w:lang w:val="en-US"/>
    </w:rPr>
  </w:style>
  <w:style w:type="paragraph" w:customStyle="1" w:styleId="X">
    <w:name w:val="X"/>
    <w:basedOn w:val="Normal"/>
    <w:pPr>
      <w:tabs>
        <w:tab w:val="left" w:pos="580"/>
        <w:tab w:val="left" w:pos="1160"/>
        <w:tab w:val="left" w:pos="1740"/>
        <w:tab w:val="left" w:pos="2280"/>
        <w:tab w:val="left" w:pos="2820"/>
        <w:tab w:val="left" w:pos="8780"/>
      </w:tabs>
      <w:ind w:left="40"/>
      <w:jc w:val="both"/>
    </w:pPr>
    <w:rPr>
      <w:rFonts w:ascii="Times" w:hAnsi="Times" w:cs="Times"/>
      <w:sz w:val="24"/>
      <w:szCs w:val="24"/>
      <w:lang w:val="fr-CA"/>
    </w:rPr>
  </w:style>
  <w:style w:type="paragraph" w:customStyle="1" w:styleId="X1">
    <w:name w:val="X1"/>
    <w:basedOn w:val="Normal"/>
    <w:pPr>
      <w:tabs>
        <w:tab w:val="left" w:pos="580"/>
        <w:tab w:val="left" w:pos="1160"/>
        <w:tab w:val="left" w:pos="1740"/>
        <w:tab w:val="left" w:pos="2280"/>
        <w:tab w:val="left" w:pos="2820"/>
        <w:tab w:val="left" w:pos="8780"/>
      </w:tabs>
      <w:ind w:left="40"/>
      <w:jc w:val="both"/>
    </w:pPr>
    <w:rPr>
      <w:rFonts w:ascii="Times" w:hAnsi="Times" w:cs="Times"/>
      <w:sz w:val="24"/>
      <w:szCs w:val="24"/>
      <w:lang w:val="fr-CA"/>
    </w:rPr>
  </w:style>
  <w:style w:type="paragraph" w:customStyle="1" w:styleId="Draft">
    <w:name w:val="Draft"/>
    <w:basedOn w:val="Normal"/>
    <w:pPr>
      <w:tabs>
        <w:tab w:val="left" w:pos="72"/>
        <w:tab w:val="left" w:pos="720"/>
        <w:tab w:val="left" w:pos="1440"/>
        <w:tab w:val="left" w:pos="2160"/>
        <w:tab w:val="left" w:pos="3960"/>
        <w:tab w:val="left" w:pos="4680"/>
        <w:tab w:val="left" w:pos="8639"/>
      </w:tabs>
      <w:spacing w:line="360" w:lineRule="atLeast"/>
      <w:ind w:left="180" w:right="-715"/>
      <w:jc w:val="both"/>
    </w:pPr>
    <w:rPr>
      <w:rFonts w:ascii="Times" w:hAnsi="Times" w:cs="Times"/>
      <w:sz w:val="24"/>
      <w:szCs w:val="24"/>
      <w:lang w:val="fr-CA"/>
    </w:rPr>
  </w:style>
  <w:style w:type="character" w:styleId="Hyperlien">
    <w:name w:val="Hyperlink"/>
    <w:uiPriority w:val="99"/>
    <w:rPr>
      <w:color w:val="0000FF"/>
      <w:u w:val="single"/>
    </w:rPr>
  </w:style>
  <w:style w:type="character" w:styleId="Lienvisit">
    <w:name w:val="FollowedHyperlink"/>
    <w:rPr>
      <w:color w:val="800080"/>
      <w:u w:val="single"/>
    </w:rPr>
  </w:style>
  <w:style w:type="paragraph" w:customStyle="1" w:styleId="codeCompact">
    <w:name w:val="codeCompact"/>
    <w:basedOn w:val="SQL"/>
    <w:pPr>
      <w:ind w:firstLine="0"/>
    </w:pPr>
    <w:rPr>
      <w:sz w:val="20"/>
      <w:szCs w:val="20"/>
    </w:rPr>
  </w:style>
  <w:style w:type="paragraph" w:customStyle="1" w:styleId="CodeJava">
    <w:name w:val="CodeJava"/>
    <w:basedOn w:val="SQL"/>
    <w:rPr>
      <w:sz w:val="20"/>
      <w:szCs w:val="20"/>
    </w:rPr>
  </w:style>
  <w:style w:type="paragraph" w:styleId="Textedebulles">
    <w:name w:val="Balloon Text"/>
    <w:basedOn w:val="Normal"/>
    <w:link w:val="TextedebullesCar"/>
    <w:uiPriority w:val="99"/>
    <w:semiHidden/>
    <w:rsid w:val="0044393B"/>
    <w:rPr>
      <w:rFonts w:ascii="Tahoma" w:hAnsi="Tahoma" w:cs="Tahoma"/>
    </w:rPr>
  </w:style>
  <w:style w:type="character" w:customStyle="1" w:styleId="TextedebullesCar">
    <w:name w:val="Texte de bulles Car"/>
    <w:basedOn w:val="Policepardfaut"/>
    <w:link w:val="Textedebulles"/>
    <w:uiPriority w:val="99"/>
    <w:semiHidden/>
    <w:rsid w:val="007E66E1"/>
    <w:rPr>
      <w:rFonts w:ascii="Tahoma" w:hAnsi="Tahoma" w:cs="Tahoma"/>
      <w:sz w:val="16"/>
      <w:szCs w:val="16"/>
      <w:lang w:val="fr-FR" w:eastAsia="fr-FR"/>
    </w:rPr>
  </w:style>
  <w:style w:type="table" w:styleId="Grilledutableau">
    <w:name w:val="Table Grid"/>
    <w:basedOn w:val="TableauNormal"/>
    <w:rsid w:val="005E4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0">
    <w:name w:val="CODE"/>
    <w:rsid w:val="0028616D"/>
    <w:rPr>
      <w:rFonts w:ascii="Courier New" w:hAnsi="Courier New" w:cs="Courier New"/>
      <w:sz w:val="20"/>
      <w:szCs w:val="20"/>
    </w:rPr>
  </w:style>
  <w:style w:type="character" w:customStyle="1" w:styleId="Mentionnonrsolue1">
    <w:name w:val="Mention non résolue1"/>
    <w:uiPriority w:val="99"/>
    <w:semiHidden/>
    <w:unhideWhenUsed/>
    <w:rsid w:val="00081EA6"/>
    <w:rPr>
      <w:color w:val="808080"/>
      <w:shd w:val="clear" w:color="auto" w:fill="E6E6E6"/>
    </w:rPr>
  </w:style>
  <w:style w:type="paragraph" w:customStyle="1" w:styleId="CodeJava9pt">
    <w:name w:val="CodeJava9pt"/>
    <w:basedOn w:val="SQL"/>
    <w:link w:val="CodeJava9ptCar"/>
    <w:rsid w:val="001238C4"/>
    <w:pPr>
      <w:ind w:firstLine="0"/>
    </w:pPr>
    <w:rPr>
      <w:sz w:val="18"/>
      <w:szCs w:val="18"/>
    </w:rPr>
  </w:style>
  <w:style w:type="character" w:customStyle="1" w:styleId="CodeJava9ptCar">
    <w:name w:val="CodeJava9pt Car"/>
    <w:link w:val="CodeJava9pt"/>
    <w:rsid w:val="001238C4"/>
    <w:rPr>
      <w:rFonts w:ascii="Courier New" w:hAnsi="Courier New" w:cs="Courier New"/>
      <w:spacing w:val="-5"/>
      <w:sz w:val="18"/>
      <w:szCs w:val="18"/>
      <w:shd w:val="pct10" w:color="auto" w:fill="FFFFFF"/>
      <w:lang w:val="fr-FR" w:eastAsia="fr-FR"/>
    </w:rPr>
  </w:style>
  <w:style w:type="character" w:styleId="CodeHTML">
    <w:name w:val="HTML Code"/>
    <w:uiPriority w:val="99"/>
    <w:rsid w:val="001238C4"/>
    <w:rPr>
      <w:rFonts w:ascii="Courier" w:eastAsia="Times New Roman" w:hAnsi="Courier" w:cs="Courier New" w:hint="default"/>
      <w:color w:val="000000"/>
      <w:sz w:val="18"/>
      <w:szCs w:val="18"/>
    </w:rPr>
  </w:style>
  <w:style w:type="character" w:customStyle="1" w:styleId="CorpsdetexteCar1">
    <w:name w:val="Corps de texte Car1"/>
    <w:aliases w:val="Corps de texte Car Car"/>
    <w:rsid w:val="00522D83"/>
    <w:rPr>
      <w:rFonts w:ascii="Garamond" w:hAnsi="Garamond"/>
      <w:spacing w:val="-5"/>
      <w:sz w:val="24"/>
      <w:szCs w:val="24"/>
      <w:lang w:val="fr-FR" w:eastAsia="fr-FR" w:bidi="ar-SA"/>
    </w:rPr>
  </w:style>
  <w:style w:type="paragraph" w:styleId="Objetducommentaire">
    <w:name w:val="annotation subject"/>
    <w:basedOn w:val="Commentaire"/>
    <w:next w:val="Commentaire"/>
    <w:link w:val="ObjetducommentaireCar"/>
    <w:rsid w:val="00F97D1A"/>
    <w:pPr>
      <w:tabs>
        <w:tab w:val="clear" w:pos="187"/>
      </w:tabs>
      <w:spacing w:after="0" w:line="240" w:lineRule="auto"/>
      <w:ind w:left="0" w:firstLine="0"/>
    </w:pPr>
    <w:rPr>
      <w:b/>
      <w:bCs/>
      <w:sz w:val="20"/>
      <w:szCs w:val="20"/>
    </w:rPr>
  </w:style>
  <w:style w:type="character" w:customStyle="1" w:styleId="ObjetducommentaireCar">
    <w:name w:val="Objet du commentaire Car"/>
    <w:basedOn w:val="CommentaireCar"/>
    <w:link w:val="Objetducommentaire"/>
    <w:rsid w:val="00F97D1A"/>
    <w:rPr>
      <w:rFonts w:ascii="Garamond" w:hAnsi="Garamond"/>
      <w:b/>
      <w:bCs/>
      <w:sz w:val="16"/>
      <w:szCs w:val="16"/>
      <w:lang w:val="fr-FR" w:eastAsia="fr-FR"/>
    </w:rPr>
  </w:style>
  <w:style w:type="character" w:customStyle="1" w:styleId="membernamelink1">
    <w:name w:val="membernamelink1"/>
    <w:rsid w:val="00F97D1A"/>
    <w:rPr>
      <w:b/>
      <w:bCs/>
    </w:rPr>
  </w:style>
  <w:style w:type="paragraph" w:customStyle="1" w:styleId="CodeJava9ptCarCar">
    <w:name w:val="CodeJava9pt Car Car"/>
    <w:basedOn w:val="SQL"/>
    <w:rsid w:val="00A03321"/>
    <w:pPr>
      <w:ind w:firstLine="0"/>
    </w:pPr>
    <w:rPr>
      <w:sz w:val="18"/>
      <w:szCs w:val="18"/>
    </w:rPr>
  </w:style>
  <w:style w:type="character" w:customStyle="1" w:styleId="CodeJava9ptCarCarCar">
    <w:name w:val="CodeJava9pt Car Car Car"/>
    <w:rsid w:val="00A03321"/>
    <w:rPr>
      <w:rFonts w:ascii="Courier New" w:hAnsi="Courier New" w:cs="Courier New"/>
      <w:spacing w:val="-5"/>
      <w:sz w:val="18"/>
      <w:szCs w:val="18"/>
      <w:lang w:val="fr-FR" w:eastAsia="fr-FR" w:bidi="ar-SA"/>
    </w:rPr>
  </w:style>
  <w:style w:type="character" w:customStyle="1" w:styleId="typenamelink1">
    <w:name w:val="typenamelink1"/>
    <w:rsid w:val="00A03321"/>
    <w:rPr>
      <w:b/>
      <w:bCs/>
    </w:rPr>
  </w:style>
  <w:style w:type="character" w:customStyle="1" w:styleId="Corpsdetexte1">
    <w:name w:val="Corps de texte1"/>
    <w:aliases w:val="Corps de texte Car Car Car"/>
    <w:rsid w:val="001F6504"/>
    <w:rPr>
      <w:rFonts w:ascii="Garamond" w:hAnsi="Garamond"/>
      <w:spacing w:val="-5"/>
      <w:sz w:val="24"/>
      <w:szCs w:val="24"/>
      <w:lang w:val="fr-FR" w:eastAsia="fr-FR" w:bidi="ar-SA"/>
    </w:rPr>
  </w:style>
  <w:style w:type="character" w:customStyle="1" w:styleId="membernamelink">
    <w:name w:val="membernamelink"/>
    <w:basedOn w:val="Policepardfaut"/>
    <w:rsid w:val="00A51D73"/>
  </w:style>
  <w:style w:type="character" w:customStyle="1" w:styleId="interfacename">
    <w:name w:val="interfacename"/>
    <w:basedOn w:val="Policepardfaut"/>
    <w:rsid w:val="00DD69C9"/>
  </w:style>
  <w:style w:type="character" w:customStyle="1" w:styleId="typenamelink">
    <w:name w:val="typenamelink"/>
    <w:basedOn w:val="Policepardfaut"/>
    <w:rsid w:val="001C5DDC"/>
  </w:style>
  <w:style w:type="character" w:customStyle="1" w:styleId="js-path-segment">
    <w:name w:val="js-path-segment"/>
    <w:basedOn w:val="Policepardfaut"/>
    <w:rsid w:val="00943FF9"/>
  </w:style>
  <w:style w:type="character" w:customStyle="1" w:styleId="separator">
    <w:name w:val="separator"/>
    <w:basedOn w:val="Policepardfaut"/>
    <w:rsid w:val="00943FF9"/>
  </w:style>
  <w:style w:type="paragraph" w:customStyle="1" w:styleId="Cencadr">
    <w:name w:val="C encadré"/>
    <w:basedOn w:val="Corpsdetexte"/>
    <w:rsid w:val="00CB04BE"/>
    <w:pPr>
      <w:pBdr>
        <w:top w:val="single" w:sz="4" w:space="5" w:color="auto"/>
        <w:left w:val="single" w:sz="4" w:space="5" w:color="auto"/>
        <w:bottom w:val="single" w:sz="4" w:space="5" w:color="auto"/>
        <w:right w:val="single" w:sz="4" w:space="5" w:color="auto"/>
      </w:pBdr>
      <w:spacing w:before="40" w:after="20"/>
      <w:ind w:left="504" w:right="144"/>
    </w:pPr>
    <w:rPr>
      <w:sz w:val="20"/>
      <w:szCs w:val="20"/>
    </w:rPr>
  </w:style>
  <w:style w:type="paragraph" w:styleId="PrformatHTML">
    <w:name w:val="HTML Preformatted"/>
    <w:basedOn w:val="Normal"/>
    <w:link w:val="PrformatHTMLCar"/>
    <w:uiPriority w:val="99"/>
    <w:unhideWhenUsed/>
    <w:rsid w:val="007858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PrformatHTMLCar">
    <w:name w:val="Préformaté HTML Car"/>
    <w:basedOn w:val="Policepardfaut"/>
    <w:link w:val="PrformatHTML"/>
    <w:uiPriority w:val="99"/>
    <w:rsid w:val="007858A7"/>
    <w:rPr>
      <w:rFonts w:ascii="Courier New" w:hAnsi="Courier New" w:cs="Courier New"/>
      <w:lang w:val="en-US" w:eastAsia="en-US"/>
    </w:rPr>
  </w:style>
  <w:style w:type="character" w:styleId="Mentionnonrsolue">
    <w:name w:val="Unresolved Mention"/>
    <w:basedOn w:val="Policepardfaut"/>
    <w:rsid w:val="00452667"/>
    <w:rPr>
      <w:color w:val="605E5C"/>
      <w:shd w:val="clear" w:color="auto" w:fill="E1DFDD"/>
    </w:rPr>
  </w:style>
  <w:style w:type="paragraph" w:customStyle="1" w:styleId="linkstyle">
    <w:name w:val="link style"/>
    <w:basedOn w:val="Corpsdetexte"/>
    <w:qFormat/>
    <w:rsid w:val="0001372D"/>
    <w:rPr>
      <w:rFonts w:ascii="Segoe UI" w:hAnsi="Segoe UI" w:cs="Segoe UI"/>
      <w:b/>
      <w:bCs/>
      <w:color w:val="586069"/>
      <w:lang w:val="fr-CA"/>
    </w:rPr>
  </w:style>
  <w:style w:type="paragraph" w:customStyle="1" w:styleId="exercicelinkstyle">
    <w:name w:val="exercice link style"/>
    <w:basedOn w:val="Corpsdetexte"/>
    <w:qFormat/>
    <w:rsid w:val="0070760A"/>
    <w:rPr>
      <w:rFonts w:ascii="Segoe UI" w:hAnsi="Segoe UI" w:cs="Segoe UI"/>
      <w:b/>
      <w:bCs/>
      <w:color w:val="586069"/>
      <w:lang w:val="fr-CA"/>
    </w:rPr>
  </w:style>
  <w:style w:type="paragraph" w:customStyle="1" w:styleId="aaaa">
    <w:name w:val="aaaa"/>
    <w:basedOn w:val="Corpsdetexte"/>
    <w:qFormat/>
    <w:rsid w:val="0070760A"/>
    <w:rPr>
      <w:rFonts w:ascii="Segoe UI" w:hAnsi="Segoe UI" w:cs="Segoe UI"/>
      <w:b/>
      <w:bCs/>
      <w:color w:val="586069"/>
      <w:lang w:val="fr-CA"/>
    </w:rPr>
  </w:style>
  <w:style w:type="character" w:customStyle="1" w:styleId="RetraitcorpsdetexteCar">
    <w:name w:val="Retrait corps de texte Car"/>
    <w:basedOn w:val="CorpsdetexteCar"/>
    <w:link w:val="Retraitcorpsdetexte"/>
    <w:rsid w:val="0070760A"/>
    <w:rPr>
      <w:rFonts w:ascii="Garamond" w:hAnsi="Garamond"/>
      <w:spacing w:val="-5"/>
      <w:sz w:val="24"/>
      <w:szCs w:val="24"/>
      <w:lang w:val="fr-FR" w:eastAsia="fr-FR"/>
    </w:rPr>
  </w:style>
  <w:style w:type="paragraph" w:styleId="Paragraphedeliste">
    <w:name w:val="List Paragraph"/>
    <w:basedOn w:val="Normal"/>
    <w:uiPriority w:val="34"/>
    <w:qFormat/>
    <w:rsid w:val="00C44445"/>
    <w:pPr>
      <w:ind w:left="720"/>
      <w:contextualSpacing/>
    </w:pPr>
  </w:style>
  <w:style w:type="paragraph" w:customStyle="1" w:styleId="encadr">
    <w:name w:val="encadré"/>
    <w:basedOn w:val="Corpsdetexte"/>
    <w:qFormat/>
    <w:rsid w:val="001D76A6"/>
    <w:pPr>
      <w:keepNext/>
      <w:keepLines/>
      <w:pBdr>
        <w:top w:val="single" w:sz="4" w:space="1" w:color="auto" w:shadow="1"/>
        <w:left w:val="single" w:sz="4" w:space="4" w:color="auto" w:shadow="1"/>
        <w:bottom w:val="single" w:sz="4" w:space="1" w:color="auto" w:shadow="1"/>
        <w:right w:val="single" w:sz="4" w:space="4" w:color="auto" w:shadow="1"/>
      </w:pBdr>
    </w:pPr>
  </w:style>
  <w:style w:type="character" w:customStyle="1" w:styleId="linewrapper">
    <w:name w:val="line_wrapper"/>
    <w:basedOn w:val="Policepardfaut"/>
    <w:rsid w:val="006D7BD3"/>
  </w:style>
  <w:style w:type="paragraph" w:customStyle="1" w:styleId="toc">
    <w:name w:val="toc"/>
    <w:qFormat/>
    <w:rsid w:val="0087704C"/>
    <w:rPr>
      <w:rFonts w:ascii="Arial Black" w:hAnsi="Arial Black"/>
      <w:color w:val="808080"/>
      <w:spacing w:val="-25"/>
      <w:kern w:val="28"/>
      <w:sz w:val="32"/>
      <w:szCs w:val="32"/>
      <w:lang w:val="fr-FR" w:eastAsia="fr-FR"/>
    </w:rPr>
  </w:style>
  <w:style w:type="character" w:customStyle="1" w:styleId="PieddepageCar">
    <w:name w:val="Pied de page Car"/>
    <w:basedOn w:val="Policepardfaut"/>
    <w:link w:val="Pieddepage"/>
    <w:uiPriority w:val="99"/>
    <w:rsid w:val="00EB61AF"/>
    <w:rPr>
      <w:rFonts w:ascii="Arial Black" w:hAnsi="Arial Black"/>
      <w:sz w:val="16"/>
      <w:szCs w:val="16"/>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3935">
      <w:bodyDiv w:val="1"/>
      <w:marLeft w:val="0"/>
      <w:marRight w:val="0"/>
      <w:marTop w:val="0"/>
      <w:marBottom w:val="0"/>
      <w:divBdr>
        <w:top w:val="none" w:sz="0" w:space="0" w:color="auto"/>
        <w:left w:val="none" w:sz="0" w:space="0" w:color="auto"/>
        <w:bottom w:val="none" w:sz="0" w:space="0" w:color="auto"/>
        <w:right w:val="none" w:sz="0" w:space="0" w:color="auto"/>
      </w:divBdr>
    </w:div>
    <w:div w:id="22022894">
      <w:bodyDiv w:val="1"/>
      <w:marLeft w:val="0"/>
      <w:marRight w:val="0"/>
      <w:marTop w:val="0"/>
      <w:marBottom w:val="0"/>
      <w:divBdr>
        <w:top w:val="none" w:sz="0" w:space="0" w:color="auto"/>
        <w:left w:val="none" w:sz="0" w:space="0" w:color="auto"/>
        <w:bottom w:val="none" w:sz="0" w:space="0" w:color="auto"/>
        <w:right w:val="none" w:sz="0" w:space="0" w:color="auto"/>
      </w:divBdr>
    </w:div>
    <w:div w:id="58327807">
      <w:bodyDiv w:val="1"/>
      <w:marLeft w:val="0"/>
      <w:marRight w:val="0"/>
      <w:marTop w:val="0"/>
      <w:marBottom w:val="0"/>
      <w:divBdr>
        <w:top w:val="none" w:sz="0" w:space="0" w:color="auto"/>
        <w:left w:val="none" w:sz="0" w:space="0" w:color="auto"/>
        <w:bottom w:val="none" w:sz="0" w:space="0" w:color="auto"/>
        <w:right w:val="none" w:sz="0" w:space="0" w:color="auto"/>
      </w:divBdr>
    </w:div>
    <w:div w:id="70279125">
      <w:bodyDiv w:val="1"/>
      <w:marLeft w:val="0"/>
      <w:marRight w:val="0"/>
      <w:marTop w:val="0"/>
      <w:marBottom w:val="0"/>
      <w:divBdr>
        <w:top w:val="none" w:sz="0" w:space="0" w:color="auto"/>
        <w:left w:val="none" w:sz="0" w:space="0" w:color="auto"/>
        <w:bottom w:val="none" w:sz="0" w:space="0" w:color="auto"/>
        <w:right w:val="none" w:sz="0" w:space="0" w:color="auto"/>
      </w:divBdr>
    </w:div>
    <w:div w:id="100801719">
      <w:bodyDiv w:val="1"/>
      <w:marLeft w:val="0"/>
      <w:marRight w:val="0"/>
      <w:marTop w:val="0"/>
      <w:marBottom w:val="0"/>
      <w:divBdr>
        <w:top w:val="none" w:sz="0" w:space="0" w:color="auto"/>
        <w:left w:val="none" w:sz="0" w:space="0" w:color="auto"/>
        <w:bottom w:val="none" w:sz="0" w:space="0" w:color="auto"/>
        <w:right w:val="none" w:sz="0" w:space="0" w:color="auto"/>
      </w:divBdr>
    </w:div>
    <w:div w:id="109326458">
      <w:bodyDiv w:val="1"/>
      <w:marLeft w:val="0"/>
      <w:marRight w:val="0"/>
      <w:marTop w:val="0"/>
      <w:marBottom w:val="0"/>
      <w:divBdr>
        <w:top w:val="none" w:sz="0" w:space="0" w:color="auto"/>
        <w:left w:val="none" w:sz="0" w:space="0" w:color="auto"/>
        <w:bottom w:val="none" w:sz="0" w:space="0" w:color="auto"/>
        <w:right w:val="none" w:sz="0" w:space="0" w:color="auto"/>
      </w:divBdr>
    </w:div>
    <w:div w:id="140657189">
      <w:bodyDiv w:val="1"/>
      <w:marLeft w:val="0"/>
      <w:marRight w:val="0"/>
      <w:marTop w:val="0"/>
      <w:marBottom w:val="0"/>
      <w:divBdr>
        <w:top w:val="none" w:sz="0" w:space="0" w:color="auto"/>
        <w:left w:val="none" w:sz="0" w:space="0" w:color="auto"/>
        <w:bottom w:val="none" w:sz="0" w:space="0" w:color="auto"/>
        <w:right w:val="none" w:sz="0" w:space="0" w:color="auto"/>
      </w:divBdr>
    </w:div>
    <w:div w:id="150340378">
      <w:bodyDiv w:val="1"/>
      <w:marLeft w:val="0"/>
      <w:marRight w:val="0"/>
      <w:marTop w:val="0"/>
      <w:marBottom w:val="0"/>
      <w:divBdr>
        <w:top w:val="none" w:sz="0" w:space="0" w:color="auto"/>
        <w:left w:val="none" w:sz="0" w:space="0" w:color="auto"/>
        <w:bottom w:val="none" w:sz="0" w:space="0" w:color="auto"/>
        <w:right w:val="none" w:sz="0" w:space="0" w:color="auto"/>
      </w:divBdr>
    </w:div>
    <w:div w:id="188304632">
      <w:bodyDiv w:val="1"/>
      <w:marLeft w:val="0"/>
      <w:marRight w:val="0"/>
      <w:marTop w:val="0"/>
      <w:marBottom w:val="0"/>
      <w:divBdr>
        <w:top w:val="none" w:sz="0" w:space="0" w:color="auto"/>
        <w:left w:val="none" w:sz="0" w:space="0" w:color="auto"/>
        <w:bottom w:val="none" w:sz="0" w:space="0" w:color="auto"/>
        <w:right w:val="none" w:sz="0" w:space="0" w:color="auto"/>
      </w:divBdr>
    </w:div>
    <w:div w:id="195697631">
      <w:bodyDiv w:val="1"/>
      <w:marLeft w:val="0"/>
      <w:marRight w:val="0"/>
      <w:marTop w:val="0"/>
      <w:marBottom w:val="0"/>
      <w:divBdr>
        <w:top w:val="none" w:sz="0" w:space="0" w:color="auto"/>
        <w:left w:val="none" w:sz="0" w:space="0" w:color="auto"/>
        <w:bottom w:val="none" w:sz="0" w:space="0" w:color="auto"/>
        <w:right w:val="none" w:sz="0" w:space="0" w:color="auto"/>
      </w:divBdr>
    </w:div>
    <w:div w:id="195968785">
      <w:bodyDiv w:val="1"/>
      <w:marLeft w:val="0"/>
      <w:marRight w:val="0"/>
      <w:marTop w:val="0"/>
      <w:marBottom w:val="0"/>
      <w:divBdr>
        <w:top w:val="none" w:sz="0" w:space="0" w:color="auto"/>
        <w:left w:val="none" w:sz="0" w:space="0" w:color="auto"/>
        <w:bottom w:val="none" w:sz="0" w:space="0" w:color="auto"/>
        <w:right w:val="none" w:sz="0" w:space="0" w:color="auto"/>
      </w:divBdr>
    </w:div>
    <w:div w:id="206649910">
      <w:bodyDiv w:val="1"/>
      <w:marLeft w:val="0"/>
      <w:marRight w:val="0"/>
      <w:marTop w:val="0"/>
      <w:marBottom w:val="0"/>
      <w:divBdr>
        <w:top w:val="none" w:sz="0" w:space="0" w:color="auto"/>
        <w:left w:val="none" w:sz="0" w:space="0" w:color="auto"/>
        <w:bottom w:val="none" w:sz="0" w:space="0" w:color="auto"/>
        <w:right w:val="none" w:sz="0" w:space="0" w:color="auto"/>
      </w:divBdr>
    </w:div>
    <w:div w:id="235286062">
      <w:bodyDiv w:val="1"/>
      <w:marLeft w:val="0"/>
      <w:marRight w:val="0"/>
      <w:marTop w:val="0"/>
      <w:marBottom w:val="0"/>
      <w:divBdr>
        <w:top w:val="none" w:sz="0" w:space="0" w:color="auto"/>
        <w:left w:val="none" w:sz="0" w:space="0" w:color="auto"/>
        <w:bottom w:val="none" w:sz="0" w:space="0" w:color="auto"/>
        <w:right w:val="none" w:sz="0" w:space="0" w:color="auto"/>
      </w:divBdr>
    </w:div>
    <w:div w:id="235750011">
      <w:bodyDiv w:val="1"/>
      <w:marLeft w:val="0"/>
      <w:marRight w:val="0"/>
      <w:marTop w:val="0"/>
      <w:marBottom w:val="0"/>
      <w:divBdr>
        <w:top w:val="none" w:sz="0" w:space="0" w:color="auto"/>
        <w:left w:val="none" w:sz="0" w:space="0" w:color="auto"/>
        <w:bottom w:val="none" w:sz="0" w:space="0" w:color="auto"/>
        <w:right w:val="none" w:sz="0" w:space="0" w:color="auto"/>
      </w:divBdr>
    </w:div>
    <w:div w:id="239487800">
      <w:bodyDiv w:val="1"/>
      <w:marLeft w:val="0"/>
      <w:marRight w:val="0"/>
      <w:marTop w:val="0"/>
      <w:marBottom w:val="0"/>
      <w:divBdr>
        <w:top w:val="none" w:sz="0" w:space="0" w:color="auto"/>
        <w:left w:val="none" w:sz="0" w:space="0" w:color="auto"/>
        <w:bottom w:val="none" w:sz="0" w:space="0" w:color="auto"/>
        <w:right w:val="none" w:sz="0" w:space="0" w:color="auto"/>
      </w:divBdr>
    </w:div>
    <w:div w:id="243689957">
      <w:bodyDiv w:val="1"/>
      <w:marLeft w:val="0"/>
      <w:marRight w:val="0"/>
      <w:marTop w:val="0"/>
      <w:marBottom w:val="0"/>
      <w:divBdr>
        <w:top w:val="none" w:sz="0" w:space="0" w:color="auto"/>
        <w:left w:val="none" w:sz="0" w:space="0" w:color="auto"/>
        <w:bottom w:val="none" w:sz="0" w:space="0" w:color="auto"/>
        <w:right w:val="none" w:sz="0" w:space="0" w:color="auto"/>
      </w:divBdr>
    </w:div>
    <w:div w:id="267278713">
      <w:bodyDiv w:val="1"/>
      <w:marLeft w:val="0"/>
      <w:marRight w:val="0"/>
      <w:marTop w:val="0"/>
      <w:marBottom w:val="0"/>
      <w:divBdr>
        <w:top w:val="none" w:sz="0" w:space="0" w:color="auto"/>
        <w:left w:val="none" w:sz="0" w:space="0" w:color="auto"/>
        <w:bottom w:val="none" w:sz="0" w:space="0" w:color="auto"/>
        <w:right w:val="none" w:sz="0" w:space="0" w:color="auto"/>
      </w:divBdr>
    </w:div>
    <w:div w:id="269360722">
      <w:bodyDiv w:val="1"/>
      <w:marLeft w:val="0"/>
      <w:marRight w:val="0"/>
      <w:marTop w:val="0"/>
      <w:marBottom w:val="0"/>
      <w:divBdr>
        <w:top w:val="none" w:sz="0" w:space="0" w:color="auto"/>
        <w:left w:val="none" w:sz="0" w:space="0" w:color="auto"/>
        <w:bottom w:val="none" w:sz="0" w:space="0" w:color="auto"/>
        <w:right w:val="none" w:sz="0" w:space="0" w:color="auto"/>
      </w:divBdr>
    </w:div>
    <w:div w:id="285896669">
      <w:bodyDiv w:val="1"/>
      <w:marLeft w:val="0"/>
      <w:marRight w:val="0"/>
      <w:marTop w:val="0"/>
      <w:marBottom w:val="0"/>
      <w:divBdr>
        <w:top w:val="none" w:sz="0" w:space="0" w:color="auto"/>
        <w:left w:val="none" w:sz="0" w:space="0" w:color="auto"/>
        <w:bottom w:val="none" w:sz="0" w:space="0" w:color="auto"/>
        <w:right w:val="none" w:sz="0" w:space="0" w:color="auto"/>
      </w:divBdr>
    </w:div>
    <w:div w:id="287200054">
      <w:bodyDiv w:val="1"/>
      <w:marLeft w:val="0"/>
      <w:marRight w:val="0"/>
      <w:marTop w:val="0"/>
      <w:marBottom w:val="0"/>
      <w:divBdr>
        <w:top w:val="none" w:sz="0" w:space="0" w:color="auto"/>
        <w:left w:val="none" w:sz="0" w:space="0" w:color="auto"/>
        <w:bottom w:val="none" w:sz="0" w:space="0" w:color="auto"/>
        <w:right w:val="none" w:sz="0" w:space="0" w:color="auto"/>
      </w:divBdr>
      <w:divsChild>
        <w:div w:id="2016613745">
          <w:marLeft w:val="0"/>
          <w:marRight w:val="0"/>
          <w:marTop w:val="0"/>
          <w:marBottom w:val="0"/>
          <w:divBdr>
            <w:top w:val="none" w:sz="0" w:space="0" w:color="auto"/>
            <w:left w:val="none" w:sz="0" w:space="0" w:color="auto"/>
            <w:bottom w:val="none" w:sz="0" w:space="0" w:color="auto"/>
            <w:right w:val="none" w:sz="0" w:space="0" w:color="auto"/>
          </w:divBdr>
          <w:divsChild>
            <w:div w:id="2084571075">
              <w:marLeft w:val="0"/>
              <w:marRight w:val="0"/>
              <w:marTop w:val="0"/>
              <w:marBottom w:val="0"/>
              <w:divBdr>
                <w:top w:val="none" w:sz="0" w:space="0" w:color="auto"/>
                <w:left w:val="none" w:sz="0" w:space="0" w:color="auto"/>
                <w:bottom w:val="none" w:sz="0" w:space="0" w:color="auto"/>
                <w:right w:val="none" w:sz="0" w:space="0" w:color="auto"/>
              </w:divBdr>
            </w:div>
            <w:div w:id="1467814080">
              <w:marLeft w:val="0"/>
              <w:marRight w:val="0"/>
              <w:marTop w:val="0"/>
              <w:marBottom w:val="0"/>
              <w:divBdr>
                <w:top w:val="none" w:sz="0" w:space="0" w:color="auto"/>
                <w:left w:val="none" w:sz="0" w:space="0" w:color="auto"/>
                <w:bottom w:val="none" w:sz="0" w:space="0" w:color="auto"/>
                <w:right w:val="none" w:sz="0" w:space="0" w:color="auto"/>
              </w:divBdr>
            </w:div>
            <w:div w:id="314380138">
              <w:marLeft w:val="0"/>
              <w:marRight w:val="0"/>
              <w:marTop w:val="0"/>
              <w:marBottom w:val="0"/>
              <w:divBdr>
                <w:top w:val="none" w:sz="0" w:space="0" w:color="auto"/>
                <w:left w:val="none" w:sz="0" w:space="0" w:color="auto"/>
                <w:bottom w:val="none" w:sz="0" w:space="0" w:color="auto"/>
                <w:right w:val="none" w:sz="0" w:space="0" w:color="auto"/>
              </w:divBdr>
            </w:div>
            <w:div w:id="1763795281">
              <w:marLeft w:val="0"/>
              <w:marRight w:val="0"/>
              <w:marTop w:val="0"/>
              <w:marBottom w:val="0"/>
              <w:divBdr>
                <w:top w:val="none" w:sz="0" w:space="0" w:color="auto"/>
                <w:left w:val="none" w:sz="0" w:space="0" w:color="auto"/>
                <w:bottom w:val="none" w:sz="0" w:space="0" w:color="auto"/>
                <w:right w:val="none" w:sz="0" w:space="0" w:color="auto"/>
              </w:divBdr>
            </w:div>
            <w:div w:id="2122332906">
              <w:marLeft w:val="0"/>
              <w:marRight w:val="0"/>
              <w:marTop w:val="0"/>
              <w:marBottom w:val="0"/>
              <w:divBdr>
                <w:top w:val="none" w:sz="0" w:space="0" w:color="auto"/>
                <w:left w:val="none" w:sz="0" w:space="0" w:color="auto"/>
                <w:bottom w:val="none" w:sz="0" w:space="0" w:color="auto"/>
                <w:right w:val="none" w:sz="0" w:space="0" w:color="auto"/>
              </w:divBdr>
            </w:div>
            <w:div w:id="1196578823">
              <w:marLeft w:val="0"/>
              <w:marRight w:val="0"/>
              <w:marTop w:val="0"/>
              <w:marBottom w:val="0"/>
              <w:divBdr>
                <w:top w:val="none" w:sz="0" w:space="0" w:color="auto"/>
                <w:left w:val="none" w:sz="0" w:space="0" w:color="auto"/>
                <w:bottom w:val="none" w:sz="0" w:space="0" w:color="auto"/>
                <w:right w:val="none" w:sz="0" w:space="0" w:color="auto"/>
              </w:divBdr>
            </w:div>
            <w:div w:id="832382029">
              <w:marLeft w:val="0"/>
              <w:marRight w:val="0"/>
              <w:marTop w:val="0"/>
              <w:marBottom w:val="0"/>
              <w:divBdr>
                <w:top w:val="none" w:sz="0" w:space="0" w:color="auto"/>
                <w:left w:val="none" w:sz="0" w:space="0" w:color="auto"/>
                <w:bottom w:val="none" w:sz="0" w:space="0" w:color="auto"/>
                <w:right w:val="none" w:sz="0" w:space="0" w:color="auto"/>
              </w:divBdr>
            </w:div>
            <w:div w:id="925961709">
              <w:marLeft w:val="0"/>
              <w:marRight w:val="0"/>
              <w:marTop w:val="0"/>
              <w:marBottom w:val="0"/>
              <w:divBdr>
                <w:top w:val="none" w:sz="0" w:space="0" w:color="auto"/>
                <w:left w:val="none" w:sz="0" w:space="0" w:color="auto"/>
                <w:bottom w:val="none" w:sz="0" w:space="0" w:color="auto"/>
                <w:right w:val="none" w:sz="0" w:space="0" w:color="auto"/>
              </w:divBdr>
            </w:div>
            <w:div w:id="939337663">
              <w:marLeft w:val="0"/>
              <w:marRight w:val="0"/>
              <w:marTop w:val="0"/>
              <w:marBottom w:val="0"/>
              <w:divBdr>
                <w:top w:val="none" w:sz="0" w:space="0" w:color="auto"/>
                <w:left w:val="none" w:sz="0" w:space="0" w:color="auto"/>
                <w:bottom w:val="none" w:sz="0" w:space="0" w:color="auto"/>
                <w:right w:val="none" w:sz="0" w:space="0" w:color="auto"/>
              </w:divBdr>
            </w:div>
            <w:div w:id="1825580262">
              <w:marLeft w:val="0"/>
              <w:marRight w:val="0"/>
              <w:marTop w:val="0"/>
              <w:marBottom w:val="0"/>
              <w:divBdr>
                <w:top w:val="none" w:sz="0" w:space="0" w:color="auto"/>
                <w:left w:val="none" w:sz="0" w:space="0" w:color="auto"/>
                <w:bottom w:val="none" w:sz="0" w:space="0" w:color="auto"/>
                <w:right w:val="none" w:sz="0" w:space="0" w:color="auto"/>
              </w:divBdr>
            </w:div>
            <w:div w:id="255939691">
              <w:marLeft w:val="0"/>
              <w:marRight w:val="0"/>
              <w:marTop w:val="0"/>
              <w:marBottom w:val="0"/>
              <w:divBdr>
                <w:top w:val="none" w:sz="0" w:space="0" w:color="auto"/>
                <w:left w:val="none" w:sz="0" w:space="0" w:color="auto"/>
                <w:bottom w:val="none" w:sz="0" w:space="0" w:color="auto"/>
                <w:right w:val="none" w:sz="0" w:space="0" w:color="auto"/>
              </w:divBdr>
            </w:div>
            <w:div w:id="488978878">
              <w:marLeft w:val="0"/>
              <w:marRight w:val="0"/>
              <w:marTop w:val="0"/>
              <w:marBottom w:val="0"/>
              <w:divBdr>
                <w:top w:val="none" w:sz="0" w:space="0" w:color="auto"/>
                <w:left w:val="none" w:sz="0" w:space="0" w:color="auto"/>
                <w:bottom w:val="none" w:sz="0" w:space="0" w:color="auto"/>
                <w:right w:val="none" w:sz="0" w:space="0" w:color="auto"/>
              </w:divBdr>
            </w:div>
            <w:div w:id="1498030995">
              <w:marLeft w:val="0"/>
              <w:marRight w:val="0"/>
              <w:marTop w:val="0"/>
              <w:marBottom w:val="0"/>
              <w:divBdr>
                <w:top w:val="none" w:sz="0" w:space="0" w:color="auto"/>
                <w:left w:val="none" w:sz="0" w:space="0" w:color="auto"/>
                <w:bottom w:val="none" w:sz="0" w:space="0" w:color="auto"/>
                <w:right w:val="none" w:sz="0" w:space="0" w:color="auto"/>
              </w:divBdr>
            </w:div>
            <w:div w:id="1319110420">
              <w:marLeft w:val="0"/>
              <w:marRight w:val="0"/>
              <w:marTop w:val="0"/>
              <w:marBottom w:val="0"/>
              <w:divBdr>
                <w:top w:val="none" w:sz="0" w:space="0" w:color="auto"/>
                <w:left w:val="none" w:sz="0" w:space="0" w:color="auto"/>
                <w:bottom w:val="none" w:sz="0" w:space="0" w:color="auto"/>
                <w:right w:val="none" w:sz="0" w:space="0" w:color="auto"/>
              </w:divBdr>
            </w:div>
            <w:div w:id="347104124">
              <w:marLeft w:val="0"/>
              <w:marRight w:val="0"/>
              <w:marTop w:val="0"/>
              <w:marBottom w:val="0"/>
              <w:divBdr>
                <w:top w:val="none" w:sz="0" w:space="0" w:color="auto"/>
                <w:left w:val="none" w:sz="0" w:space="0" w:color="auto"/>
                <w:bottom w:val="none" w:sz="0" w:space="0" w:color="auto"/>
                <w:right w:val="none" w:sz="0" w:space="0" w:color="auto"/>
              </w:divBdr>
            </w:div>
            <w:div w:id="677119895">
              <w:marLeft w:val="0"/>
              <w:marRight w:val="0"/>
              <w:marTop w:val="0"/>
              <w:marBottom w:val="0"/>
              <w:divBdr>
                <w:top w:val="none" w:sz="0" w:space="0" w:color="auto"/>
                <w:left w:val="none" w:sz="0" w:space="0" w:color="auto"/>
                <w:bottom w:val="none" w:sz="0" w:space="0" w:color="auto"/>
                <w:right w:val="none" w:sz="0" w:space="0" w:color="auto"/>
              </w:divBdr>
            </w:div>
            <w:div w:id="640235572">
              <w:marLeft w:val="0"/>
              <w:marRight w:val="0"/>
              <w:marTop w:val="0"/>
              <w:marBottom w:val="0"/>
              <w:divBdr>
                <w:top w:val="none" w:sz="0" w:space="0" w:color="auto"/>
                <w:left w:val="none" w:sz="0" w:space="0" w:color="auto"/>
                <w:bottom w:val="none" w:sz="0" w:space="0" w:color="auto"/>
                <w:right w:val="none" w:sz="0" w:space="0" w:color="auto"/>
              </w:divBdr>
            </w:div>
            <w:div w:id="865677725">
              <w:marLeft w:val="0"/>
              <w:marRight w:val="0"/>
              <w:marTop w:val="0"/>
              <w:marBottom w:val="0"/>
              <w:divBdr>
                <w:top w:val="none" w:sz="0" w:space="0" w:color="auto"/>
                <w:left w:val="none" w:sz="0" w:space="0" w:color="auto"/>
                <w:bottom w:val="none" w:sz="0" w:space="0" w:color="auto"/>
                <w:right w:val="none" w:sz="0" w:space="0" w:color="auto"/>
              </w:divBdr>
            </w:div>
            <w:div w:id="2037190512">
              <w:marLeft w:val="0"/>
              <w:marRight w:val="0"/>
              <w:marTop w:val="0"/>
              <w:marBottom w:val="0"/>
              <w:divBdr>
                <w:top w:val="none" w:sz="0" w:space="0" w:color="auto"/>
                <w:left w:val="none" w:sz="0" w:space="0" w:color="auto"/>
                <w:bottom w:val="none" w:sz="0" w:space="0" w:color="auto"/>
                <w:right w:val="none" w:sz="0" w:space="0" w:color="auto"/>
              </w:divBdr>
            </w:div>
            <w:div w:id="1148323223">
              <w:marLeft w:val="0"/>
              <w:marRight w:val="0"/>
              <w:marTop w:val="0"/>
              <w:marBottom w:val="0"/>
              <w:divBdr>
                <w:top w:val="none" w:sz="0" w:space="0" w:color="auto"/>
                <w:left w:val="none" w:sz="0" w:space="0" w:color="auto"/>
                <w:bottom w:val="none" w:sz="0" w:space="0" w:color="auto"/>
                <w:right w:val="none" w:sz="0" w:space="0" w:color="auto"/>
              </w:divBdr>
            </w:div>
            <w:div w:id="189882064">
              <w:marLeft w:val="0"/>
              <w:marRight w:val="0"/>
              <w:marTop w:val="0"/>
              <w:marBottom w:val="0"/>
              <w:divBdr>
                <w:top w:val="none" w:sz="0" w:space="0" w:color="auto"/>
                <w:left w:val="none" w:sz="0" w:space="0" w:color="auto"/>
                <w:bottom w:val="none" w:sz="0" w:space="0" w:color="auto"/>
                <w:right w:val="none" w:sz="0" w:space="0" w:color="auto"/>
              </w:divBdr>
            </w:div>
            <w:div w:id="2042976465">
              <w:marLeft w:val="0"/>
              <w:marRight w:val="0"/>
              <w:marTop w:val="0"/>
              <w:marBottom w:val="0"/>
              <w:divBdr>
                <w:top w:val="none" w:sz="0" w:space="0" w:color="auto"/>
                <w:left w:val="none" w:sz="0" w:space="0" w:color="auto"/>
                <w:bottom w:val="none" w:sz="0" w:space="0" w:color="auto"/>
                <w:right w:val="none" w:sz="0" w:space="0" w:color="auto"/>
              </w:divBdr>
            </w:div>
            <w:div w:id="1653680937">
              <w:marLeft w:val="0"/>
              <w:marRight w:val="0"/>
              <w:marTop w:val="0"/>
              <w:marBottom w:val="0"/>
              <w:divBdr>
                <w:top w:val="none" w:sz="0" w:space="0" w:color="auto"/>
                <w:left w:val="none" w:sz="0" w:space="0" w:color="auto"/>
                <w:bottom w:val="none" w:sz="0" w:space="0" w:color="auto"/>
                <w:right w:val="none" w:sz="0" w:space="0" w:color="auto"/>
              </w:divBdr>
            </w:div>
            <w:div w:id="1514343997">
              <w:marLeft w:val="0"/>
              <w:marRight w:val="0"/>
              <w:marTop w:val="0"/>
              <w:marBottom w:val="0"/>
              <w:divBdr>
                <w:top w:val="none" w:sz="0" w:space="0" w:color="auto"/>
                <w:left w:val="none" w:sz="0" w:space="0" w:color="auto"/>
                <w:bottom w:val="none" w:sz="0" w:space="0" w:color="auto"/>
                <w:right w:val="none" w:sz="0" w:space="0" w:color="auto"/>
              </w:divBdr>
            </w:div>
            <w:div w:id="1020014163">
              <w:marLeft w:val="0"/>
              <w:marRight w:val="0"/>
              <w:marTop w:val="0"/>
              <w:marBottom w:val="0"/>
              <w:divBdr>
                <w:top w:val="none" w:sz="0" w:space="0" w:color="auto"/>
                <w:left w:val="none" w:sz="0" w:space="0" w:color="auto"/>
                <w:bottom w:val="none" w:sz="0" w:space="0" w:color="auto"/>
                <w:right w:val="none" w:sz="0" w:space="0" w:color="auto"/>
              </w:divBdr>
            </w:div>
            <w:div w:id="1217274386">
              <w:marLeft w:val="0"/>
              <w:marRight w:val="0"/>
              <w:marTop w:val="0"/>
              <w:marBottom w:val="0"/>
              <w:divBdr>
                <w:top w:val="none" w:sz="0" w:space="0" w:color="auto"/>
                <w:left w:val="none" w:sz="0" w:space="0" w:color="auto"/>
                <w:bottom w:val="none" w:sz="0" w:space="0" w:color="auto"/>
                <w:right w:val="none" w:sz="0" w:space="0" w:color="auto"/>
              </w:divBdr>
            </w:div>
            <w:div w:id="333001276">
              <w:marLeft w:val="0"/>
              <w:marRight w:val="0"/>
              <w:marTop w:val="0"/>
              <w:marBottom w:val="0"/>
              <w:divBdr>
                <w:top w:val="none" w:sz="0" w:space="0" w:color="auto"/>
                <w:left w:val="none" w:sz="0" w:space="0" w:color="auto"/>
                <w:bottom w:val="none" w:sz="0" w:space="0" w:color="auto"/>
                <w:right w:val="none" w:sz="0" w:space="0" w:color="auto"/>
              </w:divBdr>
            </w:div>
            <w:div w:id="102028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1575">
      <w:bodyDiv w:val="1"/>
      <w:marLeft w:val="0"/>
      <w:marRight w:val="0"/>
      <w:marTop w:val="0"/>
      <w:marBottom w:val="0"/>
      <w:divBdr>
        <w:top w:val="none" w:sz="0" w:space="0" w:color="auto"/>
        <w:left w:val="none" w:sz="0" w:space="0" w:color="auto"/>
        <w:bottom w:val="none" w:sz="0" w:space="0" w:color="auto"/>
        <w:right w:val="none" w:sz="0" w:space="0" w:color="auto"/>
      </w:divBdr>
    </w:div>
    <w:div w:id="323557468">
      <w:bodyDiv w:val="1"/>
      <w:marLeft w:val="0"/>
      <w:marRight w:val="0"/>
      <w:marTop w:val="0"/>
      <w:marBottom w:val="0"/>
      <w:divBdr>
        <w:top w:val="none" w:sz="0" w:space="0" w:color="auto"/>
        <w:left w:val="none" w:sz="0" w:space="0" w:color="auto"/>
        <w:bottom w:val="none" w:sz="0" w:space="0" w:color="auto"/>
        <w:right w:val="none" w:sz="0" w:space="0" w:color="auto"/>
      </w:divBdr>
    </w:div>
    <w:div w:id="325937142">
      <w:bodyDiv w:val="1"/>
      <w:marLeft w:val="0"/>
      <w:marRight w:val="0"/>
      <w:marTop w:val="0"/>
      <w:marBottom w:val="0"/>
      <w:divBdr>
        <w:top w:val="none" w:sz="0" w:space="0" w:color="auto"/>
        <w:left w:val="none" w:sz="0" w:space="0" w:color="auto"/>
        <w:bottom w:val="none" w:sz="0" w:space="0" w:color="auto"/>
        <w:right w:val="none" w:sz="0" w:space="0" w:color="auto"/>
      </w:divBdr>
    </w:div>
    <w:div w:id="344480365">
      <w:bodyDiv w:val="1"/>
      <w:marLeft w:val="0"/>
      <w:marRight w:val="0"/>
      <w:marTop w:val="0"/>
      <w:marBottom w:val="0"/>
      <w:divBdr>
        <w:top w:val="none" w:sz="0" w:space="0" w:color="auto"/>
        <w:left w:val="none" w:sz="0" w:space="0" w:color="auto"/>
        <w:bottom w:val="none" w:sz="0" w:space="0" w:color="auto"/>
        <w:right w:val="none" w:sz="0" w:space="0" w:color="auto"/>
      </w:divBdr>
    </w:div>
    <w:div w:id="368336009">
      <w:bodyDiv w:val="1"/>
      <w:marLeft w:val="0"/>
      <w:marRight w:val="0"/>
      <w:marTop w:val="0"/>
      <w:marBottom w:val="0"/>
      <w:divBdr>
        <w:top w:val="none" w:sz="0" w:space="0" w:color="auto"/>
        <w:left w:val="none" w:sz="0" w:space="0" w:color="auto"/>
        <w:bottom w:val="none" w:sz="0" w:space="0" w:color="auto"/>
        <w:right w:val="none" w:sz="0" w:space="0" w:color="auto"/>
      </w:divBdr>
    </w:div>
    <w:div w:id="376006065">
      <w:bodyDiv w:val="1"/>
      <w:marLeft w:val="0"/>
      <w:marRight w:val="0"/>
      <w:marTop w:val="0"/>
      <w:marBottom w:val="0"/>
      <w:divBdr>
        <w:top w:val="none" w:sz="0" w:space="0" w:color="auto"/>
        <w:left w:val="none" w:sz="0" w:space="0" w:color="auto"/>
        <w:bottom w:val="none" w:sz="0" w:space="0" w:color="auto"/>
        <w:right w:val="none" w:sz="0" w:space="0" w:color="auto"/>
      </w:divBdr>
      <w:divsChild>
        <w:div w:id="1957524465">
          <w:marLeft w:val="0"/>
          <w:marRight w:val="0"/>
          <w:marTop w:val="0"/>
          <w:marBottom w:val="0"/>
          <w:divBdr>
            <w:top w:val="none" w:sz="0" w:space="0" w:color="auto"/>
            <w:left w:val="none" w:sz="0" w:space="0" w:color="auto"/>
            <w:bottom w:val="none" w:sz="0" w:space="0" w:color="auto"/>
            <w:right w:val="none" w:sz="0" w:space="0" w:color="auto"/>
          </w:divBdr>
          <w:divsChild>
            <w:div w:id="1305545851">
              <w:marLeft w:val="0"/>
              <w:marRight w:val="0"/>
              <w:marTop w:val="0"/>
              <w:marBottom w:val="0"/>
              <w:divBdr>
                <w:top w:val="none" w:sz="0" w:space="0" w:color="auto"/>
                <w:left w:val="none" w:sz="0" w:space="0" w:color="auto"/>
                <w:bottom w:val="none" w:sz="0" w:space="0" w:color="auto"/>
                <w:right w:val="none" w:sz="0" w:space="0" w:color="auto"/>
              </w:divBdr>
            </w:div>
            <w:div w:id="1229994522">
              <w:marLeft w:val="0"/>
              <w:marRight w:val="0"/>
              <w:marTop w:val="0"/>
              <w:marBottom w:val="0"/>
              <w:divBdr>
                <w:top w:val="none" w:sz="0" w:space="0" w:color="auto"/>
                <w:left w:val="none" w:sz="0" w:space="0" w:color="auto"/>
                <w:bottom w:val="none" w:sz="0" w:space="0" w:color="auto"/>
                <w:right w:val="none" w:sz="0" w:space="0" w:color="auto"/>
              </w:divBdr>
            </w:div>
            <w:div w:id="487668433">
              <w:marLeft w:val="0"/>
              <w:marRight w:val="0"/>
              <w:marTop w:val="0"/>
              <w:marBottom w:val="0"/>
              <w:divBdr>
                <w:top w:val="none" w:sz="0" w:space="0" w:color="auto"/>
                <w:left w:val="none" w:sz="0" w:space="0" w:color="auto"/>
                <w:bottom w:val="none" w:sz="0" w:space="0" w:color="auto"/>
                <w:right w:val="none" w:sz="0" w:space="0" w:color="auto"/>
              </w:divBdr>
            </w:div>
            <w:div w:id="2109763573">
              <w:marLeft w:val="0"/>
              <w:marRight w:val="0"/>
              <w:marTop w:val="0"/>
              <w:marBottom w:val="0"/>
              <w:divBdr>
                <w:top w:val="none" w:sz="0" w:space="0" w:color="auto"/>
                <w:left w:val="none" w:sz="0" w:space="0" w:color="auto"/>
                <w:bottom w:val="none" w:sz="0" w:space="0" w:color="auto"/>
                <w:right w:val="none" w:sz="0" w:space="0" w:color="auto"/>
              </w:divBdr>
            </w:div>
            <w:div w:id="611203371">
              <w:marLeft w:val="0"/>
              <w:marRight w:val="0"/>
              <w:marTop w:val="0"/>
              <w:marBottom w:val="0"/>
              <w:divBdr>
                <w:top w:val="none" w:sz="0" w:space="0" w:color="auto"/>
                <w:left w:val="none" w:sz="0" w:space="0" w:color="auto"/>
                <w:bottom w:val="none" w:sz="0" w:space="0" w:color="auto"/>
                <w:right w:val="none" w:sz="0" w:space="0" w:color="auto"/>
              </w:divBdr>
            </w:div>
            <w:div w:id="1028067394">
              <w:marLeft w:val="0"/>
              <w:marRight w:val="0"/>
              <w:marTop w:val="0"/>
              <w:marBottom w:val="0"/>
              <w:divBdr>
                <w:top w:val="none" w:sz="0" w:space="0" w:color="auto"/>
                <w:left w:val="none" w:sz="0" w:space="0" w:color="auto"/>
                <w:bottom w:val="none" w:sz="0" w:space="0" w:color="auto"/>
                <w:right w:val="none" w:sz="0" w:space="0" w:color="auto"/>
              </w:divBdr>
            </w:div>
            <w:div w:id="948967840">
              <w:marLeft w:val="0"/>
              <w:marRight w:val="0"/>
              <w:marTop w:val="0"/>
              <w:marBottom w:val="0"/>
              <w:divBdr>
                <w:top w:val="none" w:sz="0" w:space="0" w:color="auto"/>
                <w:left w:val="none" w:sz="0" w:space="0" w:color="auto"/>
                <w:bottom w:val="none" w:sz="0" w:space="0" w:color="auto"/>
                <w:right w:val="none" w:sz="0" w:space="0" w:color="auto"/>
              </w:divBdr>
            </w:div>
            <w:div w:id="460003643">
              <w:marLeft w:val="0"/>
              <w:marRight w:val="0"/>
              <w:marTop w:val="0"/>
              <w:marBottom w:val="0"/>
              <w:divBdr>
                <w:top w:val="none" w:sz="0" w:space="0" w:color="auto"/>
                <w:left w:val="none" w:sz="0" w:space="0" w:color="auto"/>
                <w:bottom w:val="none" w:sz="0" w:space="0" w:color="auto"/>
                <w:right w:val="none" w:sz="0" w:space="0" w:color="auto"/>
              </w:divBdr>
            </w:div>
            <w:div w:id="173611280">
              <w:marLeft w:val="0"/>
              <w:marRight w:val="0"/>
              <w:marTop w:val="0"/>
              <w:marBottom w:val="0"/>
              <w:divBdr>
                <w:top w:val="none" w:sz="0" w:space="0" w:color="auto"/>
                <w:left w:val="none" w:sz="0" w:space="0" w:color="auto"/>
                <w:bottom w:val="none" w:sz="0" w:space="0" w:color="auto"/>
                <w:right w:val="none" w:sz="0" w:space="0" w:color="auto"/>
              </w:divBdr>
            </w:div>
            <w:div w:id="2081633958">
              <w:marLeft w:val="0"/>
              <w:marRight w:val="0"/>
              <w:marTop w:val="0"/>
              <w:marBottom w:val="0"/>
              <w:divBdr>
                <w:top w:val="none" w:sz="0" w:space="0" w:color="auto"/>
                <w:left w:val="none" w:sz="0" w:space="0" w:color="auto"/>
                <w:bottom w:val="none" w:sz="0" w:space="0" w:color="auto"/>
                <w:right w:val="none" w:sz="0" w:space="0" w:color="auto"/>
              </w:divBdr>
            </w:div>
            <w:div w:id="456342132">
              <w:marLeft w:val="0"/>
              <w:marRight w:val="0"/>
              <w:marTop w:val="0"/>
              <w:marBottom w:val="0"/>
              <w:divBdr>
                <w:top w:val="none" w:sz="0" w:space="0" w:color="auto"/>
                <w:left w:val="none" w:sz="0" w:space="0" w:color="auto"/>
                <w:bottom w:val="none" w:sz="0" w:space="0" w:color="auto"/>
                <w:right w:val="none" w:sz="0" w:space="0" w:color="auto"/>
              </w:divBdr>
            </w:div>
            <w:div w:id="2060663962">
              <w:marLeft w:val="0"/>
              <w:marRight w:val="0"/>
              <w:marTop w:val="0"/>
              <w:marBottom w:val="0"/>
              <w:divBdr>
                <w:top w:val="none" w:sz="0" w:space="0" w:color="auto"/>
                <w:left w:val="none" w:sz="0" w:space="0" w:color="auto"/>
                <w:bottom w:val="none" w:sz="0" w:space="0" w:color="auto"/>
                <w:right w:val="none" w:sz="0" w:space="0" w:color="auto"/>
              </w:divBdr>
            </w:div>
            <w:div w:id="2065059481">
              <w:marLeft w:val="0"/>
              <w:marRight w:val="0"/>
              <w:marTop w:val="0"/>
              <w:marBottom w:val="0"/>
              <w:divBdr>
                <w:top w:val="none" w:sz="0" w:space="0" w:color="auto"/>
                <w:left w:val="none" w:sz="0" w:space="0" w:color="auto"/>
                <w:bottom w:val="none" w:sz="0" w:space="0" w:color="auto"/>
                <w:right w:val="none" w:sz="0" w:space="0" w:color="auto"/>
              </w:divBdr>
            </w:div>
            <w:div w:id="1826049543">
              <w:marLeft w:val="0"/>
              <w:marRight w:val="0"/>
              <w:marTop w:val="0"/>
              <w:marBottom w:val="0"/>
              <w:divBdr>
                <w:top w:val="none" w:sz="0" w:space="0" w:color="auto"/>
                <w:left w:val="none" w:sz="0" w:space="0" w:color="auto"/>
                <w:bottom w:val="none" w:sz="0" w:space="0" w:color="auto"/>
                <w:right w:val="none" w:sz="0" w:space="0" w:color="auto"/>
              </w:divBdr>
            </w:div>
            <w:div w:id="2003654313">
              <w:marLeft w:val="0"/>
              <w:marRight w:val="0"/>
              <w:marTop w:val="0"/>
              <w:marBottom w:val="0"/>
              <w:divBdr>
                <w:top w:val="none" w:sz="0" w:space="0" w:color="auto"/>
                <w:left w:val="none" w:sz="0" w:space="0" w:color="auto"/>
                <w:bottom w:val="none" w:sz="0" w:space="0" w:color="auto"/>
                <w:right w:val="none" w:sz="0" w:space="0" w:color="auto"/>
              </w:divBdr>
            </w:div>
            <w:div w:id="761268056">
              <w:marLeft w:val="0"/>
              <w:marRight w:val="0"/>
              <w:marTop w:val="0"/>
              <w:marBottom w:val="0"/>
              <w:divBdr>
                <w:top w:val="none" w:sz="0" w:space="0" w:color="auto"/>
                <w:left w:val="none" w:sz="0" w:space="0" w:color="auto"/>
                <w:bottom w:val="none" w:sz="0" w:space="0" w:color="auto"/>
                <w:right w:val="none" w:sz="0" w:space="0" w:color="auto"/>
              </w:divBdr>
            </w:div>
            <w:div w:id="894656323">
              <w:marLeft w:val="0"/>
              <w:marRight w:val="0"/>
              <w:marTop w:val="0"/>
              <w:marBottom w:val="0"/>
              <w:divBdr>
                <w:top w:val="none" w:sz="0" w:space="0" w:color="auto"/>
                <w:left w:val="none" w:sz="0" w:space="0" w:color="auto"/>
                <w:bottom w:val="none" w:sz="0" w:space="0" w:color="auto"/>
                <w:right w:val="none" w:sz="0" w:space="0" w:color="auto"/>
              </w:divBdr>
            </w:div>
            <w:div w:id="1054818218">
              <w:marLeft w:val="0"/>
              <w:marRight w:val="0"/>
              <w:marTop w:val="0"/>
              <w:marBottom w:val="0"/>
              <w:divBdr>
                <w:top w:val="none" w:sz="0" w:space="0" w:color="auto"/>
                <w:left w:val="none" w:sz="0" w:space="0" w:color="auto"/>
                <w:bottom w:val="none" w:sz="0" w:space="0" w:color="auto"/>
                <w:right w:val="none" w:sz="0" w:space="0" w:color="auto"/>
              </w:divBdr>
            </w:div>
            <w:div w:id="2131123801">
              <w:marLeft w:val="0"/>
              <w:marRight w:val="0"/>
              <w:marTop w:val="0"/>
              <w:marBottom w:val="0"/>
              <w:divBdr>
                <w:top w:val="none" w:sz="0" w:space="0" w:color="auto"/>
                <w:left w:val="none" w:sz="0" w:space="0" w:color="auto"/>
                <w:bottom w:val="none" w:sz="0" w:space="0" w:color="auto"/>
                <w:right w:val="none" w:sz="0" w:space="0" w:color="auto"/>
              </w:divBdr>
            </w:div>
            <w:div w:id="285937955">
              <w:marLeft w:val="0"/>
              <w:marRight w:val="0"/>
              <w:marTop w:val="0"/>
              <w:marBottom w:val="0"/>
              <w:divBdr>
                <w:top w:val="none" w:sz="0" w:space="0" w:color="auto"/>
                <w:left w:val="none" w:sz="0" w:space="0" w:color="auto"/>
                <w:bottom w:val="none" w:sz="0" w:space="0" w:color="auto"/>
                <w:right w:val="none" w:sz="0" w:space="0" w:color="auto"/>
              </w:divBdr>
            </w:div>
            <w:div w:id="591005">
              <w:marLeft w:val="0"/>
              <w:marRight w:val="0"/>
              <w:marTop w:val="0"/>
              <w:marBottom w:val="0"/>
              <w:divBdr>
                <w:top w:val="none" w:sz="0" w:space="0" w:color="auto"/>
                <w:left w:val="none" w:sz="0" w:space="0" w:color="auto"/>
                <w:bottom w:val="none" w:sz="0" w:space="0" w:color="auto"/>
                <w:right w:val="none" w:sz="0" w:space="0" w:color="auto"/>
              </w:divBdr>
            </w:div>
            <w:div w:id="383255572">
              <w:marLeft w:val="0"/>
              <w:marRight w:val="0"/>
              <w:marTop w:val="0"/>
              <w:marBottom w:val="0"/>
              <w:divBdr>
                <w:top w:val="none" w:sz="0" w:space="0" w:color="auto"/>
                <w:left w:val="none" w:sz="0" w:space="0" w:color="auto"/>
                <w:bottom w:val="none" w:sz="0" w:space="0" w:color="auto"/>
                <w:right w:val="none" w:sz="0" w:space="0" w:color="auto"/>
              </w:divBdr>
            </w:div>
            <w:div w:id="1910190023">
              <w:marLeft w:val="0"/>
              <w:marRight w:val="0"/>
              <w:marTop w:val="0"/>
              <w:marBottom w:val="0"/>
              <w:divBdr>
                <w:top w:val="none" w:sz="0" w:space="0" w:color="auto"/>
                <w:left w:val="none" w:sz="0" w:space="0" w:color="auto"/>
                <w:bottom w:val="none" w:sz="0" w:space="0" w:color="auto"/>
                <w:right w:val="none" w:sz="0" w:space="0" w:color="auto"/>
              </w:divBdr>
            </w:div>
            <w:div w:id="1909605902">
              <w:marLeft w:val="0"/>
              <w:marRight w:val="0"/>
              <w:marTop w:val="0"/>
              <w:marBottom w:val="0"/>
              <w:divBdr>
                <w:top w:val="none" w:sz="0" w:space="0" w:color="auto"/>
                <w:left w:val="none" w:sz="0" w:space="0" w:color="auto"/>
                <w:bottom w:val="none" w:sz="0" w:space="0" w:color="auto"/>
                <w:right w:val="none" w:sz="0" w:space="0" w:color="auto"/>
              </w:divBdr>
            </w:div>
            <w:div w:id="358167087">
              <w:marLeft w:val="0"/>
              <w:marRight w:val="0"/>
              <w:marTop w:val="0"/>
              <w:marBottom w:val="0"/>
              <w:divBdr>
                <w:top w:val="none" w:sz="0" w:space="0" w:color="auto"/>
                <w:left w:val="none" w:sz="0" w:space="0" w:color="auto"/>
                <w:bottom w:val="none" w:sz="0" w:space="0" w:color="auto"/>
                <w:right w:val="none" w:sz="0" w:space="0" w:color="auto"/>
              </w:divBdr>
            </w:div>
            <w:div w:id="1402673475">
              <w:marLeft w:val="0"/>
              <w:marRight w:val="0"/>
              <w:marTop w:val="0"/>
              <w:marBottom w:val="0"/>
              <w:divBdr>
                <w:top w:val="none" w:sz="0" w:space="0" w:color="auto"/>
                <w:left w:val="none" w:sz="0" w:space="0" w:color="auto"/>
                <w:bottom w:val="none" w:sz="0" w:space="0" w:color="auto"/>
                <w:right w:val="none" w:sz="0" w:space="0" w:color="auto"/>
              </w:divBdr>
            </w:div>
            <w:div w:id="465243113">
              <w:marLeft w:val="0"/>
              <w:marRight w:val="0"/>
              <w:marTop w:val="0"/>
              <w:marBottom w:val="0"/>
              <w:divBdr>
                <w:top w:val="none" w:sz="0" w:space="0" w:color="auto"/>
                <w:left w:val="none" w:sz="0" w:space="0" w:color="auto"/>
                <w:bottom w:val="none" w:sz="0" w:space="0" w:color="auto"/>
                <w:right w:val="none" w:sz="0" w:space="0" w:color="auto"/>
              </w:divBdr>
            </w:div>
            <w:div w:id="1707364655">
              <w:marLeft w:val="0"/>
              <w:marRight w:val="0"/>
              <w:marTop w:val="0"/>
              <w:marBottom w:val="0"/>
              <w:divBdr>
                <w:top w:val="none" w:sz="0" w:space="0" w:color="auto"/>
                <w:left w:val="none" w:sz="0" w:space="0" w:color="auto"/>
                <w:bottom w:val="none" w:sz="0" w:space="0" w:color="auto"/>
                <w:right w:val="none" w:sz="0" w:space="0" w:color="auto"/>
              </w:divBdr>
            </w:div>
            <w:div w:id="698747140">
              <w:marLeft w:val="0"/>
              <w:marRight w:val="0"/>
              <w:marTop w:val="0"/>
              <w:marBottom w:val="0"/>
              <w:divBdr>
                <w:top w:val="none" w:sz="0" w:space="0" w:color="auto"/>
                <w:left w:val="none" w:sz="0" w:space="0" w:color="auto"/>
                <w:bottom w:val="none" w:sz="0" w:space="0" w:color="auto"/>
                <w:right w:val="none" w:sz="0" w:space="0" w:color="auto"/>
              </w:divBdr>
            </w:div>
            <w:div w:id="1841919185">
              <w:marLeft w:val="0"/>
              <w:marRight w:val="0"/>
              <w:marTop w:val="0"/>
              <w:marBottom w:val="0"/>
              <w:divBdr>
                <w:top w:val="none" w:sz="0" w:space="0" w:color="auto"/>
                <w:left w:val="none" w:sz="0" w:space="0" w:color="auto"/>
                <w:bottom w:val="none" w:sz="0" w:space="0" w:color="auto"/>
                <w:right w:val="none" w:sz="0" w:space="0" w:color="auto"/>
              </w:divBdr>
            </w:div>
            <w:div w:id="819269775">
              <w:marLeft w:val="0"/>
              <w:marRight w:val="0"/>
              <w:marTop w:val="0"/>
              <w:marBottom w:val="0"/>
              <w:divBdr>
                <w:top w:val="none" w:sz="0" w:space="0" w:color="auto"/>
                <w:left w:val="none" w:sz="0" w:space="0" w:color="auto"/>
                <w:bottom w:val="none" w:sz="0" w:space="0" w:color="auto"/>
                <w:right w:val="none" w:sz="0" w:space="0" w:color="auto"/>
              </w:divBdr>
            </w:div>
            <w:div w:id="1136490983">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571084435">
              <w:marLeft w:val="0"/>
              <w:marRight w:val="0"/>
              <w:marTop w:val="0"/>
              <w:marBottom w:val="0"/>
              <w:divBdr>
                <w:top w:val="none" w:sz="0" w:space="0" w:color="auto"/>
                <w:left w:val="none" w:sz="0" w:space="0" w:color="auto"/>
                <w:bottom w:val="none" w:sz="0" w:space="0" w:color="auto"/>
                <w:right w:val="none" w:sz="0" w:space="0" w:color="auto"/>
              </w:divBdr>
            </w:div>
            <w:div w:id="854659370">
              <w:marLeft w:val="0"/>
              <w:marRight w:val="0"/>
              <w:marTop w:val="0"/>
              <w:marBottom w:val="0"/>
              <w:divBdr>
                <w:top w:val="none" w:sz="0" w:space="0" w:color="auto"/>
                <w:left w:val="none" w:sz="0" w:space="0" w:color="auto"/>
                <w:bottom w:val="none" w:sz="0" w:space="0" w:color="auto"/>
                <w:right w:val="none" w:sz="0" w:space="0" w:color="auto"/>
              </w:divBdr>
            </w:div>
            <w:div w:id="177500222">
              <w:marLeft w:val="0"/>
              <w:marRight w:val="0"/>
              <w:marTop w:val="0"/>
              <w:marBottom w:val="0"/>
              <w:divBdr>
                <w:top w:val="none" w:sz="0" w:space="0" w:color="auto"/>
                <w:left w:val="none" w:sz="0" w:space="0" w:color="auto"/>
                <w:bottom w:val="none" w:sz="0" w:space="0" w:color="auto"/>
                <w:right w:val="none" w:sz="0" w:space="0" w:color="auto"/>
              </w:divBdr>
            </w:div>
            <w:div w:id="743723341">
              <w:marLeft w:val="0"/>
              <w:marRight w:val="0"/>
              <w:marTop w:val="0"/>
              <w:marBottom w:val="0"/>
              <w:divBdr>
                <w:top w:val="none" w:sz="0" w:space="0" w:color="auto"/>
                <w:left w:val="none" w:sz="0" w:space="0" w:color="auto"/>
                <w:bottom w:val="none" w:sz="0" w:space="0" w:color="auto"/>
                <w:right w:val="none" w:sz="0" w:space="0" w:color="auto"/>
              </w:divBdr>
            </w:div>
            <w:div w:id="596717557">
              <w:marLeft w:val="0"/>
              <w:marRight w:val="0"/>
              <w:marTop w:val="0"/>
              <w:marBottom w:val="0"/>
              <w:divBdr>
                <w:top w:val="none" w:sz="0" w:space="0" w:color="auto"/>
                <w:left w:val="none" w:sz="0" w:space="0" w:color="auto"/>
                <w:bottom w:val="none" w:sz="0" w:space="0" w:color="auto"/>
                <w:right w:val="none" w:sz="0" w:space="0" w:color="auto"/>
              </w:divBdr>
            </w:div>
            <w:div w:id="1507331197">
              <w:marLeft w:val="0"/>
              <w:marRight w:val="0"/>
              <w:marTop w:val="0"/>
              <w:marBottom w:val="0"/>
              <w:divBdr>
                <w:top w:val="none" w:sz="0" w:space="0" w:color="auto"/>
                <w:left w:val="none" w:sz="0" w:space="0" w:color="auto"/>
                <w:bottom w:val="none" w:sz="0" w:space="0" w:color="auto"/>
                <w:right w:val="none" w:sz="0" w:space="0" w:color="auto"/>
              </w:divBdr>
            </w:div>
            <w:div w:id="400252774">
              <w:marLeft w:val="0"/>
              <w:marRight w:val="0"/>
              <w:marTop w:val="0"/>
              <w:marBottom w:val="0"/>
              <w:divBdr>
                <w:top w:val="none" w:sz="0" w:space="0" w:color="auto"/>
                <w:left w:val="none" w:sz="0" w:space="0" w:color="auto"/>
                <w:bottom w:val="none" w:sz="0" w:space="0" w:color="auto"/>
                <w:right w:val="none" w:sz="0" w:space="0" w:color="auto"/>
              </w:divBdr>
            </w:div>
            <w:div w:id="1679383463">
              <w:marLeft w:val="0"/>
              <w:marRight w:val="0"/>
              <w:marTop w:val="0"/>
              <w:marBottom w:val="0"/>
              <w:divBdr>
                <w:top w:val="none" w:sz="0" w:space="0" w:color="auto"/>
                <w:left w:val="none" w:sz="0" w:space="0" w:color="auto"/>
                <w:bottom w:val="none" w:sz="0" w:space="0" w:color="auto"/>
                <w:right w:val="none" w:sz="0" w:space="0" w:color="auto"/>
              </w:divBdr>
            </w:div>
            <w:div w:id="789207647">
              <w:marLeft w:val="0"/>
              <w:marRight w:val="0"/>
              <w:marTop w:val="0"/>
              <w:marBottom w:val="0"/>
              <w:divBdr>
                <w:top w:val="none" w:sz="0" w:space="0" w:color="auto"/>
                <w:left w:val="none" w:sz="0" w:space="0" w:color="auto"/>
                <w:bottom w:val="none" w:sz="0" w:space="0" w:color="auto"/>
                <w:right w:val="none" w:sz="0" w:space="0" w:color="auto"/>
              </w:divBdr>
            </w:div>
            <w:div w:id="99495695">
              <w:marLeft w:val="0"/>
              <w:marRight w:val="0"/>
              <w:marTop w:val="0"/>
              <w:marBottom w:val="0"/>
              <w:divBdr>
                <w:top w:val="none" w:sz="0" w:space="0" w:color="auto"/>
                <w:left w:val="none" w:sz="0" w:space="0" w:color="auto"/>
                <w:bottom w:val="none" w:sz="0" w:space="0" w:color="auto"/>
                <w:right w:val="none" w:sz="0" w:space="0" w:color="auto"/>
              </w:divBdr>
            </w:div>
            <w:div w:id="1553346640">
              <w:marLeft w:val="0"/>
              <w:marRight w:val="0"/>
              <w:marTop w:val="0"/>
              <w:marBottom w:val="0"/>
              <w:divBdr>
                <w:top w:val="none" w:sz="0" w:space="0" w:color="auto"/>
                <w:left w:val="none" w:sz="0" w:space="0" w:color="auto"/>
                <w:bottom w:val="none" w:sz="0" w:space="0" w:color="auto"/>
                <w:right w:val="none" w:sz="0" w:space="0" w:color="auto"/>
              </w:divBdr>
            </w:div>
            <w:div w:id="2086222041">
              <w:marLeft w:val="0"/>
              <w:marRight w:val="0"/>
              <w:marTop w:val="0"/>
              <w:marBottom w:val="0"/>
              <w:divBdr>
                <w:top w:val="none" w:sz="0" w:space="0" w:color="auto"/>
                <w:left w:val="none" w:sz="0" w:space="0" w:color="auto"/>
                <w:bottom w:val="none" w:sz="0" w:space="0" w:color="auto"/>
                <w:right w:val="none" w:sz="0" w:space="0" w:color="auto"/>
              </w:divBdr>
            </w:div>
            <w:div w:id="2017920899">
              <w:marLeft w:val="0"/>
              <w:marRight w:val="0"/>
              <w:marTop w:val="0"/>
              <w:marBottom w:val="0"/>
              <w:divBdr>
                <w:top w:val="none" w:sz="0" w:space="0" w:color="auto"/>
                <w:left w:val="none" w:sz="0" w:space="0" w:color="auto"/>
                <w:bottom w:val="none" w:sz="0" w:space="0" w:color="auto"/>
                <w:right w:val="none" w:sz="0" w:space="0" w:color="auto"/>
              </w:divBdr>
            </w:div>
            <w:div w:id="621303484">
              <w:marLeft w:val="0"/>
              <w:marRight w:val="0"/>
              <w:marTop w:val="0"/>
              <w:marBottom w:val="0"/>
              <w:divBdr>
                <w:top w:val="none" w:sz="0" w:space="0" w:color="auto"/>
                <w:left w:val="none" w:sz="0" w:space="0" w:color="auto"/>
                <w:bottom w:val="none" w:sz="0" w:space="0" w:color="auto"/>
                <w:right w:val="none" w:sz="0" w:space="0" w:color="auto"/>
              </w:divBdr>
            </w:div>
            <w:div w:id="322397604">
              <w:marLeft w:val="0"/>
              <w:marRight w:val="0"/>
              <w:marTop w:val="0"/>
              <w:marBottom w:val="0"/>
              <w:divBdr>
                <w:top w:val="none" w:sz="0" w:space="0" w:color="auto"/>
                <w:left w:val="none" w:sz="0" w:space="0" w:color="auto"/>
                <w:bottom w:val="none" w:sz="0" w:space="0" w:color="auto"/>
                <w:right w:val="none" w:sz="0" w:space="0" w:color="auto"/>
              </w:divBdr>
            </w:div>
            <w:div w:id="1531912041">
              <w:marLeft w:val="0"/>
              <w:marRight w:val="0"/>
              <w:marTop w:val="0"/>
              <w:marBottom w:val="0"/>
              <w:divBdr>
                <w:top w:val="none" w:sz="0" w:space="0" w:color="auto"/>
                <w:left w:val="none" w:sz="0" w:space="0" w:color="auto"/>
                <w:bottom w:val="none" w:sz="0" w:space="0" w:color="auto"/>
                <w:right w:val="none" w:sz="0" w:space="0" w:color="auto"/>
              </w:divBdr>
            </w:div>
            <w:div w:id="558053566">
              <w:marLeft w:val="0"/>
              <w:marRight w:val="0"/>
              <w:marTop w:val="0"/>
              <w:marBottom w:val="0"/>
              <w:divBdr>
                <w:top w:val="none" w:sz="0" w:space="0" w:color="auto"/>
                <w:left w:val="none" w:sz="0" w:space="0" w:color="auto"/>
                <w:bottom w:val="none" w:sz="0" w:space="0" w:color="auto"/>
                <w:right w:val="none" w:sz="0" w:space="0" w:color="auto"/>
              </w:divBdr>
            </w:div>
            <w:div w:id="1833527593">
              <w:marLeft w:val="0"/>
              <w:marRight w:val="0"/>
              <w:marTop w:val="0"/>
              <w:marBottom w:val="0"/>
              <w:divBdr>
                <w:top w:val="none" w:sz="0" w:space="0" w:color="auto"/>
                <w:left w:val="none" w:sz="0" w:space="0" w:color="auto"/>
                <w:bottom w:val="none" w:sz="0" w:space="0" w:color="auto"/>
                <w:right w:val="none" w:sz="0" w:space="0" w:color="auto"/>
              </w:divBdr>
            </w:div>
            <w:div w:id="1673215982">
              <w:marLeft w:val="0"/>
              <w:marRight w:val="0"/>
              <w:marTop w:val="0"/>
              <w:marBottom w:val="0"/>
              <w:divBdr>
                <w:top w:val="none" w:sz="0" w:space="0" w:color="auto"/>
                <w:left w:val="none" w:sz="0" w:space="0" w:color="auto"/>
                <w:bottom w:val="none" w:sz="0" w:space="0" w:color="auto"/>
                <w:right w:val="none" w:sz="0" w:space="0" w:color="auto"/>
              </w:divBdr>
            </w:div>
            <w:div w:id="422383849">
              <w:marLeft w:val="0"/>
              <w:marRight w:val="0"/>
              <w:marTop w:val="0"/>
              <w:marBottom w:val="0"/>
              <w:divBdr>
                <w:top w:val="none" w:sz="0" w:space="0" w:color="auto"/>
                <w:left w:val="none" w:sz="0" w:space="0" w:color="auto"/>
                <w:bottom w:val="none" w:sz="0" w:space="0" w:color="auto"/>
                <w:right w:val="none" w:sz="0" w:space="0" w:color="auto"/>
              </w:divBdr>
            </w:div>
            <w:div w:id="1481337661">
              <w:marLeft w:val="0"/>
              <w:marRight w:val="0"/>
              <w:marTop w:val="0"/>
              <w:marBottom w:val="0"/>
              <w:divBdr>
                <w:top w:val="none" w:sz="0" w:space="0" w:color="auto"/>
                <w:left w:val="none" w:sz="0" w:space="0" w:color="auto"/>
                <w:bottom w:val="none" w:sz="0" w:space="0" w:color="auto"/>
                <w:right w:val="none" w:sz="0" w:space="0" w:color="auto"/>
              </w:divBdr>
            </w:div>
            <w:div w:id="580137039">
              <w:marLeft w:val="0"/>
              <w:marRight w:val="0"/>
              <w:marTop w:val="0"/>
              <w:marBottom w:val="0"/>
              <w:divBdr>
                <w:top w:val="none" w:sz="0" w:space="0" w:color="auto"/>
                <w:left w:val="none" w:sz="0" w:space="0" w:color="auto"/>
                <w:bottom w:val="none" w:sz="0" w:space="0" w:color="auto"/>
                <w:right w:val="none" w:sz="0" w:space="0" w:color="auto"/>
              </w:divBdr>
            </w:div>
            <w:div w:id="1378242434">
              <w:marLeft w:val="0"/>
              <w:marRight w:val="0"/>
              <w:marTop w:val="0"/>
              <w:marBottom w:val="0"/>
              <w:divBdr>
                <w:top w:val="none" w:sz="0" w:space="0" w:color="auto"/>
                <w:left w:val="none" w:sz="0" w:space="0" w:color="auto"/>
                <w:bottom w:val="none" w:sz="0" w:space="0" w:color="auto"/>
                <w:right w:val="none" w:sz="0" w:space="0" w:color="auto"/>
              </w:divBdr>
            </w:div>
            <w:div w:id="1270773065">
              <w:marLeft w:val="0"/>
              <w:marRight w:val="0"/>
              <w:marTop w:val="0"/>
              <w:marBottom w:val="0"/>
              <w:divBdr>
                <w:top w:val="none" w:sz="0" w:space="0" w:color="auto"/>
                <w:left w:val="none" w:sz="0" w:space="0" w:color="auto"/>
                <w:bottom w:val="none" w:sz="0" w:space="0" w:color="auto"/>
                <w:right w:val="none" w:sz="0" w:space="0" w:color="auto"/>
              </w:divBdr>
            </w:div>
            <w:div w:id="272441277">
              <w:marLeft w:val="0"/>
              <w:marRight w:val="0"/>
              <w:marTop w:val="0"/>
              <w:marBottom w:val="0"/>
              <w:divBdr>
                <w:top w:val="none" w:sz="0" w:space="0" w:color="auto"/>
                <w:left w:val="none" w:sz="0" w:space="0" w:color="auto"/>
                <w:bottom w:val="none" w:sz="0" w:space="0" w:color="auto"/>
                <w:right w:val="none" w:sz="0" w:space="0" w:color="auto"/>
              </w:divBdr>
            </w:div>
            <w:div w:id="839542256">
              <w:marLeft w:val="0"/>
              <w:marRight w:val="0"/>
              <w:marTop w:val="0"/>
              <w:marBottom w:val="0"/>
              <w:divBdr>
                <w:top w:val="none" w:sz="0" w:space="0" w:color="auto"/>
                <w:left w:val="none" w:sz="0" w:space="0" w:color="auto"/>
                <w:bottom w:val="none" w:sz="0" w:space="0" w:color="auto"/>
                <w:right w:val="none" w:sz="0" w:space="0" w:color="auto"/>
              </w:divBdr>
            </w:div>
            <w:div w:id="1065837696">
              <w:marLeft w:val="0"/>
              <w:marRight w:val="0"/>
              <w:marTop w:val="0"/>
              <w:marBottom w:val="0"/>
              <w:divBdr>
                <w:top w:val="none" w:sz="0" w:space="0" w:color="auto"/>
                <w:left w:val="none" w:sz="0" w:space="0" w:color="auto"/>
                <w:bottom w:val="none" w:sz="0" w:space="0" w:color="auto"/>
                <w:right w:val="none" w:sz="0" w:space="0" w:color="auto"/>
              </w:divBdr>
            </w:div>
            <w:div w:id="965887951">
              <w:marLeft w:val="0"/>
              <w:marRight w:val="0"/>
              <w:marTop w:val="0"/>
              <w:marBottom w:val="0"/>
              <w:divBdr>
                <w:top w:val="none" w:sz="0" w:space="0" w:color="auto"/>
                <w:left w:val="none" w:sz="0" w:space="0" w:color="auto"/>
                <w:bottom w:val="none" w:sz="0" w:space="0" w:color="auto"/>
                <w:right w:val="none" w:sz="0" w:space="0" w:color="auto"/>
              </w:divBdr>
            </w:div>
            <w:div w:id="1896696142">
              <w:marLeft w:val="0"/>
              <w:marRight w:val="0"/>
              <w:marTop w:val="0"/>
              <w:marBottom w:val="0"/>
              <w:divBdr>
                <w:top w:val="none" w:sz="0" w:space="0" w:color="auto"/>
                <w:left w:val="none" w:sz="0" w:space="0" w:color="auto"/>
                <w:bottom w:val="none" w:sz="0" w:space="0" w:color="auto"/>
                <w:right w:val="none" w:sz="0" w:space="0" w:color="auto"/>
              </w:divBdr>
            </w:div>
            <w:div w:id="1536114801">
              <w:marLeft w:val="0"/>
              <w:marRight w:val="0"/>
              <w:marTop w:val="0"/>
              <w:marBottom w:val="0"/>
              <w:divBdr>
                <w:top w:val="none" w:sz="0" w:space="0" w:color="auto"/>
                <w:left w:val="none" w:sz="0" w:space="0" w:color="auto"/>
                <w:bottom w:val="none" w:sz="0" w:space="0" w:color="auto"/>
                <w:right w:val="none" w:sz="0" w:space="0" w:color="auto"/>
              </w:divBdr>
            </w:div>
            <w:div w:id="1208949127">
              <w:marLeft w:val="0"/>
              <w:marRight w:val="0"/>
              <w:marTop w:val="0"/>
              <w:marBottom w:val="0"/>
              <w:divBdr>
                <w:top w:val="none" w:sz="0" w:space="0" w:color="auto"/>
                <w:left w:val="none" w:sz="0" w:space="0" w:color="auto"/>
                <w:bottom w:val="none" w:sz="0" w:space="0" w:color="auto"/>
                <w:right w:val="none" w:sz="0" w:space="0" w:color="auto"/>
              </w:divBdr>
            </w:div>
            <w:div w:id="1489327317">
              <w:marLeft w:val="0"/>
              <w:marRight w:val="0"/>
              <w:marTop w:val="0"/>
              <w:marBottom w:val="0"/>
              <w:divBdr>
                <w:top w:val="none" w:sz="0" w:space="0" w:color="auto"/>
                <w:left w:val="none" w:sz="0" w:space="0" w:color="auto"/>
                <w:bottom w:val="none" w:sz="0" w:space="0" w:color="auto"/>
                <w:right w:val="none" w:sz="0" w:space="0" w:color="auto"/>
              </w:divBdr>
            </w:div>
            <w:div w:id="527454200">
              <w:marLeft w:val="0"/>
              <w:marRight w:val="0"/>
              <w:marTop w:val="0"/>
              <w:marBottom w:val="0"/>
              <w:divBdr>
                <w:top w:val="none" w:sz="0" w:space="0" w:color="auto"/>
                <w:left w:val="none" w:sz="0" w:space="0" w:color="auto"/>
                <w:bottom w:val="none" w:sz="0" w:space="0" w:color="auto"/>
                <w:right w:val="none" w:sz="0" w:space="0" w:color="auto"/>
              </w:divBdr>
            </w:div>
            <w:div w:id="2083218063">
              <w:marLeft w:val="0"/>
              <w:marRight w:val="0"/>
              <w:marTop w:val="0"/>
              <w:marBottom w:val="0"/>
              <w:divBdr>
                <w:top w:val="none" w:sz="0" w:space="0" w:color="auto"/>
                <w:left w:val="none" w:sz="0" w:space="0" w:color="auto"/>
                <w:bottom w:val="none" w:sz="0" w:space="0" w:color="auto"/>
                <w:right w:val="none" w:sz="0" w:space="0" w:color="auto"/>
              </w:divBdr>
            </w:div>
            <w:div w:id="595865015">
              <w:marLeft w:val="0"/>
              <w:marRight w:val="0"/>
              <w:marTop w:val="0"/>
              <w:marBottom w:val="0"/>
              <w:divBdr>
                <w:top w:val="none" w:sz="0" w:space="0" w:color="auto"/>
                <w:left w:val="none" w:sz="0" w:space="0" w:color="auto"/>
                <w:bottom w:val="none" w:sz="0" w:space="0" w:color="auto"/>
                <w:right w:val="none" w:sz="0" w:space="0" w:color="auto"/>
              </w:divBdr>
            </w:div>
            <w:div w:id="1551723171">
              <w:marLeft w:val="0"/>
              <w:marRight w:val="0"/>
              <w:marTop w:val="0"/>
              <w:marBottom w:val="0"/>
              <w:divBdr>
                <w:top w:val="none" w:sz="0" w:space="0" w:color="auto"/>
                <w:left w:val="none" w:sz="0" w:space="0" w:color="auto"/>
                <w:bottom w:val="none" w:sz="0" w:space="0" w:color="auto"/>
                <w:right w:val="none" w:sz="0" w:space="0" w:color="auto"/>
              </w:divBdr>
            </w:div>
            <w:div w:id="146821184">
              <w:marLeft w:val="0"/>
              <w:marRight w:val="0"/>
              <w:marTop w:val="0"/>
              <w:marBottom w:val="0"/>
              <w:divBdr>
                <w:top w:val="none" w:sz="0" w:space="0" w:color="auto"/>
                <w:left w:val="none" w:sz="0" w:space="0" w:color="auto"/>
                <w:bottom w:val="none" w:sz="0" w:space="0" w:color="auto"/>
                <w:right w:val="none" w:sz="0" w:space="0" w:color="auto"/>
              </w:divBdr>
            </w:div>
            <w:div w:id="1410812308">
              <w:marLeft w:val="0"/>
              <w:marRight w:val="0"/>
              <w:marTop w:val="0"/>
              <w:marBottom w:val="0"/>
              <w:divBdr>
                <w:top w:val="none" w:sz="0" w:space="0" w:color="auto"/>
                <w:left w:val="none" w:sz="0" w:space="0" w:color="auto"/>
                <w:bottom w:val="none" w:sz="0" w:space="0" w:color="auto"/>
                <w:right w:val="none" w:sz="0" w:space="0" w:color="auto"/>
              </w:divBdr>
            </w:div>
            <w:div w:id="140391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0993">
      <w:bodyDiv w:val="1"/>
      <w:marLeft w:val="0"/>
      <w:marRight w:val="0"/>
      <w:marTop w:val="0"/>
      <w:marBottom w:val="0"/>
      <w:divBdr>
        <w:top w:val="none" w:sz="0" w:space="0" w:color="auto"/>
        <w:left w:val="none" w:sz="0" w:space="0" w:color="auto"/>
        <w:bottom w:val="none" w:sz="0" w:space="0" w:color="auto"/>
        <w:right w:val="none" w:sz="0" w:space="0" w:color="auto"/>
      </w:divBdr>
    </w:div>
    <w:div w:id="414480650">
      <w:bodyDiv w:val="1"/>
      <w:marLeft w:val="0"/>
      <w:marRight w:val="0"/>
      <w:marTop w:val="0"/>
      <w:marBottom w:val="0"/>
      <w:divBdr>
        <w:top w:val="none" w:sz="0" w:space="0" w:color="auto"/>
        <w:left w:val="none" w:sz="0" w:space="0" w:color="auto"/>
        <w:bottom w:val="none" w:sz="0" w:space="0" w:color="auto"/>
        <w:right w:val="none" w:sz="0" w:space="0" w:color="auto"/>
      </w:divBdr>
    </w:div>
    <w:div w:id="416025578">
      <w:bodyDiv w:val="1"/>
      <w:marLeft w:val="0"/>
      <w:marRight w:val="0"/>
      <w:marTop w:val="0"/>
      <w:marBottom w:val="0"/>
      <w:divBdr>
        <w:top w:val="none" w:sz="0" w:space="0" w:color="auto"/>
        <w:left w:val="none" w:sz="0" w:space="0" w:color="auto"/>
        <w:bottom w:val="none" w:sz="0" w:space="0" w:color="auto"/>
        <w:right w:val="none" w:sz="0" w:space="0" w:color="auto"/>
      </w:divBdr>
    </w:div>
    <w:div w:id="419445854">
      <w:bodyDiv w:val="1"/>
      <w:marLeft w:val="0"/>
      <w:marRight w:val="0"/>
      <w:marTop w:val="0"/>
      <w:marBottom w:val="0"/>
      <w:divBdr>
        <w:top w:val="none" w:sz="0" w:space="0" w:color="auto"/>
        <w:left w:val="none" w:sz="0" w:space="0" w:color="auto"/>
        <w:bottom w:val="none" w:sz="0" w:space="0" w:color="auto"/>
        <w:right w:val="none" w:sz="0" w:space="0" w:color="auto"/>
      </w:divBdr>
    </w:div>
    <w:div w:id="430047250">
      <w:bodyDiv w:val="1"/>
      <w:marLeft w:val="0"/>
      <w:marRight w:val="0"/>
      <w:marTop w:val="0"/>
      <w:marBottom w:val="0"/>
      <w:divBdr>
        <w:top w:val="none" w:sz="0" w:space="0" w:color="auto"/>
        <w:left w:val="none" w:sz="0" w:space="0" w:color="auto"/>
        <w:bottom w:val="none" w:sz="0" w:space="0" w:color="auto"/>
        <w:right w:val="none" w:sz="0" w:space="0" w:color="auto"/>
      </w:divBdr>
    </w:div>
    <w:div w:id="467091360">
      <w:bodyDiv w:val="1"/>
      <w:marLeft w:val="0"/>
      <w:marRight w:val="0"/>
      <w:marTop w:val="0"/>
      <w:marBottom w:val="0"/>
      <w:divBdr>
        <w:top w:val="none" w:sz="0" w:space="0" w:color="auto"/>
        <w:left w:val="none" w:sz="0" w:space="0" w:color="auto"/>
        <w:bottom w:val="none" w:sz="0" w:space="0" w:color="auto"/>
        <w:right w:val="none" w:sz="0" w:space="0" w:color="auto"/>
      </w:divBdr>
    </w:div>
    <w:div w:id="480194897">
      <w:bodyDiv w:val="1"/>
      <w:marLeft w:val="0"/>
      <w:marRight w:val="0"/>
      <w:marTop w:val="0"/>
      <w:marBottom w:val="0"/>
      <w:divBdr>
        <w:top w:val="none" w:sz="0" w:space="0" w:color="auto"/>
        <w:left w:val="none" w:sz="0" w:space="0" w:color="auto"/>
        <w:bottom w:val="none" w:sz="0" w:space="0" w:color="auto"/>
        <w:right w:val="none" w:sz="0" w:space="0" w:color="auto"/>
      </w:divBdr>
    </w:div>
    <w:div w:id="491064819">
      <w:bodyDiv w:val="1"/>
      <w:marLeft w:val="0"/>
      <w:marRight w:val="0"/>
      <w:marTop w:val="0"/>
      <w:marBottom w:val="0"/>
      <w:divBdr>
        <w:top w:val="none" w:sz="0" w:space="0" w:color="auto"/>
        <w:left w:val="none" w:sz="0" w:space="0" w:color="auto"/>
        <w:bottom w:val="none" w:sz="0" w:space="0" w:color="auto"/>
        <w:right w:val="none" w:sz="0" w:space="0" w:color="auto"/>
      </w:divBdr>
    </w:div>
    <w:div w:id="503328245">
      <w:bodyDiv w:val="1"/>
      <w:marLeft w:val="0"/>
      <w:marRight w:val="0"/>
      <w:marTop w:val="0"/>
      <w:marBottom w:val="0"/>
      <w:divBdr>
        <w:top w:val="none" w:sz="0" w:space="0" w:color="auto"/>
        <w:left w:val="none" w:sz="0" w:space="0" w:color="auto"/>
        <w:bottom w:val="none" w:sz="0" w:space="0" w:color="auto"/>
        <w:right w:val="none" w:sz="0" w:space="0" w:color="auto"/>
      </w:divBdr>
    </w:div>
    <w:div w:id="506216834">
      <w:bodyDiv w:val="1"/>
      <w:marLeft w:val="0"/>
      <w:marRight w:val="0"/>
      <w:marTop w:val="0"/>
      <w:marBottom w:val="0"/>
      <w:divBdr>
        <w:top w:val="none" w:sz="0" w:space="0" w:color="auto"/>
        <w:left w:val="none" w:sz="0" w:space="0" w:color="auto"/>
        <w:bottom w:val="none" w:sz="0" w:space="0" w:color="auto"/>
        <w:right w:val="none" w:sz="0" w:space="0" w:color="auto"/>
      </w:divBdr>
    </w:div>
    <w:div w:id="513960675">
      <w:bodyDiv w:val="1"/>
      <w:marLeft w:val="0"/>
      <w:marRight w:val="0"/>
      <w:marTop w:val="0"/>
      <w:marBottom w:val="0"/>
      <w:divBdr>
        <w:top w:val="none" w:sz="0" w:space="0" w:color="auto"/>
        <w:left w:val="none" w:sz="0" w:space="0" w:color="auto"/>
        <w:bottom w:val="none" w:sz="0" w:space="0" w:color="auto"/>
        <w:right w:val="none" w:sz="0" w:space="0" w:color="auto"/>
      </w:divBdr>
    </w:div>
    <w:div w:id="524371845">
      <w:bodyDiv w:val="1"/>
      <w:marLeft w:val="0"/>
      <w:marRight w:val="0"/>
      <w:marTop w:val="0"/>
      <w:marBottom w:val="0"/>
      <w:divBdr>
        <w:top w:val="none" w:sz="0" w:space="0" w:color="auto"/>
        <w:left w:val="none" w:sz="0" w:space="0" w:color="auto"/>
        <w:bottom w:val="none" w:sz="0" w:space="0" w:color="auto"/>
        <w:right w:val="none" w:sz="0" w:space="0" w:color="auto"/>
      </w:divBdr>
    </w:div>
    <w:div w:id="535505465">
      <w:bodyDiv w:val="1"/>
      <w:marLeft w:val="0"/>
      <w:marRight w:val="0"/>
      <w:marTop w:val="0"/>
      <w:marBottom w:val="0"/>
      <w:divBdr>
        <w:top w:val="none" w:sz="0" w:space="0" w:color="auto"/>
        <w:left w:val="none" w:sz="0" w:space="0" w:color="auto"/>
        <w:bottom w:val="none" w:sz="0" w:space="0" w:color="auto"/>
        <w:right w:val="none" w:sz="0" w:space="0" w:color="auto"/>
      </w:divBdr>
    </w:div>
    <w:div w:id="600063012">
      <w:bodyDiv w:val="1"/>
      <w:marLeft w:val="0"/>
      <w:marRight w:val="0"/>
      <w:marTop w:val="0"/>
      <w:marBottom w:val="0"/>
      <w:divBdr>
        <w:top w:val="none" w:sz="0" w:space="0" w:color="auto"/>
        <w:left w:val="none" w:sz="0" w:space="0" w:color="auto"/>
        <w:bottom w:val="none" w:sz="0" w:space="0" w:color="auto"/>
        <w:right w:val="none" w:sz="0" w:space="0" w:color="auto"/>
      </w:divBdr>
      <w:divsChild>
        <w:div w:id="482427756">
          <w:marLeft w:val="0"/>
          <w:marRight w:val="0"/>
          <w:marTop w:val="0"/>
          <w:marBottom w:val="0"/>
          <w:divBdr>
            <w:top w:val="none" w:sz="0" w:space="0" w:color="auto"/>
            <w:left w:val="none" w:sz="0" w:space="0" w:color="auto"/>
            <w:bottom w:val="none" w:sz="0" w:space="0" w:color="auto"/>
            <w:right w:val="none" w:sz="0" w:space="0" w:color="auto"/>
          </w:divBdr>
          <w:divsChild>
            <w:div w:id="1019893207">
              <w:marLeft w:val="0"/>
              <w:marRight w:val="0"/>
              <w:marTop w:val="0"/>
              <w:marBottom w:val="0"/>
              <w:divBdr>
                <w:top w:val="none" w:sz="0" w:space="0" w:color="auto"/>
                <w:left w:val="none" w:sz="0" w:space="0" w:color="auto"/>
                <w:bottom w:val="none" w:sz="0" w:space="0" w:color="auto"/>
                <w:right w:val="none" w:sz="0" w:space="0" w:color="auto"/>
              </w:divBdr>
            </w:div>
            <w:div w:id="952979727">
              <w:marLeft w:val="0"/>
              <w:marRight w:val="0"/>
              <w:marTop w:val="0"/>
              <w:marBottom w:val="0"/>
              <w:divBdr>
                <w:top w:val="none" w:sz="0" w:space="0" w:color="auto"/>
                <w:left w:val="none" w:sz="0" w:space="0" w:color="auto"/>
                <w:bottom w:val="none" w:sz="0" w:space="0" w:color="auto"/>
                <w:right w:val="none" w:sz="0" w:space="0" w:color="auto"/>
              </w:divBdr>
            </w:div>
            <w:div w:id="1177429427">
              <w:marLeft w:val="0"/>
              <w:marRight w:val="0"/>
              <w:marTop w:val="0"/>
              <w:marBottom w:val="0"/>
              <w:divBdr>
                <w:top w:val="none" w:sz="0" w:space="0" w:color="auto"/>
                <w:left w:val="none" w:sz="0" w:space="0" w:color="auto"/>
                <w:bottom w:val="none" w:sz="0" w:space="0" w:color="auto"/>
                <w:right w:val="none" w:sz="0" w:space="0" w:color="auto"/>
              </w:divBdr>
            </w:div>
            <w:div w:id="1262179112">
              <w:marLeft w:val="0"/>
              <w:marRight w:val="0"/>
              <w:marTop w:val="0"/>
              <w:marBottom w:val="0"/>
              <w:divBdr>
                <w:top w:val="none" w:sz="0" w:space="0" w:color="auto"/>
                <w:left w:val="none" w:sz="0" w:space="0" w:color="auto"/>
                <w:bottom w:val="none" w:sz="0" w:space="0" w:color="auto"/>
                <w:right w:val="none" w:sz="0" w:space="0" w:color="auto"/>
              </w:divBdr>
            </w:div>
            <w:div w:id="1489008714">
              <w:marLeft w:val="0"/>
              <w:marRight w:val="0"/>
              <w:marTop w:val="0"/>
              <w:marBottom w:val="0"/>
              <w:divBdr>
                <w:top w:val="none" w:sz="0" w:space="0" w:color="auto"/>
                <w:left w:val="none" w:sz="0" w:space="0" w:color="auto"/>
                <w:bottom w:val="none" w:sz="0" w:space="0" w:color="auto"/>
                <w:right w:val="none" w:sz="0" w:space="0" w:color="auto"/>
              </w:divBdr>
            </w:div>
            <w:div w:id="1216628375">
              <w:marLeft w:val="0"/>
              <w:marRight w:val="0"/>
              <w:marTop w:val="0"/>
              <w:marBottom w:val="0"/>
              <w:divBdr>
                <w:top w:val="none" w:sz="0" w:space="0" w:color="auto"/>
                <w:left w:val="none" w:sz="0" w:space="0" w:color="auto"/>
                <w:bottom w:val="none" w:sz="0" w:space="0" w:color="auto"/>
                <w:right w:val="none" w:sz="0" w:space="0" w:color="auto"/>
              </w:divBdr>
            </w:div>
            <w:div w:id="522013280">
              <w:marLeft w:val="0"/>
              <w:marRight w:val="0"/>
              <w:marTop w:val="0"/>
              <w:marBottom w:val="0"/>
              <w:divBdr>
                <w:top w:val="none" w:sz="0" w:space="0" w:color="auto"/>
                <w:left w:val="none" w:sz="0" w:space="0" w:color="auto"/>
                <w:bottom w:val="none" w:sz="0" w:space="0" w:color="auto"/>
                <w:right w:val="none" w:sz="0" w:space="0" w:color="auto"/>
              </w:divBdr>
            </w:div>
            <w:div w:id="1623879107">
              <w:marLeft w:val="0"/>
              <w:marRight w:val="0"/>
              <w:marTop w:val="0"/>
              <w:marBottom w:val="0"/>
              <w:divBdr>
                <w:top w:val="none" w:sz="0" w:space="0" w:color="auto"/>
                <w:left w:val="none" w:sz="0" w:space="0" w:color="auto"/>
                <w:bottom w:val="none" w:sz="0" w:space="0" w:color="auto"/>
                <w:right w:val="none" w:sz="0" w:space="0" w:color="auto"/>
              </w:divBdr>
            </w:div>
            <w:div w:id="1990010244">
              <w:marLeft w:val="0"/>
              <w:marRight w:val="0"/>
              <w:marTop w:val="0"/>
              <w:marBottom w:val="0"/>
              <w:divBdr>
                <w:top w:val="none" w:sz="0" w:space="0" w:color="auto"/>
                <w:left w:val="none" w:sz="0" w:space="0" w:color="auto"/>
                <w:bottom w:val="none" w:sz="0" w:space="0" w:color="auto"/>
                <w:right w:val="none" w:sz="0" w:space="0" w:color="auto"/>
              </w:divBdr>
            </w:div>
            <w:div w:id="1281574234">
              <w:marLeft w:val="0"/>
              <w:marRight w:val="0"/>
              <w:marTop w:val="0"/>
              <w:marBottom w:val="0"/>
              <w:divBdr>
                <w:top w:val="none" w:sz="0" w:space="0" w:color="auto"/>
                <w:left w:val="none" w:sz="0" w:space="0" w:color="auto"/>
                <w:bottom w:val="none" w:sz="0" w:space="0" w:color="auto"/>
                <w:right w:val="none" w:sz="0" w:space="0" w:color="auto"/>
              </w:divBdr>
            </w:div>
            <w:div w:id="856773478">
              <w:marLeft w:val="0"/>
              <w:marRight w:val="0"/>
              <w:marTop w:val="0"/>
              <w:marBottom w:val="0"/>
              <w:divBdr>
                <w:top w:val="none" w:sz="0" w:space="0" w:color="auto"/>
                <w:left w:val="none" w:sz="0" w:space="0" w:color="auto"/>
                <w:bottom w:val="none" w:sz="0" w:space="0" w:color="auto"/>
                <w:right w:val="none" w:sz="0" w:space="0" w:color="auto"/>
              </w:divBdr>
            </w:div>
            <w:div w:id="257641709">
              <w:marLeft w:val="0"/>
              <w:marRight w:val="0"/>
              <w:marTop w:val="0"/>
              <w:marBottom w:val="0"/>
              <w:divBdr>
                <w:top w:val="none" w:sz="0" w:space="0" w:color="auto"/>
                <w:left w:val="none" w:sz="0" w:space="0" w:color="auto"/>
                <w:bottom w:val="none" w:sz="0" w:space="0" w:color="auto"/>
                <w:right w:val="none" w:sz="0" w:space="0" w:color="auto"/>
              </w:divBdr>
            </w:div>
            <w:div w:id="1300191628">
              <w:marLeft w:val="0"/>
              <w:marRight w:val="0"/>
              <w:marTop w:val="0"/>
              <w:marBottom w:val="0"/>
              <w:divBdr>
                <w:top w:val="none" w:sz="0" w:space="0" w:color="auto"/>
                <w:left w:val="none" w:sz="0" w:space="0" w:color="auto"/>
                <w:bottom w:val="none" w:sz="0" w:space="0" w:color="auto"/>
                <w:right w:val="none" w:sz="0" w:space="0" w:color="auto"/>
              </w:divBdr>
            </w:div>
            <w:div w:id="33704110">
              <w:marLeft w:val="0"/>
              <w:marRight w:val="0"/>
              <w:marTop w:val="0"/>
              <w:marBottom w:val="0"/>
              <w:divBdr>
                <w:top w:val="none" w:sz="0" w:space="0" w:color="auto"/>
                <w:left w:val="none" w:sz="0" w:space="0" w:color="auto"/>
                <w:bottom w:val="none" w:sz="0" w:space="0" w:color="auto"/>
                <w:right w:val="none" w:sz="0" w:space="0" w:color="auto"/>
              </w:divBdr>
            </w:div>
            <w:div w:id="1802577506">
              <w:marLeft w:val="0"/>
              <w:marRight w:val="0"/>
              <w:marTop w:val="0"/>
              <w:marBottom w:val="0"/>
              <w:divBdr>
                <w:top w:val="none" w:sz="0" w:space="0" w:color="auto"/>
                <w:left w:val="none" w:sz="0" w:space="0" w:color="auto"/>
                <w:bottom w:val="none" w:sz="0" w:space="0" w:color="auto"/>
                <w:right w:val="none" w:sz="0" w:space="0" w:color="auto"/>
              </w:divBdr>
            </w:div>
            <w:div w:id="316424645">
              <w:marLeft w:val="0"/>
              <w:marRight w:val="0"/>
              <w:marTop w:val="0"/>
              <w:marBottom w:val="0"/>
              <w:divBdr>
                <w:top w:val="none" w:sz="0" w:space="0" w:color="auto"/>
                <w:left w:val="none" w:sz="0" w:space="0" w:color="auto"/>
                <w:bottom w:val="none" w:sz="0" w:space="0" w:color="auto"/>
                <w:right w:val="none" w:sz="0" w:space="0" w:color="auto"/>
              </w:divBdr>
            </w:div>
            <w:div w:id="781729813">
              <w:marLeft w:val="0"/>
              <w:marRight w:val="0"/>
              <w:marTop w:val="0"/>
              <w:marBottom w:val="0"/>
              <w:divBdr>
                <w:top w:val="none" w:sz="0" w:space="0" w:color="auto"/>
                <w:left w:val="none" w:sz="0" w:space="0" w:color="auto"/>
                <w:bottom w:val="none" w:sz="0" w:space="0" w:color="auto"/>
                <w:right w:val="none" w:sz="0" w:space="0" w:color="auto"/>
              </w:divBdr>
            </w:div>
            <w:div w:id="1997756471">
              <w:marLeft w:val="0"/>
              <w:marRight w:val="0"/>
              <w:marTop w:val="0"/>
              <w:marBottom w:val="0"/>
              <w:divBdr>
                <w:top w:val="none" w:sz="0" w:space="0" w:color="auto"/>
                <w:left w:val="none" w:sz="0" w:space="0" w:color="auto"/>
                <w:bottom w:val="none" w:sz="0" w:space="0" w:color="auto"/>
                <w:right w:val="none" w:sz="0" w:space="0" w:color="auto"/>
              </w:divBdr>
            </w:div>
            <w:div w:id="1667631626">
              <w:marLeft w:val="0"/>
              <w:marRight w:val="0"/>
              <w:marTop w:val="0"/>
              <w:marBottom w:val="0"/>
              <w:divBdr>
                <w:top w:val="none" w:sz="0" w:space="0" w:color="auto"/>
                <w:left w:val="none" w:sz="0" w:space="0" w:color="auto"/>
                <w:bottom w:val="none" w:sz="0" w:space="0" w:color="auto"/>
                <w:right w:val="none" w:sz="0" w:space="0" w:color="auto"/>
              </w:divBdr>
            </w:div>
            <w:div w:id="935284086">
              <w:marLeft w:val="0"/>
              <w:marRight w:val="0"/>
              <w:marTop w:val="0"/>
              <w:marBottom w:val="0"/>
              <w:divBdr>
                <w:top w:val="none" w:sz="0" w:space="0" w:color="auto"/>
                <w:left w:val="none" w:sz="0" w:space="0" w:color="auto"/>
                <w:bottom w:val="none" w:sz="0" w:space="0" w:color="auto"/>
                <w:right w:val="none" w:sz="0" w:space="0" w:color="auto"/>
              </w:divBdr>
            </w:div>
            <w:div w:id="1084110657">
              <w:marLeft w:val="0"/>
              <w:marRight w:val="0"/>
              <w:marTop w:val="0"/>
              <w:marBottom w:val="0"/>
              <w:divBdr>
                <w:top w:val="none" w:sz="0" w:space="0" w:color="auto"/>
                <w:left w:val="none" w:sz="0" w:space="0" w:color="auto"/>
                <w:bottom w:val="none" w:sz="0" w:space="0" w:color="auto"/>
                <w:right w:val="none" w:sz="0" w:space="0" w:color="auto"/>
              </w:divBdr>
            </w:div>
            <w:div w:id="1157965364">
              <w:marLeft w:val="0"/>
              <w:marRight w:val="0"/>
              <w:marTop w:val="0"/>
              <w:marBottom w:val="0"/>
              <w:divBdr>
                <w:top w:val="none" w:sz="0" w:space="0" w:color="auto"/>
                <w:left w:val="none" w:sz="0" w:space="0" w:color="auto"/>
                <w:bottom w:val="none" w:sz="0" w:space="0" w:color="auto"/>
                <w:right w:val="none" w:sz="0" w:space="0" w:color="auto"/>
              </w:divBdr>
            </w:div>
            <w:div w:id="868026173">
              <w:marLeft w:val="0"/>
              <w:marRight w:val="0"/>
              <w:marTop w:val="0"/>
              <w:marBottom w:val="0"/>
              <w:divBdr>
                <w:top w:val="none" w:sz="0" w:space="0" w:color="auto"/>
                <w:left w:val="none" w:sz="0" w:space="0" w:color="auto"/>
                <w:bottom w:val="none" w:sz="0" w:space="0" w:color="auto"/>
                <w:right w:val="none" w:sz="0" w:space="0" w:color="auto"/>
              </w:divBdr>
            </w:div>
            <w:div w:id="943265471">
              <w:marLeft w:val="0"/>
              <w:marRight w:val="0"/>
              <w:marTop w:val="0"/>
              <w:marBottom w:val="0"/>
              <w:divBdr>
                <w:top w:val="none" w:sz="0" w:space="0" w:color="auto"/>
                <w:left w:val="none" w:sz="0" w:space="0" w:color="auto"/>
                <w:bottom w:val="none" w:sz="0" w:space="0" w:color="auto"/>
                <w:right w:val="none" w:sz="0" w:space="0" w:color="auto"/>
              </w:divBdr>
            </w:div>
            <w:div w:id="591011813">
              <w:marLeft w:val="0"/>
              <w:marRight w:val="0"/>
              <w:marTop w:val="0"/>
              <w:marBottom w:val="0"/>
              <w:divBdr>
                <w:top w:val="none" w:sz="0" w:space="0" w:color="auto"/>
                <w:left w:val="none" w:sz="0" w:space="0" w:color="auto"/>
                <w:bottom w:val="none" w:sz="0" w:space="0" w:color="auto"/>
                <w:right w:val="none" w:sz="0" w:space="0" w:color="auto"/>
              </w:divBdr>
            </w:div>
            <w:div w:id="775102438">
              <w:marLeft w:val="0"/>
              <w:marRight w:val="0"/>
              <w:marTop w:val="0"/>
              <w:marBottom w:val="0"/>
              <w:divBdr>
                <w:top w:val="none" w:sz="0" w:space="0" w:color="auto"/>
                <w:left w:val="none" w:sz="0" w:space="0" w:color="auto"/>
                <w:bottom w:val="none" w:sz="0" w:space="0" w:color="auto"/>
                <w:right w:val="none" w:sz="0" w:space="0" w:color="auto"/>
              </w:divBdr>
            </w:div>
            <w:div w:id="1307204296">
              <w:marLeft w:val="0"/>
              <w:marRight w:val="0"/>
              <w:marTop w:val="0"/>
              <w:marBottom w:val="0"/>
              <w:divBdr>
                <w:top w:val="none" w:sz="0" w:space="0" w:color="auto"/>
                <w:left w:val="none" w:sz="0" w:space="0" w:color="auto"/>
                <w:bottom w:val="none" w:sz="0" w:space="0" w:color="auto"/>
                <w:right w:val="none" w:sz="0" w:space="0" w:color="auto"/>
              </w:divBdr>
            </w:div>
            <w:div w:id="1607424734">
              <w:marLeft w:val="0"/>
              <w:marRight w:val="0"/>
              <w:marTop w:val="0"/>
              <w:marBottom w:val="0"/>
              <w:divBdr>
                <w:top w:val="none" w:sz="0" w:space="0" w:color="auto"/>
                <w:left w:val="none" w:sz="0" w:space="0" w:color="auto"/>
                <w:bottom w:val="none" w:sz="0" w:space="0" w:color="auto"/>
                <w:right w:val="none" w:sz="0" w:space="0" w:color="auto"/>
              </w:divBdr>
            </w:div>
            <w:div w:id="142432405">
              <w:marLeft w:val="0"/>
              <w:marRight w:val="0"/>
              <w:marTop w:val="0"/>
              <w:marBottom w:val="0"/>
              <w:divBdr>
                <w:top w:val="none" w:sz="0" w:space="0" w:color="auto"/>
                <w:left w:val="none" w:sz="0" w:space="0" w:color="auto"/>
                <w:bottom w:val="none" w:sz="0" w:space="0" w:color="auto"/>
                <w:right w:val="none" w:sz="0" w:space="0" w:color="auto"/>
              </w:divBdr>
            </w:div>
            <w:div w:id="1624578053">
              <w:marLeft w:val="0"/>
              <w:marRight w:val="0"/>
              <w:marTop w:val="0"/>
              <w:marBottom w:val="0"/>
              <w:divBdr>
                <w:top w:val="none" w:sz="0" w:space="0" w:color="auto"/>
                <w:left w:val="none" w:sz="0" w:space="0" w:color="auto"/>
                <w:bottom w:val="none" w:sz="0" w:space="0" w:color="auto"/>
                <w:right w:val="none" w:sz="0" w:space="0" w:color="auto"/>
              </w:divBdr>
            </w:div>
            <w:div w:id="2061241737">
              <w:marLeft w:val="0"/>
              <w:marRight w:val="0"/>
              <w:marTop w:val="0"/>
              <w:marBottom w:val="0"/>
              <w:divBdr>
                <w:top w:val="none" w:sz="0" w:space="0" w:color="auto"/>
                <w:left w:val="none" w:sz="0" w:space="0" w:color="auto"/>
                <w:bottom w:val="none" w:sz="0" w:space="0" w:color="auto"/>
                <w:right w:val="none" w:sz="0" w:space="0" w:color="auto"/>
              </w:divBdr>
            </w:div>
            <w:div w:id="1382899240">
              <w:marLeft w:val="0"/>
              <w:marRight w:val="0"/>
              <w:marTop w:val="0"/>
              <w:marBottom w:val="0"/>
              <w:divBdr>
                <w:top w:val="none" w:sz="0" w:space="0" w:color="auto"/>
                <w:left w:val="none" w:sz="0" w:space="0" w:color="auto"/>
                <w:bottom w:val="none" w:sz="0" w:space="0" w:color="auto"/>
                <w:right w:val="none" w:sz="0" w:space="0" w:color="auto"/>
              </w:divBdr>
            </w:div>
            <w:div w:id="1410350881">
              <w:marLeft w:val="0"/>
              <w:marRight w:val="0"/>
              <w:marTop w:val="0"/>
              <w:marBottom w:val="0"/>
              <w:divBdr>
                <w:top w:val="none" w:sz="0" w:space="0" w:color="auto"/>
                <w:left w:val="none" w:sz="0" w:space="0" w:color="auto"/>
                <w:bottom w:val="none" w:sz="0" w:space="0" w:color="auto"/>
                <w:right w:val="none" w:sz="0" w:space="0" w:color="auto"/>
              </w:divBdr>
            </w:div>
            <w:div w:id="1781804326">
              <w:marLeft w:val="0"/>
              <w:marRight w:val="0"/>
              <w:marTop w:val="0"/>
              <w:marBottom w:val="0"/>
              <w:divBdr>
                <w:top w:val="none" w:sz="0" w:space="0" w:color="auto"/>
                <w:left w:val="none" w:sz="0" w:space="0" w:color="auto"/>
                <w:bottom w:val="none" w:sz="0" w:space="0" w:color="auto"/>
                <w:right w:val="none" w:sz="0" w:space="0" w:color="auto"/>
              </w:divBdr>
            </w:div>
            <w:div w:id="722751022">
              <w:marLeft w:val="0"/>
              <w:marRight w:val="0"/>
              <w:marTop w:val="0"/>
              <w:marBottom w:val="0"/>
              <w:divBdr>
                <w:top w:val="none" w:sz="0" w:space="0" w:color="auto"/>
                <w:left w:val="none" w:sz="0" w:space="0" w:color="auto"/>
                <w:bottom w:val="none" w:sz="0" w:space="0" w:color="auto"/>
                <w:right w:val="none" w:sz="0" w:space="0" w:color="auto"/>
              </w:divBdr>
            </w:div>
            <w:div w:id="1289817923">
              <w:marLeft w:val="0"/>
              <w:marRight w:val="0"/>
              <w:marTop w:val="0"/>
              <w:marBottom w:val="0"/>
              <w:divBdr>
                <w:top w:val="none" w:sz="0" w:space="0" w:color="auto"/>
                <w:left w:val="none" w:sz="0" w:space="0" w:color="auto"/>
                <w:bottom w:val="none" w:sz="0" w:space="0" w:color="auto"/>
                <w:right w:val="none" w:sz="0" w:space="0" w:color="auto"/>
              </w:divBdr>
            </w:div>
            <w:div w:id="129441183">
              <w:marLeft w:val="0"/>
              <w:marRight w:val="0"/>
              <w:marTop w:val="0"/>
              <w:marBottom w:val="0"/>
              <w:divBdr>
                <w:top w:val="none" w:sz="0" w:space="0" w:color="auto"/>
                <w:left w:val="none" w:sz="0" w:space="0" w:color="auto"/>
                <w:bottom w:val="none" w:sz="0" w:space="0" w:color="auto"/>
                <w:right w:val="none" w:sz="0" w:space="0" w:color="auto"/>
              </w:divBdr>
            </w:div>
            <w:div w:id="1777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52467">
      <w:bodyDiv w:val="1"/>
      <w:marLeft w:val="0"/>
      <w:marRight w:val="0"/>
      <w:marTop w:val="0"/>
      <w:marBottom w:val="0"/>
      <w:divBdr>
        <w:top w:val="none" w:sz="0" w:space="0" w:color="auto"/>
        <w:left w:val="none" w:sz="0" w:space="0" w:color="auto"/>
        <w:bottom w:val="none" w:sz="0" w:space="0" w:color="auto"/>
        <w:right w:val="none" w:sz="0" w:space="0" w:color="auto"/>
      </w:divBdr>
    </w:div>
    <w:div w:id="617100437">
      <w:bodyDiv w:val="1"/>
      <w:marLeft w:val="0"/>
      <w:marRight w:val="0"/>
      <w:marTop w:val="0"/>
      <w:marBottom w:val="0"/>
      <w:divBdr>
        <w:top w:val="none" w:sz="0" w:space="0" w:color="auto"/>
        <w:left w:val="none" w:sz="0" w:space="0" w:color="auto"/>
        <w:bottom w:val="none" w:sz="0" w:space="0" w:color="auto"/>
        <w:right w:val="none" w:sz="0" w:space="0" w:color="auto"/>
      </w:divBdr>
    </w:div>
    <w:div w:id="651636032">
      <w:bodyDiv w:val="1"/>
      <w:marLeft w:val="0"/>
      <w:marRight w:val="0"/>
      <w:marTop w:val="0"/>
      <w:marBottom w:val="0"/>
      <w:divBdr>
        <w:top w:val="none" w:sz="0" w:space="0" w:color="auto"/>
        <w:left w:val="none" w:sz="0" w:space="0" w:color="auto"/>
        <w:bottom w:val="none" w:sz="0" w:space="0" w:color="auto"/>
        <w:right w:val="none" w:sz="0" w:space="0" w:color="auto"/>
      </w:divBdr>
    </w:div>
    <w:div w:id="661007311">
      <w:bodyDiv w:val="1"/>
      <w:marLeft w:val="0"/>
      <w:marRight w:val="0"/>
      <w:marTop w:val="0"/>
      <w:marBottom w:val="0"/>
      <w:divBdr>
        <w:top w:val="none" w:sz="0" w:space="0" w:color="auto"/>
        <w:left w:val="none" w:sz="0" w:space="0" w:color="auto"/>
        <w:bottom w:val="none" w:sz="0" w:space="0" w:color="auto"/>
        <w:right w:val="none" w:sz="0" w:space="0" w:color="auto"/>
      </w:divBdr>
    </w:div>
    <w:div w:id="678892085">
      <w:bodyDiv w:val="1"/>
      <w:marLeft w:val="0"/>
      <w:marRight w:val="0"/>
      <w:marTop w:val="0"/>
      <w:marBottom w:val="0"/>
      <w:divBdr>
        <w:top w:val="none" w:sz="0" w:space="0" w:color="auto"/>
        <w:left w:val="none" w:sz="0" w:space="0" w:color="auto"/>
        <w:bottom w:val="none" w:sz="0" w:space="0" w:color="auto"/>
        <w:right w:val="none" w:sz="0" w:space="0" w:color="auto"/>
      </w:divBdr>
    </w:div>
    <w:div w:id="693383323">
      <w:bodyDiv w:val="1"/>
      <w:marLeft w:val="0"/>
      <w:marRight w:val="0"/>
      <w:marTop w:val="0"/>
      <w:marBottom w:val="0"/>
      <w:divBdr>
        <w:top w:val="none" w:sz="0" w:space="0" w:color="auto"/>
        <w:left w:val="none" w:sz="0" w:space="0" w:color="auto"/>
        <w:bottom w:val="none" w:sz="0" w:space="0" w:color="auto"/>
        <w:right w:val="none" w:sz="0" w:space="0" w:color="auto"/>
      </w:divBdr>
    </w:div>
    <w:div w:id="717358236">
      <w:bodyDiv w:val="1"/>
      <w:marLeft w:val="0"/>
      <w:marRight w:val="0"/>
      <w:marTop w:val="0"/>
      <w:marBottom w:val="0"/>
      <w:divBdr>
        <w:top w:val="none" w:sz="0" w:space="0" w:color="auto"/>
        <w:left w:val="none" w:sz="0" w:space="0" w:color="auto"/>
        <w:bottom w:val="none" w:sz="0" w:space="0" w:color="auto"/>
        <w:right w:val="none" w:sz="0" w:space="0" w:color="auto"/>
      </w:divBdr>
    </w:div>
    <w:div w:id="740450191">
      <w:bodyDiv w:val="1"/>
      <w:marLeft w:val="0"/>
      <w:marRight w:val="0"/>
      <w:marTop w:val="0"/>
      <w:marBottom w:val="0"/>
      <w:divBdr>
        <w:top w:val="none" w:sz="0" w:space="0" w:color="auto"/>
        <w:left w:val="none" w:sz="0" w:space="0" w:color="auto"/>
        <w:bottom w:val="none" w:sz="0" w:space="0" w:color="auto"/>
        <w:right w:val="none" w:sz="0" w:space="0" w:color="auto"/>
      </w:divBdr>
    </w:div>
    <w:div w:id="766732731">
      <w:bodyDiv w:val="1"/>
      <w:marLeft w:val="0"/>
      <w:marRight w:val="0"/>
      <w:marTop w:val="0"/>
      <w:marBottom w:val="0"/>
      <w:divBdr>
        <w:top w:val="none" w:sz="0" w:space="0" w:color="auto"/>
        <w:left w:val="none" w:sz="0" w:space="0" w:color="auto"/>
        <w:bottom w:val="none" w:sz="0" w:space="0" w:color="auto"/>
        <w:right w:val="none" w:sz="0" w:space="0" w:color="auto"/>
      </w:divBdr>
    </w:div>
    <w:div w:id="772089569">
      <w:bodyDiv w:val="1"/>
      <w:marLeft w:val="0"/>
      <w:marRight w:val="0"/>
      <w:marTop w:val="0"/>
      <w:marBottom w:val="0"/>
      <w:divBdr>
        <w:top w:val="none" w:sz="0" w:space="0" w:color="auto"/>
        <w:left w:val="none" w:sz="0" w:space="0" w:color="auto"/>
        <w:bottom w:val="none" w:sz="0" w:space="0" w:color="auto"/>
        <w:right w:val="none" w:sz="0" w:space="0" w:color="auto"/>
      </w:divBdr>
    </w:div>
    <w:div w:id="772168876">
      <w:bodyDiv w:val="1"/>
      <w:marLeft w:val="0"/>
      <w:marRight w:val="0"/>
      <w:marTop w:val="0"/>
      <w:marBottom w:val="0"/>
      <w:divBdr>
        <w:top w:val="none" w:sz="0" w:space="0" w:color="auto"/>
        <w:left w:val="none" w:sz="0" w:space="0" w:color="auto"/>
        <w:bottom w:val="none" w:sz="0" w:space="0" w:color="auto"/>
        <w:right w:val="none" w:sz="0" w:space="0" w:color="auto"/>
      </w:divBdr>
    </w:div>
    <w:div w:id="783766374">
      <w:bodyDiv w:val="1"/>
      <w:marLeft w:val="0"/>
      <w:marRight w:val="0"/>
      <w:marTop w:val="0"/>
      <w:marBottom w:val="0"/>
      <w:divBdr>
        <w:top w:val="none" w:sz="0" w:space="0" w:color="auto"/>
        <w:left w:val="none" w:sz="0" w:space="0" w:color="auto"/>
        <w:bottom w:val="none" w:sz="0" w:space="0" w:color="auto"/>
        <w:right w:val="none" w:sz="0" w:space="0" w:color="auto"/>
      </w:divBdr>
    </w:div>
    <w:div w:id="786394709">
      <w:bodyDiv w:val="1"/>
      <w:marLeft w:val="0"/>
      <w:marRight w:val="0"/>
      <w:marTop w:val="0"/>
      <w:marBottom w:val="0"/>
      <w:divBdr>
        <w:top w:val="none" w:sz="0" w:space="0" w:color="auto"/>
        <w:left w:val="none" w:sz="0" w:space="0" w:color="auto"/>
        <w:bottom w:val="none" w:sz="0" w:space="0" w:color="auto"/>
        <w:right w:val="none" w:sz="0" w:space="0" w:color="auto"/>
      </w:divBdr>
    </w:div>
    <w:div w:id="793787393">
      <w:bodyDiv w:val="1"/>
      <w:marLeft w:val="0"/>
      <w:marRight w:val="0"/>
      <w:marTop w:val="0"/>
      <w:marBottom w:val="0"/>
      <w:divBdr>
        <w:top w:val="none" w:sz="0" w:space="0" w:color="auto"/>
        <w:left w:val="none" w:sz="0" w:space="0" w:color="auto"/>
        <w:bottom w:val="none" w:sz="0" w:space="0" w:color="auto"/>
        <w:right w:val="none" w:sz="0" w:space="0" w:color="auto"/>
      </w:divBdr>
    </w:div>
    <w:div w:id="797339744">
      <w:bodyDiv w:val="1"/>
      <w:marLeft w:val="0"/>
      <w:marRight w:val="0"/>
      <w:marTop w:val="0"/>
      <w:marBottom w:val="0"/>
      <w:divBdr>
        <w:top w:val="none" w:sz="0" w:space="0" w:color="auto"/>
        <w:left w:val="none" w:sz="0" w:space="0" w:color="auto"/>
        <w:bottom w:val="none" w:sz="0" w:space="0" w:color="auto"/>
        <w:right w:val="none" w:sz="0" w:space="0" w:color="auto"/>
      </w:divBdr>
    </w:div>
    <w:div w:id="808088056">
      <w:bodyDiv w:val="1"/>
      <w:marLeft w:val="0"/>
      <w:marRight w:val="0"/>
      <w:marTop w:val="0"/>
      <w:marBottom w:val="0"/>
      <w:divBdr>
        <w:top w:val="none" w:sz="0" w:space="0" w:color="auto"/>
        <w:left w:val="none" w:sz="0" w:space="0" w:color="auto"/>
        <w:bottom w:val="none" w:sz="0" w:space="0" w:color="auto"/>
        <w:right w:val="none" w:sz="0" w:space="0" w:color="auto"/>
      </w:divBdr>
    </w:div>
    <w:div w:id="821196227">
      <w:bodyDiv w:val="1"/>
      <w:marLeft w:val="0"/>
      <w:marRight w:val="0"/>
      <w:marTop w:val="0"/>
      <w:marBottom w:val="0"/>
      <w:divBdr>
        <w:top w:val="none" w:sz="0" w:space="0" w:color="auto"/>
        <w:left w:val="none" w:sz="0" w:space="0" w:color="auto"/>
        <w:bottom w:val="none" w:sz="0" w:space="0" w:color="auto"/>
        <w:right w:val="none" w:sz="0" w:space="0" w:color="auto"/>
      </w:divBdr>
    </w:div>
    <w:div w:id="830144707">
      <w:bodyDiv w:val="1"/>
      <w:marLeft w:val="0"/>
      <w:marRight w:val="0"/>
      <w:marTop w:val="0"/>
      <w:marBottom w:val="0"/>
      <w:divBdr>
        <w:top w:val="none" w:sz="0" w:space="0" w:color="auto"/>
        <w:left w:val="none" w:sz="0" w:space="0" w:color="auto"/>
        <w:bottom w:val="none" w:sz="0" w:space="0" w:color="auto"/>
        <w:right w:val="none" w:sz="0" w:space="0" w:color="auto"/>
      </w:divBdr>
    </w:div>
    <w:div w:id="845169873">
      <w:bodyDiv w:val="1"/>
      <w:marLeft w:val="0"/>
      <w:marRight w:val="0"/>
      <w:marTop w:val="0"/>
      <w:marBottom w:val="0"/>
      <w:divBdr>
        <w:top w:val="none" w:sz="0" w:space="0" w:color="auto"/>
        <w:left w:val="none" w:sz="0" w:space="0" w:color="auto"/>
        <w:bottom w:val="none" w:sz="0" w:space="0" w:color="auto"/>
        <w:right w:val="none" w:sz="0" w:space="0" w:color="auto"/>
      </w:divBdr>
    </w:div>
    <w:div w:id="864749448">
      <w:bodyDiv w:val="1"/>
      <w:marLeft w:val="0"/>
      <w:marRight w:val="0"/>
      <w:marTop w:val="0"/>
      <w:marBottom w:val="0"/>
      <w:divBdr>
        <w:top w:val="none" w:sz="0" w:space="0" w:color="auto"/>
        <w:left w:val="none" w:sz="0" w:space="0" w:color="auto"/>
        <w:bottom w:val="none" w:sz="0" w:space="0" w:color="auto"/>
        <w:right w:val="none" w:sz="0" w:space="0" w:color="auto"/>
      </w:divBdr>
    </w:div>
    <w:div w:id="865101989">
      <w:bodyDiv w:val="1"/>
      <w:marLeft w:val="0"/>
      <w:marRight w:val="0"/>
      <w:marTop w:val="0"/>
      <w:marBottom w:val="0"/>
      <w:divBdr>
        <w:top w:val="none" w:sz="0" w:space="0" w:color="auto"/>
        <w:left w:val="none" w:sz="0" w:space="0" w:color="auto"/>
        <w:bottom w:val="none" w:sz="0" w:space="0" w:color="auto"/>
        <w:right w:val="none" w:sz="0" w:space="0" w:color="auto"/>
      </w:divBdr>
    </w:div>
    <w:div w:id="915434615">
      <w:bodyDiv w:val="1"/>
      <w:marLeft w:val="0"/>
      <w:marRight w:val="0"/>
      <w:marTop w:val="0"/>
      <w:marBottom w:val="0"/>
      <w:divBdr>
        <w:top w:val="none" w:sz="0" w:space="0" w:color="auto"/>
        <w:left w:val="none" w:sz="0" w:space="0" w:color="auto"/>
        <w:bottom w:val="none" w:sz="0" w:space="0" w:color="auto"/>
        <w:right w:val="none" w:sz="0" w:space="0" w:color="auto"/>
      </w:divBdr>
    </w:div>
    <w:div w:id="919367983">
      <w:bodyDiv w:val="1"/>
      <w:marLeft w:val="0"/>
      <w:marRight w:val="0"/>
      <w:marTop w:val="0"/>
      <w:marBottom w:val="0"/>
      <w:divBdr>
        <w:top w:val="none" w:sz="0" w:space="0" w:color="auto"/>
        <w:left w:val="none" w:sz="0" w:space="0" w:color="auto"/>
        <w:bottom w:val="none" w:sz="0" w:space="0" w:color="auto"/>
        <w:right w:val="none" w:sz="0" w:space="0" w:color="auto"/>
      </w:divBdr>
      <w:divsChild>
        <w:div w:id="1555921022">
          <w:marLeft w:val="0"/>
          <w:marRight w:val="0"/>
          <w:marTop w:val="0"/>
          <w:marBottom w:val="0"/>
          <w:divBdr>
            <w:top w:val="none" w:sz="0" w:space="0" w:color="auto"/>
            <w:left w:val="none" w:sz="0" w:space="0" w:color="auto"/>
            <w:bottom w:val="none" w:sz="0" w:space="0" w:color="auto"/>
            <w:right w:val="none" w:sz="0" w:space="0" w:color="auto"/>
          </w:divBdr>
          <w:divsChild>
            <w:div w:id="1223128785">
              <w:marLeft w:val="0"/>
              <w:marRight w:val="0"/>
              <w:marTop w:val="0"/>
              <w:marBottom w:val="0"/>
              <w:divBdr>
                <w:top w:val="none" w:sz="0" w:space="0" w:color="auto"/>
                <w:left w:val="none" w:sz="0" w:space="0" w:color="auto"/>
                <w:bottom w:val="none" w:sz="0" w:space="0" w:color="auto"/>
                <w:right w:val="none" w:sz="0" w:space="0" w:color="auto"/>
              </w:divBdr>
            </w:div>
            <w:div w:id="1586693728">
              <w:marLeft w:val="0"/>
              <w:marRight w:val="0"/>
              <w:marTop w:val="0"/>
              <w:marBottom w:val="0"/>
              <w:divBdr>
                <w:top w:val="none" w:sz="0" w:space="0" w:color="auto"/>
                <w:left w:val="none" w:sz="0" w:space="0" w:color="auto"/>
                <w:bottom w:val="none" w:sz="0" w:space="0" w:color="auto"/>
                <w:right w:val="none" w:sz="0" w:space="0" w:color="auto"/>
              </w:divBdr>
            </w:div>
            <w:div w:id="742532607">
              <w:marLeft w:val="0"/>
              <w:marRight w:val="0"/>
              <w:marTop w:val="0"/>
              <w:marBottom w:val="0"/>
              <w:divBdr>
                <w:top w:val="none" w:sz="0" w:space="0" w:color="auto"/>
                <w:left w:val="none" w:sz="0" w:space="0" w:color="auto"/>
                <w:bottom w:val="none" w:sz="0" w:space="0" w:color="auto"/>
                <w:right w:val="none" w:sz="0" w:space="0" w:color="auto"/>
              </w:divBdr>
            </w:div>
            <w:div w:id="858203373">
              <w:marLeft w:val="0"/>
              <w:marRight w:val="0"/>
              <w:marTop w:val="0"/>
              <w:marBottom w:val="0"/>
              <w:divBdr>
                <w:top w:val="none" w:sz="0" w:space="0" w:color="auto"/>
                <w:left w:val="none" w:sz="0" w:space="0" w:color="auto"/>
                <w:bottom w:val="none" w:sz="0" w:space="0" w:color="auto"/>
                <w:right w:val="none" w:sz="0" w:space="0" w:color="auto"/>
              </w:divBdr>
            </w:div>
            <w:div w:id="439689705">
              <w:marLeft w:val="0"/>
              <w:marRight w:val="0"/>
              <w:marTop w:val="0"/>
              <w:marBottom w:val="0"/>
              <w:divBdr>
                <w:top w:val="none" w:sz="0" w:space="0" w:color="auto"/>
                <w:left w:val="none" w:sz="0" w:space="0" w:color="auto"/>
                <w:bottom w:val="none" w:sz="0" w:space="0" w:color="auto"/>
                <w:right w:val="none" w:sz="0" w:space="0" w:color="auto"/>
              </w:divBdr>
            </w:div>
            <w:div w:id="1945571109">
              <w:marLeft w:val="0"/>
              <w:marRight w:val="0"/>
              <w:marTop w:val="0"/>
              <w:marBottom w:val="0"/>
              <w:divBdr>
                <w:top w:val="none" w:sz="0" w:space="0" w:color="auto"/>
                <w:left w:val="none" w:sz="0" w:space="0" w:color="auto"/>
                <w:bottom w:val="none" w:sz="0" w:space="0" w:color="auto"/>
                <w:right w:val="none" w:sz="0" w:space="0" w:color="auto"/>
              </w:divBdr>
            </w:div>
            <w:div w:id="12802581">
              <w:marLeft w:val="0"/>
              <w:marRight w:val="0"/>
              <w:marTop w:val="0"/>
              <w:marBottom w:val="0"/>
              <w:divBdr>
                <w:top w:val="none" w:sz="0" w:space="0" w:color="auto"/>
                <w:left w:val="none" w:sz="0" w:space="0" w:color="auto"/>
                <w:bottom w:val="none" w:sz="0" w:space="0" w:color="auto"/>
                <w:right w:val="none" w:sz="0" w:space="0" w:color="auto"/>
              </w:divBdr>
            </w:div>
            <w:div w:id="1995142957">
              <w:marLeft w:val="0"/>
              <w:marRight w:val="0"/>
              <w:marTop w:val="0"/>
              <w:marBottom w:val="0"/>
              <w:divBdr>
                <w:top w:val="none" w:sz="0" w:space="0" w:color="auto"/>
                <w:left w:val="none" w:sz="0" w:space="0" w:color="auto"/>
                <w:bottom w:val="none" w:sz="0" w:space="0" w:color="auto"/>
                <w:right w:val="none" w:sz="0" w:space="0" w:color="auto"/>
              </w:divBdr>
            </w:div>
            <w:div w:id="354768366">
              <w:marLeft w:val="0"/>
              <w:marRight w:val="0"/>
              <w:marTop w:val="0"/>
              <w:marBottom w:val="0"/>
              <w:divBdr>
                <w:top w:val="none" w:sz="0" w:space="0" w:color="auto"/>
                <w:left w:val="none" w:sz="0" w:space="0" w:color="auto"/>
                <w:bottom w:val="none" w:sz="0" w:space="0" w:color="auto"/>
                <w:right w:val="none" w:sz="0" w:space="0" w:color="auto"/>
              </w:divBdr>
            </w:div>
            <w:div w:id="999043214">
              <w:marLeft w:val="0"/>
              <w:marRight w:val="0"/>
              <w:marTop w:val="0"/>
              <w:marBottom w:val="0"/>
              <w:divBdr>
                <w:top w:val="none" w:sz="0" w:space="0" w:color="auto"/>
                <w:left w:val="none" w:sz="0" w:space="0" w:color="auto"/>
                <w:bottom w:val="none" w:sz="0" w:space="0" w:color="auto"/>
                <w:right w:val="none" w:sz="0" w:space="0" w:color="auto"/>
              </w:divBdr>
            </w:div>
            <w:div w:id="1090009444">
              <w:marLeft w:val="0"/>
              <w:marRight w:val="0"/>
              <w:marTop w:val="0"/>
              <w:marBottom w:val="0"/>
              <w:divBdr>
                <w:top w:val="none" w:sz="0" w:space="0" w:color="auto"/>
                <w:left w:val="none" w:sz="0" w:space="0" w:color="auto"/>
                <w:bottom w:val="none" w:sz="0" w:space="0" w:color="auto"/>
                <w:right w:val="none" w:sz="0" w:space="0" w:color="auto"/>
              </w:divBdr>
            </w:div>
            <w:div w:id="1322588279">
              <w:marLeft w:val="0"/>
              <w:marRight w:val="0"/>
              <w:marTop w:val="0"/>
              <w:marBottom w:val="0"/>
              <w:divBdr>
                <w:top w:val="none" w:sz="0" w:space="0" w:color="auto"/>
                <w:left w:val="none" w:sz="0" w:space="0" w:color="auto"/>
                <w:bottom w:val="none" w:sz="0" w:space="0" w:color="auto"/>
                <w:right w:val="none" w:sz="0" w:space="0" w:color="auto"/>
              </w:divBdr>
            </w:div>
            <w:div w:id="586814301">
              <w:marLeft w:val="0"/>
              <w:marRight w:val="0"/>
              <w:marTop w:val="0"/>
              <w:marBottom w:val="0"/>
              <w:divBdr>
                <w:top w:val="none" w:sz="0" w:space="0" w:color="auto"/>
                <w:left w:val="none" w:sz="0" w:space="0" w:color="auto"/>
                <w:bottom w:val="none" w:sz="0" w:space="0" w:color="auto"/>
                <w:right w:val="none" w:sz="0" w:space="0" w:color="auto"/>
              </w:divBdr>
            </w:div>
            <w:div w:id="1499661649">
              <w:marLeft w:val="0"/>
              <w:marRight w:val="0"/>
              <w:marTop w:val="0"/>
              <w:marBottom w:val="0"/>
              <w:divBdr>
                <w:top w:val="none" w:sz="0" w:space="0" w:color="auto"/>
                <w:left w:val="none" w:sz="0" w:space="0" w:color="auto"/>
                <w:bottom w:val="none" w:sz="0" w:space="0" w:color="auto"/>
                <w:right w:val="none" w:sz="0" w:space="0" w:color="auto"/>
              </w:divBdr>
            </w:div>
            <w:div w:id="1856580311">
              <w:marLeft w:val="0"/>
              <w:marRight w:val="0"/>
              <w:marTop w:val="0"/>
              <w:marBottom w:val="0"/>
              <w:divBdr>
                <w:top w:val="none" w:sz="0" w:space="0" w:color="auto"/>
                <w:left w:val="none" w:sz="0" w:space="0" w:color="auto"/>
                <w:bottom w:val="none" w:sz="0" w:space="0" w:color="auto"/>
                <w:right w:val="none" w:sz="0" w:space="0" w:color="auto"/>
              </w:divBdr>
            </w:div>
            <w:div w:id="134490044">
              <w:marLeft w:val="0"/>
              <w:marRight w:val="0"/>
              <w:marTop w:val="0"/>
              <w:marBottom w:val="0"/>
              <w:divBdr>
                <w:top w:val="none" w:sz="0" w:space="0" w:color="auto"/>
                <w:left w:val="none" w:sz="0" w:space="0" w:color="auto"/>
                <w:bottom w:val="none" w:sz="0" w:space="0" w:color="auto"/>
                <w:right w:val="none" w:sz="0" w:space="0" w:color="auto"/>
              </w:divBdr>
            </w:div>
            <w:div w:id="1986471078">
              <w:marLeft w:val="0"/>
              <w:marRight w:val="0"/>
              <w:marTop w:val="0"/>
              <w:marBottom w:val="0"/>
              <w:divBdr>
                <w:top w:val="none" w:sz="0" w:space="0" w:color="auto"/>
                <w:left w:val="none" w:sz="0" w:space="0" w:color="auto"/>
                <w:bottom w:val="none" w:sz="0" w:space="0" w:color="auto"/>
                <w:right w:val="none" w:sz="0" w:space="0" w:color="auto"/>
              </w:divBdr>
            </w:div>
            <w:div w:id="143202480">
              <w:marLeft w:val="0"/>
              <w:marRight w:val="0"/>
              <w:marTop w:val="0"/>
              <w:marBottom w:val="0"/>
              <w:divBdr>
                <w:top w:val="none" w:sz="0" w:space="0" w:color="auto"/>
                <w:left w:val="none" w:sz="0" w:space="0" w:color="auto"/>
                <w:bottom w:val="none" w:sz="0" w:space="0" w:color="auto"/>
                <w:right w:val="none" w:sz="0" w:space="0" w:color="auto"/>
              </w:divBdr>
            </w:div>
            <w:div w:id="583105391">
              <w:marLeft w:val="0"/>
              <w:marRight w:val="0"/>
              <w:marTop w:val="0"/>
              <w:marBottom w:val="0"/>
              <w:divBdr>
                <w:top w:val="none" w:sz="0" w:space="0" w:color="auto"/>
                <w:left w:val="none" w:sz="0" w:space="0" w:color="auto"/>
                <w:bottom w:val="none" w:sz="0" w:space="0" w:color="auto"/>
                <w:right w:val="none" w:sz="0" w:space="0" w:color="auto"/>
              </w:divBdr>
            </w:div>
            <w:div w:id="2086805867">
              <w:marLeft w:val="0"/>
              <w:marRight w:val="0"/>
              <w:marTop w:val="0"/>
              <w:marBottom w:val="0"/>
              <w:divBdr>
                <w:top w:val="none" w:sz="0" w:space="0" w:color="auto"/>
                <w:left w:val="none" w:sz="0" w:space="0" w:color="auto"/>
                <w:bottom w:val="none" w:sz="0" w:space="0" w:color="auto"/>
                <w:right w:val="none" w:sz="0" w:space="0" w:color="auto"/>
              </w:divBdr>
            </w:div>
            <w:div w:id="308172474">
              <w:marLeft w:val="0"/>
              <w:marRight w:val="0"/>
              <w:marTop w:val="0"/>
              <w:marBottom w:val="0"/>
              <w:divBdr>
                <w:top w:val="none" w:sz="0" w:space="0" w:color="auto"/>
                <w:left w:val="none" w:sz="0" w:space="0" w:color="auto"/>
                <w:bottom w:val="none" w:sz="0" w:space="0" w:color="auto"/>
                <w:right w:val="none" w:sz="0" w:space="0" w:color="auto"/>
              </w:divBdr>
            </w:div>
            <w:div w:id="906764990">
              <w:marLeft w:val="0"/>
              <w:marRight w:val="0"/>
              <w:marTop w:val="0"/>
              <w:marBottom w:val="0"/>
              <w:divBdr>
                <w:top w:val="none" w:sz="0" w:space="0" w:color="auto"/>
                <w:left w:val="none" w:sz="0" w:space="0" w:color="auto"/>
                <w:bottom w:val="none" w:sz="0" w:space="0" w:color="auto"/>
                <w:right w:val="none" w:sz="0" w:space="0" w:color="auto"/>
              </w:divBdr>
            </w:div>
            <w:div w:id="1830050553">
              <w:marLeft w:val="0"/>
              <w:marRight w:val="0"/>
              <w:marTop w:val="0"/>
              <w:marBottom w:val="0"/>
              <w:divBdr>
                <w:top w:val="none" w:sz="0" w:space="0" w:color="auto"/>
                <w:left w:val="none" w:sz="0" w:space="0" w:color="auto"/>
                <w:bottom w:val="none" w:sz="0" w:space="0" w:color="auto"/>
                <w:right w:val="none" w:sz="0" w:space="0" w:color="auto"/>
              </w:divBdr>
            </w:div>
            <w:div w:id="467673618">
              <w:marLeft w:val="0"/>
              <w:marRight w:val="0"/>
              <w:marTop w:val="0"/>
              <w:marBottom w:val="0"/>
              <w:divBdr>
                <w:top w:val="none" w:sz="0" w:space="0" w:color="auto"/>
                <w:left w:val="none" w:sz="0" w:space="0" w:color="auto"/>
                <w:bottom w:val="none" w:sz="0" w:space="0" w:color="auto"/>
                <w:right w:val="none" w:sz="0" w:space="0" w:color="auto"/>
              </w:divBdr>
            </w:div>
            <w:div w:id="561406816">
              <w:marLeft w:val="0"/>
              <w:marRight w:val="0"/>
              <w:marTop w:val="0"/>
              <w:marBottom w:val="0"/>
              <w:divBdr>
                <w:top w:val="none" w:sz="0" w:space="0" w:color="auto"/>
                <w:left w:val="none" w:sz="0" w:space="0" w:color="auto"/>
                <w:bottom w:val="none" w:sz="0" w:space="0" w:color="auto"/>
                <w:right w:val="none" w:sz="0" w:space="0" w:color="auto"/>
              </w:divBdr>
            </w:div>
            <w:div w:id="244845007">
              <w:marLeft w:val="0"/>
              <w:marRight w:val="0"/>
              <w:marTop w:val="0"/>
              <w:marBottom w:val="0"/>
              <w:divBdr>
                <w:top w:val="none" w:sz="0" w:space="0" w:color="auto"/>
                <w:left w:val="none" w:sz="0" w:space="0" w:color="auto"/>
                <w:bottom w:val="none" w:sz="0" w:space="0" w:color="auto"/>
                <w:right w:val="none" w:sz="0" w:space="0" w:color="auto"/>
              </w:divBdr>
            </w:div>
            <w:div w:id="1253734384">
              <w:marLeft w:val="0"/>
              <w:marRight w:val="0"/>
              <w:marTop w:val="0"/>
              <w:marBottom w:val="0"/>
              <w:divBdr>
                <w:top w:val="none" w:sz="0" w:space="0" w:color="auto"/>
                <w:left w:val="none" w:sz="0" w:space="0" w:color="auto"/>
                <w:bottom w:val="none" w:sz="0" w:space="0" w:color="auto"/>
                <w:right w:val="none" w:sz="0" w:space="0" w:color="auto"/>
              </w:divBdr>
            </w:div>
            <w:div w:id="1708986494">
              <w:marLeft w:val="0"/>
              <w:marRight w:val="0"/>
              <w:marTop w:val="0"/>
              <w:marBottom w:val="0"/>
              <w:divBdr>
                <w:top w:val="none" w:sz="0" w:space="0" w:color="auto"/>
                <w:left w:val="none" w:sz="0" w:space="0" w:color="auto"/>
                <w:bottom w:val="none" w:sz="0" w:space="0" w:color="auto"/>
                <w:right w:val="none" w:sz="0" w:space="0" w:color="auto"/>
              </w:divBdr>
            </w:div>
            <w:div w:id="1110003667">
              <w:marLeft w:val="0"/>
              <w:marRight w:val="0"/>
              <w:marTop w:val="0"/>
              <w:marBottom w:val="0"/>
              <w:divBdr>
                <w:top w:val="none" w:sz="0" w:space="0" w:color="auto"/>
                <w:left w:val="none" w:sz="0" w:space="0" w:color="auto"/>
                <w:bottom w:val="none" w:sz="0" w:space="0" w:color="auto"/>
                <w:right w:val="none" w:sz="0" w:space="0" w:color="auto"/>
              </w:divBdr>
            </w:div>
            <w:div w:id="1965696984">
              <w:marLeft w:val="0"/>
              <w:marRight w:val="0"/>
              <w:marTop w:val="0"/>
              <w:marBottom w:val="0"/>
              <w:divBdr>
                <w:top w:val="none" w:sz="0" w:space="0" w:color="auto"/>
                <w:left w:val="none" w:sz="0" w:space="0" w:color="auto"/>
                <w:bottom w:val="none" w:sz="0" w:space="0" w:color="auto"/>
                <w:right w:val="none" w:sz="0" w:space="0" w:color="auto"/>
              </w:divBdr>
            </w:div>
            <w:div w:id="341472645">
              <w:marLeft w:val="0"/>
              <w:marRight w:val="0"/>
              <w:marTop w:val="0"/>
              <w:marBottom w:val="0"/>
              <w:divBdr>
                <w:top w:val="none" w:sz="0" w:space="0" w:color="auto"/>
                <w:left w:val="none" w:sz="0" w:space="0" w:color="auto"/>
                <w:bottom w:val="none" w:sz="0" w:space="0" w:color="auto"/>
                <w:right w:val="none" w:sz="0" w:space="0" w:color="auto"/>
              </w:divBdr>
            </w:div>
            <w:div w:id="397824033">
              <w:marLeft w:val="0"/>
              <w:marRight w:val="0"/>
              <w:marTop w:val="0"/>
              <w:marBottom w:val="0"/>
              <w:divBdr>
                <w:top w:val="none" w:sz="0" w:space="0" w:color="auto"/>
                <w:left w:val="none" w:sz="0" w:space="0" w:color="auto"/>
                <w:bottom w:val="none" w:sz="0" w:space="0" w:color="auto"/>
                <w:right w:val="none" w:sz="0" w:space="0" w:color="auto"/>
              </w:divBdr>
            </w:div>
            <w:div w:id="786436452">
              <w:marLeft w:val="0"/>
              <w:marRight w:val="0"/>
              <w:marTop w:val="0"/>
              <w:marBottom w:val="0"/>
              <w:divBdr>
                <w:top w:val="none" w:sz="0" w:space="0" w:color="auto"/>
                <w:left w:val="none" w:sz="0" w:space="0" w:color="auto"/>
                <w:bottom w:val="none" w:sz="0" w:space="0" w:color="auto"/>
                <w:right w:val="none" w:sz="0" w:space="0" w:color="auto"/>
              </w:divBdr>
            </w:div>
            <w:div w:id="812718952">
              <w:marLeft w:val="0"/>
              <w:marRight w:val="0"/>
              <w:marTop w:val="0"/>
              <w:marBottom w:val="0"/>
              <w:divBdr>
                <w:top w:val="none" w:sz="0" w:space="0" w:color="auto"/>
                <w:left w:val="none" w:sz="0" w:space="0" w:color="auto"/>
                <w:bottom w:val="none" w:sz="0" w:space="0" w:color="auto"/>
                <w:right w:val="none" w:sz="0" w:space="0" w:color="auto"/>
              </w:divBdr>
            </w:div>
            <w:div w:id="1642416833">
              <w:marLeft w:val="0"/>
              <w:marRight w:val="0"/>
              <w:marTop w:val="0"/>
              <w:marBottom w:val="0"/>
              <w:divBdr>
                <w:top w:val="none" w:sz="0" w:space="0" w:color="auto"/>
                <w:left w:val="none" w:sz="0" w:space="0" w:color="auto"/>
                <w:bottom w:val="none" w:sz="0" w:space="0" w:color="auto"/>
                <w:right w:val="none" w:sz="0" w:space="0" w:color="auto"/>
              </w:divBdr>
            </w:div>
            <w:div w:id="2091349875">
              <w:marLeft w:val="0"/>
              <w:marRight w:val="0"/>
              <w:marTop w:val="0"/>
              <w:marBottom w:val="0"/>
              <w:divBdr>
                <w:top w:val="none" w:sz="0" w:space="0" w:color="auto"/>
                <w:left w:val="none" w:sz="0" w:space="0" w:color="auto"/>
                <w:bottom w:val="none" w:sz="0" w:space="0" w:color="auto"/>
                <w:right w:val="none" w:sz="0" w:space="0" w:color="auto"/>
              </w:divBdr>
            </w:div>
            <w:div w:id="575824805">
              <w:marLeft w:val="0"/>
              <w:marRight w:val="0"/>
              <w:marTop w:val="0"/>
              <w:marBottom w:val="0"/>
              <w:divBdr>
                <w:top w:val="none" w:sz="0" w:space="0" w:color="auto"/>
                <w:left w:val="none" w:sz="0" w:space="0" w:color="auto"/>
                <w:bottom w:val="none" w:sz="0" w:space="0" w:color="auto"/>
                <w:right w:val="none" w:sz="0" w:space="0" w:color="auto"/>
              </w:divBdr>
            </w:div>
            <w:div w:id="1632057433">
              <w:marLeft w:val="0"/>
              <w:marRight w:val="0"/>
              <w:marTop w:val="0"/>
              <w:marBottom w:val="0"/>
              <w:divBdr>
                <w:top w:val="none" w:sz="0" w:space="0" w:color="auto"/>
                <w:left w:val="none" w:sz="0" w:space="0" w:color="auto"/>
                <w:bottom w:val="none" w:sz="0" w:space="0" w:color="auto"/>
                <w:right w:val="none" w:sz="0" w:space="0" w:color="auto"/>
              </w:divBdr>
            </w:div>
            <w:div w:id="1113552746">
              <w:marLeft w:val="0"/>
              <w:marRight w:val="0"/>
              <w:marTop w:val="0"/>
              <w:marBottom w:val="0"/>
              <w:divBdr>
                <w:top w:val="none" w:sz="0" w:space="0" w:color="auto"/>
                <w:left w:val="none" w:sz="0" w:space="0" w:color="auto"/>
                <w:bottom w:val="none" w:sz="0" w:space="0" w:color="auto"/>
                <w:right w:val="none" w:sz="0" w:space="0" w:color="auto"/>
              </w:divBdr>
            </w:div>
            <w:div w:id="1397049778">
              <w:marLeft w:val="0"/>
              <w:marRight w:val="0"/>
              <w:marTop w:val="0"/>
              <w:marBottom w:val="0"/>
              <w:divBdr>
                <w:top w:val="none" w:sz="0" w:space="0" w:color="auto"/>
                <w:left w:val="none" w:sz="0" w:space="0" w:color="auto"/>
                <w:bottom w:val="none" w:sz="0" w:space="0" w:color="auto"/>
                <w:right w:val="none" w:sz="0" w:space="0" w:color="auto"/>
              </w:divBdr>
            </w:div>
            <w:div w:id="1574269084">
              <w:marLeft w:val="0"/>
              <w:marRight w:val="0"/>
              <w:marTop w:val="0"/>
              <w:marBottom w:val="0"/>
              <w:divBdr>
                <w:top w:val="none" w:sz="0" w:space="0" w:color="auto"/>
                <w:left w:val="none" w:sz="0" w:space="0" w:color="auto"/>
                <w:bottom w:val="none" w:sz="0" w:space="0" w:color="auto"/>
                <w:right w:val="none" w:sz="0" w:space="0" w:color="auto"/>
              </w:divBdr>
            </w:div>
            <w:div w:id="690834615">
              <w:marLeft w:val="0"/>
              <w:marRight w:val="0"/>
              <w:marTop w:val="0"/>
              <w:marBottom w:val="0"/>
              <w:divBdr>
                <w:top w:val="none" w:sz="0" w:space="0" w:color="auto"/>
                <w:left w:val="none" w:sz="0" w:space="0" w:color="auto"/>
                <w:bottom w:val="none" w:sz="0" w:space="0" w:color="auto"/>
                <w:right w:val="none" w:sz="0" w:space="0" w:color="auto"/>
              </w:divBdr>
            </w:div>
            <w:div w:id="720129601">
              <w:marLeft w:val="0"/>
              <w:marRight w:val="0"/>
              <w:marTop w:val="0"/>
              <w:marBottom w:val="0"/>
              <w:divBdr>
                <w:top w:val="none" w:sz="0" w:space="0" w:color="auto"/>
                <w:left w:val="none" w:sz="0" w:space="0" w:color="auto"/>
                <w:bottom w:val="none" w:sz="0" w:space="0" w:color="auto"/>
                <w:right w:val="none" w:sz="0" w:space="0" w:color="auto"/>
              </w:divBdr>
            </w:div>
            <w:div w:id="640572541">
              <w:marLeft w:val="0"/>
              <w:marRight w:val="0"/>
              <w:marTop w:val="0"/>
              <w:marBottom w:val="0"/>
              <w:divBdr>
                <w:top w:val="none" w:sz="0" w:space="0" w:color="auto"/>
                <w:left w:val="none" w:sz="0" w:space="0" w:color="auto"/>
                <w:bottom w:val="none" w:sz="0" w:space="0" w:color="auto"/>
                <w:right w:val="none" w:sz="0" w:space="0" w:color="auto"/>
              </w:divBdr>
            </w:div>
            <w:div w:id="1235430267">
              <w:marLeft w:val="0"/>
              <w:marRight w:val="0"/>
              <w:marTop w:val="0"/>
              <w:marBottom w:val="0"/>
              <w:divBdr>
                <w:top w:val="none" w:sz="0" w:space="0" w:color="auto"/>
                <w:left w:val="none" w:sz="0" w:space="0" w:color="auto"/>
                <w:bottom w:val="none" w:sz="0" w:space="0" w:color="auto"/>
                <w:right w:val="none" w:sz="0" w:space="0" w:color="auto"/>
              </w:divBdr>
            </w:div>
            <w:div w:id="506482631">
              <w:marLeft w:val="0"/>
              <w:marRight w:val="0"/>
              <w:marTop w:val="0"/>
              <w:marBottom w:val="0"/>
              <w:divBdr>
                <w:top w:val="none" w:sz="0" w:space="0" w:color="auto"/>
                <w:left w:val="none" w:sz="0" w:space="0" w:color="auto"/>
                <w:bottom w:val="none" w:sz="0" w:space="0" w:color="auto"/>
                <w:right w:val="none" w:sz="0" w:space="0" w:color="auto"/>
              </w:divBdr>
            </w:div>
            <w:div w:id="772701355">
              <w:marLeft w:val="0"/>
              <w:marRight w:val="0"/>
              <w:marTop w:val="0"/>
              <w:marBottom w:val="0"/>
              <w:divBdr>
                <w:top w:val="none" w:sz="0" w:space="0" w:color="auto"/>
                <w:left w:val="none" w:sz="0" w:space="0" w:color="auto"/>
                <w:bottom w:val="none" w:sz="0" w:space="0" w:color="auto"/>
                <w:right w:val="none" w:sz="0" w:space="0" w:color="auto"/>
              </w:divBdr>
            </w:div>
            <w:div w:id="1297371020">
              <w:marLeft w:val="0"/>
              <w:marRight w:val="0"/>
              <w:marTop w:val="0"/>
              <w:marBottom w:val="0"/>
              <w:divBdr>
                <w:top w:val="none" w:sz="0" w:space="0" w:color="auto"/>
                <w:left w:val="none" w:sz="0" w:space="0" w:color="auto"/>
                <w:bottom w:val="none" w:sz="0" w:space="0" w:color="auto"/>
                <w:right w:val="none" w:sz="0" w:space="0" w:color="auto"/>
              </w:divBdr>
            </w:div>
            <w:div w:id="1323269261">
              <w:marLeft w:val="0"/>
              <w:marRight w:val="0"/>
              <w:marTop w:val="0"/>
              <w:marBottom w:val="0"/>
              <w:divBdr>
                <w:top w:val="none" w:sz="0" w:space="0" w:color="auto"/>
                <w:left w:val="none" w:sz="0" w:space="0" w:color="auto"/>
                <w:bottom w:val="none" w:sz="0" w:space="0" w:color="auto"/>
                <w:right w:val="none" w:sz="0" w:space="0" w:color="auto"/>
              </w:divBdr>
            </w:div>
            <w:div w:id="147463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13821">
      <w:bodyDiv w:val="1"/>
      <w:marLeft w:val="0"/>
      <w:marRight w:val="0"/>
      <w:marTop w:val="0"/>
      <w:marBottom w:val="0"/>
      <w:divBdr>
        <w:top w:val="none" w:sz="0" w:space="0" w:color="auto"/>
        <w:left w:val="none" w:sz="0" w:space="0" w:color="auto"/>
        <w:bottom w:val="none" w:sz="0" w:space="0" w:color="auto"/>
        <w:right w:val="none" w:sz="0" w:space="0" w:color="auto"/>
      </w:divBdr>
    </w:div>
    <w:div w:id="948121755">
      <w:bodyDiv w:val="1"/>
      <w:marLeft w:val="0"/>
      <w:marRight w:val="0"/>
      <w:marTop w:val="0"/>
      <w:marBottom w:val="0"/>
      <w:divBdr>
        <w:top w:val="none" w:sz="0" w:space="0" w:color="auto"/>
        <w:left w:val="none" w:sz="0" w:space="0" w:color="auto"/>
        <w:bottom w:val="none" w:sz="0" w:space="0" w:color="auto"/>
        <w:right w:val="none" w:sz="0" w:space="0" w:color="auto"/>
      </w:divBdr>
    </w:div>
    <w:div w:id="950745457">
      <w:bodyDiv w:val="1"/>
      <w:marLeft w:val="0"/>
      <w:marRight w:val="0"/>
      <w:marTop w:val="0"/>
      <w:marBottom w:val="0"/>
      <w:divBdr>
        <w:top w:val="none" w:sz="0" w:space="0" w:color="auto"/>
        <w:left w:val="none" w:sz="0" w:space="0" w:color="auto"/>
        <w:bottom w:val="none" w:sz="0" w:space="0" w:color="auto"/>
        <w:right w:val="none" w:sz="0" w:space="0" w:color="auto"/>
      </w:divBdr>
    </w:div>
    <w:div w:id="955477797">
      <w:bodyDiv w:val="1"/>
      <w:marLeft w:val="0"/>
      <w:marRight w:val="0"/>
      <w:marTop w:val="0"/>
      <w:marBottom w:val="0"/>
      <w:divBdr>
        <w:top w:val="none" w:sz="0" w:space="0" w:color="auto"/>
        <w:left w:val="none" w:sz="0" w:space="0" w:color="auto"/>
        <w:bottom w:val="none" w:sz="0" w:space="0" w:color="auto"/>
        <w:right w:val="none" w:sz="0" w:space="0" w:color="auto"/>
      </w:divBdr>
    </w:div>
    <w:div w:id="969285399">
      <w:bodyDiv w:val="1"/>
      <w:marLeft w:val="0"/>
      <w:marRight w:val="0"/>
      <w:marTop w:val="0"/>
      <w:marBottom w:val="0"/>
      <w:divBdr>
        <w:top w:val="none" w:sz="0" w:space="0" w:color="auto"/>
        <w:left w:val="none" w:sz="0" w:space="0" w:color="auto"/>
        <w:bottom w:val="none" w:sz="0" w:space="0" w:color="auto"/>
        <w:right w:val="none" w:sz="0" w:space="0" w:color="auto"/>
      </w:divBdr>
      <w:divsChild>
        <w:div w:id="879049857">
          <w:marLeft w:val="0"/>
          <w:marRight w:val="0"/>
          <w:marTop w:val="0"/>
          <w:marBottom w:val="0"/>
          <w:divBdr>
            <w:top w:val="none" w:sz="0" w:space="0" w:color="auto"/>
            <w:left w:val="none" w:sz="0" w:space="0" w:color="auto"/>
            <w:bottom w:val="none" w:sz="0" w:space="0" w:color="auto"/>
            <w:right w:val="none" w:sz="0" w:space="0" w:color="auto"/>
          </w:divBdr>
          <w:divsChild>
            <w:div w:id="424349660">
              <w:marLeft w:val="0"/>
              <w:marRight w:val="0"/>
              <w:marTop w:val="0"/>
              <w:marBottom w:val="0"/>
              <w:divBdr>
                <w:top w:val="none" w:sz="0" w:space="0" w:color="auto"/>
                <w:left w:val="none" w:sz="0" w:space="0" w:color="auto"/>
                <w:bottom w:val="none" w:sz="0" w:space="0" w:color="auto"/>
                <w:right w:val="none" w:sz="0" w:space="0" w:color="auto"/>
              </w:divBdr>
            </w:div>
            <w:div w:id="1791893869">
              <w:marLeft w:val="0"/>
              <w:marRight w:val="0"/>
              <w:marTop w:val="0"/>
              <w:marBottom w:val="0"/>
              <w:divBdr>
                <w:top w:val="none" w:sz="0" w:space="0" w:color="auto"/>
                <w:left w:val="none" w:sz="0" w:space="0" w:color="auto"/>
                <w:bottom w:val="none" w:sz="0" w:space="0" w:color="auto"/>
                <w:right w:val="none" w:sz="0" w:space="0" w:color="auto"/>
              </w:divBdr>
            </w:div>
            <w:div w:id="1579823736">
              <w:marLeft w:val="0"/>
              <w:marRight w:val="0"/>
              <w:marTop w:val="0"/>
              <w:marBottom w:val="0"/>
              <w:divBdr>
                <w:top w:val="none" w:sz="0" w:space="0" w:color="auto"/>
                <w:left w:val="none" w:sz="0" w:space="0" w:color="auto"/>
                <w:bottom w:val="none" w:sz="0" w:space="0" w:color="auto"/>
                <w:right w:val="none" w:sz="0" w:space="0" w:color="auto"/>
              </w:divBdr>
            </w:div>
            <w:div w:id="918169943">
              <w:marLeft w:val="0"/>
              <w:marRight w:val="0"/>
              <w:marTop w:val="0"/>
              <w:marBottom w:val="0"/>
              <w:divBdr>
                <w:top w:val="none" w:sz="0" w:space="0" w:color="auto"/>
                <w:left w:val="none" w:sz="0" w:space="0" w:color="auto"/>
                <w:bottom w:val="none" w:sz="0" w:space="0" w:color="auto"/>
                <w:right w:val="none" w:sz="0" w:space="0" w:color="auto"/>
              </w:divBdr>
            </w:div>
            <w:div w:id="105857395">
              <w:marLeft w:val="0"/>
              <w:marRight w:val="0"/>
              <w:marTop w:val="0"/>
              <w:marBottom w:val="0"/>
              <w:divBdr>
                <w:top w:val="none" w:sz="0" w:space="0" w:color="auto"/>
                <w:left w:val="none" w:sz="0" w:space="0" w:color="auto"/>
                <w:bottom w:val="none" w:sz="0" w:space="0" w:color="auto"/>
                <w:right w:val="none" w:sz="0" w:space="0" w:color="auto"/>
              </w:divBdr>
            </w:div>
            <w:div w:id="1798253094">
              <w:marLeft w:val="0"/>
              <w:marRight w:val="0"/>
              <w:marTop w:val="0"/>
              <w:marBottom w:val="0"/>
              <w:divBdr>
                <w:top w:val="none" w:sz="0" w:space="0" w:color="auto"/>
                <w:left w:val="none" w:sz="0" w:space="0" w:color="auto"/>
                <w:bottom w:val="none" w:sz="0" w:space="0" w:color="auto"/>
                <w:right w:val="none" w:sz="0" w:space="0" w:color="auto"/>
              </w:divBdr>
            </w:div>
            <w:div w:id="136460889">
              <w:marLeft w:val="0"/>
              <w:marRight w:val="0"/>
              <w:marTop w:val="0"/>
              <w:marBottom w:val="0"/>
              <w:divBdr>
                <w:top w:val="none" w:sz="0" w:space="0" w:color="auto"/>
                <w:left w:val="none" w:sz="0" w:space="0" w:color="auto"/>
                <w:bottom w:val="none" w:sz="0" w:space="0" w:color="auto"/>
                <w:right w:val="none" w:sz="0" w:space="0" w:color="auto"/>
              </w:divBdr>
            </w:div>
            <w:div w:id="1984461939">
              <w:marLeft w:val="0"/>
              <w:marRight w:val="0"/>
              <w:marTop w:val="0"/>
              <w:marBottom w:val="0"/>
              <w:divBdr>
                <w:top w:val="none" w:sz="0" w:space="0" w:color="auto"/>
                <w:left w:val="none" w:sz="0" w:space="0" w:color="auto"/>
                <w:bottom w:val="none" w:sz="0" w:space="0" w:color="auto"/>
                <w:right w:val="none" w:sz="0" w:space="0" w:color="auto"/>
              </w:divBdr>
            </w:div>
            <w:div w:id="9769532">
              <w:marLeft w:val="0"/>
              <w:marRight w:val="0"/>
              <w:marTop w:val="0"/>
              <w:marBottom w:val="0"/>
              <w:divBdr>
                <w:top w:val="none" w:sz="0" w:space="0" w:color="auto"/>
                <w:left w:val="none" w:sz="0" w:space="0" w:color="auto"/>
                <w:bottom w:val="none" w:sz="0" w:space="0" w:color="auto"/>
                <w:right w:val="none" w:sz="0" w:space="0" w:color="auto"/>
              </w:divBdr>
            </w:div>
            <w:div w:id="346365827">
              <w:marLeft w:val="0"/>
              <w:marRight w:val="0"/>
              <w:marTop w:val="0"/>
              <w:marBottom w:val="0"/>
              <w:divBdr>
                <w:top w:val="none" w:sz="0" w:space="0" w:color="auto"/>
                <w:left w:val="none" w:sz="0" w:space="0" w:color="auto"/>
                <w:bottom w:val="none" w:sz="0" w:space="0" w:color="auto"/>
                <w:right w:val="none" w:sz="0" w:space="0" w:color="auto"/>
              </w:divBdr>
            </w:div>
            <w:div w:id="1953782385">
              <w:marLeft w:val="0"/>
              <w:marRight w:val="0"/>
              <w:marTop w:val="0"/>
              <w:marBottom w:val="0"/>
              <w:divBdr>
                <w:top w:val="none" w:sz="0" w:space="0" w:color="auto"/>
                <w:left w:val="none" w:sz="0" w:space="0" w:color="auto"/>
                <w:bottom w:val="none" w:sz="0" w:space="0" w:color="auto"/>
                <w:right w:val="none" w:sz="0" w:space="0" w:color="auto"/>
              </w:divBdr>
            </w:div>
            <w:div w:id="831456389">
              <w:marLeft w:val="0"/>
              <w:marRight w:val="0"/>
              <w:marTop w:val="0"/>
              <w:marBottom w:val="0"/>
              <w:divBdr>
                <w:top w:val="none" w:sz="0" w:space="0" w:color="auto"/>
                <w:left w:val="none" w:sz="0" w:space="0" w:color="auto"/>
                <w:bottom w:val="none" w:sz="0" w:space="0" w:color="auto"/>
                <w:right w:val="none" w:sz="0" w:space="0" w:color="auto"/>
              </w:divBdr>
            </w:div>
            <w:div w:id="2091193957">
              <w:marLeft w:val="0"/>
              <w:marRight w:val="0"/>
              <w:marTop w:val="0"/>
              <w:marBottom w:val="0"/>
              <w:divBdr>
                <w:top w:val="none" w:sz="0" w:space="0" w:color="auto"/>
                <w:left w:val="none" w:sz="0" w:space="0" w:color="auto"/>
                <w:bottom w:val="none" w:sz="0" w:space="0" w:color="auto"/>
                <w:right w:val="none" w:sz="0" w:space="0" w:color="auto"/>
              </w:divBdr>
            </w:div>
            <w:div w:id="532117322">
              <w:marLeft w:val="0"/>
              <w:marRight w:val="0"/>
              <w:marTop w:val="0"/>
              <w:marBottom w:val="0"/>
              <w:divBdr>
                <w:top w:val="none" w:sz="0" w:space="0" w:color="auto"/>
                <w:left w:val="none" w:sz="0" w:space="0" w:color="auto"/>
                <w:bottom w:val="none" w:sz="0" w:space="0" w:color="auto"/>
                <w:right w:val="none" w:sz="0" w:space="0" w:color="auto"/>
              </w:divBdr>
            </w:div>
            <w:div w:id="1901937005">
              <w:marLeft w:val="0"/>
              <w:marRight w:val="0"/>
              <w:marTop w:val="0"/>
              <w:marBottom w:val="0"/>
              <w:divBdr>
                <w:top w:val="none" w:sz="0" w:space="0" w:color="auto"/>
                <w:left w:val="none" w:sz="0" w:space="0" w:color="auto"/>
                <w:bottom w:val="none" w:sz="0" w:space="0" w:color="auto"/>
                <w:right w:val="none" w:sz="0" w:space="0" w:color="auto"/>
              </w:divBdr>
            </w:div>
            <w:div w:id="44524248">
              <w:marLeft w:val="0"/>
              <w:marRight w:val="0"/>
              <w:marTop w:val="0"/>
              <w:marBottom w:val="0"/>
              <w:divBdr>
                <w:top w:val="none" w:sz="0" w:space="0" w:color="auto"/>
                <w:left w:val="none" w:sz="0" w:space="0" w:color="auto"/>
                <w:bottom w:val="none" w:sz="0" w:space="0" w:color="auto"/>
                <w:right w:val="none" w:sz="0" w:space="0" w:color="auto"/>
              </w:divBdr>
            </w:div>
            <w:div w:id="468478487">
              <w:marLeft w:val="0"/>
              <w:marRight w:val="0"/>
              <w:marTop w:val="0"/>
              <w:marBottom w:val="0"/>
              <w:divBdr>
                <w:top w:val="none" w:sz="0" w:space="0" w:color="auto"/>
                <w:left w:val="none" w:sz="0" w:space="0" w:color="auto"/>
                <w:bottom w:val="none" w:sz="0" w:space="0" w:color="auto"/>
                <w:right w:val="none" w:sz="0" w:space="0" w:color="auto"/>
              </w:divBdr>
            </w:div>
            <w:div w:id="608128841">
              <w:marLeft w:val="0"/>
              <w:marRight w:val="0"/>
              <w:marTop w:val="0"/>
              <w:marBottom w:val="0"/>
              <w:divBdr>
                <w:top w:val="none" w:sz="0" w:space="0" w:color="auto"/>
                <w:left w:val="none" w:sz="0" w:space="0" w:color="auto"/>
                <w:bottom w:val="none" w:sz="0" w:space="0" w:color="auto"/>
                <w:right w:val="none" w:sz="0" w:space="0" w:color="auto"/>
              </w:divBdr>
            </w:div>
            <w:div w:id="1160779781">
              <w:marLeft w:val="0"/>
              <w:marRight w:val="0"/>
              <w:marTop w:val="0"/>
              <w:marBottom w:val="0"/>
              <w:divBdr>
                <w:top w:val="none" w:sz="0" w:space="0" w:color="auto"/>
                <w:left w:val="none" w:sz="0" w:space="0" w:color="auto"/>
                <w:bottom w:val="none" w:sz="0" w:space="0" w:color="auto"/>
                <w:right w:val="none" w:sz="0" w:space="0" w:color="auto"/>
              </w:divBdr>
            </w:div>
            <w:div w:id="167523535">
              <w:marLeft w:val="0"/>
              <w:marRight w:val="0"/>
              <w:marTop w:val="0"/>
              <w:marBottom w:val="0"/>
              <w:divBdr>
                <w:top w:val="none" w:sz="0" w:space="0" w:color="auto"/>
                <w:left w:val="none" w:sz="0" w:space="0" w:color="auto"/>
                <w:bottom w:val="none" w:sz="0" w:space="0" w:color="auto"/>
                <w:right w:val="none" w:sz="0" w:space="0" w:color="auto"/>
              </w:divBdr>
            </w:div>
            <w:div w:id="152986888">
              <w:marLeft w:val="0"/>
              <w:marRight w:val="0"/>
              <w:marTop w:val="0"/>
              <w:marBottom w:val="0"/>
              <w:divBdr>
                <w:top w:val="none" w:sz="0" w:space="0" w:color="auto"/>
                <w:left w:val="none" w:sz="0" w:space="0" w:color="auto"/>
                <w:bottom w:val="none" w:sz="0" w:space="0" w:color="auto"/>
                <w:right w:val="none" w:sz="0" w:space="0" w:color="auto"/>
              </w:divBdr>
            </w:div>
            <w:div w:id="2048873405">
              <w:marLeft w:val="0"/>
              <w:marRight w:val="0"/>
              <w:marTop w:val="0"/>
              <w:marBottom w:val="0"/>
              <w:divBdr>
                <w:top w:val="none" w:sz="0" w:space="0" w:color="auto"/>
                <w:left w:val="none" w:sz="0" w:space="0" w:color="auto"/>
                <w:bottom w:val="none" w:sz="0" w:space="0" w:color="auto"/>
                <w:right w:val="none" w:sz="0" w:space="0" w:color="auto"/>
              </w:divBdr>
            </w:div>
            <w:div w:id="557589359">
              <w:marLeft w:val="0"/>
              <w:marRight w:val="0"/>
              <w:marTop w:val="0"/>
              <w:marBottom w:val="0"/>
              <w:divBdr>
                <w:top w:val="none" w:sz="0" w:space="0" w:color="auto"/>
                <w:left w:val="none" w:sz="0" w:space="0" w:color="auto"/>
                <w:bottom w:val="none" w:sz="0" w:space="0" w:color="auto"/>
                <w:right w:val="none" w:sz="0" w:space="0" w:color="auto"/>
              </w:divBdr>
            </w:div>
            <w:div w:id="1927037388">
              <w:marLeft w:val="0"/>
              <w:marRight w:val="0"/>
              <w:marTop w:val="0"/>
              <w:marBottom w:val="0"/>
              <w:divBdr>
                <w:top w:val="none" w:sz="0" w:space="0" w:color="auto"/>
                <w:left w:val="none" w:sz="0" w:space="0" w:color="auto"/>
                <w:bottom w:val="none" w:sz="0" w:space="0" w:color="auto"/>
                <w:right w:val="none" w:sz="0" w:space="0" w:color="auto"/>
              </w:divBdr>
            </w:div>
            <w:div w:id="1535387529">
              <w:marLeft w:val="0"/>
              <w:marRight w:val="0"/>
              <w:marTop w:val="0"/>
              <w:marBottom w:val="0"/>
              <w:divBdr>
                <w:top w:val="none" w:sz="0" w:space="0" w:color="auto"/>
                <w:left w:val="none" w:sz="0" w:space="0" w:color="auto"/>
                <w:bottom w:val="none" w:sz="0" w:space="0" w:color="auto"/>
                <w:right w:val="none" w:sz="0" w:space="0" w:color="auto"/>
              </w:divBdr>
            </w:div>
            <w:div w:id="1052847811">
              <w:marLeft w:val="0"/>
              <w:marRight w:val="0"/>
              <w:marTop w:val="0"/>
              <w:marBottom w:val="0"/>
              <w:divBdr>
                <w:top w:val="none" w:sz="0" w:space="0" w:color="auto"/>
                <w:left w:val="none" w:sz="0" w:space="0" w:color="auto"/>
                <w:bottom w:val="none" w:sz="0" w:space="0" w:color="auto"/>
                <w:right w:val="none" w:sz="0" w:space="0" w:color="auto"/>
              </w:divBdr>
            </w:div>
            <w:div w:id="175732975">
              <w:marLeft w:val="0"/>
              <w:marRight w:val="0"/>
              <w:marTop w:val="0"/>
              <w:marBottom w:val="0"/>
              <w:divBdr>
                <w:top w:val="none" w:sz="0" w:space="0" w:color="auto"/>
                <w:left w:val="none" w:sz="0" w:space="0" w:color="auto"/>
                <w:bottom w:val="none" w:sz="0" w:space="0" w:color="auto"/>
                <w:right w:val="none" w:sz="0" w:space="0" w:color="auto"/>
              </w:divBdr>
            </w:div>
            <w:div w:id="562526313">
              <w:marLeft w:val="0"/>
              <w:marRight w:val="0"/>
              <w:marTop w:val="0"/>
              <w:marBottom w:val="0"/>
              <w:divBdr>
                <w:top w:val="none" w:sz="0" w:space="0" w:color="auto"/>
                <w:left w:val="none" w:sz="0" w:space="0" w:color="auto"/>
                <w:bottom w:val="none" w:sz="0" w:space="0" w:color="auto"/>
                <w:right w:val="none" w:sz="0" w:space="0" w:color="auto"/>
              </w:divBdr>
            </w:div>
            <w:div w:id="1964461631">
              <w:marLeft w:val="0"/>
              <w:marRight w:val="0"/>
              <w:marTop w:val="0"/>
              <w:marBottom w:val="0"/>
              <w:divBdr>
                <w:top w:val="none" w:sz="0" w:space="0" w:color="auto"/>
                <w:left w:val="none" w:sz="0" w:space="0" w:color="auto"/>
                <w:bottom w:val="none" w:sz="0" w:space="0" w:color="auto"/>
                <w:right w:val="none" w:sz="0" w:space="0" w:color="auto"/>
              </w:divBdr>
            </w:div>
            <w:div w:id="2021926744">
              <w:marLeft w:val="0"/>
              <w:marRight w:val="0"/>
              <w:marTop w:val="0"/>
              <w:marBottom w:val="0"/>
              <w:divBdr>
                <w:top w:val="none" w:sz="0" w:space="0" w:color="auto"/>
                <w:left w:val="none" w:sz="0" w:space="0" w:color="auto"/>
                <w:bottom w:val="none" w:sz="0" w:space="0" w:color="auto"/>
                <w:right w:val="none" w:sz="0" w:space="0" w:color="auto"/>
              </w:divBdr>
            </w:div>
            <w:div w:id="1571386199">
              <w:marLeft w:val="0"/>
              <w:marRight w:val="0"/>
              <w:marTop w:val="0"/>
              <w:marBottom w:val="0"/>
              <w:divBdr>
                <w:top w:val="none" w:sz="0" w:space="0" w:color="auto"/>
                <w:left w:val="none" w:sz="0" w:space="0" w:color="auto"/>
                <w:bottom w:val="none" w:sz="0" w:space="0" w:color="auto"/>
                <w:right w:val="none" w:sz="0" w:space="0" w:color="auto"/>
              </w:divBdr>
            </w:div>
            <w:div w:id="125203361">
              <w:marLeft w:val="0"/>
              <w:marRight w:val="0"/>
              <w:marTop w:val="0"/>
              <w:marBottom w:val="0"/>
              <w:divBdr>
                <w:top w:val="none" w:sz="0" w:space="0" w:color="auto"/>
                <w:left w:val="none" w:sz="0" w:space="0" w:color="auto"/>
                <w:bottom w:val="none" w:sz="0" w:space="0" w:color="auto"/>
                <w:right w:val="none" w:sz="0" w:space="0" w:color="auto"/>
              </w:divBdr>
            </w:div>
            <w:div w:id="587470519">
              <w:marLeft w:val="0"/>
              <w:marRight w:val="0"/>
              <w:marTop w:val="0"/>
              <w:marBottom w:val="0"/>
              <w:divBdr>
                <w:top w:val="none" w:sz="0" w:space="0" w:color="auto"/>
                <w:left w:val="none" w:sz="0" w:space="0" w:color="auto"/>
                <w:bottom w:val="none" w:sz="0" w:space="0" w:color="auto"/>
                <w:right w:val="none" w:sz="0" w:space="0" w:color="auto"/>
              </w:divBdr>
            </w:div>
            <w:div w:id="169150219">
              <w:marLeft w:val="0"/>
              <w:marRight w:val="0"/>
              <w:marTop w:val="0"/>
              <w:marBottom w:val="0"/>
              <w:divBdr>
                <w:top w:val="none" w:sz="0" w:space="0" w:color="auto"/>
                <w:left w:val="none" w:sz="0" w:space="0" w:color="auto"/>
                <w:bottom w:val="none" w:sz="0" w:space="0" w:color="auto"/>
                <w:right w:val="none" w:sz="0" w:space="0" w:color="auto"/>
              </w:divBdr>
            </w:div>
            <w:div w:id="836533444">
              <w:marLeft w:val="0"/>
              <w:marRight w:val="0"/>
              <w:marTop w:val="0"/>
              <w:marBottom w:val="0"/>
              <w:divBdr>
                <w:top w:val="none" w:sz="0" w:space="0" w:color="auto"/>
                <w:left w:val="none" w:sz="0" w:space="0" w:color="auto"/>
                <w:bottom w:val="none" w:sz="0" w:space="0" w:color="auto"/>
                <w:right w:val="none" w:sz="0" w:space="0" w:color="auto"/>
              </w:divBdr>
            </w:div>
            <w:div w:id="275453005">
              <w:marLeft w:val="0"/>
              <w:marRight w:val="0"/>
              <w:marTop w:val="0"/>
              <w:marBottom w:val="0"/>
              <w:divBdr>
                <w:top w:val="none" w:sz="0" w:space="0" w:color="auto"/>
                <w:left w:val="none" w:sz="0" w:space="0" w:color="auto"/>
                <w:bottom w:val="none" w:sz="0" w:space="0" w:color="auto"/>
                <w:right w:val="none" w:sz="0" w:space="0" w:color="auto"/>
              </w:divBdr>
            </w:div>
            <w:div w:id="1595892059">
              <w:marLeft w:val="0"/>
              <w:marRight w:val="0"/>
              <w:marTop w:val="0"/>
              <w:marBottom w:val="0"/>
              <w:divBdr>
                <w:top w:val="none" w:sz="0" w:space="0" w:color="auto"/>
                <w:left w:val="none" w:sz="0" w:space="0" w:color="auto"/>
                <w:bottom w:val="none" w:sz="0" w:space="0" w:color="auto"/>
                <w:right w:val="none" w:sz="0" w:space="0" w:color="auto"/>
              </w:divBdr>
            </w:div>
            <w:div w:id="1926573569">
              <w:marLeft w:val="0"/>
              <w:marRight w:val="0"/>
              <w:marTop w:val="0"/>
              <w:marBottom w:val="0"/>
              <w:divBdr>
                <w:top w:val="none" w:sz="0" w:space="0" w:color="auto"/>
                <w:left w:val="none" w:sz="0" w:space="0" w:color="auto"/>
                <w:bottom w:val="none" w:sz="0" w:space="0" w:color="auto"/>
                <w:right w:val="none" w:sz="0" w:space="0" w:color="auto"/>
              </w:divBdr>
            </w:div>
            <w:div w:id="2068798749">
              <w:marLeft w:val="0"/>
              <w:marRight w:val="0"/>
              <w:marTop w:val="0"/>
              <w:marBottom w:val="0"/>
              <w:divBdr>
                <w:top w:val="none" w:sz="0" w:space="0" w:color="auto"/>
                <w:left w:val="none" w:sz="0" w:space="0" w:color="auto"/>
                <w:bottom w:val="none" w:sz="0" w:space="0" w:color="auto"/>
                <w:right w:val="none" w:sz="0" w:space="0" w:color="auto"/>
              </w:divBdr>
            </w:div>
            <w:div w:id="1389494556">
              <w:marLeft w:val="0"/>
              <w:marRight w:val="0"/>
              <w:marTop w:val="0"/>
              <w:marBottom w:val="0"/>
              <w:divBdr>
                <w:top w:val="none" w:sz="0" w:space="0" w:color="auto"/>
                <w:left w:val="none" w:sz="0" w:space="0" w:color="auto"/>
                <w:bottom w:val="none" w:sz="0" w:space="0" w:color="auto"/>
                <w:right w:val="none" w:sz="0" w:space="0" w:color="auto"/>
              </w:divBdr>
            </w:div>
            <w:div w:id="475535983">
              <w:marLeft w:val="0"/>
              <w:marRight w:val="0"/>
              <w:marTop w:val="0"/>
              <w:marBottom w:val="0"/>
              <w:divBdr>
                <w:top w:val="none" w:sz="0" w:space="0" w:color="auto"/>
                <w:left w:val="none" w:sz="0" w:space="0" w:color="auto"/>
                <w:bottom w:val="none" w:sz="0" w:space="0" w:color="auto"/>
                <w:right w:val="none" w:sz="0" w:space="0" w:color="auto"/>
              </w:divBdr>
            </w:div>
            <w:div w:id="299920406">
              <w:marLeft w:val="0"/>
              <w:marRight w:val="0"/>
              <w:marTop w:val="0"/>
              <w:marBottom w:val="0"/>
              <w:divBdr>
                <w:top w:val="none" w:sz="0" w:space="0" w:color="auto"/>
                <w:left w:val="none" w:sz="0" w:space="0" w:color="auto"/>
                <w:bottom w:val="none" w:sz="0" w:space="0" w:color="auto"/>
                <w:right w:val="none" w:sz="0" w:space="0" w:color="auto"/>
              </w:divBdr>
            </w:div>
            <w:div w:id="782504606">
              <w:marLeft w:val="0"/>
              <w:marRight w:val="0"/>
              <w:marTop w:val="0"/>
              <w:marBottom w:val="0"/>
              <w:divBdr>
                <w:top w:val="none" w:sz="0" w:space="0" w:color="auto"/>
                <w:left w:val="none" w:sz="0" w:space="0" w:color="auto"/>
                <w:bottom w:val="none" w:sz="0" w:space="0" w:color="auto"/>
                <w:right w:val="none" w:sz="0" w:space="0" w:color="auto"/>
              </w:divBdr>
            </w:div>
            <w:div w:id="1464732878">
              <w:marLeft w:val="0"/>
              <w:marRight w:val="0"/>
              <w:marTop w:val="0"/>
              <w:marBottom w:val="0"/>
              <w:divBdr>
                <w:top w:val="none" w:sz="0" w:space="0" w:color="auto"/>
                <w:left w:val="none" w:sz="0" w:space="0" w:color="auto"/>
                <w:bottom w:val="none" w:sz="0" w:space="0" w:color="auto"/>
                <w:right w:val="none" w:sz="0" w:space="0" w:color="auto"/>
              </w:divBdr>
            </w:div>
            <w:div w:id="1342586815">
              <w:marLeft w:val="0"/>
              <w:marRight w:val="0"/>
              <w:marTop w:val="0"/>
              <w:marBottom w:val="0"/>
              <w:divBdr>
                <w:top w:val="none" w:sz="0" w:space="0" w:color="auto"/>
                <w:left w:val="none" w:sz="0" w:space="0" w:color="auto"/>
                <w:bottom w:val="none" w:sz="0" w:space="0" w:color="auto"/>
                <w:right w:val="none" w:sz="0" w:space="0" w:color="auto"/>
              </w:divBdr>
            </w:div>
            <w:div w:id="728116385">
              <w:marLeft w:val="0"/>
              <w:marRight w:val="0"/>
              <w:marTop w:val="0"/>
              <w:marBottom w:val="0"/>
              <w:divBdr>
                <w:top w:val="none" w:sz="0" w:space="0" w:color="auto"/>
                <w:left w:val="none" w:sz="0" w:space="0" w:color="auto"/>
                <w:bottom w:val="none" w:sz="0" w:space="0" w:color="auto"/>
                <w:right w:val="none" w:sz="0" w:space="0" w:color="auto"/>
              </w:divBdr>
            </w:div>
            <w:div w:id="875459686">
              <w:marLeft w:val="0"/>
              <w:marRight w:val="0"/>
              <w:marTop w:val="0"/>
              <w:marBottom w:val="0"/>
              <w:divBdr>
                <w:top w:val="none" w:sz="0" w:space="0" w:color="auto"/>
                <w:left w:val="none" w:sz="0" w:space="0" w:color="auto"/>
                <w:bottom w:val="none" w:sz="0" w:space="0" w:color="auto"/>
                <w:right w:val="none" w:sz="0" w:space="0" w:color="auto"/>
              </w:divBdr>
            </w:div>
            <w:div w:id="679936061">
              <w:marLeft w:val="0"/>
              <w:marRight w:val="0"/>
              <w:marTop w:val="0"/>
              <w:marBottom w:val="0"/>
              <w:divBdr>
                <w:top w:val="none" w:sz="0" w:space="0" w:color="auto"/>
                <w:left w:val="none" w:sz="0" w:space="0" w:color="auto"/>
                <w:bottom w:val="none" w:sz="0" w:space="0" w:color="auto"/>
                <w:right w:val="none" w:sz="0" w:space="0" w:color="auto"/>
              </w:divBdr>
            </w:div>
            <w:div w:id="86135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55510">
      <w:bodyDiv w:val="1"/>
      <w:marLeft w:val="0"/>
      <w:marRight w:val="0"/>
      <w:marTop w:val="0"/>
      <w:marBottom w:val="0"/>
      <w:divBdr>
        <w:top w:val="none" w:sz="0" w:space="0" w:color="auto"/>
        <w:left w:val="none" w:sz="0" w:space="0" w:color="auto"/>
        <w:bottom w:val="none" w:sz="0" w:space="0" w:color="auto"/>
        <w:right w:val="none" w:sz="0" w:space="0" w:color="auto"/>
      </w:divBdr>
    </w:div>
    <w:div w:id="990134941">
      <w:bodyDiv w:val="1"/>
      <w:marLeft w:val="0"/>
      <w:marRight w:val="0"/>
      <w:marTop w:val="0"/>
      <w:marBottom w:val="0"/>
      <w:divBdr>
        <w:top w:val="none" w:sz="0" w:space="0" w:color="auto"/>
        <w:left w:val="none" w:sz="0" w:space="0" w:color="auto"/>
        <w:bottom w:val="none" w:sz="0" w:space="0" w:color="auto"/>
        <w:right w:val="none" w:sz="0" w:space="0" w:color="auto"/>
      </w:divBdr>
      <w:divsChild>
        <w:div w:id="1907494734">
          <w:marLeft w:val="0"/>
          <w:marRight w:val="0"/>
          <w:marTop w:val="0"/>
          <w:marBottom w:val="0"/>
          <w:divBdr>
            <w:top w:val="none" w:sz="0" w:space="0" w:color="auto"/>
            <w:left w:val="none" w:sz="0" w:space="0" w:color="auto"/>
            <w:bottom w:val="none" w:sz="0" w:space="0" w:color="auto"/>
            <w:right w:val="none" w:sz="0" w:space="0" w:color="auto"/>
          </w:divBdr>
          <w:divsChild>
            <w:div w:id="937953070">
              <w:marLeft w:val="0"/>
              <w:marRight w:val="0"/>
              <w:marTop w:val="0"/>
              <w:marBottom w:val="0"/>
              <w:divBdr>
                <w:top w:val="none" w:sz="0" w:space="0" w:color="auto"/>
                <w:left w:val="none" w:sz="0" w:space="0" w:color="auto"/>
                <w:bottom w:val="none" w:sz="0" w:space="0" w:color="auto"/>
                <w:right w:val="none" w:sz="0" w:space="0" w:color="auto"/>
              </w:divBdr>
            </w:div>
            <w:div w:id="2036345904">
              <w:marLeft w:val="0"/>
              <w:marRight w:val="0"/>
              <w:marTop w:val="0"/>
              <w:marBottom w:val="0"/>
              <w:divBdr>
                <w:top w:val="none" w:sz="0" w:space="0" w:color="auto"/>
                <w:left w:val="none" w:sz="0" w:space="0" w:color="auto"/>
                <w:bottom w:val="none" w:sz="0" w:space="0" w:color="auto"/>
                <w:right w:val="none" w:sz="0" w:space="0" w:color="auto"/>
              </w:divBdr>
            </w:div>
            <w:div w:id="1419978538">
              <w:marLeft w:val="0"/>
              <w:marRight w:val="0"/>
              <w:marTop w:val="0"/>
              <w:marBottom w:val="0"/>
              <w:divBdr>
                <w:top w:val="none" w:sz="0" w:space="0" w:color="auto"/>
                <w:left w:val="none" w:sz="0" w:space="0" w:color="auto"/>
                <w:bottom w:val="none" w:sz="0" w:space="0" w:color="auto"/>
                <w:right w:val="none" w:sz="0" w:space="0" w:color="auto"/>
              </w:divBdr>
            </w:div>
            <w:div w:id="327247773">
              <w:marLeft w:val="0"/>
              <w:marRight w:val="0"/>
              <w:marTop w:val="0"/>
              <w:marBottom w:val="0"/>
              <w:divBdr>
                <w:top w:val="none" w:sz="0" w:space="0" w:color="auto"/>
                <w:left w:val="none" w:sz="0" w:space="0" w:color="auto"/>
                <w:bottom w:val="none" w:sz="0" w:space="0" w:color="auto"/>
                <w:right w:val="none" w:sz="0" w:space="0" w:color="auto"/>
              </w:divBdr>
            </w:div>
            <w:div w:id="285280400">
              <w:marLeft w:val="0"/>
              <w:marRight w:val="0"/>
              <w:marTop w:val="0"/>
              <w:marBottom w:val="0"/>
              <w:divBdr>
                <w:top w:val="none" w:sz="0" w:space="0" w:color="auto"/>
                <w:left w:val="none" w:sz="0" w:space="0" w:color="auto"/>
                <w:bottom w:val="none" w:sz="0" w:space="0" w:color="auto"/>
                <w:right w:val="none" w:sz="0" w:space="0" w:color="auto"/>
              </w:divBdr>
            </w:div>
            <w:div w:id="2065179614">
              <w:marLeft w:val="0"/>
              <w:marRight w:val="0"/>
              <w:marTop w:val="0"/>
              <w:marBottom w:val="0"/>
              <w:divBdr>
                <w:top w:val="none" w:sz="0" w:space="0" w:color="auto"/>
                <w:left w:val="none" w:sz="0" w:space="0" w:color="auto"/>
                <w:bottom w:val="none" w:sz="0" w:space="0" w:color="auto"/>
                <w:right w:val="none" w:sz="0" w:space="0" w:color="auto"/>
              </w:divBdr>
            </w:div>
            <w:div w:id="34738027">
              <w:marLeft w:val="0"/>
              <w:marRight w:val="0"/>
              <w:marTop w:val="0"/>
              <w:marBottom w:val="0"/>
              <w:divBdr>
                <w:top w:val="none" w:sz="0" w:space="0" w:color="auto"/>
                <w:left w:val="none" w:sz="0" w:space="0" w:color="auto"/>
                <w:bottom w:val="none" w:sz="0" w:space="0" w:color="auto"/>
                <w:right w:val="none" w:sz="0" w:space="0" w:color="auto"/>
              </w:divBdr>
            </w:div>
            <w:div w:id="218514765">
              <w:marLeft w:val="0"/>
              <w:marRight w:val="0"/>
              <w:marTop w:val="0"/>
              <w:marBottom w:val="0"/>
              <w:divBdr>
                <w:top w:val="none" w:sz="0" w:space="0" w:color="auto"/>
                <w:left w:val="none" w:sz="0" w:space="0" w:color="auto"/>
                <w:bottom w:val="none" w:sz="0" w:space="0" w:color="auto"/>
                <w:right w:val="none" w:sz="0" w:space="0" w:color="auto"/>
              </w:divBdr>
            </w:div>
            <w:div w:id="987906497">
              <w:marLeft w:val="0"/>
              <w:marRight w:val="0"/>
              <w:marTop w:val="0"/>
              <w:marBottom w:val="0"/>
              <w:divBdr>
                <w:top w:val="none" w:sz="0" w:space="0" w:color="auto"/>
                <w:left w:val="none" w:sz="0" w:space="0" w:color="auto"/>
                <w:bottom w:val="none" w:sz="0" w:space="0" w:color="auto"/>
                <w:right w:val="none" w:sz="0" w:space="0" w:color="auto"/>
              </w:divBdr>
            </w:div>
            <w:div w:id="698818505">
              <w:marLeft w:val="0"/>
              <w:marRight w:val="0"/>
              <w:marTop w:val="0"/>
              <w:marBottom w:val="0"/>
              <w:divBdr>
                <w:top w:val="none" w:sz="0" w:space="0" w:color="auto"/>
                <w:left w:val="none" w:sz="0" w:space="0" w:color="auto"/>
                <w:bottom w:val="none" w:sz="0" w:space="0" w:color="auto"/>
                <w:right w:val="none" w:sz="0" w:space="0" w:color="auto"/>
              </w:divBdr>
            </w:div>
            <w:div w:id="1671443530">
              <w:marLeft w:val="0"/>
              <w:marRight w:val="0"/>
              <w:marTop w:val="0"/>
              <w:marBottom w:val="0"/>
              <w:divBdr>
                <w:top w:val="none" w:sz="0" w:space="0" w:color="auto"/>
                <w:left w:val="none" w:sz="0" w:space="0" w:color="auto"/>
                <w:bottom w:val="none" w:sz="0" w:space="0" w:color="auto"/>
                <w:right w:val="none" w:sz="0" w:space="0" w:color="auto"/>
              </w:divBdr>
            </w:div>
            <w:div w:id="89089005">
              <w:marLeft w:val="0"/>
              <w:marRight w:val="0"/>
              <w:marTop w:val="0"/>
              <w:marBottom w:val="0"/>
              <w:divBdr>
                <w:top w:val="none" w:sz="0" w:space="0" w:color="auto"/>
                <w:left w:val="none" w:sz="0" w:space="0" w:color="auto"/>
                <w:bottom w:val="none" w:sz="0" w:space="0" w:color="auto"/>
                <w:right w:val="none" w:sz="0" w:space="0" w:color="auto"/>
              </w:divBdr>
            </w:div>
            <w:div w:id="584802314">
              <w:marLeft w:val="0"/>
              <w:marRight w:val="0"/>
              <w:marTop w:val="0"/>
              <w:marBottom w:val="0"/>
              <w:divBdr>
                <w:top w:val="none" w:sz="0" w:space="0" w:color="auto"/>
                <w:left w:val="none" w:sz="0" w:space="0" w:color="auto"/>
                <w:bottom w:val="none" w:sz="0" w:space="0" w:color="auto"/>
                <w:right w:val="none" w:sz="0" w:space="0" w:color="auto"/>
              </w:divBdr>
            </w:div>
            <w:div w:id="2013800752">
              <w:marLeft w:val="0"/>
              <w:marRight w:val="0"/>
              <w:marTop w:val="0"/>
              <w:marBottom w:val="0"/>
              <w:divBdr>
                <w:top w:val="none" w:sz="0" w:space="0" w:color="auto"/>
                <w:left w:val="none" w:sz="0" w:space="0" w:color="auto"/>
                <w:bottom w:val="none" w:sz="0" w:space="0" w:color="auto"/>
                <w:right w:val="none" w:sz="0" w:space="0" w:color="auto"/>
              </w:divBdr>
            </w:div>
            <w:div w:id="453135025">
              <w:marLeft w:val="0"/>
              <w:marRight w:val="0"/>
              <w:marTop w:val="0"/>
              <w:marBottom w:val="0"/>
              <w:divBdr>
                <w:top w:val="none" w:sz="0" w:space="0" w:color="auto"/>
                <w:left w:val="none" w:sz="0" w:space="0" w:color="auto"/>
                <w:bottom w:val="none" w:sz="0" w:space="0" w:color="auto"/>
                <w:right w:val="none" w:sz="0" w:space="0" w:color="auto"/>
              </w:divBdr>
            </w:div>
            <w:div w:id="262081162">
              <w:marLeft w:val="0"/>
              <w:marRight w:val="0"/>
              <w:marTop w:val="0"/>
              <w:marBottom w:val="0"/>
              <w:divBdr>
                <w:top w:val="none" w:sz="0" w:space="0" w:color="auto"/>
                <w:left w:val="none" w:sz="0" w:space="0" w:color="auto"/>
                <w:bottom w:val="none" w:sz="0" w:space="0" w:color="auto"/>
                <w:right w:val="none" w:sz="0" w:space="0" w:color="auto"/>
              </w:divBdr>
            </w:div>
            <w:div w:id="1591810054">
              <w:marLeft w:val="0"/>
              <w:marRight w:val="0"/>
              <w:marTop w:val="0"/>
              <w:marBottom w:val="0"/>
              <w:divBdr>
                <w:top w:val="none" w:sz="0" w:space="0" w:color="auto"/>
                <w:left w:val="none" w:sz="0" w:space="0" w:color="auto"/>
                <w:bottom w:val="none" w:sz="0" w:space="0" w:color="auto"/>
                <w:right w:val="none" w:sz="0" w:space="0" w:color="auto"/>
              </w:divBdr>
            </w:div>
            <w:div w:id="1019892615">
              <w:marLeft w:val="0"/>
              <w:marRight w:val="0"/>
              <w:marTop w:val="0"/>
              <w:marBottom w:val="0"/>
              <w:divBdr>
                <w:top w:val="none" w:sz="0" w:space="0" w:color="auto"/>
                <w:left w:val="none" w:sz="0" w:space="0" w:color="auto"/>
                <w:bottom w:val="none" w:sz="0" w:space="0" w:color="auto"/>
                <w:right w:val="none" w:sz="0" w:space="0" w:color="auto"/>
              </w:divBdr>
            </w:div>
            <w:div w:id="94255564">
              <w:marLeft w:val="0"/>
              <w:marRight w:val="0"/>
              <w:marTop w:val="0"/>
              <w:marBottom w:val="0"/>
              <w:divBdr>
                <w:top w:val="none" w:sz="0" w:space="0" w:color="auto"/>
                <w:left w:val="none" w:sz="0" w:space="0" w:color="auto"/>
                <w:bottom w:val="none" w:sz="0" w:space="0" w:color="auto"/>
                <w:right w:val="none" w:sz="0" w:space="0" w:color="auto"/>
              </w:divBdr>
            </w:div>
            <w:div w:id="1348025775">
              <w:marLeft w:val="0"/>
              <w:marRight w:val="0"/>
              <w:marTop w:val="0"/>
              <w:marBottom w:val="0"/>
              <w:divBdr>
                <w:top w:val="none" w:sz="0" w:space="0" w:color="auto"/>
                <w:left w:val="none" w:sz="0" w:space="0" w:color="auto"/>
                <w:bottom w:val="none" w:sz="0" w:space="0" w:color="auto"/>
                <w:right w:val="none" w:sz="0" w:space="0" w:color="auto"/>
              </w:divBdr>
            </w:div>
            <w:div w:id="1907111157">
              <w:marLeft w:val="0"/>
              <w:marRight w:val="0"/>
              <w:marTop w:val="0"/>
              <w:marBottom w:val="0"/>
              <w:divBdr>
                <w:top w:val="none" w:sz="0" w:space="0" w:color="auto"/>
                <w:left w:val="none" w:sz="0" w:space="0" w:color="auto"/>
                <w:bottom w:val="none" w:sz="0" w:space="0" w:color="auto"/>
                <w:right w:val="none" w:sz="0" w:space="0" w:color="auto"/>
              </w:divBdr>
            </w:div>
            <w:div w:id="900558774">
              <w:marLeft w:val="0"/>
              <w:marRight w:val="0"/>
              <w:marTop w:val="0"/>
              <w:marBottom w:val="0"/>
              <w:divBdr>
                <w:top w:val="none" w:sz="0" w:space="0" w:color="auto"/>
                <w:left w:val="none" w:sz="0" w:space="0" w:color="auto"/>
                <w:bottom w:val="none" w:sz="0" w:space="0" w:color="auto"/>
                <w:right w:val="none" w:sz="0" w:space="0" w:color="auto"/>
              </w:divBdr>
            </w:div>
            <w:div w:id="1382436910">
              <w:marLeft w:val="0"/>
              <w:marRight w:val="0"/>
              <w:marTop w:val="0"/>
              <w:marBottom w:val="0"/>
              <w:divBdr>
                <w:top w:val="none" w:sz="0" w:space="0" w:color="auto"/>
                <w:left w:val="none" w:sz="0" w:space="0" w:color="auto"/>
                <w:bottom w:val="none" w:sz="0" w:space="0" w:color="auto"/>
                <w:right w:val="none" w:sz="0" w:space="0" w:color="auto"/>
              </w:divBdr>
            </w:div>
            <w:div w:id="169417039">
              <w:marLeft w:val="0"/>
              <w:marRight w:val="0"/>
              <w:marTop w:val="0"/>
              <w:marBottom w:val="0"/>
              <w:divBdr>
                <w:top w:val="none" w:sz="0" w:space="0" w:color="auto"/>
                <w:left w:val="none" w:sz="0" w:space="0" w:color="auto"/>
                <w:bottom w:val="none" w:sz="0" w:space="0" w:color="auto"/>
                <w:right w:val="none" w:sz="0" w:space="0" w:color="auto"/>
              </w:divBdr>
            </w:div>
            <w:div w:id="1854227011">
              <w:marLeft w:val="0"/>
              <w:marRight w:val="0"/>
              <w:marTop w:val="0"/>
              <w:marBottom w:val="0"/>
              <w:divBdr>
                <w:top w:val="none" w:sz="0" w:space="0" w:color="auto"/>
                <w:left w:val="none" w:sz="0" w:space="0" w:color="auto"/>
                <w:bottom w:val="none" w:sz="0" w:space="0" w:color="auto"/>
                <w:right w:val="none" w:sz="0" w:space="0" w:color="auto"/>
              </w:divBdr>
            </w:div>
            <w:div w:id="576287758">
              <w:marLeft w:val="0"/>
              <w:marRight w:val="0"/>
              <w:marTop w:val="0"/>
              <w:marBottom w:val="0"/>
              <w:divBdr>
                <w:top w:val="none" w:sz="0" w:space="0" w:color="auto"/>
                <w:left w:val="none" w:sz="0" w:space="0" w:color="auto"/>
                <w:bottom w:val="none" w:sz="0" w:space="0" w:color="auto"/>
                <w:right w:val="none" w:sz="0" w:space="0" w:color="auto"/>
              </w:divBdr>
            </w:div>
            <w:div w:id="1449425883">
              <w:marLeft w:val="0"/>
              <w:marRight w:val="0"/>
              <w:marTop w:val="0"/>
              <w:marBottom w:val="0"/>
              <w:divBdr>
                <w:top w:val="none" w:sz="0" w:space="0" w:color="auto"/>
                <w:left w:val="none" w:sz="0" w:space="0" w:color="auto"/>
                <w:bottom w:val="none" w:sz="0" w:space="0" w:color="auto"/>
                <w:right w:val="none" w:sz="0" w:space="0" w:color="auto"/>
              </w:divBdr>
            </w:div>
            <w:div w:id="104359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88239">
      <w:bodyDiv w:val="1"/>
      <w:marLeft w:val="0"/>
      <w:marRight w:val="0"/>
      <w:marTop w:val="0"/>
      <w:marBottom w:val="0"/>
      <w:divBdr>
        <w:top w:val="none" w:sz="0" w:space="0" w:color="auto"/>
        <w:left w:val="none" w:sz="0" w:space="0" w:color="auto"/>
        <w:bottom w:val="none" w:sz="0" w:space="0" w:color="auto"/>
        <w:right w:val="none" w:sz="0" w:space="0" w:color="auto"/>
      </w:divBdr>
    </w:div>
    <w:div w:id="1013069132">
      <w:bodyDiv w:val="1"/>
      <w:marLeft w:val="0"/>
      <w:marRight w:val="0"/>
      <w:marTop w:val="0"/>
      <w:marBottom w:val="0"/>
      <w:divBdr>
        <w:top w:val="none" w:sz="0" w:space="0" w:color="auto"/>
        <w:left w:val="none" w:sz="0" w:space="0" w:color="auto"/>
        <w:bottom w:val="none" w:sz="0" w:space="0" w:color="auto"/>
        <w:right w:val="none" w:sz="0" w:space="0" w:color="auto"/>
      </w:divBdr>
    </w:div>
    <w:div w:id="1013142323">
      <w:bodyDiv w:val="1"/>
      <w:marLeft w:val="0"/>
      <w:marRight w:val="0"/>
      <w:marTop w:val="0"/>
      <w:marBottom w:val="0"/>
      <w:divBdr>
        <w:top w:val="none" w:sz="0" w:space="0" w:color="auto"/>
        <w:left w:val="none" w:sz="0" w:space="0" w:color="auto"/>
        <w:bottom w:val="none" w:sz="0" w:space="0" w:color="auto"/>
        <w:right w:val="none" w:sz="0" w:space="0" w:color="auto"/>
      </w:divBdr>
    </w:div>
    <w:div w:id="1026560716">
      <w:bodyDiv w:val="1"/>
      <w:marLeft w:val="0"/>
      <w:marRight w:val="0"/>
      <w:marTop w:val="0"/>
      <w:marBottom w:val="0"/>
      <w:divBdr>
        <w:top w:val="none" w:sz="0" w:space="0" w:color="auto"/>
        <w:left w:val="none" w:sz="0" w:space="0" w:color="auto"/>
        <w:bottom w:val="none" w:sz="0" w:space="0" w:color="auto"/>
        <w:right w:val="none" w:sz="0" w:space="0" w:color="auto"/>
      </w:divBdr>
    </w:div>
    <w:div w:id="1049451987">
      <w:bodyDiv w:val="1"/>
      <w:marLeft w:val="0"/>
      <w:marRight w:val="0"/>
      <w:marTop w:val="0"/>
      <w:marBottom w:val="0"/>
      <w:divBdr>
        <w:top w:val="none" w:sz="0" w:space="0" w:color="auto"/>
        <w:left w:val="none" w:sz="0" w:space="0" w:color="auto"/>
        <w:bottom w:val="none" w:sz="0" w:space="0" w:color="auto"/>
        <w:right w:val="none" w:sz="0" w:space="0" w:color="auto"/>
      </w:divBdr>
    </w:div>
    <w:div w:id="1059088332">
      <w:bodyDiv w:val="1"/>
      <w:marLeft w:val="0"/>
      <w:marRight w:val="0"/>
      <w:marTop w:val="0"/>
      <w:marBottom w:val="0"/>
      <w:divBdr>
        <w:top w:val="none" w:sz="0" w:space="0" w:color="auto"/>
        <w:left w:val="none" w:sz="0" w:space="0" w:color="auto"/>
        <w:bottom w:val="none" w:sz="0" w:space="0" w:color="auto"/>
        <w:right w:val="none" w:sz="0" w:space="0" w:color="auto"/>
      </w:divBdr>
    </w:div>
    <w:div w:id="1091779227">
      <w:bodyDiv w:val="1"/>
      <w:marLeft w:val="0"/>
      <w:marRight w:val="0"/>
      <w:marTop w:val="0"/>
      <w:marBottom w:val="0"/>
      <w:divBdr>
        <w:top w:val="none" w:sz="0" w:space="0" w:color="auto"/>
        <w:left w:val="none" w:sz="0" w:space="0" w:color="auto"/>
        <w:bottom w:val="none" w:sz="0" w:space="0" w:color="auto"/>
        <w:right w:val="none" w:sz="0" w:space="0" w:color="auto"/>
      </w:divBdr>
    </w:div>
    <w:div w:id="1110474547">
      <w:bodyDiv w:val="1"/>
      <w:marLeft w:val="0"/>
      <w:marRight w:val="0"/>
      <w:marTop w:val="0"/>
      <w:marBottom w:val="0"/>
      <w:divBdr>
        <w:top w:val="none" w:sz="0" w:space="0" w:color="auto"/>
        <w:left w:val="none" w:sz="0" w:space="0" w:color="auto"/>
        <w:bottom w:val="none" w:sz="0" w:space="0" w:color="auto"/>
        <w:right w:val="none" w:sz="0" w:space="0" w:color="auto"/>
      </w:divBdr>
    </w:div>
    <w:div w:id="1140925999">
      <w:bodyDiv w:val="1"/>
      <w:marLeft w:val="0"/>
      <w:marRight w:val="0"/>
      <w:marTop w:val="0"/>
      <w:marBottom w:val="0"/>
      <w:divBdr>
        <w:top w:val="none" w:sz="0" w:space="0" w:color="auto"/>
        <w:left w:val="none" w:sz="0" w:space="0" w:color="auto"/>
        <w:bottom w:val="none" w:sz="0" w:space="0" w:color="auto"/>
        <w:right w:val="none" w:sz="0" w:space="0" w:color="auto"/>
      </w:divBdr>
    </w:div>
    <w:div w:id="1157646564">
      <w:bodyDiv w:val="1"/>
      <w:marLeft w:val="0"/>
      <w:marRight w:val="0"/>
      <w:marTop w:val="0"/>
      <w:marBottom w:val="0"/>
      <w:divBdr>
        <w:top w:val="none" w:sz="0" w:space="0" w:color="auto"/>
        <w:left w:val="none" w:sz="0" w:space="0" w:color="auto"/>
        <w:bottom w:val="none" w:sz="0" w:space="0" w:color="auto"/>
        <w:right w:val="none" w:sz="0" w:space="0" w:color="auto"/>
      </w:divBdr>
    </w:div>
    <w:div w:id="1244605343">
      <w:bodyDiv w:val="1"/>
      <w:marLeft w:val="0"/>
      <w:marRight w:val="0"/>
      <w:marTop w:val="0"/>
      <w:marBottom w:val="0"/>
      <w:divBdr>
        <w:top w:val="none" w:sz="0" w:space="0" w:color="auto"/>
        <w:left w:val="none" w:sz="0" w:space="0" w:color="auto"/>
        <w:bottom w:val="none" w:sz="0" w:space="0" w:color="auto"/>
        <w:right w:val="none" w:sz="0" w:space="0" w:color="auto"/>
      </w:divBdr>
    </w:div>
    <w:div w:id="1278676922">
      <w:bodyDiv w:val="1"/>
      <w:marLeft w:val="0"/>
      <w:marRight w:val="0"/>
      <w:marTop w:val="0"/>
      <w:marBottom w:val="0"/>
      <w:divBdr>
        <w:top w:val="none" w:sz="0" w:space="0" w:color="auto"/>
        <w:left w:val="none" w:sz="0" w:space="0" w:color="auto"/>
        <w:bottom w:val="none" w:sz="0" w:space="0" w:color="auto"/>
        <w:right w:val="none" w:sz="0" w:space="0" w:color="auto"/>
      </w:divBdr>
    </w:div>
    <w:div w:id="1286085535">
      <w:bodyDiv w:val="1"/>
      <w:marLeft w:val="0"/>
      <w:marRight w:val="0"/>
      <w:marTop w:val="0"/>
      <w:marBottom w:val="0"/>
      <w:divBdr>
        <w:top w:val="none" w:sz="0" w:space="0" w:color="auto"/>
        <w:left w:val="none" w:sz="0" w:space="0" w:color="auto"/>
        <w:bottom w:val="none" w:sz="0" w:space="0" w:color="auto"/>
        <w:right w:val="none" w:sz="0" w:space="0" w:color="auto"/>
      </w:divBdr>
    </w:div>
    <w:div w:id="1301304685">
      <w:bodyDiv w:val="1"/>
      <w:marLeft w:val="0"/>
      <w:marRight w:val="0"/>
      <w:marTop w:val="0"/>
      <w:marBottom w:val="0"/>
      <w:divBdr>
        <w:top w:val="none" w:sz="0" w:space="0" w:color="auto"/>
        <w:left w:val="none" w:sz="0" w:space="0" w:color="auto"/>
        <w:bottom w:val="none" w:sz="0" w:space="0" w:color="auto"/>
        <w:right w:val="none" w:sz="0" w:space="0" w:color="auto"/>
      </w:divBdr>
    </w:div>
    <w:div w:id="1307928136">
      <w:bodyDiv w:val="1"/>
      <w:marLeft w:val="0"/>
      <w:marRight w:val="0"/>
      <w:marTop w:val="0"/>
      <w:marBottom w:val="0"/>
      <w:divBdr>
        <w:top w:val="none" w:sz="0" w:space="0" w:color="auto"/>
        <w:left w:val="none" w:sz="0" w:space="0" w:color="auto"/>
        <w:bottom w:val="none" w:sz="0" w:space="0" w:color="auto"/>
        <w:right w:val="none" w:sz="0" w:space="0" w:color="auto"/>
      </w:divBdr>
    </w:div>
    <w:div w:id="1314220615">
      <w:bodyDiv w:val="1"/>
      <w:marLeft w:val="0"/>
      <w:marRight w:val="0"/>
      <w:marTop w:val="0"/>
      <w:marBottom w:val="0"/>
      <w:divBdr>
        <w:top w:val="none" w:sz="0" w:space="0" w:color="auto"/>
        <w:left w:val="none" w:sz="0" w:space="0" w:color="auto"/>
        <w:bottom w:val="none" w:sz="0" w:space="0" w:color="auto"/>
        <w:right w:val="none" w:sz="0" w:space="0" w:color="auto"/>
      </w:divBdr>
    </w:div>
    <w:div w:id="1320302092">
      <w:bodyDiv w:val="1"/>
      <w:marLeft w:val="0"/>
      <w:marRight w:val="0"/>
      <w:marTop w:val="0"/>
      <w:marBottom w:val="0"/>
      <w:divBdr>
        <w:top w:val="none" w:sz="0" w:space="0" w:color="auto"/>
        <w:left w:val="none" w:sz="0" w:space="0" w:color="auto"/>
        <w:bottom w:val="none" w:sz="0" w:space="0" w:color="auto"/>
        <w:right w:val="none" w:sz="0" w:space="0" w:color="auto"/>
      </w:divBdr>
    </w:div>
    <w:div w:id="1360156447">
      <w:bodyDiv w:val="1"/>
      <w:marLeft w:val="0"/>
      <w:marRight w:val="0"/>
      <w:marTop w:val="0"/>
      <w:marBottom w:val="0"/>
      <w:divBdr>
        <w:top w:val="none" w:sz="0" w:space="0" w:color="auto"/>
        <w:left w:val="none" w:sz="0" w:space="0" w:color="auto"/>
        <w:bottom w:val="none" w:sz="0" w:space="0" w:color="auto"/>
        <w:right w:val="none" w:sz="0" w:space="0" w:color="auto"/>
      </w:divBdr>
    </w:div>
    <w:div w:id="1366442758">
      <w:bodyDiv w:val="1"/>
      <w:marLeft w:val="0"/>
      <w:marRight w:val="0"/>
      <w:marTop w:val="0"/>
      <w:marBottom w:val="0"/>
      <w:divBdr>
        <w:top w:val="none" w:sz="0" w:space="0" w:color="auto"/>
        <w:left w:val="none" w:sz="0" w:space="0" w:color="auto"/>
        <w:bottom w:val="none" w:sz="0" w:space="0" w:color="auto"/>
        <w:right w:val="none" w:sz="0" w:space="0" w:color="auto"/>
      </w:divBdr>
    </w:div>
    <w:div w:id="1369838438">
      <w:bodyDiv w:val="1"/>
      <w:marLeft w:val="0"/>
      <w:marRight w:val="0"/>
      <w:marTop w:val="0"/>
      <w:marBottom w:val="0"/>
      <w:divBdr>
        <w:top w:val="none" w:sz="0" w:space="0" w:color="auto"/>
        <w:left w:val="none" w:sz="0" w:space="0" w:color="auto"/>
        <w:bottom w:val="none" w:sz="0" w:space="0" w:color="auto"/>
        <w:right w:val="none" w:sz="0" w:space="0" w:color="auto"/>
      </w:divBdr>
      <w:divsChild>
        <w:div w:id="1401977507">
          <w:marLeft w:val="150"/>
          <w:marRight w:val="0"/>
          <w:marTop w:val="0"/>
          <w:marBottom w:val="150"/>
          <w:divBdr>
            <w:top w:val="none" w:sz="0" w:space="0" w:color="auto"/>
            <w:left w:val="none" w:sz="0" w:space="0" w:color="auto"/>
            <w:bottom w:val="none" w:sz="0" w:space="0" w:color="auto"/>
            <w:right w:val="none" w:sz="0" w:space="0" w:color="auto"/>
          </w:divBdr>
        </w:div>
        <w:div w:id="1837762976">
          <w:marLeft w:val="75"/>
          <w:marRight w:val="0"/>
          <w:marTop w:val="0"/>
          <w:marBottom w:val="150"/>
          <w:divBdr>
            <w:top w:val="none" w:sz="0" w:space="0" w:color="auto"/>
            <w:left w:val="none" w:sz="0" w:space="0" w:color="auto"/>
            <w:bottom w:val="none" w:sz="0" w:space="0" w:color="auto"/>
            <w:right w:val="none" w:sz="0" w:space="0" w:color="auto"/>
          </w:divBdr>
        </w:div>
      </w:divsChild>
    </w:div>
    <w:div w:id="1394810154">
      <w:bodyDiv w:val="1"/>
      <w:marLeft w:val="0"/>
      <w:marRight w:val="0"/>
      <w:marTop w:val="0"/>
      <w:marBottom w:val="0"/>
      <w:divBdr>
        <w:top w:val="none" w:sz="0" w:space="0" w:color="auto"/>
        <w:left w:val="none" w:sz="0" w:space="0" w:color="auto"/>
        <w:bottom w:val="none" w:sz="0" w:space="0" w:color="auto"/>
        <w:right w:val="none" w:sz="0" w:space="0" w:color="auto"/>
      </w:divBdr>
    </w:div>
    <w:div w:id="1403528287">
      <w:bodyDiv w:val="1"/>
      <w:marLeft w:val="0"/>
      <w:marRight w:val="0"/>
      <w:marTop w:val="0"/>
      <w:marBottom w:val="0"/>
      <w:divBdr>
        <w:top w:val="none" w:sz="0" w:space="0" w:color="auto"/>
        <w:left w:val="none" w:sz="0" w:space="0" w:color="auto"/>
        <w:bottom w:val="none" w:sz="0" w:space="0" w:color="auto"/>
        <w:right w:val="none" w:sz="0" w:space="0" w:color="auto"/>
      </w:divBdr>
    </w:div>
    <w:div w:id="1414737533">
      <w:bodyDiv w:val="1"/>
      <w:marLeft w:val="0"/>
      <w:marRight w:val="0"/>
      <w:marTop w:val="0"/>
      <w:marBottom w:val="0"/>
      <w:divBdr>
        <w:top w:val="none" w:sz="0" w:space="0" w:color="auto"/>
        <w:left w:val="none" w:sz="0" w:space="0" w:color="auto"/>
        <w:bottom w:val="none" w:sz="0" w:space="0" w:color="auto"/>
        <w:right w:val="none" w:sz="0" w:space="0" w:color="auto"/>
      </w:divBdr>
    </w:div>
    <w:div w:id="1424260352">
      <w:bodyDiv w:val="1"/>
      <w:marLeft w:val="0"/>
      <w:marRight w:val="0"/>
      <w:marTop w:val="0"/>
      <w:marBottom w:val="0"/>
      <w:divBdr>
        <w:top w:val="none" w:sz="0" w:space="0" w:color="auto"/>
        <w:left w:val="none" w:sz="0" w:space="0" w:color="auto"/>
        <w:bottom w:val="none" w:sz="0" w:space="0" w:color="auto"/>
        <w:right w:val="none" w:sz="0" w:space="0" w:color="auto"/>
      </w:divBdr>
      <w:divsChild>
        <w:div w:id="108865417">
          <w:marLeft w:val="0"/>
          <w:marRight w:val="0"/>
          <w:marTop w:val="0"/>
          <w:marBottom w:val="0"/>
          <w:divBdr>
            <w:top w:val="none" w:sz="0" w:space="0" w:color="auto"/>
            <w:left w:val="none" w:sz="0" w:space="0" w:color="auto"/>
            <w:bottom w:val="none" w:sz="0" w:space="0" w:color="auto"/>
            <w:right w:val="none" w:sz="0" w:space="0" w:color="auto"/>
          </w:divBdr>
          <w:divsChild>
            <w:div w:id="1574463849">
              <w:marLeft w:val="0"/>
              <w:marRight w:val="0"/>
              <w:marTop w:val="0"/>
              <w:marBottom w:val="0"/>
              <w:divBdr>
                <w:top w:val="none" w:sz="0" w:space="0" w:color="auto"/>
                <w:left w:val="none" w:sz="0" w:space="0" w:color="auto"/>
                <w:bottom w:val="none" w:sz="0" w:space="0" w:color="auto"/>
                <w:right w:val="none" w:sz="0" w:space="0" w:color="auto"/>
              </w:divBdr>
            </w:div>
            <w:div w:id="237833697">
              <w:marLeft w:val="0"/>
              <w:marRight w:val="0"/>
              <w:marTop w:val="0"/>
              <w:marBottom w:val="0"/>
              <w:divBdr>
                <w:top w:val="none" w:sz="0" w:space="0" w:color="auto"/>
                <w:left w:val="none" w:sz="0" w:space="0" w:color="auto"/>
                <w:bottom w:val="none" w:sz="0" w:space="0" w:color="auto"/>
                <w:right w:val="none" w:sz="0" w:space="0" w:color="auto"/>
              </w:divBdr>
            </w:div>
            <w:div w:id="1772579695">
              <w:marLeft w:val="0"/>
              <w:marRight w:val="0"/>
              <w:marTop w:val="0"/>
              <w:marBottom w:val="0"/>
              <w:divBdr>
                <w:top w:val="none" w:sz="0" w:space="0" w:color="auto"/>
                <w:left w:val="none" w:sz="0" w:space="0" w:color="auto"/>
                <w:bottom w:val="none" w:sz="0" w:space="0" w:color="auto"/>
                <w:right w:val="none" w:sz="0" w:space="0" w:color="auto"/>
              </w:divBdr>
            </w:div>
            <w:div w:id="996690308">
              <w:marLeft w:val="0"/>
              <w:marRight w:val="0"/>
              <w:marTop w:val="0"/>
              <w:marBottom w:val="0"/>
              <w:divBdr>
                <w:top w:val="none" w:sz="0" w:space="0" w:color="auto"/>
                <w:left w:val="none" w:sz="0" w:space="0" w:color="auto"/>
                <w:bottom w:val="none" w:sz="0" w:space="0" w:color="auto"/>
                <w:right w:val="none" w:sz="0" w:space="0" w:color="auto"/>
              </w:divBdr>
            </w:div>
            <w:div w:id="2102797061">
              <w:marLeft w:val="0"/>
              <w:marRight w:val="0"/>
              <w:marTop w:val="0"/>
              <w:marBottom w:val="0"/>
              <w:divBdr>
                <w:top w:val="none" w:sz="0" w:space="0" w:color="auto"/>
                <w:left w:val="none" w:sz="0" w:space="0" w:color="auto"/>
                <w:bottom w:val="none" w:sz="0" w:space="0" w:color="auto"/>
                <w:right w:val="none" w:sz="0" w:space="0" w:color="auto"/>
              </w:divBdr>
            </w:div>
            <w:div w:id="229124780">
              <w:marLeft w:val="0"/>
              <w:marRight w:val="0"/>
              <w:marTop w:val="0"/>
              <w:marBottom w:val="0"/>
              <w:divBdr>
                <w:top w:val="none" w:sz="0" w:space="0" w:color="auto"/>
                <w:left w:val="none" w:sz="0" w:space="0" w:color="auto"/>
                <w:bottom w:val="none" w:sz="0" w:space="0" w:color="auto"/>
                <w:right w:val="none" w:sz="0" w:space="0" w:color="auto"/>
              </w:divBdr>
            </w:div>
            <w:div w:id="348216731">
              <w:marLeft w:val="0"/>
              <w:marRight w:val="0"/>
              <w:marTop w:val="0"/>
              <w:marBottom w:val="0"/>
              <w:divBdr>
                <w:top w:val="none" w:sz="0" w:space="0" w:color="auto"/>
                <w:left w:val="none" w:sz="0" w:space="0" w:color="auto"/>
                <w:bottom w:val="none" w:sz="0" w:space="0" w:color="auto"/>
                <w:right w:val="none" w:sz="0" w:space="0" w:color="auto"/>
              </w:divBdr>
            </w:div>
            <w:div w:id="476803710">
              <w:marLeft w:val="0"/>
              <w:marRight w:val="0"/>
              <w:marTop w:val="0"/>
              <w:marBottom w:val="0"/>
              <w:divBdr>
                <w:top w:val="none" w:sz="0" w:space="0" w:color="auto"/>
                <w:left w:val="none" w:sz="0" w:space="0" w:color="auto"/>
                <w:bottom w:val="none" w:sz="0" w:space="0" w:color="auto"/>
                <w:right w:val="none" w:sz="0" w:space="0" w:color="auto"/>
              </w:divBdr>
            </w:div>
            <w:div w:id="2128623944">
              <w:marLeft w:val="0"/>
              <w:marRight w:val="0"/>
              <w:marTop w:val="0"/>
              <w:marBottom w:val="0"/>
              <w:divBdr>
                <w:top w:val="none" w:sz="0" w:space="0" w:color="auto"/>
                <w:left w:val="none" w:sz="0" w:space="0" w:color="auto"/>
                <w:bottom w:val="none" w:sz="0" w:space="0" w:color="auto"/>
                <w:right w:val="none" w:sz="0" w:space="0" w:color="auto"/>
              </w:divBdr>
            </w:div>
            <w:div w:id="421727921">
              <w:marLeft w:val="0"/>
              <w:marRight w:val="0"/>
              <w:marTop w:val="0"/>
              <w:marBottom w:val="0"/>
              <w:divBdr>
                <w:top w:val="none" w:sz="0" w:space="0" w:color="auto"/>
                <w:left w:val="none" w:sz="0" w:space="0" w:color="auto"/>
                <w:bottom w:val="none" w:sz="0" w:space="0" w:color="auto"/>
                <w:right w:val="none" w:sz="0" w:space="0" w:color="auto"/>
              </w:divBdr>
            </w:div>
            <w:div w:id="670719549">
              <w:marLeft w:val="0"/>
              <w:marRight w:val="0"/>
              <w:marTop w:val="0"/>
              <w:marBottom w:val="0"/>
              <w:divBdr>
                <w:top w:val="none" w:sz="0" w:space="0" w:color="auto"/>
                <w:left w:val="none" w:sz="0" w:space="0" w:color="auto"/>
                <w:bottom w:val="none" w:sz="0" w:space="0" w:color="auto"/>
                <w:right w:val="none" w:sz="0" w:space="0" w:color="auto"/>
              </w:divBdr>
            </w:div>
            <w:div w:id="1620259376">
              <w:marLeft w:val="0"/>
              <w:marRight w:val="0"/>
              <w:marTop w:val="0"/>
              <w:marBottom w:val="0"/>
              <w:divBdr>
                <w:top w:val="none" w:sz="0" w:space="0" w:color="auto"/>
                <w:left w:val="none" w:sz="0" w:space="0" w:color="auto"/>
                <w:bottom w:val="none" w:sz="0" w:space="0" w:color="auto"/>
                <w:right w:val="none" w:sz="0" w:space="0" w:color="auto"/>
              </w:divBdr>
            </w:div>
            <w:div w:id="2130540725">
              <w:marLeft w:val="0"/>
              <w:marRight w:val="0"/>
              <w:marTop w:val="0"/>
              <w:marBottom w:val="0"/>
              <w:divBdr>
                <w:top w:val="none" w:sz="0" w:space="0" w:color="auto"/>
                <w:left w:val="none" w:sz="0" w:space="0" w:color="auto"/>
                <w:bottom w:val="none" w:sz="0" w:space="0" w:color="auto"/>
                <w:right w:val="none" w:sz="0" w:space="0" w:color="auto"/>
              </w:divBdr>
            </w:div>
            <w:div w:id="1736002447">
              <w:marLeft w:val="0"/>
              <w:marRight w:val="0"/>
              <w:marTop w:val="0"/>
              <w:marBottom w:val="0"/>
              <w:divBdr>
                <w:top w:val="none" w:sz="0" w:space="0" w:color="auto"/>
                <w:left w:val="none" w:sz="0" w:space="0" w:color="auto"/>
                <w:bottom w:val="none" w:sz="0" w:space="0" w:color="auto"/>
                <w:right w:val="none" w:sz="0" w:space="0" w:color="auto"/>
              </w:divBdr>
            </w:div>
            <w:div w:id="1383285195">
              <w:marLeft w:val="0"/>
              <w:marRight w:val="0"/>
              <w:marTop w:val="0"/>
              <w:marBottom w:val="0"/>
              <w:divBdr>
                <w:top w:val="none" w:sz="0" w:space="0" w:color="auto"/>
                <w:left w:val="none" w:sz="0" w:space="0" w:color="auto"/>
                <w:bottom w:val="none" w:sz="0" w:space="0" w:color="auto"/>
                <w:right w:val="none" w:sz="0" w:space="0" w:color="auto"/>
              </w:divBdr>
            </w:div>
            <w:div w:id="418605684">
              <w:marLeft w:val="0"/>
              <w:marRight w:val="0"/>
              <w:marTop w:val="0"/>
              <w:marBottom w:val="0"/>
              <w:divBdr>
                <w:top w:val="none" w:sz="0" w:space="0" w:color="auto"/>
                <w:left w:val="none" w:sz="0" w:space="0" w:color="auto"/>
                <w:bottom w:val="none" w:sz="0" w:space="0" w:color="auto"/>
                <w:right w:val="none" w:sz="0" w:space="0" w:color="auto"/>
              </w:divBdr>
            </w:div>
            <w:div w:id="16467217">
              <w:marLeft w:val="0"/>
              <w:marRight w:val="0"/>
              <w:marTop w:val="0"/>
              <w:marBottom w:val="0"/>
              <w:divBdr>
                <w:top w:val="none" w:sz="0" w:space="0" w:color="auto"/>
                <w:left w:val="none" w:sz="0" w:space="0" w:color="auto"/>
                <w:bottom w:val="none" w:sz="0" w:space="0" w:color="auto"/>
                <w:right w:val="none" w:sz="0" w:space="0" w:color="auto"/>
              </w:divBdr>
            </w:div>
            <w:div w:id="721096673">
              <w:marLeft w:val="0"/>
              <w:marRight w:val="0"/>
              <w:marTop w:val="0"/>
              <w:marBottom w:val="0"/>
              <w:divBdr>
                <w:top w:val="none" w:sz="0" w:space="0" w:color="auto"/>
                <w:left w:val="none" w:sz="0" w:space="0" w:color="auto"/>
                <w:bottom w:val="none" w:sz="0" w:space="0" w:color="auto"/>
                <w:right w:val="none" w:sz="0" w:space="0" w:color="auto"/>
              </w:divBdr>
            </w:div>
            <w:div w:id="790514279">
              <w:marLeft w:val="0"/>
              <w:marRight w:val="0"/>
              <w:marTop w:val="0"/>
              <w:marBottom w:val="0"/>
              <w:divBdr>
                <w:top w:val="none" w:sz="0" w:space="0" w:color="auto"/>
                <w:left w:val="none" w:sz="0" w:space="0" w:color="auto"/>
                <w:bottom w:val="none" w:sz="0" w:space="0" w:color="auto"/>
                <w:right w:val="none" w:sz="0" w:space="0" w:color="auto"/>
              </w:divBdr>
            </w:div>
            <w:div w:id="1796945796">
              <w:marLeft w:val="0"/>
              <w:marRight w:val="0"/>
              <w:marTop w:val="0"/>
              <w:marBottom w:val="0"/>
              <w:divBdr>
                <w:top w:val="none" w:sz="0" w:space="0" w:color="auto"/>
                <w:left w:val="none" w:sz="0" w:space="0" w:color="auto"/>
                <w:bottom w:val="none" w:sz="0" w:space="0" w:color="auto"/>
                <w:right w:val="none" w:sz="0" w:space="0" w:color="auto"/>
              </w:divBdr>
            </w:div>
            <w:div w:id="1256089579">
              <w:marLeft w:val="0"/>
              <w:marRight w:val="0"/>
              <w:marTop w:val="0"/>
              <w:marBottom w:val="0"/>
              <w:divBdr>
                <w:top w:val="none" w:sz="0" w:space="0" w:color="auto"/>
                <w:left w:val="none" w:sz="0" w:space="0" w:color="auto"/>
                <w:bottom w:val="none" w:sz="0" w:space="0" w:color="auto"/>
                <w:right w:val="none" w:sz="0" w:space="0" w:color="auto"/>
              </w:divBdr>
            </w:div>
            <w:div w:id="1059085757">
              <w:marLeft w:val="0"/>
              <w:marRight w:val="0"/>
              <w:marTop w:val="0"/>
              <w:marBottom w:val="0"/>
              <w:divBdr>
                <w:top w:val="none" w:sz="0" w:space="0" w:color="auto"/>
                <w:left w:val="none" w:sz="0" w:space="0" w:color="auto"/>
                <w:bottom w:val="none" w:sz="0" w:space="0" w:color="auto"/>
                <w:right w:val="none" w:sz="0" w:space="0" w:color="auto"/>
              </w:divBdr>
            </w:div>
            <w:div w:id="1192185192">
              <w:marLeft w:val="0"/>
              <w:marRight w:val="0"/>
              <w:marTop w:val="0"/>
              <w:marBottom w:val="0"/>
              <w:divBdr>
                <w:top w:val="none" w:sz="0" w:space="0" w:color="auto"/>
                <w:left w:val="none" w:sz="0" w:space="0" w:color="auto"/>
                <w:bottom w:val="none" w:sz="0" w:space="0" w:color="auto"/>
                <w:right w:val="none" w:sz="0" w:space="0" w:color="auto"/>
              </w:divBdr>
            </w:div>
            <w:div w:id="1040974567">
              <w:marLeft w:val="0"/>
              <w:marRight w:val="0"/>
              <w:marTop w:val="0"/>
              <w:marBottom w:val="0"/>
              <w:divBdr>
                <w:top w:val="none" w:sz="0" w:space="0" w:color="auto"/>
                <w:left w:val="none" w:sz="0" w:space="0" w:color="auto"/>
                <w:bottom w:val="none" w:sz="0" w:space="0" w:color="auto"/>
                <w:right w:val="none" w:sz="0" w:space="0" w:color="auto"/>
              </w:divBdr>
            </w:div>
            <w:div w:id="1523477281">
              <w:marLeft w:val="0"/>
              <w:marRight w:val="0"/>
              <w:marTop w:val="0"/>
              <w:marBottom w:val="0"/>
              <w:divBdr>
                <w:top w:val="none" w:sz="0" w:space="0" w:color="auto"/>
                <w:left w:val="none" w:sz="0" w:space="0" w:color="auto"/>
                <w:bottom w:val="none" w:sz="0" w:space="0" w:color="auto"/>
                <w:right w:val="none" w:sz="0" w:space="0" w:color="auto"/>
              </w:divBdr>
            </w:div>
            <w:div w:id="1989242080">
              <w:marLeft w:val="0"/>
              <w:marRight w:val="0"/>
              <w:marTop w:val="0"/>
              <w:marBottom w:val="0"/>
              <w:divBdr>
                <w:top w:val="none" w:sz="0" w:space="0" w:color="auto"/>
                <w:left w:val="none" w:sz="0" w:space="0" w:color="auto"/>
                <w:bottom w:val="none" w:sz="0" w:space="0" w:color="auto"/>
                <w:right w:val="none" w:sz="0" w:space="0" w:color="auto"/>
              </w:divBdr>
            </w:div>
            <w:div w:id="1983120500">
              <w:marLeft w:val="0"/>
              <w:marRight w:val="0"/>
              <w:marTop w:val="0"/>
              <w:marBottom w:val="0"/>
              <w:divBdr>
                <w:top w:val="none" w:sz="0" w:space="0" w:color="auto"/>
                <w:left w:val="none" w:sz="0" w:space="0" w:color="auto"/>
                <w:bottom w:val="none" w:sz="0" w:space="0" w:color="auto"/>
                <w:right w:val="none" w:sz="0" w:space="0" w:color="auto"/>
              </w:divBdr>
            </w:div>
            <w:div w:id="1657804834">
              <w:marLeft w:val="0"/>
              <w:marRight w:val="0"/>
              <w:marTop w:val="0"/>
              <w:marBottom w:val="0"/>
              <w:divBdr>
                <w:top w:val="none" w:sz="0" w:space="0" w:color="auto"/>
                <w:left w:val="none" w:sz="0" w:space="0" w:color="auto"/>
                <w:bottom w:val="none" w:sz="0" w:space="0" w:color="auto"/>
                <w:right w:val="none" w:sz="0" w:space="0" w:color="auto"/>
              </w:divBdr>
            </w:div>
            <w:div w:id="1804303115">
              <w:marLeft w:val="0"/>
              <w:marRight w:val="0"/>
              <w:marTop w:val="0"/>
              <w:marBottom w:val="0"/>
              <w:divBdr>
                <w:top w:val="none" w:sz="0" w:space="0" w:color="auto"/>
                <w:left w:val="none" w:sz="0" w:space="0" w:color="auto"/>
                <w:bottom w:val="none" w:sz="0" w:space="0" w:color="auto"/>
                <w:right w:val="none" w:sz="0" w:space="0" w:color="auto"/>
              </w:divBdr>
            </w:div>
            <w:div w:id="198976060">
              <w:marLeft w:val="0"/>
              <w:marRight w:val="0"/>
              <w:marTop w:val="0"/>
              <w:marBottom w:val="0"/>
              <w:divBdr>
                <w:top w:val="none" w:sz="0" w:space="0" w:color="auto"/>
                <w:left w:val="none" w:sz="0" w:space="0" w:color="auto"/>
                <w:bottom w:val="none" w:sz="0" w:space="0" w:color="auto"/>
                <w:right w:val="none" w:sz="0" w:space="0" w:color="auto"/>
              </w:divBdr>
            </w:div>
            <w:div w:id="1794785261">
              <w:marLeft w:val="0"/>
              <w:marRight w:val="0"/>
              <w:marTop w:val="0"/>
              <w:marBottom w:val="0"/>
              <w:divBdr>
                <w:top w:val="none" w:sz="0" w:space="0" w:color="auto"/>
                <w:left w:val="none" w:sz="0" w:space="0" w:color="auto"/>
                <w:bottom w:val="none" w:sz="0" w:space="0" w:color="auto"/>
                <w:right w:val="none" w:sz="0" w:space="0" w:color="auto"/>
              </w:divBdr>
            </w:div>
            <w:div w:id="1949466374">
              <w:marLeft w:val="0"/>
              <w:marRight w:val="0"/>
              <w:marTop w:val="0"/>
              <w:marBottom w:val="0"/>
              <w:divBdr>
                <w:top w:val="none" w:sz="0" w:space="0" w:color="auto"/>
                <w:left w:val="none" w:sz="0" w:space="0" w:color="auto"/>
                <w:bottom w:val="none" w:sz="0" w:space="0" w:color="auto"/>
                <w:right w:val="none" w:sz="0" w:space="0" w:color="auto"/>
              </w:divBdr>
            </w:div>
            <w:div w:id="103083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644488">
      <w:bodyDiv w:val="1"/>
      <w:marLeft w:val="0"/>
      <w:marRight w:val="0"/>
      <w:marTop w:val="0"/>
      <w:marBottom w:val="0"/>
      <w:divBdr>
        <w:top w:val="none" w:sz="0" w:space="0" w:color="auto"/>
        <w:left w:val="none" w:sz="0" w:space="0" w:color="auto"/>
        <w:bottom w:val="none" w:sz="0" w:space="0" w:color="auto"/>
        <w:right w:val="none" w:sz="0" w:space="0" w:color="auto"/>
      </w:divBdr>
    </w:div>
    <w:div w:id="1440829981">
      <w:bodyDiv w:val="1"/>
      <w:marLeft w:val="0"/>
      <w:marRight w:val="0"/>
      <w:marTop w:val="0"/>
      <w:marBottom w:val="0"/>
      <w:divBdr>
        <w:top w:val="none" w:sz="0" w:space="0" w:color="auto"/>
        <w:left w:val="none" w:sz="0" w:space="0" w:color="auto"/>
        <w:bottom w:val="none" w:sz="0" w:space="0" w:color="auto"/>
        <w:right w:val="none" w:sz="0" w:space="0" w:color="auto"/>
      </w:divBdr>
    </w:div>
    <w:div w:id="1475639412">
      <w:bodyDiv w:val="1"/>
      <w:marLeft w:val="0"/>
      <w:marRight w:val="0"/>
      <w:marTop w:val="0"/>
      <w:marBottom w:val="0"/>
      <w:divBdr>
        <w:top w:val="none" w:sz="0" w:space="0" w:color="auto"/>
        <w:left w:val="none" w:sz="0" w:space="0" w:color="auto"/>
        <w:bottom w:val="none" w:sz="0" w:space="0" w:color="auto"/>
        <w:right w:val="none" w:sz="0" w:space="0" w:color="auto"/>
      </w:divBdr>
    </w:div>
    <w:div w:id="1509562540">
      <w:bodyDiv w:val="1"/>
      <w:marLeft w:val="0"/>
      <w:marRight w:val="0"/>
      <w:marTop w:val="0"/>
      <w:marBottom w:val="0"/>
      <w:divBdr>
        <w:top w:val="none" w:sz="0" w:space="0" w:color="auto"/>
        <w:left w:val="none" w:sz="0" w:space="0" w:color="auto"/>
        <w:bottom w:val="none" w:sz="0" w:space="0" w:color="auto"/>
        <w:right w:val="none" w:sz="0" w:space="0" w:color="auto"/>
      </w:divBdr>
    </w:div>
    <w:div w:id="1524779967">
      <w:bodyDiv w:val="1"/>
      <w:marLeft w:val="0"/>
      <w:marRight w:val="0"/>
      <w:marTop w:val="0"/>
      <w:marBottom w:val="0"/>
      <w:divBdr>
        <w:top w:val="none" w:sz="0" w:space="0" w:color="auto"/>
        <w:left w:val="none" w:sz="0" w:space="0" w:color="auto"/>
        <w:bottom w:val="none" w:sz="0" w:space="0" w:color="auto"/>
        <w:right w:val="none" w:sz="0" w:space="0" w:color="auto"/>
      </w:divBdr>
    </w:div>
    <w:div w:id="1568490659">
      <w:bodyDiv w:val="1"/>
      <w:marLeft w:val="0"/>
      <w:marRight w:val="0"/>
      <w:marTop w:val="0"/>
      <w:marBottom w:val="0"/>
      <w:divBdr>
        <w:top w:val="none" w:sz="0" w:space="0" w:color="auto"/>
        <w:left w:val="none" w:sz="0" w:space="0" w:color="auto"/>
        <w:bottom w:val="none" w:sz="0" w:space="0" w:color="auto"/>
        <w:right w:val="none" w:sz="0" w:space="0" w:color="auto"/>
      </w:divBdr>
    </w:div>
    <w:div w:id="1581863678">
      <w:bodyDiv w:val="1"/>
      <w:marLeft w:val="0"/>
      <w:marRight w:val="0"/>
      <w:marTop w:val="0"/>
      <w:marBottom w:val="0"/>
      <w:divBdr>
        <w:top w:val="none" w:sz="0" w:space="0" w:color="auto"/>
        <w:left w:val="none" w:sz="0" w:space="0" w:color="auto"/>
        <w:bottom w:val="none" w:sz="0" w:space="0" w:color="auto"/>
        <w:right w:val="none" w:sz="0" w:space="0" w:color="auto"/>
      </w:divBdr>
    </w:div>
    <w:div w:id="1592619425">
      <w:bodyDiv w:val="1"/>
      <w:marLeft w:val="0"/>
      <w:marRight w:val="0"/>
      <w:marTop w:val="0"/>
      <w:marBottom w:val="0"/>
      <w:divBdr>
        <w:top w:val="none" w:sz="0" w:space="0" w:color="auto"/>
        <w:left w:val="none" w:sz="0" w:space="0" w:color="auto"/>
        <w:bottom w:val="none" w:sz="0" w:space="0" w:color="auto"/>
        <w:right w:val="none" w:sz="0" w:space="0" w:color="auto"/>
      </w:divBdr>
    </w:div>
    <w:div w:id="1600721040">
      <w:bodyDiv w:val="1"/>
      <w:marLeft w:val="0"/>
      <w:marRight w:val="0"/>
      <w:marTop w:val="0"/>
      <w:marBottom w:val="0"/>
      <w:divBdr>
        <w:top w:val="none" w:sz="0" w:space="0" w:color="auto"/>
        <w:left w:val="none" w:sz="0" w:space="0" w:color="auto"/>
        <w:bottom w:val="none" w:sz="0" w:space="0" w:color="auto"/>
        <w:right w:val="none" w:sz="0" w:space="0" w:color="auto"/>
      </w:divBdr>
    </w:div>
    <w:div w:id="1604655350">
      <w:bodyDiv w:val="1"/>
      <w:marLeft w:val="0"/>
      <w:marRight w:val="0"/>
      <w:marTop w:val="0"/>
      <w:marBottom w:val="0"/>
      <w:divBdr>
        <w:top w:val="none" w:sz="0" w:space="0" w:color="auto"/>
        <w:left w:val="none" w:sz="0" w:space="0" w:color="auto"/>
        <w:bottom w:val="none" w:sz="0" w:space="0" w:color="auto"/>
        <w:right w:val="none" w:sz="0" w:space="0" w:color="auto"/>
      </w:divBdr>
    </w:div>
    <w:div w:id="1606771323">
      <w:bodyDiv w:val="1"/>
      <w:marLeft w:val="0"/>
      <w:marRight w:val="0"/>
      <w:marTop w:val="0"/>
      <w:marBottom w:val="0"/>
      <w:divBdr>
        <w:top w:val="none" w:sz="0" w:space="0" w:color="auto"/>
        <w:left w:val="none" w:sz="0" w:space="0" w:color="auto"/>
        <w:bottom w:val="none" w:sz="0" w:space="0" w:color="auto"/>
        <w:right w:val="none" w:sz="0" w:space="0" w:color="auto"/>
      </w:divBdr>
    </w:div>
    <w:div w:id="1607611975">
      <w:bodyDiv w:val="1"/>
      <w:marLeft w:val="0"/>
      <w:marRight w:val="0"/>
      <w:marTop w:val="0"/>
      <w:marBottom w:val="0"/>
      <w:divBdr>
        <w:top w:val="none" w:sz="0" w:space="0" w:color="auto"/>
        <w:left w:val="none" w:sz="0" w:space="0" w:color="auto"/>
        <w:bottom w:val="none" w:sz="0" w:space="0" w:color="auto"/>
        <w:right w:val="none" w:sz="0" w:space="0" w:color="auto"/>
      </w:divBdr>
    </w:div>
    <w:div w:id="1648389324">
      <w:bodyDiv w:val="1"/>
      <w:marLeft w:val="0"/>
      <w:marRight w:val="0"/>
      <w:marTop w:val="0"/>
      <w:marBottom w:val="0"/>
      <w:divBdr>
        <w:top w:val="none" w:sz="0" w:space="0" w:color="auto"/>
        <w:left w:val="none" w:sz="0" w:space="0" w:color="auto"/>
        <w:bottom w:val="none" w:sz="0" w:space="0" w:color="auto"/>
        <w:right w:val="none" w:sz="0" w:space="0" w:color="auto"/>
      </w:divBdr>
    </w:div>
    <w:div w:id="1656565376">
      <w:bodyDiv w:val="1"/>
      <w:marLeft w:val="0"/>
      <w:marRight w:val="0"/>
      <w:marTop w:val="0"/>
      <w:marBottom w:val="0"/>
      <w:divBdr>
        <w:top w:val="none" w:sz="0" w:space="0" w:color="auto"/>
        <w:left w:val="none" w:sz="0" w:space="0" w:color="auto"/>
        <w:bottom w:val="none" w:sz="0" w:space="0" w:color="auto"/>
        <w:right w:val="none" w:sz="0" w:space="0" w:color="auto"/>
      </w:divBdr>
    </w:div>
    <w:div w:id="1692149737">
      <w:bodyDiv w:val="1"/>
      <w:marLeft w:val="0"/>
      <w:marRight w:val="0"/>
      <w:marTop w:val="0"/>
      <w:marBottom w:val="0"/>
      <w:divBdr>
        <w:top w:val="none" w:sz="0" w:space="0" w:color="auto"/>
        <w:left w:val="none" w:sz="0" w:space="0" w:color="auto"/>
        <w:bottom w:val="none" w:sz="0" w:space="0" w:color="auto"/>
        <w:right w:val="none" w:sz="0" w:space="0" w:color="auto"/>
      </w:divBdr>
    </w:div>
    <w:div w:id="1694259539">
      <w:bodyDiv w:val="1"/>
      <w:marLeft w:val="0"/>
      <w:marRight w:val="0"/>
      <w:marTop w:val="0"/>
      <w:marBottom w:val="0"/>
      <w:divBdr>
        <w:top w:val="none" w:sz="0" w:space="0" w:color="auto"/>
        <w:left w:val="none" w:sz="0" w:space="0" w:color="auto"/>
        <w:bottom w:val="none" w:sz="0" w:space="0" w:color="auto"/>
        <w:right w:val="none" w:sz="0" w:space="0" w:color="auto"/>
      </w:divBdr>
    </w:div>
    <w:div w:id="1705014130">
      <w:bodyDiv w:val="1"/>
      <w:marLeft w:val="0"/>
      <w:marRight w:val="0"/>
      <w:marTop w:val="0"/>
      <w:marBottom w:val="0"/>
      <w:divBdr>
        <w:top w:val="none" w:sz="0" w:space="0" w:color="auto"/>
        <w:left w:val="none" w:sz="0" w:space="0" w:color="auto"/>
        <w:bottom w:val="none" w:sz="0" w:space="0" w:color="auto"/>
        <w:right w:val="none" w:sz="0" w:space="0" w:color="auto"/>
      </w:divBdr>
    </w:div>
    <w:div w:id="1730300262">
      <w:bodyDiv w:val="1"/>
      <w:marLeft w:val="0"/>
      <w:marRight w:val="0"/>
      <w:marTop w:val="0"/>
      <w:marBottom w:val="0"/>
      <w:divBdr>
        <w:top w:val="none" w:sz="0" w:space="0" w:color="auto"/>
        <w:left w:val="none" w:sz="0" w:space="0" w:color="auto"/>
        <w:bottom w:val="none" w:sz="0" w:space="0" w:color="auto"/>
        <w:right w:val="none" w:sz="0" w:space="0" w:color="auto"/>
      </w:divBdr>
      <w:divsChild>
        <w:div w:id="1438213153">
          <w:marLeft w:val="0"/>
          <w:marRight w:val="0"/>
          <w:marTop w:val="0"/>
          <w:marBottom w:val="0"/>
          <w:divBdr>
            <w:top w:val="none" w:sz="0" w:space="0" w:color="auto"/>
            <w:left w:val="none" w:sz="0" w:space="0" w:color="auto"/>
            <w:bottom w:val="none" w:sz="0" w:space="0" w:color="auto"/>
            <w:right w:val="none" w:sz="0" w:space="0" w:color="auto"/>
          </w:divBdr>
          <w:divsChild>
            <w:div w:id="409346972">
              <w:marLeft w:val="0"/>
              <w:marRight w:val="0"/>
              <w:marTop w:val="0"/>
              <w:marBottom w:val="0"/>
              <w:divBdr>
                <w:top w:val="none" w:sz="0" w:space="0" w:color="auto"/>
                <w:left w:val="none" w:sz="0" w:space="0" w:color="auto"/>
                <w:bottom w:val="none" w:sz="0" w:space="0" w:color="auto"/>
                <w:right w:val="none" w:sz="0" w:space="0" w:color="auto"/>
              </w:divBdr>
            </w:div>
            <w:div w:id="923758247">
              <w:marLeft w:val="0"/>
              <w:marRight w:val="0"/>
              <w:marTop w:val="0"/>
              <w:marBottom w:val="0"/>
              <w:divBdr>
                <w:top w:val="none" w:sz="0" w:space="0" w:color="auto"/>
                <w:left w:val="none" w:sz="0" w:space="0" w:color="auto"/>
                <w:bottom w:val="none" w:sz="0" w:space="0" w:color="auto"/>
                <w:right w:val="none" w:sz="0" w:space="0" w:color="auto"/>
              </w:divBdr>
            </w:div>
            <w:div w:id="801070997">
              <w:marLeft w:val="0"/>
              <w:marRight w:val="0"/>
              <w:marTop w:val="0"/>
              <w:marBottom w:val="0"/>
              <w:divBdr>
                <w:top w:val="none" w:sz="0" w:space="0" w:color="auto"/>
                <w:left w:val="none" w:sz="0" w:space="0" w:color="auto"/>
                <w:bottom w:val="none" w:sz="0" w:space="0" w:color="auto"/>
                <w:right w:val="none" w:sz="0" w:space="0" w:color="auto"/>
              </w:divBdr>
            </w:div>
            <w:div w:id="1883133657">
              <w:marLeft w:val="0"/>
              <w:marRight w:val="0"/>
              <w:marTop w:val="0"/>
              <w:marBottom w:val="0"/>
              <w:divBdr>
                <w:top w:val="none" w:sz="0" w:space="0" w:color="auto"/>
                <w:left w:val="none" w:sz="0" w:space="0" w:color="auto"/>
                <w:bottom w:val="none" w:sz="0" w:space="0" w:color="auto"/>
                <w:right w:val="none" w:sz="0" w:space="0" w:color="auto"/>
              </w:divBdr>
            </w:div>
            <w:div w:id="1990011648">
              <w:marLeft w:val="0"/>
              <w:marRight w:val="0"/>
              <w:marTop w:val="0"/>
              <w:marBottom w:val="0"/>
              <w:divBdr>
                <w:top w:val="none" w:sz="0" w:space="0" w:color="auto"/>
                <w:left w:val="none" w:sz="0" w:space="0" w:color="auto"/>
                <w:bottom w:val="none" w:sz="0" w:space="0" w:color="auto"/>
                <w:right w:val="none" w:sz="0" w:space="0" w:color="auto"/>
              </w:divBdr>
            </w:div>
            <w:div w:id="913245749">
              <w:marLeft w:val="0"/>
              <w:marRight w:val="0"/>
              <w:marTop w:val="0"/>
              <w:marBottom w:val="0"/>
              <w:divBdr>
                <w:top w:val="none" w:sz="0" w:space="0" w:color="auto"/>
                <w:left w:val="none" w:sz="0" w:space="0" w:color="auto"/>
                <w:bottom w:val="none" w:sz="0" w:space="0" w:color="auto"/>
                <w:right w:val="none" w:sz="0" w:space="0" w:color="auto"/>
              </w:divBdr>
            </w:div>
            <w:div w:id="950818604">
              <w:marLeft w:val="0"/>
              <w:marRight w:val="0"/>
              <w:marTop w:val="0"/>
              <w:marBottom w:val="0"/>
              <w:divBdr>
                <w:top w:val="none" w:sz="0" w:space="0" w:color="auto"/>
                <w:left w:val="none" w:sz="0" w:space="0" w:color="auto"/>
                <w:bottom w:val="none" w:sz="0" w:space="0" w:color="auto"/>
                <w:right w:val="none" w:sz="0" w:space="0" w:color="auto"/>
              </w:divBdr>
            </w:div>
            <w:div w:id="1628077641">
              <w:marLeft w:val="0"/>
              <w:marRight w:val="0"/>
              <w:marTop w:val="0"/>
              <w:marBottom w:val="0"/>
              <w:divBdr>
                <w:top w:val="none" w:sz="0" w:space="0" w:color="auto"/>
                <w:left w:val="none" w:sz="0" w:space="0" w:color="auto"/>
                <w:bottom w:val="none" w:sz="0" w:space="0" w:color="auto"/>
                <w:right w:val="none" w:sz="0" w:space="0" w:color="auto"/>
              </w:divBdr>
            </w:div>
            <w:div w:id="1631597133">
              <w:marLeft w:val="0"/>
              <w:marRight w:val="0"/>
              <w:marTop w:val="0"/>
              <w:marBottom w:val="0"/>
              <w:divBdr>
                <w:top w:val="none" w:sz="0" w:space="0" w:color="auto"/>
                <w:left w:val="none" w:sz="0" w:space="0" w:color="auto"/>
                <w:bottom w:val="none" w:sz="0" w:space="0" w:color="auto"/>
                <w:right w:val="none" w:sz="0" w:space="0" w:color="auto"/>
              </w:divBdr>
            </w:div>
            <w:div w:id="1135022040">
              <w:marLeft w:val="0"/>
              <w:marRight w:val="0"/>
              <w:marTop w:val="0"/>
              <w:marBottom w:val="0"/>
              <w:divBdr>
                <w:top w:val="none" w:sz="0" w:space="0" w:color="auto"/>
                <w:left w:val="none" w:sz="0" w:space="0" w:color="auto"/>
                <w:bottom w:val="none" w:sz="0" w:space="0" w:color="auto"/>
                <w:right w:val="none" w:sz="0" w:space="0" w:color="auto"/>
              </w:divBdr>
            </w:div>
            <w:div w:id="1382903844">
              <w:marLeft w:val="0"/>
              <w:marRight w:val="0"/>
              <w:marTop w:val="0"/>
              <w:marBottom w:val="0"/>
              <w:divBdr>
                <w:top w:val="none" w:sz="0" w:space="0" w:color="auto"/>
                <w:left w:val="none" w:sz="0" w:space="0" w:color="auto"/>
                <w:bottom w:val="none" w:sz="0" w:space="0" w:color="auto"/>
                <w:right w:val="none" w:sz="0" w:space="0" w:color="auto"/>
              </w:divBdr>
            </w:div>
            <w:div w:id="794524668">
              <w:marLeft w:val="0"/>
              <w:marRight w:val="0"/>
              <w:marTop w:val="0"/>
              <w:marBottom w:val="0"/>
              <w:divBdr>
                <w:top w:val="none" w:sz="0" w:space="0" w:color="auto"/>
                <w:left w:val="none" w:sz="0" w:space="0" w:color="auto"/>
                <w:bottom w:val="none" w:sz="0" w:space="0" w:color="auto"/>
                <w:right w:val="none" w:sz="0" w:space="0" w:color="auto"/>
              </w:divBdr>
            </w:div>
            <w:div w:id="425001581">
              <w:marLeft w:val="0"/>
              <w:marRight w:val="0"/>
              <w:marTop w:val="0"/>
              <w:marBottom w:val="0"/>
              <w:divBdr>
                <w:top w:val="none" w:sz="0" w:space="0" w:color="auto"/>
                <w:left w:val="none" w:sz="0" w:space="0" w:color="auto"/>
                <w:bottom w:val="none" w:sz="0" w:space="0" w:color="auto"/>
                <w:right w:val="none" w:sz="0" w:space="0" w:color="auto"/>
              </w:divBdr>
            </w:div>
            <w:div w:id="317391838">
              <w:marLeft w:val="0"/>
              <w:marRight w:val="0"/>
              <w:marTop w:val="0"/>
              <w:marBottom w:val="0"/>
              <w:divBdr>
                <w:top w:val="none" w:sz="0" w:space="0" w:color="auto"/>
                <w:left w:val="none" w:sz="0" w:space="0" w:color="auto"/>
                <w:bottom w:val="none" w:sz="0" w:space="0" w:color="auto"/>
                <w:right w:val="none" w:sz="0" w:space="0" w:color="auto"/>
              </w:divBdr>
            </w:div>
            <w:div w:id="1595473968">
              <w:marLeft w:val="0"/>
              <w:marRight w:val="0"/>
              <w:marTop w:val="0"/>
              <w:marBottom w:val="0"/>
              <w:divBdr>
                <w:top w:val="none" w:sz="0" w:space="0" w:color="auto"/>
                <w:left w:val="none" w:sz="0" w:space="0" w:color="auto"/>
                <w:bottom w:val="none" w:sz="0" w:space="0" w:color="auto"/>
                <w:right w:val="none" w:sz="0" w:space="0" w:color="auto"/>
              </w:divBdr>
            </w:div>
            <w:div w:id="1282876795">
              <w:marLeft w:val="0"/>
              <w:marRight w:val="0"/>
              <w:marTop w:val="0"/>
              <w:marBottom w:val="0"/>
              <w:divBdr>
                <w:top w:val="none" w:sz="0" w:space="0" w:color="auto"/>
                <w:left w:val="none" w:sz="0" w:space="0" w:color="auto"/>
                <w:bottom w:val="none" w:sz="0" w:space="0" w:color="auto"/>
                <w:right w:val="none" w:sz="0" w:space="0" w:color="auto"/>
              </w:divBdr>
            </w:div>
            <w:div w:id="2113888538">
              <w:marLeft w:val="0"/>
              <w:marRight w:val="0"/>
              <w:marTop w:val="0"/>
              <w:marBottom w:val="0"/>
              <w:divBdr>
                <w:top w:val="none" w:sz="0" w:space="0" w:color="auto"/>
                <w:left w:val="none" w:sz="0" w:space="0" w:color="auto"/>
                <w:bottom w:val="none" w:sz="0" w:space="0" w:color="auto"/>
                <w:right w:val="none" w:sz="0" w:space="0" w:color="auto"/>
              </w:divBdr>
            </w:div>
            <w:div w:id="1468284037">
              <w:marLeft w:val="0"/>
              <w:marRight w:val="0"/>
              <w:marTop w:val="0"/>
              <w:marBottom w:val="0"/>
              <w:divBdr>
                <w:top w:val="none" w:sz="0" w:space="0" w:color="auto"/>
                <w:left w:val="none" w:sz="0" w:space="0" w:color="auto"/>
                <w:bottom w:val="none" w:sz="0" w:space="0" w:color="auto"/>
                <w:right w:val="none" w:sz="0" w:space="0" w:color="auto"/>
              </w:divBdr>
            </w:div>
            <w:div w:id="1718816913">
              <w:marLeft w:val="0"/>
              <w:marRight w:val="0"/>
              <w:marTop w:val="0"/>
              <w:marBottom w:val="0"/>
              <w:divBdr>
                <w:top w:val="none" w:sz="0" w:space="0" w:color="auto"/>
                <w:left w:val="none" w:sz="0" w:space="0" w:color="auto"/>
                <w:bottom w:val="none" w:sz="0" w:space="0" w:color="auto"/>
                <w:right w:val="none" w:sz="0" w:space="0" w:color="auto"/>
              </w:divBdr>
            </w:div>
            <w:div w:id="708536051">
              <w:marLeft w:val="0"/>
              <w:marRight w:val="0"/>
              <w:marTop w:val="0"/>
              <w:marBottom w:val="0"/>
              <w:divBdr>
                <w:top w:val="none" w:sz="0" w:space="0" w:color="auto"/>
                <w:left w:val="none" w:sz="0" w:space="0" w:color="auto"/>
                <w:bottom w:val="none" w:sz="0" w:space="0" w:color="auto"/>
                <w:right w:val="none" w:sz="0" w:space="0" w:color="auto"/>
              </w:divBdr>
            </w:div>
            <w:div w:id="497887591">
              <w:marLeft w:val="0"/>
              <w:marRight w:val="0"/>
              <w:marTop w:val="0"/>
              <w:marBottom w:val="0"/>
              <w:divBdr>
                <w:top w:val="none" w:sz="0" w:space="0" w:color="auto"/>
                <w:left w:val="none" w:sz="0" w:space="0" w:color="auto"/>
                <w:bottom w:val="none" w:sz="0" w:space="0" w:color="auto"/>
                <w:right w:val="none" w:sz="0" w:space="0" w:color="auto"/>
              </w:divBdr>
            </w:div>
            <w:div w:id="1933663978">
              <w:marLeft w:val="0"/>
              <w:marRight w:val="0"/>
              <w:marTop w:val="0"/>
              <w:marBottom w:val="0"/>
              <w:divBdr>
                <w:top w:val="none" w:sz="0" w:space="0" w:color="auto"/>
                <w:left w:val="none" w:sz="0" w:space="0" w:color="auto"/>
                <w:bottom w:val="none" w:sz="0" w:space="0" w:color="auto"/>
                <w:right w:val="none" w:sz="0" w:space="0" w:color="auto"/>
              </w:divBdr>
            </w:div>
            <w:div w:id="1233657951">
              <w:marLeft w:val="0"/>
              <w:marRight w:val="0"/>
              <w:marTop w:val="0"/>
              <w:marBottom w:val="0"/>
              <w:divBdr>
                <w:top w:val="none" w:sz="0" w:space="0" w:color="auto"/>
                <w:left w:val="none" w:sz="0" w:space="0" w:color="auto"/>
                <w:bottom w:val="none" w:sz="0" w:space="0" w:color="auto"/>
                <w:right w:val="none" w:sz="0" w:space="0" w:color="auto"/>
              </w:divBdr>
            </w:div>
            <w:div w:id="2050762717">
              <w:marLeft w:val="0"/>
              <w:marRight w:val="0"/>
              <w:marTop w:val="0"/>
              <w:marBottom w:val="0"/>
              <w:divBdr>
                <w:top w:val="none" w:sz="0" w:space="0" w:color="auto"/>
                <w:left w:val="none" w:sz="0" w:space="0" w:color="auto"/>
                <w:bottom w:val="none" w:sz="0" w:space="0" w:color="auto"/>
                <w:right w:val="none" w:sz="0" w:space="0" w:color="auto"/>
              </w:divBdr>
            </w:div>
            <w:div w:id="1707094901">
              <w:marLeft w:val="0"/>
              <w:marRight w:val="0"/>
              <w:marTop w:val="0"/>
              <w:marBottom w:val="0"/>
              <w:divBdr>
                <w:top w:val="none" w:sz="0" w:space="0" w:color="auto"/>
                <w:left w:val="none" w:sz="0" w:space="0" w:color="auto"/>
                <w:bottom w:val="none" w:sz="0" w:space="0" w:color="auto"/>
                <w:right w:val="none" w:sz="0" w:space="0" w:color="auto"/>
              </w:divBdr>
            </w:div>
            <w:div w:id="577714933">
              <w:marLeft w:val="0"/>
              <w:marRight w:val="0"/>
              <w:marTop w:val="0"/>
              <w:marBottom w:val="0"/>
              <w:divBdr>
                <w:top w:val="none" w:sz="0" w:space="0" w:color="auto"/>
                <w:left w:val="none" w:sz="0" w:space="0" w:color="auto"/>
                <w:bottom w:val="none" w:sz="0" w:space="0" w:color="auto"/>
                <w:right w:val="none" w:sz="0" w:space="0" w:color="auto"/>
              </w:divBdr>
            </w:div>
            <w:div w:id="1425224347">
              <w:marLeft w:val="0"/>
              <w:marRight w:val="0"/>
              <w:marTop w:val="0"/>
              <w:marBottom w:val="0"/>
              <w:divBdr>
                <w:top w:val="none" w:sz="0" w:space="0" w:color="auto"/>
                <w:left w:val="none" w:sz="0" w:space="0" w:color="auto"/>
                <w:bottom w:val="none" w:sz="0" w:space="0" w:color="auto"/>
                <w:right w:val="none" w:sz="0" w:space="0" w:color="auto"/>
              </w:divBdr>
            </w:div>
            <w:div w:id="104885546">
              <w:marLeft w:val="0"/>
              <w:marRight w:val="0"/>
              <w:marTop w:val="0"/>
              <w:marBottom w:val="0"/>
              <w:divBdr>
                <w:top w:val="none" w:sz="0" w:space="0" w:color="auto"/>
                <w:left w:val="none" w:sz="0" w:space="0" w:color="auto"/>
                <w:bottom w:val="none" w:sz="0" w:space="0" w:color="auto"/>
                <w:right w:val="none" w:sz="0" w:space="0" w:color="auto"/>
              </w:divBdr>
            </w:div>
            <w:div w:id="71044939">
              <w:marLeft w:val="0"/>
              <w:marRight w:val="0"/>
              <w:marTop w:val="0"/>
              <w:marBottom w:val="0"/>
              <w:divBdr>
                <w:top w:val="none" w:sz="0" w:space="0" w:color="auto"/>
                <w:left w:val="none" w:sz="0" w:space="0" w:color="auto"/>
                <w:bottom w:val="none" w:sz="0" w:space="0" w:color="auto"/>
                <w:right w:val="none" w:sz="0" w:space="0" w:color="auto"/>
              </w:divBdr>
            </w:div>
            <w:div w:id="956331261">
              <w:marLeft w:val="0"/>
              <w:marRight w:val="0"/>
              <w:marTop w:val="0"/>
              <w:marBottom w:val="0"/>
              <w:divBdr>
                <w:top w:val="none" w:sz="0" w:space="0" w:color="auto"/>
                <w:left w:val="none" w:sz="0" w:space="0" w:color="auto"/>
                <w:bottom w:val="none" w:sz="0" w:space="0" w:color="auto"/>
                <w:right w:val="none" w:sz="0" w:space="0" w:color="auto"/>
              </w:divBdr>
            </w:div>
            <w:div w:id="776026459">
              <w:marLeft w:val="0"/>
              <w:marRight w:val="0"/>
              <w:marTop w:val="0"/>
              <w:marBottom w:val="0"/>
              <w:divBdr>
                <w:top w:val="none" w:sz="0" w:space="0" w:color="auto"/>
                <w:left w:val="none" w:sz="0" w:space="0" w:color="auto"/>
                <w:bottom w:val="none" w:sz="0" w:space="0" w:color="auto"/>
                <w:right w:val="none" w:sz="0" w:space="0" w:color="auto"/>
              </w:divBdr>
            </w:div>
            <w:div w:id="4788242">
              <w:marLeft w:val="0"/>
              <w:marRight w:val="0"/>
              <w:marTop w:val="0"/>
              <w:marBottom w:val="0"/>
              <w:divBdr>
                <w:top w:val="none" w:sz="0" w:space="0" w:color="auto"/>
                <w:left w:val="none" w:sz="0" w:space="0" w:color="auto"/>
                <w:bottom w:val="none" w:sz="0" w:space="0" w:color="auto"/>
                <w:right w:val="none" w:sz="0" w:space="0" w:color="auto"/>
              </w:divBdr>
            </w:div>
            <w:div w:id="337586293">
              <w:marLeft w:val="0"/>
              <w:marRight w:val="0"/>
              <w:marTop w:val="0"/>
              <w:marBottom w:val="0"/>
              <w:divBdr>
                <w:top w:val="none" w:sz="0" w:space="0" w:color="auto"/>
                <w:left w:val="none" w:sz="0" w:space="0" w:color="auto"/>
                <w:bottom w:val="none" w:sz="0" w:space="0" w:color="auto"/>
                <w:right w:val="none" w:sz="0" w:space="0" w:color="auto"/>
              </w:divBdr>
            </w:div>
            <w:div w:id="557281747">
              <w:marLeft w:val="0"/>
              <w:marRight w:val="0"/>
              <w:marTop w:val="0"/>
              <w:marBottom w:val="0"/>
              <w:divBdr>
                <w:top w:val="none" w:sz="0" w:space="0" w:color="auto"/>
                <w:left w:val="none" w:sz="0" w:space="0" w:color="auto"/>
                <w:bottom w:val="none" w:sz="0" w:space="0" w:color="auto"/>
                <w:right w:val="none" w:sz="0" w:space="0" w:color="auto"/>
              </w:divBdr>
            </w:div>
            <w:div w:id="1735279257">
              <w:marLeft w:val="0"/>
              <w:marRight w:val="0"/>
              <w:marTop w:val="0"/>
              <w:marBottom w:val="0"/>
              <w:divBdr>
                <w:top w:val="none" w:sz="0" w:space="0" w:color="auto"/>
                <w:left w:val="none" w:sz="0" w:space="0" w:color="auto"/>
                <w:bottom w:val="none" w:sz="0" w:space="0" w:color="auto"/>
                <w:right w:val="none" w:sz="0" w:space="0" w:color="auto"/>
              </w:divBdr>
            </w:div>
            <w:div w:id="8069343">
              <w:marLeft w:val="0"/>
              <w:marRight w:val="0"/>
              <w:marTop w:val="0"/>
              <w:marBottom w:val="0"/>
              <w:divBdr>
                <w:top w:val="none" w:sz="0" w:space="0" w:color="auto"/>
                <w:left w:val="none" w:sz="0" w:space="0" w:color="auto"/>
                <w:bottom w:val="none" w:sz="0" w:space="0" w:color="auto"/>
                <w:right w:val="none" w:sz="0" w:space="0" w:color="auto"/>
              </w:divBdr>
            </w:div>
            <w:div w:id="458643417">
              <w:marLeft w:val="0"/>
              <w:marRight w:val="0"/>
              <w:marTop w:val="0"/>
              <w:marBottom w:val="0"/>
              <w:divBdr>
                <w:top w:val="none" w:sz="0" w:space="0" w:color="auto"/>
                <w:left w:val="none" w:sz="0" w:space="0" w:color="auto"/>
                <w:bottom w:val="none" w:sz="0" w:space="0" w:color="auto"/>
                <w:right w:val="none" w:sz="0" w:space="0" w:color="auto"/>
              </w:divBdr>
            </w:div>
            <w:div w:id="1400400615">
              <w:marLeft w:val="0"/>
              <w:marRight w:val="0"/>
              <w:marTop w:val="0"/>
              <w:marBottom w:val="0"/>
              <w:divBdr>
                <w:top w:val="none" w:sz="0" w:space="0" w:color="auto"/>
                <w:left w:val="none" w:sz="0" w:space="0" w:color="auto"/>
                <w:bottom w:val="none" w:sz="0" w:space="0" w:color="auto"/>
                <w:right w:val="none" w:sz="0" w:space="0" w:color="auto"/>
              </w:divBdr>
            </w:div>
            <w:div w:id="892498390">
              <w:marLeft w:val="0"/>
              <w:marRight w:val="0"/>
              <w:marTop w:val="0"/>
              <w:marBottom w:val="0"/>
              <w:divBdr>
                <w:top w:val="none" w:sz="0" w:space="0" w:color="auto"/>
                <w:left w:val="none" w:sz="0" w:space="0" w:color="auto"/>
                <w:bottom w:val="none" w:sz="0" w:space="0" w:color="auto"/>
                <w:right w:val="none" w:sz="0" w:space="0" w:color="auto"/>
              </w:divBdr>
            </w:div>
            <w:div w:id="1498225329">
              <w:marLeft w:val="0"/>
              <w:marRight w:val="0"/>
              <w:marTop w:val="0"/>
              <w:marBottom w:val="0"/>
              <w:divBdr>
                <w:top w:val="none" w:sz="0" w:space="0" w:color="auto"/>
                <w:left w:val="none" w:sz="0" w:space="0" w:color="auto"/>
                <w:bottom w:val="none" w:sz="0" w:space="0" w:color="auto"/>
                <w:right w:val="none" w:sz="0" w:space="0" w:color="auto"/>
              </w:divBdr>
            </w:div>
            <w:div w:id="92939064">
              <w:marLeft w:val="0"/>
              <w:marRight w:val="0"/>
              <w:marTop w:val="0"/>
              <w:marBottom w:val="0"/>
              <w:divBdr>
                <w:top w:val="none" w:sz="0" w:space="0" w:color="auto"/>
                <w:left w:val="none" w:sz="0" w:space="0" w:color="auto"/>
                <w:bottom w:val="none" w:sz="0" w:space="0" w:color="auto"/>
                <w:right w:val="none" w:sz="0" w:space="0" w:color="auto"/>
              </w:divBdr>
            </w:div>
            <w:div w:id="559170803">
              <w:marLeft w:val="0"/>
              <w:marRight w:val="0"/>
              <w:marTop w:val="0"/>
              <w:marBottom w:val="0"/>
              <w:divBdr>
                <w:top w:val="none" w:sz="0" w:space="0" w:color="auto"/>
                <w:left w:val="none" w:sz="0" w:space="0" w:color="auto"/>
                <w:bottom w:val="none" w:sz="0" w:space="0" w:color="auto"/>
                <w:right w:val="none" w:sz="0" w:space="0" w:color="auto"/>
              </w:divBdr>
            </w:div>
            <w:div w:id="816072429">
              <w:marLeft w:val="0"/>
              <w:marRight w:val="0"/>
              <w:marTop w:val="0"/>
              <w:marBottom w:val="0"/>
              <w:divBdr>
                <w:top w:val="none" w:sz="0" w:space="0" w:color="auto"/>
                <w:left w:val="none" w:sz="0" w:space="0" w:color="auto"/>
                <w:bottom w:val="none" w:sz="0" w:space="0" w:color="auto"/>
                <w:right w:val="none" w:sz="0" w:space="0" w:color="auto"/>
              </w:divBdr>
            </w:div>
            <w:div w:id="245311602">
              <w:marLeft w:val="0"/>
              <w:marRight w:val="0"/>
              <w:marTop w:val="0"/>
              <w:marBottom w:val="0"/>
              <w:divBdr>
                <w:top w:val="none" w:sz="0" w:space="0" w:color="auto"/>
                <w:left w:val="none" w:sz="0" w:space="0" w:color="auto"/>
                <w:bottom w:val="none" w:sz="0" w:space="0" w:color="auto"/>
                <w:right w:val="none" w:sz="0" w:space="0" w:color="auto"/>
              </w:divBdr>
            </w:div>
            <w:div w:id="744229824">
              <w:marLeft w:val="0"/>
              <w:marRight w:val="0"/>
              <w:marTop w:val="0"/>
              <w:marBottom w:val="0"/>
              <w:divBdr>
                <w:top w:val="none" w:sz="0" w:space="0" w:color="auto"/>
                <w:left w:val="none" w:sz="0" w:space="0" w:color="auto"/>
                <w:bottom w:val="none" w:sz="0" w:space="0" w:color="auto"/>
                <w:right w:val="none" w:sz="0" w:space="0" w:color="auto"/>
              </w:divBdr>
            </w:div>
            <w:div w:id="1382170961">
              <w:marLeft w:val="0"/>
              <w:marRight w:val="0"/>
              <w:marTop w:val="0"/>
              <w:marBottom w:val="0"/>
              <w:divBdr>
                <w:top w:val="none" w:sz="0" w:space="0" w:color="auto"/>
                <w:left w:val="none" w:sz="0" w:space="0" w:color="auto"/>
                <w:bottom w:val="none" w:sz="0" w:space="0" w:color="auto"/>
                <w:right w:val="none" w:sz="0" w:space="0" w:color="auto"/>
              </w:divBdr>
            </w:div>
            <w:div w:id="1709911578">
              <w:marLeft w:val="0"/>
              <w:marRight w:val="0"/>
              <w:marTop w:val="0"/>
              <w:marBottom w:val="0"/>
              <w:divBdr>
                <w:top w:val="none" w:sz="0" w:space="0" w:color="auto"/>
                <w:left w:val="none" w:sz="0" w:space="0" w:color="auto"/>
                <w:bottom w:val="none" w:sz="0" w:space="0" w:color="auto"/>
                <w:right w:val="none" w:sz="0" w:space="0" w:color="auto"/>
              </w:divBdr>
            </w:div>
            <w:div w:id="741947592">
              <w:marLeft w:val="0"/>
              <w:marRight w:val="0"/>
              <w:marTop w:val="0"/>
              <w:marBottom w:val="0"/>
              <w:divBdr>
                <w:top w:val="none" w:sz="0" w:space="0" w:color="auto"/>
                <w:left w:val="none" w:sz="0" w:space="0" w:color="auto"/>
                <w:bottom w:val="none" w:sz="0" w:space="0" w:color="auto"/>
                <w:right w:val="none" w:sz="0" w:space="0" w:color="auto"/>
              </w:divBdr>
            </w:div>
            <w:div w:id="2012681483">
              <w:marLeft w:val="0"/>
              <w:marRight w:val="0"/>
              <w:marTop w:val="0"/>
              <w:marBottom w:val="0"/>
              <w:divBdr>
                <w:top w:val="none" w:sz="0" w:space="0" w:color="auto"/>
                <w:left w:val="none" w:sz="0" w:space="0" w:color="auto"/>
                <w:bottom w:val="none" w:sz="0" w:space="0" w:color="auto"/>
                <w:right w:val="none" w:sz="0" w:space="0" w:color="auto"/>
              </w:divBdr>
            </w:div>
            <w:div w:id="157951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0346">
      <w:bodyDiv w:val="1"/>
      <w:marLeft w:val="0"/>
      <w:marRight w:val="0"/>
      <w:marTop w:val="0"/>
      <w:marBottom w:val="0"/>
      <w:divBdr>
        <w:top w:val="none" w:sz="0" w:space="0" w:color="auto"/>
        <w:left w:val="none" w:sz="0" w:space="0" w:color="auto"/>
        <w:bottom w:val="none" w:sz="0" w:space="0" w:color="auto"/>
        <w:right w:val="none" w:sz="0" w:space="0" w:color="auto"/>
      </w:divBdr>
    </w:div>
    <w:div w:id="1759209888">
      <w:bodyDiv w:val="1"/>
      <w:marLeft w:val="0"/>
      <w:marRight w:val="0"/>
      <w:marTop w:val="0"/>
      <w:marBottom w:val="0"/>
      <w:divBdr>
        <w:top w:val="none" w:sz="0" w:space="0" w:color="auto"/>
        <w:left w:val="none" w:sz="0" w:space="0" w:color="auto"/>
        <w:bottom w:val="none" w:sz="0" w:space="0" w:color="auto"/>
        <w:right w:val="none" w:sz="0" w:space="0" w:color="auto"/>
      </w:divBdr>
    </w:div>
    <w:div w:id="1787236229">
      <w:bodyDiv w:val="1"/>
      <w:marLeft w:val="0"/>
      <w:marRight w:val="0"/>
      <w:marTop w:val="0"/>
      <w:marBottom w:val="0"/>
      <w:divBdr>
        <w:top w:val="none" w:sz="0" w:space="0" w:color="auto"/>
        <w:left w:val="none" w:sz="0" w:space="0" w:color="auto"/>
        <w:bottom w:val="none" w:sz="0" w:space="0" w:color="auto"/>
        <w:right w:val="none" w:sz="0" w:space="0" w:color="auto"/>
      </w:divBdr>
    </w:div>
    <w:div w:id="1789012091">
      <w:bodyDiv w:val="1"/>
      <w:marLeft w:val="0"/>
      <w:marRight w:val="0"/>
      <w:marTop w:val="0"/>
      <w:marBottom w:val="0"/>
      <w:divBdr>
        <w:top w:val="none" w:sz="0" w:space="0" w:color="auto"/>
        <w:left w:val="none" w:sz="0" w:space="0" w:color="auto"/>
        <w:bottom w:val="none" w:sz="0" w:space="0" w:color="auto"/>
        <w:right w:val="none" w:sz="0" w:space="0" w:color="auto"/>
      </w:divBdr>
    </w:div>
    <w:div w:id="1791779815">
      <w:bodyDiv w:val="1"/>
      <w:marLeft w:val="0"/>
      <w:marRight w:val="0"/>
      <w:marTop w:val="0"/>
      <w:marBottom w:val="0"/>
      <w:divBdr>
        <w:top w:val="none" w:sz="0" w:space="0" w:color="auto"/>
        <w:left w:val="none" w:sz="0" w:space="0" w:color="auto"/>
        <w:bottom w:val="none" w:sz="0" w:space="0" w:color="auto"/>
        <w:right w:val="none" w:sz="0" w:space="0" w:color="auto"/>
      </w:divBdr>
    </w:div>
    <w:div w:id="1818106305">
      <w:bodyDiv w:val="1"/>
      <w:marLeft w:val="0"/>
      <w:marRight w:val="0"/>
      <w:marTop w:val="0"/>
      <w:marBottom w:val="0"/>
      <w:divBdr>
        <w:top w:val="none" w:sz="0" w:space="0" w:color="auto"/>
        <w:left w:val="none" w:sz="0" w:space="0" w:color="auto"/>
        <w:bottom w:val="none" w:sz="0" w:space="0" w:color="auto"/>
        <w:right w:val="none" w:sz="0" w:space="0" w:color="auto"/>
      </w:divBdr>
    </w:div>
    <w:div w:id="1827940310">
      <w:bodyDiv w:val="1"/>
      <w:marLeft w:val="0"/>
      <w:marRight w:val="0"/>
      <w:marTop w:val="0"/>
      <w:marBottom w:val="0"/>
      <w:divBdr>
        <w:top w:val="none" w:sz="0" w:space="0" w:color="auto"/>
        <w:left w:val="none" w:sz="0" w:space="0" w:color="auto"/>
        <w:bottom w:val="none" w:sz="0" w:space="0" w:color="auto"/>
        <w:right w:val="none" w:sz="0" w:space="0" w:color="auto"/>
      </w:divBdr>
    </w:div>
    <w:div w:id="1844515807">
      <w:bodyDiv w:val="1"/>
      <w:marLeft w:val="0"/>
      <w:marRight w:val="0"/>
      <w:marTop w:val="0"/>
      <w:marBottom w:val="0"/>
      <w:divBdr>
        <w:top w:val="none" w:sz="0" w:space="0" w:color="auto"/>
        <w:left w:val="none" w:sz="0" w:space="0" w:color="auto"/>
        <w:bottom w:val="none" w:sz="0" w:space="0" w:color="auto"/>
        <w:right w:val="none" w:sz="0" w:space="0" w:color="auto"/>
      </w:divBdr>
    </w:div>
    <w:div w:id="1862863321">
      <w:bodyDiv w:val="1"/>
      <w:marLeft w:val="0"/>
      <w:marRight w:val="0"/>
      <w:marTop w:val="0"/>
      <w:marBottom w:val="0"/>
      <w:divBdr>
        <w:top w:val="none" w:sz="0" w:space="0" w:color="auto"/>
        <w:left w:val="none" w:sz="0" w:space="0" w:color="auto"/>
        <w:bottom w:val="none" w:sz="0" w:space="0" w:color="auto"/>
        <w:right w:val="none" w:sz="0" w:space="0" w:color="auto"/>
      </w:divBdr>
    </w:div>
    <w:div w:id="1892379479">
      <w:bodyDiv w:val="1"/>
      <w:marLeft w:val="0"/>
      <w:marRight w:val="0"/>
      <w:marTop w:val="0"/>
      <w:marBottom w:val="0"/>
      <w:divBdr>
        <w:top w:val="none" w:sz="0" w:space="0" w:color="auto"/>
        <w:left w:val="none" w:sz="0" w:space="0" w:color="auto"/>
        <w:bottom w:val="none" w:sz="0" w:space="0" w:color="auto"/>
        <w:right w:val="none" w:sz="0" w:space="0" w:color="auto"/>
      </w:divBdr>
    </w:div>
    <w:div w:id="1947736713">
      <w:bodyDiv w:val="1"/>
      <w:marLeft w:val="0"/>
      <w:marRight w:val="0"/>
      <w:marTop w:val="0"/>
      <w:marBottom w:val="0"/>
      <w:divBdr>
        <w:top w:val="none" w:sz="0" w:space="0" w:color="auto"/>
        <w:left w:val="none" w:sz="0" w:space="0" w:color="auto"/>
        <w:bottom w:val="none" w:sz="0" w:space="0" w:color="auto"/>
        <w:right w:val="none" w:sz="0" w:space="0" w:color="auto"/>
      </w:divBdr>
    </w:div>
    <w:div w:id="1948537355">
      <w:bodyDiv w:val="1"/>
      <w:marLeft w:val="0"/>
      <w:marRight w:val="0"/>
      <w:marTop w:val="0"/>
      <w:marBottom w:val="0"/>
      <w:divBdr>
        <w:top w:val="none" w:sz="0" w:space="0" w:color="auto"/>
        <w:left w:val="none" w:sz="0" w:space="0" w:color="auto"/>
        <w:bottom w:val="none" w:sz="0" w:space="0" w:color="auto"/>
        <w:right w:val="none" w:sz="0" w:space="0" w:color="auto"/>
      </w:divBdr>
    </w:div>
    <w:div w:id="1956668963">
      <w:bodyDiv w:val="1"/>
      <w:marLeft w:val="0"/>
      <w:marRight w:val="0"/>
      <w:marTop w:val="0"/>
      <w:marBottom w:val="0"/>
      <w:divBdr>
        <w:top w:val="none" w:sz="0" w:space="0" w:color="auto"/>
        <w:left w:val="none" w:sz="0" w:space="0" w:color="auto"/>
        <w:bottom w:val="none" w:sz="0" w:space="0" w:color="auto"/>
        <w:right w:val="none" w:sz="0" w:space="0" w:color="auto"/>
      </w:divBdr>
    </w:div>
    <w:div w:id="1978992640">
      <w:bodyDiv w:val="1"/>
      <w:marLeft w:val="0"/>
      <w:marRight w:val="0"/>
      <w:marTop w:val="0"/>
      <w:marBottom w:val="0"/>
      <w:divBdr>
        <w:top w:val="none" w:sz="0" w:space="0" w:color="auto"/>
        <w:left w:val="none" w:sz="0" w:space="0" w:color="auto"/>
        <w:bottom w:val="none" w:sz="0" w:space="0" w:color="auto"/>
        <w:right w:val="none" w:sz="0" w:space="0" w:color="auto"/>
      </w:divBdr>
    </w:div>
    <w:div w:id="1992909272">
      <w:bodyDiv w:val="1"/>
      <w:marLeft w:val="0"/>
      <w:marRight w:val="0"/>
      <w:marTop w:val="0"/>
      <w:marBottom w:val="0"/>
      <w:divBdr>
        <w:top w:val="none" w:sz="0" w:space="0" w:color="auto"/>
        <w:left w:val="none" w:sz="0" w:space="0" w:color="auto"/>
        <w:bottom w:val="none" w:sz="0" w:space="0" w:color="auto"/>
        <w:right w:val="none" w:sz="0" w:space="0" w:color="auto"/>
      </w:divBdr>
    </w:div>
    <w:div w:id="1995530367">
      <w:bodyDiv w:val="1"/>
      <w:marLeft w:val="0"/>
      <w:marRight w:val="0"/>
      <w:marTop w:val="0"/>
      <w:marBottom w:val="0"/>
      <w:divBdr>
        <w:top w:val="none" w:sz="0" w:space="0" w:color="auto"/>
        <w:left w:val="none" w:sz="0" w:space="0" w:color="auto"/>
        <w:bottom w:val="none" w:sz="0" w:space="0" w:color="auto"/>
        <w:right w:val="none" w:sz="0" w:space="0" w:color="auto"/>
      </w:divBdr>
    </w:div>
    <w:div w:id="2015565469">
      <w:bodyDiv w:val="1"/>
      <w:marLeft w:val="0"/>
      <w:marRight w:val="0"/>
      <w:marTop w:val="0"/>
      <w:marBottom w:val="0"/>
      <w:divBdr>
        <w:top w:val="none" w:sz="0" w:space="0" w:color="auto"/>
        <w:left w:val="none" w:sz="0" w:space="0" w:color="auto"/>
        <w:bottom w:val="none" w:sz="0" w:space="0" w:color="auto"/>
        <w:right w:val="none" w:sz="0" w:space="0" w:color="auto"/>
      </w:divBdr>
    </w:div>
    <w:div w:id="2015916704">
      <w:bodyDiv w:val="1"/>
      <w:marLeft w:val="0"/>
      <w:marRight w:val="0"/>
      <w:marTop w:val="0"/>
      <w:marBottom w:val="0"/>
      <w:divBdr>
        <w:top w:val="none" w:sz="0" w:space="0" w:color="auto"/>
        <w:left w:val="none" w:sz="0" w:space="0" w:color="auto"/>
        <w:bottom w:val="none" w:sz="0" w:space="0" w:color="auto"/>
        <w:right w:val="none" w:sz="0" w:space="0" w:color="auto"/>
      </w:divBdr>
    </w:div>
    <w:div w:id="2030794675">
      <w:bodyDiv w:val="1"/>
      <w:marLeft w:val="0"/>
      <w:marRight w:val="0"/>
      <w:marTop w:val="0"/>
      <w:marBottom w:val="0"/>
      <w:divBdr>
        <w:top w:val="none" w:sz="0" w:space="0" w:color="auto"/>
        <w:left w:val="none" w:sz="0" w:space="0" w:color="auto"/>
        <w:bottom w:val="none" w:sz="0" w:space="0" w:color="auto"/>
        <w:right w:val="none" w:sz="0" w:space="0" w:color="auto"/>
      </w:divBdr>
    </w:div>
    <w:div w:id="2060126891">
      <w:bodyDiv w:val="1"/>
      <w:marLeft w:val="0"/>
      <w:marRight w:val="0"/>
      <w:marTop w:val="0"/>
      <w:marBottom w:val="0"/>
      <w:divBdr>
        <w:top w:val="none" w:sz="0" w:space="0" w:color="auto"/>
        <w:left w:val="none" w:sz="0" w:space="0" w:color="auto"/>
        <w:bottom w:val="none" w:sz="0" w:space="0" w:color="auto"/>
        <w:right w:val="none" w:sz="0" w:space="0" w:color="auto"/>
      </w:divBdr>
    </w:div>
    <w:div w:id="2075469109">
      <w:bodyDiv w:val="1"/>
      <w:marLeft w:val="0"/>
      <w:marRight w:val="0"/>
      <w:marTop w:val="0"/>
      <w:marBottom w:val="0"/>
      <w:divBdr>
        <w:top w:val="none" w:sz="0" w:space="0" w:color="auto"/>
        <w:left w:val="none" w:sz="0" w:space="0" w:color="auto"/>
        <w:bottom w:val="none" w:sz="0" w:space="0" w:color="auto"/>
        <w:right w:val="none" w:sz="0" w:space="0" w:color="auto"/>
      </w:divBdr>
    </w:div>
    <w:div w:id="2088064660">
      <w:bodyDiv w:val="1"/>
      <w:marLeft w:val="0"/>
      <w:marRight w:val="0"/>
      <w:marTop w:val="0"/>
      <w:marBottom w:val="0"/>
      <w:divBdr>
        <w:top w:val="none" w:sz="0" w:space="0" w:color="auto"/>
        <w:left w:val="none" w:sz="0" w:space="0" w:color="auto"/>
        <w:bottom w:val="none" w:sz="0" w:space="0" w:color="auto"/>
        <w:right w:val="none" w:sz="0" w:space="0" w:color="auto"/>
      </w:divBdr>
    </w:div>
    <w:div w:id="2116097349">
      <w:bodyDiv w:val="1"/>
      <w:marLeft w:val="0"/>
      <w:marRight w:val="0"/>
      <w:marTop w:val="0"/>
      <w:marBottom w:val="0"/>
      <w:divBdr>
        <w:top w:val="none" w:sz="0" w:space="0" w:color="auto"/>
        <w:left w:val="none" w:sz="0" w:space="0" w:color="auto"/>
        <w:bottom w:val="none" w:sz="0" w:space="0" w:color="auto"/>
        <w:right w:val="none" w:sz="0" w:space="0" w:color="auto"/>
      </w:divBdr>
    </w:div>
    <w:div w:id="2130314769">
      <w:bodyDiv w:val="1"/>
      <w:marLeft w:val="0"/>
      <w:marRight w:val="0"/>
      <w:marTop w:val="0"/>
      <w:marBottom w:val="0"/>
      <w:divBdr>
        <w:top w:val="none" w:sz="0" w:space="0" w:color="auto"/>
        <w:left w:val="none" w:sz="0" w:space="0" w:color="auto"/>
        <w:bottom w:val="none" w:sz="0" w:space="0" w:color="auto"/>
        <w:right w:val="none" w:sz="0" w:space="0" w:color="auto"/>
      </w:divBdr>
    </w:div>
    <w:div w:id="2144423744">
      <w:bodyDiv w:val="1"/>
      <w:marLeft w:val="0"/>
      <w:marRight w:val="0"/>
      <w:marTop w:val="0"/>
      <w:marBottom w:val="0"/>
      <w:divBdr>
        <w:top w:val="none" w:sz="0" w:space="0" w:color="auto"/>
        <w:left w:val="none" w:sz="0" w:space="0" w:color="auto"/>
        <w:bottom w:val="none" w:sz="0" w:space="0" w:color="auto"/>
        <w:right w:val="none" w:sz="0" w:space="0" w:color="auto"/>
      </w:divBdr>
    </w:div>
    <w:div w:id="2146042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github.com/RobertGodin/JavaPasAPas" TargetMode="External"/><Relationship Id="rId21" Type="http://schemas.openxmlformats.org/officeDocument/2006/relationships/hyperlink" Target="http://www.oracle.com/technetwork/java/javase/downloads/index.html" TargetMode="External"/><Relationship Id="rId324" Type="http://schemas.openxmlformats.org/officeDocument/2006/relationships/image" Target="media/image77.emf"/><Relationship Id="rId531" Type="http://schemas.openxmlformats.org/officeDocument/2006/relationships/hyperlink" Target="https://docs.oracle.com/javase/8/docs/api/java/lang/String.html" TargetMode="External"/><Relationship Id="rId170" Type="http://schemas.openxmlformats.org/officeDocument/2006/relationships/hyperlink" Target="https://docs.oracle.com/javase/8/docs/api/" TargetMode="External"/><Relationship Id="rId268" Type="http://schemas.openxmlformats.org/officeDocument/2006/relationships/hyperlink" Target="https://docs.oracle.com/javase/8/docs/api/java/awt/Graphics.html" TargetMode="External"/><Relationship Id="rId475" Type="http://schemas.openxmlformats.org/officeDocument/2006/relationships/image" Target="media/image102.emf"/><Relationship Id="rId32" Type="http://schemas.openxmlformats.org/officeDocument/2006/relationships/hyperlink" Target="https://github.com/RobertGodin/JavaPasAPas" TargetMode="External"/><Relationship Id="rId128" Type="http://schemas.openxmlformats.org/officeDocument/2006/relationships/image" Target="media/image46.emf"/><Relationship Id="rId335" Type="http://schemas.openxmlformats.org/officeDocument/2006/relationships/hyperlink" Target="https://github.com/RobertGodin/JavaPasAPas" TargetMode="External"/><Relationship Id="rId542" Type="http://schemas.openxmlformats.org/officeDocument/2006/relationships/image" Target="media/image110.png"/><Relationship Id="rId181" Type="http://schemas.openxmlformats.org/officeDocument/2006/relationships/hyperlink" Target="https://docs.oracle.com/javase/8/docs/api/java/lang/String.html" TargetMode="External"/><Relationship Id="rId402" Type="http://schemas.openxmlformats.org/officeDocument/2006/relationships/image" Target="media/image98.png"/><Relationship Id="rId279" Type="http://schemas.openxmlformats.org/officeDocument/2006/relationships/hyperlink" Target="https://docs.oracle.com/javase/8/docs/api/java/awt/event/MouseListener.html" TargetMode="External"/><Relationship Id="rId486" Type="http://schemas.openxmlformats.org/officeDocument/2006/relationships/hyperlink" Target="https://docs.oracle.com/javase/8/docs/api/java/io/FileInputStream.html" TargetMode="External"/><Relationship Id="rId43" Type="http://schemas.openxmlformats.org/officeDocument/2006/relationships/image" Target="media/image23.emf"/><Relationship Id="rId139" Type="http://schemas.openxmlformats.org/officeDocument/2006/relationships/hyperlink" Target="https://github.com/RobertGodin/JavaPasAPas" TargetMode="External"/><Relationship Id="rId346" Type="http://schemas.openxmlformats.org/officeDocument/2006/relationships/hyperlink" Target="https://github.com/RobertGodin/JavaPasAPas" TargetMode="External"/><Relationship Id="rId553" Type="http://schemas.openxmlformats.org/officeDocument/2006/relationships/hyperlink" Target="https://docs.oracle.com/javase/8/docs/api/org/w3c/dom/Node.html" TargetMode="External"/><Relationship Id="rId192" Type="http://schemas.openxmlformats.org/officeDocument/2006/relationships/hyperlink" Target="https://docs.oracle.com/javase/8/docs/api/java/lang/String.html" TargetMode="External"/><Relationship Id="rId206" Type="http://schemas.openxmlformats.org/officeDocument/2006/relationships/hyperlink" Target="https://docs.oracle.com/javase/8/docs/api/java/lang/String.html" TargetMode="External"/><Relationship Id="rId413" Type="http://schemas.openxmlformats.org/officeDocument/2006/relationships/hyperlink" Target="https://github.com/RobertGodin/JavaPasAPas" TargetMode="External"/><Relationship Id="rId497" Type="http://schemas.openxmlformats.org/officeDocument/2006/relationships/hyperlink" Target="https://docs.oracle.com/javase/8/docs/api/java/io/OutputStream.html" TargetMode="External"/><Relationship Id="rId357" Type="http://schemas.openxmlformats.org/officeDocument/2006/relationships/hyperlink" Target="https://github.com/RobertGodin/JavaPasAPas" TargetMode="External"/><Relationship Id="rId54" Type="http://schemas.openxmlformats.org/officeDocument/2006/relationships/oleObject" Target="embeddings/oleObject10.bin"/><Relationship Id="rId217" Type="http://schemas.openxmlformats.org/officeDocument/2006/relationships/image" Target="media/image58.emf"/><Relationship Id="rId564" Type="http://schemas.openxmlformats.org/officeDocument/2006/relationships/hyperlink" Target="https://docs.oracle.com/javase/8/docs/api/javax/swing/JFileChooser.html" TargetMode="External"/><Relationship Id="rId424" Type="http://schemas.openxmlformats.org/officeDocument/2006/relationships/hyperlink" Target="https://docs.oracle.com/javase/8/docs/api/java/util/Vector.html" TargetMode="External"/><Relationship Id="rId270" Type="http://schemas.openxmlformats.org/officeDocument/2006/relationships/oleObject" Target="embeddings/oleObject35.bin"/><Relationship Id="rId65" Type="http://schemas.openxmlformats.org/officeDocument/2006/relationships/image" Target="media/image29.emf"/><Relationship Id="rId130" Type="http://schemas.openxmlformats.org/officeDocument/2006/relationships/hyperlink" Target="https://github.com/RobertGodin/JavaPasAPas" TargetMode="External"/><Relationship Id="rId368" Type="http://schemas.openxmlformats.org/officeDocument/2006/relationships/hyperlink" Target="https://docs.oracle.com/javase/8/docs/api/javax/swing/Timer.html" TargetMode="External"/><Relationship Id="rId575" Type="http://schemas.openxmlformats.org/officeDocument/2006/relationships/hyperlink" Target="https://docs.oracle.com/javase/8/docs/api/java/io/ObjectInputStream.html" TargetMode="External"/><Relationship Id="rId228" Type="http://schemas.openxmlformats.org/officeDocument/2006/relationships/hyperlink" Target="https://docs.oracle.com/javase/8/docs/api/javax/swing/JFrame.html" TargetMode="External"/><Relationship Id="rId435" Type="http://schemas.openxmlformats.org/officeDocument/2006/relationships/hyperlink" Target="https://docs.oracle.com/javase/8/docs/api/java/util/Iterator.html" TargetMode="External"/><Relationship Id="rId281" Type="http://schemas.openxmlformats.org/officeDocument/2006/relationships/hyperlink" Target="https://docs.oracle.com/javase/8/docs/api/java/awt/event/MouseListener.html" TargetMode="External"/><Relationship Id="rId502" Type="http://schemas.openxmlformats.org/officeDocument/2006/relationships/hyperlink" Target="https://docs.oracle.com/javase/8/docs/api/java/io/Reader.html" TargetMode="External"/><Relationship Id="rId76" Type="http://schemas.openxmlformats.org/officeDocument/2006/relationships/hyperlink" Target="https://docs.oracle.com/javase/8/docs/api/java/lang/String.html" TargetMode="External"/><Relationship Id="rId141" Type="http://schemas.openxmlformats.org/officeDocument/2006/relationships/hyperlink" Target="https://github.com/RobertGodin/JavaPasAPas" TargetMode="External"/><Relationship Id="rId379" Type="http://schemas.openxmlformats.org/officeDocument/2006/relationships/oleObject" Target="embeddings/oleObject55.bin"/><Relationship Id="rId586" Type="http://schemas.openxmlformats.org/officeDocument/2006/relationships/hyperlink" Target="https://docs.oracle.com/javase/8/docs/api/java/io/RandomAccessFile.html" TargetMode="External"/><Relationship Id="rId7" Type="http://schemas.openxmlformats.org/officeDocument/2006/relationships/endnotes" Target="endnotes.xml"/><Relationship Id="rId239" Type="http://schemas.openxmlformats.org/officeDocument/2006/relationships/hyperlink" Target="https://docs.oracle.com/javase/8/docs/api/java/awt/Graphics.html" TargetMode="External"/><Relationship Id="rId446" Type="http://schemas.openxmlformats.org/officeDocument/2006/relationships/hyperlink" Target="https://github.com/RobertGodin/JavaPasAPas/tree/master/JeuSimple" TargetMode="External"/><Relationship Id="rId292" Type="http://schemas.openxmlformats.org/officeDocument/2006/relationships/hyperlink" Target="https://docs.oracle.com/javase/8/docs/api/javax/swing/JFrame.html" TargetMode="External"/><Relationship Id="rId306" Type="http://schemas.openxmlformats.org/officeDocument/2006/relationships/hyperlink" Target="https://github.com/RobertGodin/JavaPasAPas" TargetMode="External"/><Relationship Id="rId87" Type="http://schemas.openxmlformats.org/officeDocument/2006/relationships/image" Target="media/image33.emf"/><Relationship Id="rId513" Type="http://schemas.openxmlformats.org/officeDocument/2006/relationships/hyperlink" Target="https://github.com/RobertGodin/JavaPasAPas" TargetMode="External"/><Relationship Id="rId597" Type="http://schemas.openxmlformats.org/officeDocument/2006/relationships/image" Target="media/image117.png"/><Relationship Id="rId152" Type="http://schemas.openxmlformats.org/officeDocument/2006/relationships/hyperlink" Target="https://docs.oracle.com/javase/8/docs/api/java/lang/String.html" TargetMode="External"/><Relationship Id="rId457" Type="http://schemas.openxmlformats.org/officeDocument/2006/relationships/hyperlink" Target="https://docs.oracle.com/javase/8/docs/api/java/util/Vector.html" TargetMode="External"/><Relationship Id="rId14" Type="http://schemas.openxmlformats.org/officeDocument/2006/relationships/image" Target="media/image4.wmf"/><Relationship Id="rId317" Type="http://schemas.openxmlformats.org/officeDocument/2006/relationships/oleObject" Target="embeddings/oleObject39.bin"/><Relationship Id="rId524" Type="http://schemas.openxmlformats.org/officeDocument/2006/relationships/hyperlink" Target="https://github.com/RobertGodin/JavaPasAPas" TargetMode="External"/><Relationship Id="rId98" Type="http://schemas.openxmlformats.org/officeDocument/2006/relationships/hyperlink" Target="https://docs.oracle.com/javase/8/docs/api/java/util/Scanner.html" TargetMode="External"/><Relationship Id="rId163" Type="http://schemas.openxmlformats.org/officeDocument/2006/relationships/hyperlink" Target="https://docs.oracle.com/javase/8/docs/api/java/lang/String.html" TargetMode="External"/><Relationship Id="rId370" Type="http://schemas.openxmlformats.org/officeDocument/2006/relationships/hyperlink" Target="https://docs.oracle.com/javase/8/docs/api/javax/swing/JPanel.html" TargetMode="External"/><Relationship Id="rId230" Type="http://schemas.openxmlformats.org/officeDocument/2006/relationships/hyperlink" Target="https://docs.oracle.com/javase/8/docs/api/java/lang/String.html" TargetMode="External"/><Relationship Id="rId468" Type="http://schemas.openxmlformats.org/officeDocument/2006/relationships/image" Target="media/image100.wmf"/><Relationship Id="rId25" Type="http://schemas.openxmlformats.org/officeDocument/2006/relationships/image" Target="media/image9.png"/><Relationship Id="rId67" Type="http://schemas.openxmlformats.org/officeDocument/2006/relationships/hyperlink" Target="https://docs.oracle.com/javase/8/docs/api/java/lang/String.html" TargetMode="External"/><Relationship Id="rId272" Type="http://schemas.openxmlformats.org/officeDocument/2006/relationships/image" Target="media/image66.png"/><Relationship Id="rId328" Type="http://schemas.openxmlformats.org/officeDocument/2006/relationships/image" Target="media/image79.emf"/><Relationship Id="rId535" Type="http://schemas.openxmlformats.org/officeDocument/2006/relationships/hyperlink" Target="https://docs.oracle.com/javase/8/docs/api/java/io/FileInputStream.html" TargetMode="External"/><Relationship Id="rId577" Type="http://schemas.openxmlformats.org/officeDocument/2006/relationships/hyperlink" Target="https://docs.oracle.com/javase/8/docs/api/java/io/ObjectOutputStream.html" TargetMode="External"/><Relationship Id="rId132" Type="http://schemas.openxmlformats.org/officeDocument/2006/relationships/image" Target="media/image48.png"/><Relationship Id="rId174" Type="http://schemas.openxmlformats.org/officeDocument/2006/relationships/hyperlink" Target="https://docs.oracle.com/javase/8/docs/api/java/lang/String.html" TargetMode="External"/><Relationship Id="rId381" Type="http://schemas.openxmlformats.org/officeDocument/2006/relationships/hyperlink" Target="https://github.com/RobertGodin/JavaPasAPas" TargetMode="External"/><Relationship Id="rId602" Type="http://schemas.openxmlformats.org/officeDocument/2006/relationships/image" Target="media/image122.png"/><Relationship Id="rId241" Type="http://schemas.openxmlformats.org/officeDocument/2006/relationships/hyperlink" Target="https://docs.oracle.com/javase/8/docs/api/java/awt/Graphics.html" TargetMode="External"/><Relationship Id="rId437" Type="http://schemas.openxmlformats.org/officeDocument/2006/relationships/hyperlink" Target="https://docs.oracle.com/javase/8/docs/api/java/util/Iterator.html" TargetMode="External"/><Relationship Id="rId479" Type="http://schemas.openxmlformats.org/officeDocument/2006/relationships/hyperlink" Target="https://docs.oracle.com/javase/8/docs/api/java/io/FileInputStream.html" TargetMode="External"/><Relationship Id="rId36" Type="http://schemas.openxmlformats.org/officeDocument/2006/relationships/image" Target="media/image19.emf"/><Relationship Id="rId283" Type="http://schemas.openxmlformats.org/officeDocument/2006/relationships/hyperlink" Target="https://docs.oracle.com/javase/8/docs/api/java/awt/event/MouseListener.html" TargetMode="External"/><Relationship Id="rId339" Type="http://schemas.openxmlformats.org/officeDocument/2006/relationships/image" Target="media/image84.emf"/><Relationship Id="rId490" Type="http://schemas.openxmlformats.org/officeDocument/2006/relationships/hyperlink" Target="https://docs.oracle.com/javase/8/docs/api/java/io/FileOutputStream.html" TargetMode="External"/><Relationship Id="rId504" Type="http://schemas.openxmlformats.org/officeDocument/2006/relationships/hyperlink" Target="https://docs.oracle.com/javase/8/docs/api/java/io/DataInputStream.html" TargetMode="External"/><Relationship Id="rId546" Type="http://schemas.openxmlformats.org/officeDocument/2006/relationships/hyperlink" Target="https://docs.oracle.com/javase/8/docs/api/java/io/StreamTokenizer.html" TargetMode="External"/><Relationship Id="rId78" Type="http://schemas.openxmlformats.org/officeDocument/2006/relationships/hyperlink" Target="https://docs.oracle.com/javase/8/docs/api/java/lang/String.html" TargetMode="External"/><Relationship Id="rId101" Type="http://schemas.openxmlformats.org/officeDocument/2006/relationships/image" Target="media/image37.png"/><Relationship Id="rId143" Type="http://schemas.openxmlformats.org/officeDocument/2006/relationships/hyperlink" Target="https://github.com/RobertGodin/JavaPasAPas" TargetMode="External"/><Relationship Id="rId185" Type="http://schemas.openxmlformats.org/officeDocument/2006/relationships/hyperlink" Target="https://docs.oracle.com/javase/8/docs/api/java/lang/String.html" TargetMode="External"/><Relationship Id="rId350" Type="http://schemas.openxmlformats.org/officeDocument/2006/relationships/hyperlink" Target="https://github.com/RobertGodin/JavaPasAPas" TargetMode="External"/><Relationship Id="rId406" Type="http://schemas.openxmlformats.org/officeDocument/2006/relationships/hyperlink" Target="https://docs.oracle.com/javase/8/docs/api/java/applet/AudioClip.html" TargetMode="External"/><Relationship Id="rId588" Type="http://schemas.openxmlformats.org/officeDocument/2006/relationships/image" Target="media/image111.wmf"/><Relationship Id="rId9" Type="http://schemas.openxmlformats.org/officeDocument/2006/relationships/oleObject" Target="embeddings/oleObject1.bin"/><Relationship Id="rId210" Type="http://schemas.openxmlformats.org/officeDocument/2006/relationships/hyperlink" Target="https://docs.oracle.com/javase/8/docs/api/java/lang/String.html" TargetMode="External"/><Relationship Id="rId392" Type="http://schemas.openxmlformats.org/officeDocument/2006/relationships/hyperlink" Target="https://docs.oracle.com/javase/8/docs/api/javax/swing/JPanel.html" TargetMode="External"/><Relationship Id="rId448" Type="http://schemas.openxmlformats.org/officeDocument/2006/relationships/hyperlink" Target="https://docs.oracle.com/javase/8/docs/api/java/awt/event/ActionListener.html" TargetMode="External"/><Relationship Id="rId613" Type="http://schemas.openxmlformats.org/officeDocument/2006/relationships/theme" Target="theme/theme1.xml"/><Relationship Id="rId252" Type="http://schemas.openxmlformats.org/officeDocument/2006/relationships/hyperlink" Target="https://docs.oracle.com/javase/8/docs/api/java/awt/Color.html" TargetMode="External"/><Relationship Id="rId294" Type="http://schemas.openxmlformats.org/officeDocument/2006/relationships/hyperlink" Target="https://docs.oracle.com/javase/8/docs/api/java/awt/Graphics.html" TargetMode="External"/><Relationship Id="rId308" Type="http://schemas.openxmlformats.org/officeDocument/2006/relationships/hyperlink" Target="https://docs.oracle.com/javase/8/docs/api/java/awt/Color.html" TargetMode="External"/><Relationship Id="rId515" Type="http://schemas.openxmlformats.org/officeDocument/2006/relationships/hyperlink" Target="https://docs.oracle.com/javase/8/docs/api/java/io/Writer.html" TargetMode="External"/><Relationship Id="rId47" Type="http://schemas.openxmlformats.org/officeDocument/2006/relationships/hyperlink" Target="https://docs.oracle.com/javase/8/docs/api/javax/swing/JOptionPane.html" TargetMode="External"/><Relationship Id="rId89" Type="http://schemas.openxmlformats.org/officeDocument/2006/relationships/hyperlink" Target="https://github.com/RobertGodin/JavaPasAPas" TargetMode="External"/><Relationship Id="rId112" Type="http://schemas.openxmlformats.org/officeDocument/2006/relationships/oleObject" Target="embeddings/oleObject19.bin"/><Relationship Id="rId154" Type="http://schemas.openxmlformats.org/officeDocument/2006/relationships/oleObject" Target="embeddings/oleObject25.bin"/><Relationship Id="rId361" Type="http://schemas.openxmlformats.org/officeDocument/2006/relationships/image" Target="media/image93.png"/><Relationship Id="rId557" Type="http://schemas.openxmlformats.org/officeDocument/2006/relationships/hyperlink" Target="https://docs.oracle.com/javase/8/docs/api/org/w3c/dom/Node.html" TargetMode="External"/><Relationship Id="rId599" Type="http://schemas.openxmlformats.org/officeDocument/2006/relationships/image" Target="media/image119.png"/><Relationship Id="rId196" Type="http://schemas.openxmlformats.org/officeDocument/2006/relationships/hyperlink" Target="https://docs.oracle.com/javase/8/docs/api/java/lang/String.html" TargetMode="External"/><Relationship Id="rId417" Type="http://schemas.openxmlformats.org/officeDocument/2006/relationships/hyperlink" Target="https://github.com/RobertGodin/JavaPasAPas" TargetMode="External"/><Relationship Id="rId459" Type="http://schemas.openxmlformats.org/officeDocument/2006/relationships/hyperlink" Target="https://docs.oracle.com/javase/8/docs/api/java/util/ArrayList.html" TargetMode="External"/><Relationship Id="rId16" Type="http://schemas.openxmlformats.org/officeDocument/2006/relationships/hyperlink" Target="http://www.unicode.org" TargetMode="External"/><Relationship Id="rId221" Type="http://schemas.openxmlformats.org/officeDocument/2006/relationships/image" Target="media/image59.emf"/><Relationship Id="rId263" Type="http://schemas.openxmlformats.org/officeDocument/2006/relationships/hyperlink" Target="https://github.com/RobertGodin/JavaPasAPas" TargetMode="External"/><Relationship Id="rId319" Type="http://schemas.openxmlformats.org/officeDocument/2006/relationships/oleObject" Target="embeddings/oleObject40.bin"/><Relationship Id="rId470" Type="http://schemas.openxmlformats.org/officeDocument/2006/relationships/hyperlink" Target="https://docs.oracle.com/javase/8/docs/api/java/io/RandomAccessFile.html" TargetMode="External"/><Relationship Id="rId526" Type="http://schemas.openxmlformats.org/officeDocument/2006/relationships/hyperlink" Target="https://docs.oracle.com/javase/8/docs/api/java/io/PrintStream.html" TargetMode="External"/><Relationship Id="rId58" Type="http://schemas.openxmlformats.org/officeDocument/2006/relationships/hyperlink" Target="https://docs.oracle.com/javase/8/docs/api/javax/swing/JOptionPane.html" TargetMode="External"/><Relationship Id="rId123" Type="http://schemas.openxmlformats.org/officeDocument/2006/relationships/hyperlink" Target="https://github.com/RobertGodin/JavaPasAPas" TargetMode="External"/><Relationship Id="rId330" Type="http://schemas.openxmlformats.org/officeDocument/2006/relationships/image" Target="media/image80.emf"/><Relationship Id="rId568" Type="http://schemas.openxmlformats.org/officeDocument/2006/relationships/hyperlink" Target="https://docs.oracle.com/javase/8/docs/api/javax/swing/JFileChooser.html" TargetMode="External"/><Relationship Id="rId165" Type="http://schemas.openxmlformats.org/officeDocument/2006/relationships/hyperlink" Target="https://docs.oracle.com/javase/8/docs/api/java/lang/String.html" TargetMode="External"/><Relationship Id="rId372" Type="http://schemas.openxmlformats.org/officeDocument/2006/relationships/hyperlink" Target="https://docs.oracle.com/javase/8/docs/api/javax/swing/JFrame.html" TargetMode="External"/><Relationship Id="rId428" Type="http://schemas.openxmlformats.org/officeDocument/2006/relationships/hyperlink" Target="https://docs.oracle.com/javase/8/docs/api/java/util/Vector.html" TargetMode="External"/><Relationship Id="rId232" Type="http://schemas.openxmlformats.org/officeDocument/2006/relationships/hyperlink" Target="https://docs.oracle.com/javase/8/docs/api/javax/swing/JFrame.html" TargetMode="External"/><Relationship Id="rId274" Type="http://schemas.openxmlformats.org/officeDocument/2006/relationships/image" Target="media/image67.png"/><Relationship Id="rId481" Type="http://schemas.openxmlformats.org/officeDocument/2006/relationships/hyperlink" Target="https://docs.oracle.com/javase/8/docs/api/java/io/FileInputStream.html" TargetMode="External"/><Relationship Id="rId27" Type="http://schemas.openxmlformats.org/officeDocument/2006/relationships/image" Target="media/image11.png"/><Relationship Id="rId69" Type="http://schemas.openxmlformats.org/officeDocument/2006/relationships/image" Target="media/image30.emf"/><Relationship Id="rId134" Type="http://schemas.openxmlformats.org/officeDocument/2006/relationships/image" Target="media/image50.emf"/><Relationship Id="rId537" Type="http://schemas.openxmlformats.org/officeDocument/2006/relationships/hyperlink" Target="https://docs.oracle.com/javase/8/docs/api/java/io/FileOutputStream.html" TargetMode="External"/><Relationship Id="rId579" Type="http://schemas.openxmlformats.org/officeDocument/2006/relationships/hyperlink" Target="https://docs.oracle.com/javase/8/docs/api/java/io/ObjectOutputStream.html" TargetMode="External"/><Relationship Id="rId80" Type="http://schemas.openxmlformats.org/officeDocument/2006/relationships/hyperlink" Target="https://docs.oracle.com/javase/8/docs/api/java/lang/String.html" TargetMode="External"/><Relationship Id="rId176" Type="http://schemas.openxmlformats.org/officeDocument/2006/relationships/hyperlink" Target="https://docs.oracle.com/javase/8/docs/api/java/lang/String.html" TargetMode="External"/><Relationship Id="rId341" Type="http://schemas.openxmlformats.org/officeDocument/2006/relationships/image" Target="media/image85.emf"/><Relationship Id="rId383" Type="http://schemas.openxmlformats.org/officeDocument/2006/relationships/hyperlink" Target="https://docs.oracle.com/javase/8/docs/api/javax/swing/JPanel.html" TargetMode="External"/><Relationship Id="rId439" Type="http://schemas.openxmlformats.org/officeDocument/2006/relationships/hyperlink" Target="https://docs.oracle.com/javase/8/docs/api/java/util/Iterator.html" TargetMode="External"/><Relationship Id="rId590" Type="http://schemas.openxmlformats.org/officeDocument/2006/relationships/hyperlink" Target="https://github.com/RobertGodin/JavaPasAPas" TargetMode="External"/><Relationship Id="rId604" Type="http://schemas.openxmlformats.org/officeDocument/2006/relationships/image" Target="media/image124.png"/><Relationship Id="rId201" Type="http://schemas.openxmlformats.org/officeDocument/2006/relationships/hyperlink" Target="https://docs.oracle.com/javase/8/docs/api/java/lang/String.html" TargetMode="External"/><Relationship Id="rId243" Type="http://schemas.openxmlformats.org/officeDocument/2006/relationships/hyperlink" Target="https://docs.oracle.com/javase/8/docs/api/javax/swing/JFrame.html" TargetMode="External"/><Relationship Id="rId285" Type="http://schemas.openxmlformats.org/officeDocument/2006/relationships/hyperlink" Target="https://docs.oracle.com/javase/8/docs/api/java/awt/event/MouseEvent.html" TargetMode="External"/><Relationship Id="rId450" Type="http://schemas.openxmlformats.org/officeDocument/2006/relationships/hyperlink" Target="https://docs.oracle.com/javase/8/docs/api/java/awt/event/MouseListener.html" TargetMode="External"/><Relationship Id="rId506" Type="http://schemas.openxmlformats.org/officeDocument/2006/relationships/image" Target="media/image105.emf"/><Relationship Id="rId38" Type="http://schemas.openxmlformats.org/officeDocument/2006/relationships/hyperlink" Target="https://fr.wikipedia.org/wiki/UML_(informatique)" TargetMode="External"/><Relationship Id="rId103" Type="http://schemas.openxmlformats.org/officeDocument/2006/relationships/image" Target="media/image38.emf"/><Relationship Id="rId310" Type="http://schemas.openxmlformats.org/officeDocument/2006/relationships/hyperlink" Target="https://docs.oracle.com/javase/8/docs/api/java/awt/Color.html" TargetMode="External"/><Relationship Id="rId492" Type="http://schemas.openxmlformats.org/officeDocument/2006/relationships/image" Target="media/image104.png"/><Relationship Id="rId548" Type="http://schemas.openxmlformats.org/officeDocument/2006/relationships/hyperlink" Target="https://docs.oracle.com/javase/8/docs/api/java/io/StreamTokenizer.html" TargetMode="External"/><Relationship Id="rId91" Type="http://schemas.openxmlformats.org/officeDocument/2006/relationships/hyperlink" Target="https://github.com/RobertGodin/JavaPasAPas" TargetMode="External"/><Relationship Id="rId145" Type="http://schemas.openxmlformats.org/officeDocument/2006/relationships/hyperlink" Target="https://github.com/RobertGodin/JavaPasAPas" TargetMode="External"/><Relationship Id="rId187" Type="http://schemas.openxmlformats.org/officeDocument/2006/relationships/hyperlink" Target="https://docs.oracle.com/javase/8/docs/api/java/lang/String.html" TargetMode="External"/><Relationship Id="rId352" Type="http://schemas.openxmlformats.org/officeDocument/2006/relationships/hyperlink" Target="https://github.com/RobertGodin/JavaPasAPas" TargetMode="External"/><Relationship Id="rId394" Type="http://schemas.openxmlformats.org/officeDocument/2006/relationships/hyperlink" Target="https://github.com/RobertGodin/JavaPasAPas" TargetMode="External"/><Relationship Id="rId408" Type="http://schemas.openxmlformats.org/officeDocument/2006/relationships/hyperlink" Target="https://github.com/RobertGodin/JavaPasAPas/tree/master/JeuSimple" TargetMode="External"/><Relationship Id="rId212" Type="http://schemas.openxmlformats.org/officeDocument/2006/relationships/hyperlink" Target="https://github.com/RobertGodin/JavaPasAPas" TargetMode="External"/><Relationship Id="rId254" Type="http://schemas.openxmlformats.org/officeDocument/2006/relationships/hyperlink" Target="https://docs.oracle.com/javase/8/docs/api/java/awt/Graphics.html" TargetMode="External"/><Relationship Id="rId49" Type="http://schemas.openxmlformats.org/officeDocument/2006/relationships/oleObject" Target="embeddings/oleObject8.bin"/><Relationship Id="rId114" Type="http://schemas.openxmlformats.org/officeDocument/2006/relationships/hyperlink" Target="https://github.com/RobertGodin/JavaPasAPas" TargetMode="External"/><Relationship Id="rId296" Type="http://schemas.openxmlformats.org/officeDocument/2006/relationships/hyperlink" Target="https://docs.oracle.com/javase/8/docs/api/java/lang/String.html" TargetMode="External"/><Relationship Id="rId461" Type="http://schemas.openxmlformats.org/officeDocument/2006/relationships/hyperlink" Target="https://docs.oracle.com/javase/8/docs/api/java/io/package-summary.html" TargetMode="External"/><Relationship Id="rId517" Type="http://schemas.openxmlformats.org/officeDocument/2006/relationships/hyperlink" Target="https://docs.oracle.com/javase/8/docs/api/java/io/InputStream.html" TargetMode="External"/><Relationship Id="rId559" Type="http://schemas.openxmlformats.org/officeDocument/2006/relationships/hyperlink" Target="https://github.com/RobertGodin/JavaPasAPas" TargetMode="External"/><Relationship Id="rId60" Type="http://schemas.openxmlformats.org/officeDocument/2006/relationships/hyperlink" Target="https://docs.oracle.com/javase/8/docs/api/java/lang/String.html" TargetMode="External"/><Relationship Id="rId156" Type="http://schemas.openxmlformats.org/officeDocument/2006/relationships/hyperlink" Target="https://docs.oracle.com/javase/8/docs/api/java/lang/String.html" TargetMode="External"/><Relationship Id="rId198" Type="http://schemas.openxmlformats.org/officeDocument/2006/relationships/hyperlink" Target="https://docs.oracle.com/javase/8/docs/api/java/lang/String.html" TargetMode="External"/><Relationship Id="rId321" Type="http://schemas.openxmlformats.org/officeDocument/2006/relationships/oleObject" Target="embeddings/oleObject41.bin"/><Relationship Id="rId363" Type="http://schemas.openxmlformats.org/officeDocument/2006/relationships/image" Target="media/image94.png"/><Relationship Id="rId419" Type="http://schemas.openxmlformats.org/officeDocument/2006/relationships/hyperlink" Target="https://docs.oracle.com/javase/8/docs/api/java/util/Vector.html" TargetMode="External"/><Relationship Id="rId570" Type="http://schemas.openxmlformats.org/officeDocument/2006/relationships/hyperlink" Target="https://docs.oracle.com/javase/8/docs/api/java/io/ObjectOutputStream.html" TargetMode="External"/><Relationship Id="rId223" Type="http://schemas.openxmlformats.org/officeDocument/2006/relationships/hyperlink" Target="https://docs.oracle.com/javase/8/docs/api/javax/swing/JFrame.html" TargetMode="External"/><Relationship Id="rId430" Type="http://schemas.openxmlformats.org/officeDocument/2006/relationships/hyperlink" Target="https://docs.oracle.com/javase/8/docs/api/java/util/Vector.html" TargetMode="External"/><Relationship Id="rId18" Type="http://schemas.openxmlformats.org/officeDocument/2006/relationships/oleObject" Target="embeddings/oleObject5.bin"/><Relationship Id="rId265" Type="http://schemas.openxmlformats.org/officeDocument/2006/relationships/hyperlink" Target="https://github.com/RobertGodin/JavaPasAPas" TargetMode="External"/><Relationship Id="rId472" Type="http://schemas.openxmlformats.org/officeDocument/2006/relationships/hyperlink" Target="https://docs.oracle.com/javase/8/docs/api/java/io/InputStream.html" TargetMode="External"/><Relationship Id="rId528" Type="http://schemas.openxmlformats.org/officeDocument/2006/relationships/hyperlink" Target="https://docs.oracle.com/javase/8/docs/api/java/io/PrintWriter.html" TargetMode="External"/><Relationship Id="rId125" Type="http://schemas.openxmlformats.org/officeDocument/2006/relationships/hyperlink" Target="https://github.com/RobertGodin/JavaPasAPas" TargetMode="External"/><Relationship Id="rId167" Type="http://schemas.openxmlformats.org/officeDocument/2006/relationships/hyperlink" Target="https://docs.oracle.com/javase/8/docs/api/java/lang/String.html" TargetMode="External"/><Relationship Id="rId332" Type="http://schemas.openxmlformats.org/officeDocument/2006/relationships/image" Target="media/image81.emf"/><Relationship Id="rId374" Type="http://schemas.openxmlformats.org/officeDocument/2006/relationships/hyperlink" Target="https://docs.oracle.com/javase/8/docs/api/javax/swing/JPanel.html" TargetMode="External"/><Relationship Id="rId581" Type="http://schemas.openxmlformats.org/officeDocument/2006/relationships/hyperlink" Target="https://docs.oracle.com/javase/8/docs/api/java/io/ObjectOutputStream.html" TargetMode="External"/><Relationship Id="rId71" Type="http://schemas.openxmlformats.org/officeDocument/2006/relationships/image" Target="media/image31.emf"/><Relationship Id="rId234" Type="http://schemas.openxmlformats.org/officeDocument/2006/relationships/oleObject" Target="embeddings/oleObject32.bin"/><Relationship Id="rId2" Type="http://schemas.openxmlformats.org/officeDocument/2006/relationships/numbering" Target="numbering.xml"/><Relationship Id="rId29" Type="http://schemas.openxmlformats.org/officeDocument/2006/relationships/image" Target="media/image13.png"/><Relationship Id="rId276" Type="http://schemas.openxmlformats.org/officeDocument/2006/relationships/hyperlink" Target="https://docs.oracle.com/javase/8/docs/api/javax/swing/JFrame.html" TargetMode="External"/><Relationship Id="rId441" Type="http://schemas.openxmlformats.org/officeDocument/2006/relationships/hyperlink" Target="https://docs.oracle.com/javase/8/docs/api/java/util/Iterator.html" TargetMode="External"/><Relationship Id="rId483" Type="http://schemas.openxmlformats.org/officeDocument/2006/relationships/hyperlink" Target="https://docs.oracle.com/javase/8/docs/api/java/io/FileInputStream.html" TargetMode="External"/><Relationship Id="rId539" Type="http://schemas.openxmlformats.org/officeDocument/2006/relationships/hyperlink" Target="https://docs.oracle.com/javase/8/docs/api/java/io/PrintWriter.html" TargetMode="External"/><Relationship Id="rId40" Type="http://schemas.openxmlformats.org/officeDocument/2006/relationships/image" Target="media/image21.emf"/><Relationship Id="rId136" Type="http://schemas.openxmlformats.org/officeDocument/2006/relationships/image" Target="media/image51.emf"/><Relationship Id="rId178" Type="http://schemas.openxmlformats.org/officeDocument/2006/relationships/hyperlink" Target="https://docs.oracle.com/javase/8/docs/api/java/lang/String.html" TargetMode="External"/><Relationship Id="rId301" Type="http://schemas.openxmlformats.org/officeDocument/2006/relationships/image" Target="media/image70.png"/><Relationship Id="rId343" Type="http://schemas.openxmlformats.org/officeDocument/2006/relationships/image" Target="media/image86.emf"/><Relationship Id="rId550" Type="http://schemas.openxmlformats.org/officeDocument/2006/relationships/hyperlink" Target="https://github.com/RobertGodin/JavaPasAPas" TargetMode="External"/><Relationship Id="rId82" Type="http://schemas.openxmlformats.org/officeDocument/2006/relationships/hyperlink" Target="https://docs.oracle.com/javase/8/docs/api/java/lang/String.html" TargetMode="External"/><Relationship Id="rId203" Type="http://schemas.openxmlformats.org/officeDocument/2006/relationships/hyperlink" Target="https://github.com/RobertGodin/JavaPasAPas" TargetMode="External"/><Relationship Id="rId385" Type="http://schemas.openxmlformats.org/officeDocument/2006/relationships/hyperlink" Target="https://docs.oracle.com/javase/8/docs/api/javax/swing/JFrame.html" TargetMode="External"/><Relationship Id="rId592" Type="http://schemas.openxmlformats.org/officeDocument/2006/relationships/image" Target="media/image112.png"/><Relationship Id="rId606" Type="http://schemas.openxmlformats.org/officeDocument/2006/relationships/image" Target="media/image126.png"/><Relationship Id="rId245" Type="http://schemas.openxmlformats.org/officeDocument/2006/relationships/hyperlink" Target="https://docs.oracle.com/javase/8/docs/api/javax/swing/JFrame.html" TargetMode="External"/><Relationship Id="rId287" Type="http://schemas.openxmlformats.org/officeDocument/2006/relationships/hyperlink" Target="https://docs.oracle.com/javase/8/docs/api/java/awt/event/MouseEvent.html" TargetMode="External"/><Relationship Id="rId410" Type="http://schemas.openxmlformats.org/officeDocument/2006/relationships/hyperlink" Target="https://github.com/RobertGodin/JavaPasAPas/tree/master/JeuSimple" TargetMode="External"/><Relationship Id="rId452" Type="http://schemas.openxmlformats.org/officeDocument/2006/relationships/hyperlink" Target="https://docs.oracle.com/javase/8/docs/api/java/awt/event/MouseEvent.html" TargetMode="External"/><Relationship Id="rId494" Type="http://schemas.openxmlformats.org/officeDocument/2006/relationships/hyperlink" Target="https://github.com/RobertGodin/JavaPasAPas" TargetMode="External"/><Relationship Id="rId508" Type="http://schemas.openxmlformats.org/officeDocument/2006/relationships/hyperlink" Target="https://docs.oracle.com/javase/8/docs/api/java/io/DataOutputStream.html" TargetMode="External"/><Relationship Id="rId105" Type="http://schemas.openxmlformats.org/officeDocument/2006/relationships/oleObject" Target="embeddings/oleObject17.bin"/><Relationship Id="rId147" Type="http://schemas.openxmlformats.org/officeDocument/2006/relationships/hyperlink" Target="http://www.unicode.org/Public/UNIDATA/UnicodeData.txt" TargetMode="External"/><Relationship Id="rId312" Type="http://schemas.openxmlformats.org/officeDocument/2006/relationships/hyperlink" Target="https://docs.oracle.com/javase/8/docs/api/java/awt/Color.html" TargetMode="External"/><Relationship Id="rId354" Type="http://schemas.openxmlformats.org/officeDocument/2006/relationships/oleObject" Target="embeddings/oleObject52.bin"/><Relationship Id="rId51" Type="http://schemas.openxmlformats.org/officeDocument/2006/relationships/oleObject" Target="embeddings/oleObject9.bin"/><Relationship Id="rId93" Type="http://schemas.openxmlformats.org/officeDocument/2006/relationships/hyperlink" Target="https://github.com/RobertGodin/JavaPasAPas" TargetMode="External"/><Relationship Id="rId189" Type="http://schemas.openxmlformats.org/officeDocument/2006/relationships/hyperlink" Target="https://docs.oracle.com/javase/8/docs/api/java/lang/String.html" TargetMode="External"/><Relationship Id="rId396" Type="http://schemas.openxmlformats.org/officeDocument/2006/relationships/hyperlink" Target="https://docs.oracle.com/javase/8/docs/api/javax/swing/JFrame.html" TargetMode="External"/><Relationship Id="rId561" Type="http://schemas.openxmlformats.org/officeDocument/2006/relationships/hyperlink" Target="https://docs.oracle.com/javase/8/docs/api/java/io/File.html" TargetMode="External"/><Relationship Id="rId214" Type="http://schemas.openxmlformats.org/officeDocument/2006/relationships/hyperlink" Target="https://github.com/RobertGodin/JavaPasAPas" TargetMode="External"/><Relationship Id="rId256" Type="http://schemas.openxmlformats.org/officeDocument/2006/relationships/hyperlink" Target="https://docs.oracle.com/javase/8/docs/api/java/awt/Graphics.html" TargetMode="External"/><Relationship Id="rId298" Type="http://schemas.openxmlformats.org/officeDocument/2006/relationships/image" Target="media/image68.png"/><Relationship Id="rId421" Type="http://schemas.openxmlformats.org/officeDocument/2006/relationships/hyperlink" Target="https://docs.oracle.com/javase/8/docs/api/java/util/Vector.html" TargetMode="External"/><Relationship Id="rId463" Type="http://schemas.openxmlformats.org/officeDocument/2006/relationships/hyperlink" Target="https://docs.oracle.com/javase/8/docs/api/java/io/OutputStream.html" TargetMode="External"/><Relationship Id="rId519" Type="http://schemas.openxmlformats.org/officeDocument/2006/relationships/image" Target="media/image106.emf"/><Relationship Id="rId116" Type="http://schemas.openxmlformats.org/officeDocument/2006/relationships/hyperlink" Target="https://github.com/RobertGodin/JavaPasAPas" TargetMode="External"/><Relationship Id="rId158" Type="http://schemas.openxmlformats.org/officeDocument/2006/relationships/image" Target="media/image53.emf"/><Relationship Id="rId323" Type="http://schemas.openxmlformats.org/officeDocument/2006/relationships/oleObject" Target="embeddings/oleObject42.bin"/><Relationship Id="rId530" Type="http://schemas.openxmlformats.org/officeDocument/2006/relationships/hyperlink" Target="https://docs.oracle.com/javase/8/docs/api/java/lang/Integer.html" TargetMode="External"/><Relationship Id="rId20" Type="http://schemas.openxmlformats.org/officeDocument/2006/relationships/hyperlink" Target="https://www.youtube.com/watch?v=Tk6u3Wm___s" TargetMode="External"/><Relationship Id="rId62" Type="http://schemas.openxmlformats.org/officeDocument/2006/relationships/hyperlink" Target="https://docs.oracle.com/javase/8/docs/api/java/lang/String.html" TargetMode="External"/><Relationship Id="rId365" Type="http://schemas.openxmlformats.org/officeDocument/2006/relationships/hyperlink" Target="https://github.com/RobertGodin/JavaPasAPas" TargetMode="External"/><Relationship Id="rId572" Type="http://schemas.openxmlformats.org/officeDocument/2006/relationships/hyperlink" Target="https://docs.oracle.com/javase/8/docs/api/java/lang/Object.html" TargetMode="External"/><Relationship Id="rId225" Type="http://schemas.openxmlformats.org/officeDocument/2006/relationships/hyperlink" Target="https://docs.oracle.com/javase/8/docs/api/javax/swing/JFrame.html" TargetMode="External"/><Relationship Id="rId267" Type="http://schemas.openxmlformats.org/officeDocument/2006/relationships/oleObject" Target="embeddings/oleObject34.bin"/><Relationship Id="rId432" Type="http://schemas.openxmlformats.org/officeDocument/2006/relationships/hyperlink" Target="https://docs.oracle.com/javase/8/docs/api/java/util/Vector.html" TargetMode="External"/><Relationship Id="rId474" Type="http://schemas.openxmlformats.org/officeDocument/2006/relationships/image" Target="media/image101.emf"/><Relationship Id="rId127" Type="http://schemas.openxmlformats.org/officeDocument/2006/relationships/oleObject" Target="embeddings/oleObject22.bin"/><Relationship Id="rId31" Type="http://schemas.openxmlformats.org/officeDocument/2006/relationships/image" Target="media/image15.png"/><Relationship Id="rId73" Type="http://schemas.openxmlformats.org/officeDocument/2006/relationships/image" Target="media/image32.emf"/><Relationship Id="rId169" Type="http://schemas.openxmlformats.org/officeDocument/2006/relationships/hyperlink" Target="https://docs.oracle.com/javase/8/docs/api/java/lang/String.html" TargetMode="External"/><Relationship Id="rId334" Type="http://schemas.openxmlformats.org/officeDocument/2006/relationships/hyperlink" Target="https://github.com/RobertGodin/JavaPasAPas" TargetMode="External"/><Relationship Id="rId376" Type="http://schemas.openxmlformats.org/officeDocument/2006/relationships/hyperlink" Target="https://docs.oracle.com/javase/8/docs/api/javax/swing/JFrame.html" TargetMode="External"/><Relationship Id="rId541" Type="http://schemas.openxmlformats.org/officeDocument/2006/relationships/hyperlink" Target="https://github.com/RobertGodin/JavaPasAPas" TargetMode="External"/><Relationship Id="rId583" Type="http://schemas.openxmlformats.org/officeDocument/2006/relationships/hyperlink" Target="https://github.com/RobertGodin/JavaPasAPas" TargetMode="External"/><Relationship Id="rId4" Type="http://schemas.openxmlformats.org/officeDocument/2006/relationships/settings" Target="settings.xml"/><Relationship Id="rId180" Type="http://schemas.openxmlformats.org/officeDocument/2006/relationships/oleObject" Target="embeddings/oleObject28.bin"/><Relationship Id="rId236" Type="http://schemas.openxmlformats.org/officeDocument/2006/relationships/hyperlink" Target="https://docs.oracle.com/javase/8/docs/api/javax/swing/JFrame.html" TargetMode="External"/><Relationship Id="rId278" Type="http://schemas.openxmlformats.org/officeDocument/2006/relationships/hyperlink" Target="https://docs.oracle.com/javase/8/docs/api/java/awt/event/MouseListener.html" TargetMode="External"/><Relationship Id="rId401" Type="http://schemas.openxmlformats.org/officeDocument/2006/relationships/hyperlink" Target="https://github.com/RobertGodin/JavaPasAPas/tree/master/JeuSimple" TargetMode="External"/><Relationship Id="rId443" Type="http://schemas.openxmlformats.org/officeDocument/2006/relationships/hyperlink" Target="https://docs.oracle.com/javase/8/docs/api/java/util/Iterator.html" TargetMode="External"/><Relationship Id="rId303" Type="http://schemas.openxmlformats.org/officeDocument/2006/relationships/oleObject" Target="embeddings/oleObject37.bin"/><Relationship Id="rId485" Type="http://schemas.openxmlformats.org/officeDocument/2006/relationships/hyperlink" Target="https://docs.oracle.com/javase/8/docs/api/java/io/FileInputStream.html" TargetMode="External"/><Relationship Id="rId42" Type="http://schemas.openxmlformats.org/officeDocument/2006/relationships/hyperlink" Target="https://docs.oracle.com/javase/8/docs/api/java/lang/String.html" TargetMode="External"/><Relationship Id="rId84" Type="http://schemas.openxmlformats.org/officeDocument/2006/relationships/hyperlink" Target="https://docs.oracle.com/javase/8/docs/api/java/lang/String.html" TargetMode="External"/><Relationship Id="rId138" Type="http://schemas.openxmlformats.org/officeDocument/2006/relationships/hyperlink" Target="https://github.com/RobertGodin/JavaPasAPas" TargetMode="External"/><Relationship Id="rId345" Type="http://schemas.openxmlformats.org/officeDocument/2006/relationships/hyperlink" Target="https://github.com/RobertGodin/JavaPasAPas" TargetMode="External"/><Relationship Id="rId387" Type="http://schemas.openxmlformats.org/officeDocument/2006/relationships/hyperlink" Target="https://github.com/RobertGodin/JavaPasAPas" TargetMode="External"/><Relationship Id="rId510" Type="http://schemas.openxmlformats.org/officeDocument/2006/relationships/hyperlink" Target="https://docs.oracle.com/javase/8/docs/api/java/io/DataOutputStream.html" TargetMode="External"/><Relationship Id="rId552" Type="http://schemas.openxmlformats.org/officeDocument/2006/relationships/hyperlink" Target="https://cs.fit.edu/~ryan/java/programs/xml/DOMEcho-java.html" TargetMode="External"/><Relationship Id="rId594" Type="http://schemas.openxmlformats.org/officeDocument/2006/relationships/image" Target="media/image114.png"/><Relationship Id="rId608" Type="http://schemas.openxmlformats.org/officeDocument/2006/relationships/footer" Target="footer1.xml"/><Relationship Id="rId191" Type="http://schemas.openxmlformats.org/officeDocument/2006/relationships/hyperlink" Target="https://docs.oracle.com/javase/8/docs/api/java/lang/String.html" TargetMode="External"/><Relationship Id="rId205" Type="http://schemas.openxmlformats.org/officeDocument/2006/relationships/hyperlink" Target="https://docs.oracle.com/javase/8/docs/api/java/lang/String.html" TargetMode="External"/><Relationship Id="rId247" Type="http://schemas.openxmlformats.org/officeDocument/2006/relationships/hyperlink" Target="https://docs.oracle.com/javase/8/docs/api/java/awt/Graphics.html" TargetMode="External"/><Relationship Id="rId412" Type="http://schemas.openxmlformats.org/officeDocument/2006/relationships/hyperlink" Target="https://github.com/RobertGodin/JavaPasAPas/tree/master/JeuSimple" TargetMode="External"/><Relationship Id="rId107" Type="http://schemas.openxmlformats.org/officeDocument/2006/relationships/oleObject" Target="embeddings/oleObject18.bin"/><Relationship Id="rId289" Type="http://schemas.openxmlformats.org/officeDocument/2006/relationships/hyperlink" Target="https://docs.oracle.com/javase/8/docs/api/javax/swing/JFrame.html" TargetMode="External"/><Relationship Id="rId454" Type="http://schemas.openxmlformats.org/officeDocument/2006/relationships/hyperlink" Target="https://github.com/RobertGodin/JavaPasAPas" TargetMode="External"/><Relationship Id="rId496" Type="http://schemas.openxmlformats.org/officeDocument/2006/relationships/hyperlink" Target="https://docs.oracle.com/javase/8/docs/api/java/io/InputStream.html" TargetMode="External"/><Relationship Id="rId11" Type="http://schemas.openxmlformats.org/officeDocument/2006/relationships/oleObject" Target="embeddings/oleObject2.bin"/><Relationship Id="rId53" Type="http://schemas.openxmlformats.org/officeDocument/2006/relationships/image" Target="media/image27.emf"/><Relationship Id="rId149" Type="http://schemas.openxmlformats.org/officeDocument/2006/relationships/hyperlink" Target="https://docs.oracle.com/javase/8/docs/api/java/lang/String.html" TargetMode="External"/><Relationship Id="rId314" Type="http://schemas.openxmlformats.org/officeDocument/2006/relationships/image" Target="media/image72.emf"/><Relationship Id="rId356" Type="http://schemas.openxmlformats.org/officeDocument/2006/relationships/image" Target="media/image89.png"/><Relationship Id="rId398" Type="http://schemas.openxmlformats.org/officeDocument/2006/relationships/image" Target="media/image97.png"/><Relationship Id="rId521" Type="http://schemas.openxmlformats.org/officeDocument/2006/relationships/hyperlink" Target="https://github.com/RobertGodin/JavaPasAPas" TargetMode="External"/><Relationship Id="rId563" Type="http://schemas.openxmlformats.org/officeDocument/2006/relationships/hyperlink" Target="https://docs.oracle.com/javase/8/docs/api/java/io/File.html" TargetMode="External"/><Relationship Id="rId95" Type="http://schemas.openxmlformats.org/officeDocument/2006/relationships/image" Target="media/image35.png"/><Relationship Id="rId160" Type="http://schemas.openxmlformats.org/officeDocument/2006/relationships/image" Target="media/image54.emf"/><Relationship Id="rId216" Type="http://schemas.openxmlformats.org/officeDocument/2006/relationships/image" Target="media/image57.png"/><Relationship Id="rId423" Type="http://schemas.openxmlformats.org/officeDocument/2006/relationships/hyperlink" Target="https://docs.oracle.com/javase/8/docs/api/java/util/Vector.html" TargetMode="External"/><Relationship Id="rId258" Type="http://schemas.openxmlformats.org/officeDocument/2006/relationships/hyperlink" Target="https://github.com/RobertGodin/JavaPasAPas" TargetMode="External"/><Relationship Id="rId465" Type="http://schemas.openxmlformats.org/officeDocument/2006/relationships/hyperlink" Target="https://docs.oracle.com/javase/8/docs/api/java/io/InputStream.html" TargetMode="External"/><Relationship Id="rId22" Type="http://schemas.openxmlformats.org/officeDocument/2006/relationships/image" Target="media/image6.png"/><Relationship Id="rId64" Type="http://schemas.openxmlformats.org/officeDocument/2006/relationships/oleObject" Target="embeddings/oleObject11.bin"/><Relationship Id="rId118" Type="http://schemas.openxmlformats.org/officeDocument/2006/relationships/hyperlink" Target="https://github.com/RobertGodin/JavaPasAPas" TargetMode="External"/><Relationship Id="rId325" Type="http://schemas.openxmlformats.org/officeDocument/2006/relationships/oleObject" Target="embeddings/oleObject43.bin"/><Relationship Id="rId367" Type="http://schemas.openxmlformats.org/officeDocument/2006/relationships/hyperlink" Target="https://docs.oracle.com/javase/8/docs/api/javax/swing/Timer.html" TargetMode="External"/><Relationship Id="rId532" Type="http://schemas.openxmlformats.org/officeDocument/2006/relationships/hyperlink" Target="https://github.com/RobertGodin/JavaPasAPas" TargetMode="External"/><Relationship Id="rId574" Type="http://schemas.openxmlformats.org/officeDocument/2006/relationships/hyperlink" Target="https://docs.oracle.com/javase/8/docs/api/java/io/ObjectInputStream.html" TargetMode="External"/><Relationship Id="rId171" Type="http://schemas.openxmlformats.org/officeDocument/2006/relationships/hyperlink" Target="https://docs.oracle.com/javase/8/docs/api/java/lang/String.html" TargetMode="External"/><Relationship Id="rId227" Type="http://schemas.openxmlformats.org/officeDocument/2006/relationships/oleObject" Target="embeddings/oleObject31.bin"/><Relationship Id="rId269" Type="http://schemas.openxmlformats.org/officeDocument/2006/relationships/image" Target="media/image65.emf"/><Relationship Id="rId434" Type="http://schemas.openxmlformats.org/officeDocument/2006/relationships/hyperlink" Target="https://docs.oracle.com/javase/8/docs/api/java/util/Vector.html" TargetMode="External"/><Relationship Id="rId476" Type="http://schemas.openxmlformats.org/officeDocument/2006/relationships/image" Target="media/image103.emf"/><Relationship Id="rId33" Type="http://schemas.openxmlformats.org/officeDocument/2006/relationships/image" Target="media/image16.png"/><Relationship Id="rId129" Type="http://schemas.openxmlformats.org/officeDocument/2006/relationships/hyperlink" Target="https://github.com/RobertGodin/JavaPasAPas" TargetMode="External"/><Relationship Id="rId280" Type="http://schemas.openxmlformats.org/officeDocument/2006/relationships/hyperlink" Target="https://docs.oracle.com/javase/8/docs/api/java/awt/event/MouseListener.html" TargetMode="External"/><Relationship Id="rId336" Type="http://schemas.openxmlformats.org/officeDocument/2006/relationships/image" Target="media/image82.emf"/><Relationship Id="rId501" Type="http://schemas.openxmlformats.org/officeDocument/2006/relationships/hyperlink" Target="https://docs.oracle.com/javase/8/docs/api/java/io/ObjectOutputStream.html" TargetMode="External"/><Relationship Id="rId543" Type="http://schemas.openxmlformats.org/officeDocument/2006/relationships/hyperlink" Target="https://docs.oracle.com/javase/8/docs/api/java/io/StreamTokenizer.html" TargetMode="External"/><Relationship Id="rId75" Type="http://schemas.openxmlformats.org/officeDocument/2006/relationships/hyperlink" Target="https://docs.oracle.com/javase/8/docs/api/java/lang/String.html" TargetMode="External"/><Relationship Id="rId140" Type="http://schemas.openxmlformats.org/officeDocument/2006/relationships/hyperlink" Target="https://github.com/RobertGodin/JavaPasAPas" TargetMode="External"/><Relationship Id="rId182" Type="http://schemas.openxmlformats.org/officeDocument/2006/relationships/hyperlink" Target="https://docs.oracle.com/javase/8/docs/api/java/lang/String.html" TargetMode="External"/><Relationship Id="rId378" Type="http://schemas.openxmlformats.org/officeDocument/2006/relationships/image" Target="media/image95.png"/><Relationship Id="rId403" Type="http://schemas.openxmlformats.org/officeDocument/2006/relationships/oleObject" Target="embeddings/oleObject58.bin"/><Relationship Id="rId585" Type="http://schemas.openxmlformats.org/officeDocument/2006/relationships/hyperlink" Target="https://github.com/RobertGodin/JavaPasAPas" TargetMode="External"/><Relationship Id="rId6" Type="http://schemas.openxmlformats.org/officeDocument/2006/relationships/footnotes" Target="footnotes.xml"/><Relationship Id="rId238" Type="http://schemas.openxmlformats.org/officeDocument/2006/relationships/hyperlink" Target="https://docs.oracle.com/javase/8/docs/api/java/awt/Graphics.html" TargetMode="External"/><Relationship Id="rId445" Type="http://schemas.openxmlformats.org/officeDocument/2006/relationships/hyperlink" Target="https://github.com/RobertGodin/JavaPasAPas" TargetMode="External"/><Relationship Id="rId487" Type="http://schemas.openxmlformats.org/officeDocument/2006/relationships/hyperlink" Target="https://github.com/RobertGodin/JavaPasAPas" TargetMode="External"/><Relationship Id="rId610" Type="http://schemas.openxmlformats.org/officeDocument/2006/relationships/footer" Target="footer3.xml"/><Relationship Id="rId291" Type="http://schemas.openxmlformats.org/officeDocument/2006/relationships/hyperlink" Target="https://docs.oracle.com/javase/8/docs/api/java/awt/event/MouseListener.html" TargetMode="External"/><Relationship Id="rId305" Type="http://schemas.openxmlformats.org/officeDocument/2006/relationships/hyperlink" Target="https://github.com/RobertGodin/JavaPasAPas" TargetMode="External"/><Relationship Id="rId347" Type="http://schemas.openxmlformats.org/officeDocument/2006/relationships/hyperlink" Target="https://github.com/RobertGodin/JavaPasAPas" TargetMode="External"/><Relationship Id="rId512" Type="http://schemas.openxmlformats.org/officeDocument/2006/relationships/hyperlink" Target="https://docs.oracle.com/javase/8/docs/api/java/io/DataInputStream.html" TargetMode="External"/><Relationship Id="rId44" Type="http://schemas.openxmlformats.org/officeDocument/2006/relationships/oleObject" Target="embeddings/oleObject7.bin"/><Relationship Id="rId86" Type="http://schemas.openxmlformats.org/officeDocument/2006/relationships/hyperlink" Target="https://docs.oracle.com/javase/8/docs/api/java/lang/String.html" TargetMode="External"/><Relationship Id="rId151" Type="http://schemas.openxmlformats.org/officeDocument/2006/relationships/hyperlink" Target="https://github.com/RobertGodin/JavaPasAPas" TargetMode="External"/><Relationship Id="rId389" Type="http://schemas.openxmlformats.org/officeDocument/2006/relationships/oleObject" Target="embeddings/oleObject56.bin"/><Relationship Id="rId554" Type="http://schemas.openxmlformats.org/officeDocument/2006/relationships/hyperlink" Target="https://docs.oracle.com/javase/8/docs/api/org/w3c/dom/Node.html" TargetMode="External"/><Relationship Id="rId596" Type="http://schemas.openxmlformats.org/officeDocument/2006/relationships/image" Target="media/image116.png"/><Relationship Id="rId193" Type="http://schemas.openxmlformats.org/officeDocument/2006/relationships/hyperlink" Target="https://docs.oracle.com/javase/8/docs/api/java/lang/String.html" TargetMode="External"/><Relationship Id="rId207" Type="http://schemas.openxmlformats.org/officeDocument/2006/relationships/hyperlink" Target="https://github.com/RobertGodin/JavaPasAPas" TargetMode="External"/><Relationship Id="rId249" Type="http://schemas.openxmlformats.org/officeDocument/2006/relationships/hyperlink" Target="https://docs.oracle.com/javase/8/docs/api/java/awt/Graphics.html" TargetMode="External"/><Relationship Id="rId414" Type="http://schemas.openxmlformats.org/officeDocument/2006/relationships/hyperlink" Target="https://github.com/RobertGodin/JavaPasAPas/tree/master/JeuSimple" TargetMode="External"/><Relationship Id="rId456" Type="http://schemas.openxmlformats.org/officeDocument/2006/relationships/hyperlink" Target="https://docs.oracle.com/javase/8/docs/api/java/util/Vector.html" TargetMode="External"/><Relationship Id="rId498" Type="http://schemas.openxmlformats.org/officeDocument/2006/relationships/hyperlink" Target="https://docs.oracle.com/javase/8/docs/api/java/io/DataInputStream.html" TargetMode="External"/><Relationship Id="rId13" Type="http://schemas.openxmlformats.org/officeDocument/2006/relationships/oleObject" Target="embeddings/oleObject3.bin"/><Relationship Id="rId109" Type="http://schemas.openxmlformats.org/officeDocument/2006/relationships/hyperlink" Target="https://github.com/RobertGodin/JavaPasAPas" TargetMode="External"/><Relationship Id="rId260" Type="http://schemas.openxmlformats.org/officeDocument/2006/relationships/hyperlink" Target="https://github.com/RobertGodin/JavaPasAPas" TargetMode="External"/><Relationship Id="rId316" Type="http://schemas.openxmlformats.org/officeDocument/2006/relationships/image" Target="media/image73.emf"/><Relationship Id="rId523" Type="http://schemas.openxmlformats.org/officeDocument/2006/relationships/hyperlink" Target="https://docs.oracle.com/javase/8/docs/api/java/io/PrintWriter.html" TargetMode="External"/><Relationship Id="rId55" Type="http://schemas.openxmlformats.org/officeDocument/2006/relationships/hyperlink" Target="https://docs.oracle.com/javase/8/docs/api/java/lang/String.html" TargetMode="External"/><Relationship Id="rId97" Type="http://schemas.openxmlformats.org/officeDocument/2006/relationships/oleObject" Target="embeddings/oleObject16.bin"/><Relationship Id="rId120" Type="http://schemas.openxmlformats.org/officeDocument/2006/relationships/oleObject" Target="embeddings/oleObject20.bin"/><Relationship Id="rId358" Type="http://schemas.openxmlformats.org/officeDocument/2006/relationships/image" Target="media/image90.png"/><Relationship Id="rId565" Type="http://schemas.openxmlformats.org/officeDocument/2006/relationships/hyperlink" Target="https://docs.oracle.com/javase/8/docs/api/javax/swing/JFileChooser.html" TargetMode="External"/><Relationship Id="rId162" Type="http://schemas.openxmlformats.org/officeDocument/2006/relationships/hyperlink" Target="https://docs.oracle.com/javase/8/docs/api/java/lang/String.html" TargetMode="External"/><Relationship Id="rId218" Type="http://schemas.openxmlformats.org/officeDocument/2006/relationships/oleObject" Target="embeddings/oleObject30.bin"/><Relationship Id="rId425" Type="http://schemas.openxmlformats.org/officeDocument/2006/relationships/hyperlink" Target="https://docs.oracle.com/javase/8/docs/api/java/util/Collection.html" TargetMode="External"/><Relationship Id="rId467" Type="http://schemas.openxmlformats.org/officeDocument/2006/relationships/hyperlink" Target="https://docs.oracle.com/javase/8/docs/api/java/io/OutputStream.html" TargetMode="External"/><Relationship Id="rId271" Type="http://schemas.openxmlformats.org/officeDocument/2006/relationships/hyperlink" Target="https://github.com/RobertGodin/JavaPasAPas" TargetMode="External"/><Relationship Id="rId24" Type="http://schemas.openxmlformats.org/officeDocument/2006/relationships/image" Target="media/image8.png"/><Relationship Id="rId66" Type="http://schemas.openxmlformats.org/officeDocument/2006/relationships/oleObject" Target="embeddings/oleObject12.bin"/><Relationship Id="rId131" Type="http://schemas.openxmlformats.org/officeDocument/2006/relationships/image" Target="media/image47.png"/><Relationship Id="rId327" Type="http://schemas.openxmlformats.org/officeDocument/2006/relationships/oleObject" Target="embeddings/oleObject44.bin"/><Relationship Id="rId369" Type="http://schemas.openxmlformats.org/officeDocument/2006/relationships/hyperlink" Target="https://docs.oracle.com/javase/8/docs/api/javax/swing/JFrame.html" TargetMode="External"/><Relationship Id="rId534" Type="http://schemas.openxmlformats.org/officeDocument/2006/relationships/image" Target="media/image109.png"/><Relationship Id="rId576" Type="http://schemas.openxmlformats.org/officeDocument/2006/relationships/hyperlink" Target="https://docs.oracle.com/javase/8/docs/api/java/io/ObjectOutputStream.html" TargetMode="External"/><Relationship Id="rId173" Type="http://schemas.openxmlformats.org/officeDocument/2006/relationships/hyperlink" Target="https://docs.oracle.com/javase/8/docs/api/java/lang/String.html" TargetMode="External"/><Relationship Id="rId229" Type="http://schemas.openxmlformats.org/officeDocument/2006/relationships/hyperlink" Target="https://docs.oracle.com/javase/8/docs/api/javax/swing/JFrame.html" TargetMode="External"/><Relationship Id="rId380" Type="http://schemas.openxmlformats.org/officeDocument/2006/relationships/hyperlink" Target="https://docs.oracle.com/javase/8/docs/api/javax/swing/Timer.html" TargetMode="External"/><Relationship Id="rId436" Type="http://schemas.openxmlformats.org/officeDocument/2006/relationships/hyperlink" Target="https://docs.oracle.com/javase/8/docs/api/java/util/Vector.html" TargetMode="External"/><Relationship Id="rId601" Type="http://schemas.openxmlformats.org/officeDocument/2006/relationships/image" Target="media/image121.png"/><Relationship Id="rId240" Type="http://schemas.openxmlformats.org/officeDocument/2006/relationships/hyperlink" Target="https://docs.oracle.com/javase/8/docs/api/java/awt/Graphics.html" TargetMode="External"/><Relationship Id="rId478" Type="http://schemas.openxmlformats.org/officeDocument/2006/relationships/hyperlink" Target="https://docs.oracle.com/javase/8/docs/api/java/io/InputStream.html" TargetMode="External"/><Relationship Id="rId35" Type="http://schemas.openxmlformats.org/officeDocument/2006/relationships/image" Target="media/image18.png"/><Relationship Id="rId77" Type="http://schemas.openxmlformats.org/officeDocument/2006/relationships/hyperlink" Target="https://docs.oracle.com/javase/8/docs/api/java/lang/String.html" TargetMode="External"/><Relationship Id="rId100" Type="http://schemas.openxmlformats.org/officeDocument/2006/relationships/hyperlink" Target="https://docs.oracle.com/javase/8/docs/api/java/util/Scanner.html" TargetMode="External"/><Relationship Id="rId282" Type="http://schemas.openxmlformats.org/officeDocument/2006/relationships/hyperlink" Target="https://docs.oracle.com/javase/8/docs/api/java/awt/event/MouseListener.html" TargetMode="External"/><Relationship Id="rId338" Type="http://schemas.openxmlformats.org/officeDocument/2006/relationships/image" Target="media/image83.png"/><Relationship Id="rId503" Type="http://schemas.openxmlformats.org/officeDocument/2006/relationships/hyperlink" Target="https://docs.oracle.com/javase/8/docs/api/java/io/Writer.html" TargetMode="External"/><Relationship Id="rId545" Type="http://schemas.openxmlformats.org/officeDocument/2006/relationships/hyperlink" Target="https://github.com/RobertGodin/JavaPasAPas" TargetMode="External"/><Relationship Id="rId587" Type="http://schemas.openxmlformats.org/officeDocument/2006/relationships/hyperlink" Target="https://github.com/RobertGodin/JavaPasAPas" TargetMode="External"/><Relationship Id="rId8" Type="http://schemas.openxmlformats.org/officeDocument/2006/relationships/image" Target="media/image1.emf"/><Relationship Id="rId142" Type="http://schemas.openxmlformats.org/officeDocument/2006/relationships/hyperlink" Target="https://docs.oracle.com/javase/8/docs/api/java/lang/String.html" TargetMode="External"/><Relationship Id="rId184" Type="http://schemas.openxmlformats.org/officeDocument/2006/relationships/hyperlink" Target="https://docs.oracle.com/javase/8/docs/api/java/lang/String.html" TargetMode="External"/><Relationship Id="rId391" Type="http://schemas.openxmlformats.org/officeDocument/2006/relationships/hyperlink" Target="https://github.com/RobertGodin/JavaPasAPas" TargetMode="External"/><Relationship Id="rId405" Type="http://schemas.openxmlformats.org/officeDocument/2006/relationships/hyperlink" Target="https://github.com/RobertGodin/JavaPasAPas/tree/master/JeuSimple" TargetMode="External"/><Relationship Id="rId447" Type="http://schemas.openxmlformats.org/officeDocument/2006/relationships/hyperlink" Target="https://docs.oracle.com/javase/8/docs/api/java/awt/event/ActionListener.html" TargetMode="External"/><Relationship Id="rId612" Type="http://schemas.microsoft.com/office/2011/relationships/people" Target="people.xml"/><Relationship Id="rId251" Type="http://schemas.openxmlformats.org/officeDocument/2006/relationships/hyperlink" Target="https://docs.oracle.com/javase/8/docs/api/java/awt/Color.html" TargetMode="External"/><Relationship Id="rId489" Type="http://schemas.openxmlformats.org/officeDocument/2006/relationships/hyperlink" Target="https://docs.oracle.com/javase/8/docs/api/java/io/FileOutputStream.html" TargetMode="External"/><Relationship Id="rId46" Type="http://schemas.openxmlformats.org/officeDocument/2006/relationships/hyperlink" Target="https://docs.oracle.com/javase/8/docs/api/java/lang/String.html" TargetMode="External"/><Relationship Id="rId293" Type="http://schemas.openxmlformats.org/officeDocument/2006/relationships/hyperlink" Target="https://github.com/RobertGodin/JavaPasAPas" TargetMode="External"/><Relationship Id="rId307" Type="http://schemas.openxmlformats.org/officeDocument/2006/relationships/hyperlink" Target="https://docs.oracle.com/javase/8/docs/api/java/awt/Color.html" TargetMode="External"/><Relationship Id="rId349" Type="http://schemas.openxmlformats.org/officeDocument/2006/relationships/hyperlink" Target="https://github.com/RobertGodin/JavaPasAPas" TargetMode="External"/><Relationship Id="rId514" Type="http://schemas.openxmlformats.org/officeDocument/2006/relationships/hyperlink" Target="https://docs.oracle.com/javase/8/docs/api/java/io/Reader.html" TargetMode="External"/><Relationship Id="rId556" Type="http://schemas.openxmlformats.org/officeDocument/2006/relationships/hyperlink" Target="https://docs.oracle.com/javase/8/docs/api/org/w3c/dom/Node.html" TargetMode="External"/><Relationship Id="rId88" Type="http://schemas.openxmlformats.org/officeDocument/2006/relationships/image" Target="media/image34.png"/><Relationship Id="rId111" Type="http://schemas.openxmlformats.org/officeDocument/2006/relationships/image" Target="media/image41.emf"/><Relationship Id="rId153" Type="http://schemas.openxmlformats.org/officeDocument/2006/relationships/image" Target="media/image52.emf"/><Relationship Id="rId195" Type="http://schemas.openxmlformats.org/officeDocument/2006/relationships/hyperlink" Target="https://docs.oracle.com/javase/8/docs/api/java/lang/String.html" TargetMode="External"/><Relationship Id="rId209" Type="http://schemas.openxmlformats.org/officeDocument/2006/relationships/oleObject" Target="embeddings/oleObject29.bin"/><Relationship Id="rId360" Type="http://schemas.openxmlformats.org/officeDocument/2006/relationships/image" Target="media/image92.png"/><Relationship Id="rId416" Type="http://schemas.openxmlformats.org/officeDocument/2006/relationships/oleObject" Target="embeddings/oleObject59.bin"/><Relationship Id="rId598" Type="http://schemas.openxmlformats.org/officeDocument/2006/relationships/image" Target="media/image118.png"/><Relationship Id="rId220" Type="http://schemas.openxmlformats.org/officeDocument/2006/relationships/hyperlink" Target="https://docs.oracle.com/javase/8/docs/api/javax/swing/JFrame.html" TargetMode="External"/><Relationship Id="rId458" Type="http://schemas.openxmlformats.org/officeDocument/2006/relationships/hyperlink" Target="https://docs.oracle.com/javase/8/docs/api/java/util/ArrayList.html" TargetMode="External"/><Relationship Id="rId15" Type="http://schemas.openxmlformats.org/officeDocument/2006/relationships/oleObject" Target="embeddings/oleObject4.bin"/><Relationship Id="rId57" Type="http://schemas.openxmlformats.org/officeDocument/2006/relationships/hyperlink" Target="https://docs.oracle.com/javase/8/docs/api/java/lang/String.html" TargetMode="External"/><Relationship Id="rId262" Type="http://schemas.openxmlformats.org/officeDocument/2006/relationships/oleObject" Target="embeddings/oleObject33.bin"/><Relationship Id="rId318" Type="http://schemas.openxmlformats.org/officeDocument/2006/relationships/image" Target="media/image74.emf"/><Relationship Id="rId525" Type="http://schemas.openxmlformats.org/officeDocument/2006/relationships/hyperlink" Target="https://docs.oracle.com/javase/8/docs/api/java/io/PrintStream.html" TargetMode="External"/><Relationship Id="rId567" Type="http://schemas.openxmlformats.org/officeDocument/2006/relationships/hyperlink" Target="https://docs.oracle.com/javase/8/docs/api/javax/swing/JFileChooser.html" TargetMode="External"/><Relationship Id="rId99" Type="http://schemas.openxmlformats.org/officeDocument/2006/relationships/hyperlink" Target="https://docs.oracle.com/javase/8/docs/api/java/util/Scanner.html" TargetMode="External"/><Relationship Id="rId122" Type="http://schemas.openxmlformats.org/officeDocument/2006/relationships/oleObject" Target="embeddings/oleObject21.bin"/><Relationship Id="rId164" Type="http://schemas.openxmlformats.org/officeDocument/2006/relationships/hyperlink" Target="https://docs.oracle.com/javase/8/docs/api/java/lang/String.html" TargetMode="External"/><Relationship Id="rId371" Type="http://schemas.openxmlformats.org/officeDocument/2006/relationships/hyperlink" Target="https://docs.oracle.com/javase/8/docs/api/javax/swing/JPanel.html" TargetMode="External"/><Relationship Id="rId427" Type="http://schemas.openxmlformats.org/officeDocument/2006/relationships/hyperlink" Target="https://docs.oracle.com/javase/8/docs/api/java/util/Vector.html" TargetMode="External"/><Relationship Id="rId469" Type="http://schemas.openxmlformats.org/officeDocument/2006/relationships/oleObject" Target="embeddings/oleObject60.bin"/><Relationship Id="rId26" Type="http://schemas.openxmlformats.org/officeDocument/2006/relationships/image" Target="media/image10.png"/><Relationship Id="rId231" Type="http://schemas.openxmlformats.org/officeDocument/2006/relationships/hyperlink" Target="https://docs.oracle.com/javase/8/docs/api/javax/swing/JFrame.html" TargetMode="External"/><Relationship Id="rId273" Type="http://schemas.openxmlformats.org/officeDocument/2006/relationships/hyperlink" Target="https://github.com/RobertGodin/JavaPasAPas" TargetMode="External"/><Relationship Id="rId329" Type="http://schemas.openxmlformats.org/officeDocument/2006/relationships/oleObject" Target="embeddings/oleObject45.bin"/><Relationship Id="rId480" Type="http://schemas.openxmlformats.org/officeDocument/2006/relationships/hyperlink" Target="https://github.com/RobertGodin/JavaPasAPas" TargetMode="External"/><Relationship Id="rId536" Type="http://schemas.openxmlformats.org/officeDocument/2006/relationships/hyperlink" Target="https://docs.oracle.com/javase/8/docs/api/java/io/InputStream.html" TargetMode="External"/><Relationship Id="rId68" Type="http://schemas.openxmlformats.org/officeDocument/2006/relationships/hyperlink" Target="https://docs.oracle.com/javase/8/docs/api/java/lang/String.html" TargetMode="External"/><Relationship Id="rId133" Type="http://schemas.openxmlformats.org/officeDocument/2006/relationships/image" Target="media/image49.png"/><Relationship Id="rId175" Type="http://schemas.openxmlformats.org/officeDocument/2006/relationships/hyperlink" Target="https://docs.oracle.com/javase/8/docs/api/java/lang/String.html" TargetMode="External"/><Relationship Id="rId340" Type="http://schemas.openxmlformats.org/officeDocument/2006/relationships/oleObject" Target="embeddings/oleObject49.bin"/><Relationship Id="rId578" Type="http://schemas.openxmlformats.org/officeDocument/2006/relationships/hyperlink" Target="https://github.com/RobertGodin/JavaPasAPas" TargetMode="External"/><Relationship Id="rId200" Type="http://schemas.openxmlformats.org/officeDocument/2006/relationships/hyperlink" Target="https://docs.oracle.com/javase/8/docs/api/java/lang/String.html" TargetMode="External"/><Relationship Id="rId382" Type="http://schemas.openxmlformats.org/officeDocument/2006/relationships/hyperlink" Target="https://docs.oracle.com/javase/8/docs/api/javax/swing/Timer.html" TargetMode="External"/><Relationship Id="rId438" Type="http://schemas.openxmlformats.org/officeDocument/2006/relationships/hyperlink" Target="https://docs.oracle.com/javase/8/docs/api/java/util/Vector.html" TargetMode="External"/><Relationship Id="rId603" Type="http://schemas.openxmlformats.org/officeDocument/2006/relationships/image" Target="media/image123.png"/><Relationship Id="rId242" Type="http://schemas.openxmlformats.org/officeDocument/2006/relationships/hyperlink" Target="https://docs.oracle.com/javase/8/docs/api/javax/swing/JFrame.html" TargetMode="External"/><Relationship Id="rId284" Type="http://schemas.openxmlformats.org/officeDocument/2006/relationships/hyperlink" Target="https://docs.oracle.com/javase/8/docs/api/java/awt/event/MouseEvent.html" TargetMode="External"/><Relationship Id="rId491" Type="http://schemas.openxmlformats.org/officeDocument/2006/relationships/hyperlink" Target="https://github.com/RobertGodin/JavaPasAPas" TargetMode="External"/><Relationship Id="rId505" Type="http://schemas.openxmlformats.org/officeDocument/2006/relationships/hyperlink" Target="https://docs.oracle.com/javase/8/docs/api/java/io/DataOutputStream.html" TargetMode="External"/><Relationship Id="rId37" Type="http://schemas.openxmlformats.org/officeDocument/2006/relationships/oleObject" Target="embeddings/oleObject6.bin"/><Relationship Id="rId79" Type="http://schemas.openxmlformats.org/officeDocument/2006/relationships/hyperlink" Target="https://docs.oracle.com/javase/8/docs/api/java/lang/String.html" TargetMode="External"/><Relationship Id="rId102" Type="http://schemas.openxmlformats.org/officeDocument/2006/relationships/hyperlink" Target="https://docs.oracle.com/javase/8/docs/api/java/util/Scanner.html" TargetMode="External"/><Relationship Id="rId144" Type="http://schemas.openxmlformats.org/officeDocument/2006/relationships/hyperlink" Target="https://github.com/RobertGodin/JavaPasAPas" TargetMode="External"/><Relationship Id="rId547" Type="http://schemas.openxmlformats.org/officeDocument/2006/relationships/hyperlink" Target="https://docs.oracle.com/javase/8/docs/api/java/io/StreamTokenizer.html" TargetMode="External"/><Relationship Id="rId589" Type="http://schemas.openxmlformats.org/officeDocument/2006/relationships/oleObject" Target="embeddings/oleObject61.bin"/><Relationship Id="rId90" Type="http://schemas.openxmlformats.org/officeDocument/2006/relationships/hyperlink" Target="https://docs.oracle.com/javase/8/docs/api/java/lang/String.html" TargetMode="External"/><Relationship Id="rId186" Type="http://schemas.openxmlformats.org/officeDocument/2006/relationships/hyperlink" Target="https://docs.oracle.com/javase/8/docs/api/java/lang/String.html" TargetMode="External"/><Relationship Id="rId351" Type="http://schemas.openxmlformats.org/officeDocument/2006/relationships/hyperlink" Target="https://github.com/RobertGodin/JavaPasAPas" TargetMode="External"/><Relationship Id="rId393" Type="http://schemas.openxmlformats.org/officeDocument/2006/relationships/hyperlink" Target="https://docs.oracle.com/javase/8/docs/api/javax/swing/JPanel.html" TargetMode="External"/><Relationship Id="rId407" Type="http://schemas.openxmlformats.org/officeDocument/2006/relationships/hyperlink" Target="https://github.com/RobertGodin/JavaPasAPas" TargetMode="External"/><Relationship Id="rId449" Type="http://schemas.openxmlformats.org/officeDocument/2006/relationships/hyperlink" Target="https://docs.oracle.com/javase/8/docs/api/java/awt/event/ActionEvent.html" TargetMode="External"/><Relationship Id="rId211" Type="http://schemas.openxmlformats.org/officeDocument/2006/relationships/hyperlink" Target="https://github.com/RobertGodin/JavaPasAPas" TargetMode="External"/><Relationship Id="rId253" Type="http://schemas.openxmlformats.org/officeDocument/2006/relationships/hyperlink" Target="https://docs.oracle.com/javase/8/docs/api/java/awt/Graphics.html" TargetMode="External"/><Relationship Id="rId295" Type="http://schemas.openxmlformats.org/officeDocument/2006/relationships/hyperlink" Target="https://docs.oracle.com/javase/8/docs/api/java/lang/String.html" TargetMode="External"/><Relationship Id="rId309" Type="http://schemas.openxmlformats.org/officeDocument/2006/relationships/hyperlink" Target="https://docs.oracle.com/javase/8/docs/api/java/awt/Color.html" TargetMode="External"/><Relationship Id="rId460" Type="http://schemas.openxmlformats.org/officeDocument/2006/relationships/hyperlink" Target="https://docs.oracle.com/javase/8/docs/api/java/io/package-summary.html" TargetMode="External"/><Relationship Id="rId516" Type="http://schemas.openxmlformats.org/officeDocument/2006/relationships/hyperlink" Target="https://docs.oracle.com/javase/8/docs/api/java/io/InputStream.html" TargetMode="External"/><Relationship Id="rId48" Type="http://schemas.openxmlformats.org/officeDocument/2006/relationships/image" Target="media/image24.emf"/><Relationship Id="rId113" Type="http://schemas.openxmlformats.org/officeDocument/2006/relationships/image" Target="media/image42.emf"/><Relationship Id="rId320" Type="http://schemas.openxmlformats.org/officeDocument/2006/relationships/image" Target="media/image75.emf"/><Relationship Id="rId558" Type="http://schemas.openxmlformats.org/officeDocument/2006/relationships/hyperlink" Target="https://docs.oracle.com/javase/8/docs/api/java/io/File.html" TargetMode="External"/><Relationship Id="rId155" Type="http://schemas.openxmlformats.org/officeDocument/2006/relationships/hyperlink" Target="https://docs.oracle.com/javase/8/docs/api/java/lang/String.html" TargetMode="External"/><Relationship Id="rId197" Type="http://schemas.openxmlformats.org/officeDocument/2006/relationships/hyperlink" Target="https://docs.oracle.com/javase/8/docs/api/java/lang/String.html" TargetMode="External"/><Relationship Id="rId362" Type="http://schemas.openxmlformats.org/officeDocument/2006/relationships/oleObject" Target="embeddings/oleObject53.bin"/><Relationship Id="rId418" Type="http://schemas.openxmlformats.org/officeDocument/2006/relationships/hyperlink" Target="https://github.com/RobertGodin/JavaPasAPas/tree/master/JeuSimple" TargetMode="External"/><Relationship Id="rId222" Type="http://schemas.openxmlformats.org/officeDocument/2006/relationships/hyperlink" Target="https://docs.oracle.com/javase/8/docs/api/javax/swing/JFrame.html" TargetMode="External"/><Relationship Id="rId264" Type="http://schemas.openxmlformats.org/officeDocument/2006/relationships/hyperlink" Target="https://github.com/RobertGodin/JavaPasAPas" TargetMode="External"/><Relationship Id="rId471" Type="http://schemas.openxmlformats.org/officeDocument/2006/relationships/hyperlink" Target="https://docs.oracle.com/javase/8/docs/api/java/io/RandomAccessFile.html" TargetMode="External"/><Relationship Id="rId17" Type="http://schemas.openxmlformats.org/officeDocument/2006/relationships/image" Target="media/image5.wmf"/><Relationship Id="rId59" Type="http://schemas.openxmlformats.org/officeDocument/2006/relationships/hyperlink" Target="https://docs.oracle.com/javase/8/docs/api/java/lang/String.html" TargetMode="External"/><Relationship Id="rId124" Type="http://schemas.openxmlformats.org/officeDocument/2006/relationships/hyperlink" Target="https://github.com/RobertGodin/JavaPasAPas" TargetMode="External"/><Relationship Id="rId527" Type="http://schemas.openxmlformats.org/officeDocument/2006/relationships/hyperlink" Target="https://docs.oracle.com/javase/8/docs/api/java/io/PrintStream.html" TargetMode="External"/><Relationship Id="rId569" Type="http://schemas.openxmlformats.org/officeDocument/2006/relationships/hyperlink" Target="https://github.com/RobertGodin/JavaPasAPas" TargetMode="External"/><Relationship Id="rId70" Type="http://schemas.openxmlformats.org/officeDocument/2006/relationships/oleObject" Target="embeddings/oleObject13.bin"/><Relationship Id="rId166" Type="http://schemas.openxmlformats.org/officeDocument/2006/relationships/hyperlink" Target="https://docs.oracle.com/javase/8/docs/api/java/lang/String.html" TargetMode="External"/><Relationship Id="rId331" Type="http://schemas.openxmlformats.org/officeDocument/2006/relationships/oleObject" Target="embeddings/oleObject46.bin"/><Relationship Id="rId373" Type="http://schemas.openxmlformats.org/officeDocument/2006/relationships/hyperlink" Target="https://docs.oracle.com/javase/8/docs/api/javax/swing/JPanel.html" TargetMode="External"/><Relationship Id="rId429" Type="http://schemas.openxmlformats.org/officeDocument/2006/relationships/hyperlink" Target="https://docs.oracle.com/javase/8/docs/api/java/util/Vector.html" TargetMode="External"/><Relationship Id="rId580" Type="http://schemas.openxmlformats.org/officeDocument/2006/relationships/hyperlink" Target="https://docs.oracle.com/javase/8/docs/api/java/lang/Object.html" TargetMode="External"/><Relationship Id="rId1" Type="http://schemas.openxmlformats.org/officeDocument/2006/relationships/customXml" Target="../customXml/item1.xml"/><Relationship Id="rId233" Type="http://schemas.openxmlformats.org/officeDocument/2006/relationships/image" Target="media/image60.emf"/><Relationship Id="rId440" Type="http://schemas.openxmlformats.org/officeDocument/2006/relationships/hyperlink" Target="https://docs.oracle.com/javase/8/docs/api/java/util/Iterator.html" TargetMode="External"/><Relationship Id="rId28" Type="http://schemas.openxmlformats.org/officeDocument/2006/relationships/image" Target="media/image12.png"/><Relationship Id="rId275" Type="http://schemas.openxmlformats.org/officeDocument/2006/relationships/hyperlink" Target="https://github.com/RobertGodin/JavaPasAPas" TargetMode="External"/><Relationship Id="rId300" Type="http://schemas.openxmlformats.org/officeDocument/2006/relationships/oleObject" Target="embeddings/oleObject36.bin"/><Relationship Id="rId482" Type="http://schemas.openxmlformats.org/officeDocument/2006/relationships/hyperlink" Target="https://docs.oracle.com/javase/8/docs/api/java/io/FileInputStream.html" TargetMode="External"/><Relationship Id="rId538" Type="http://schemas.openxmlformats.org/officeDocument/2006/relationships/hyperlink" Target="https://github.com/RobertGodin/JavaPasAPas" TargetMode="External"/><Relationship Id="rId81" Type="http://schemas.openxmlformats.org/officeDocument/2006/relationships/hyperlink" Target="https://docs.oracle.com/javase/8/docs/api/java/lang/String.html" TargetMode="External"/><Relationship Id="rId135" Type="http://schemas.openxmlformats.org/officeDocument/2006/relationships/oleObject" Target="embeddings/oleObject23.bin"/><Relationship Id="rId177" Type="http://schemas.openxmlformats.org/officeDocument/2006/relationships/hyperlink" Target="https://docs.oracle.com/javase/8/docs/api/java/lang/String.html" TargetMode="External"/><Relationship Id="rId342" Type="http://schemas.openxmlformats.org/officeDocument/2006/relationships/oleObject" Target="embeddings/oleObject50.bin"/><Relationship Id="rId384" Type="http://schemas.openxmlformats.org/officeDocument/2006/relationships/hyperlink" Target="https://docs.oracle.com/javase/8/docs/api/javax/swing/JFrame.html" TargetMode="External"/><Relationship Id="rId591" Type="http://schemas.openxmlformats.org/officeDocument/2006/relationships/hyperlink" Target="https://docs.oracle.com/javase/8/docs/api/java/io/RandomAccessFile.html" TargetMode="External"/><Relationship Id="rId605" Type="http://schemas.openxmlformats.org/officeDocument/2006/relationships/image" Target="media/image125.png"/><Relationship Id="rId202" Type="http://schemas.openxmlformats.org/officeDocument/2006/relationships/hyperlink" Target="https://docs.oracle.com/javase/8/docs/api/java/lang/String.html" TargetMode="External"/><Relationship Id="rId244" Type="http://schemas.openxmlformats.org/officeDocument/2006/relationships/hyperlink" Target="https://docs.oracle.com/javase/8/docs/api/javax/swing/JFrame.html" TargetMode="External"/><Relationship Id="rId39" Type="http://schemas.openxmlformats.org/officeDocument/2006/relationships/image" Target="media/image20.emf"/><Relationship Id="rId286" Type="http://schemas.openxmlformats.org/officeDocument/2006/relationships/hyperlink" Target="https://docs.oracle.com/javase/8/docs/api/java/awt/event/MouseEvent.html" TargetMode="External"/><Relationship Id="rId451" Type="http://schemas.openxmlformats.org/officeDocument/2006/relationships/hyperlink" Target="https://docs.oracle.com/javase/8/docs/api/java/awt/event/MouseListener.html" TargetMode="External"/><Relationship Id="rId493" Type="http://schemas.openxmlformats.org/officeDocument/2006/relationships/hyperlink" Target="https://docs.oracle.com/javase/8/docs/api/java/io/FileInputStream.html" TargetMode="External"/><Relationship Id="rId507" Type="http://schemas.openxmlformats.org/officeDocument/2006/relationships/hyperlink" Target="https://docs.oracle.com/javase/8/docs/api/java/io/DataOutputStream.html" TargetMode="External"/><Relationship Id="rId549" Type="http://schemas.openxmlformats.org/officeDocument/2006/relationships/hyperlink" Target="https://github.com/RobertGodin/JavaPasAPas" TargetMode="External"/><Relationship Id="rId50" Type="http://schemas.openxmlformats.org/officeDocument/2006/relationships/image" Target="media/image25.emf"/><Relationship Id="rId104" Type="http://schemas.openxmlformats.org/officeDocument/2006/relationships/image" Target="media/image39.emf"/><Relationship Id="rId146" Type="http://schemas.openxmlformats.org/officeDocument/2006/relationships/hyperlink" Target="http://www.unicode.org" TargetMode="External"/><Relationship Id="rId188" Type="http://schemas.openxmlformats.org/officeDocument/2006/relationships/hyperlink" Target="https://docs.oracle.com/javase/8/docs/api/java/lang/String.html" TargetMode="External"/><Relationship Id="rId311" Type="http://schemas.openxmlformats.org/officeDocument/2006/relationships/hyperlink" Target="https://docs.oracle.com/javase/8/docs/api/java/awt/Color.html" TargetMode="External"/><Relationship Id="rId353" Type="http://schemas.openxmlformats.org/officeDocument/2006/relationships/image" Target="media/image87.png"/><Relationship Id="rId395" Type="http://schemas.openxmlformats.org/officeDocument/2006/relationships/hyperlink" Target="https://docs.oracle.com/javase/8/docs/api/javax/swing/JPanel.html" TargetMode="External"/><Relationship Id="rId409" Type="http://schemas.openxmlformats.org/officeDocument/2006/relationships/hyperlink" Target="https://github.com/RobertGodin/JavaPasAPas" TargetMode="External"/><Relationship Id="rId560" Type="http://schemas.openxmlformats.org/officeDocument/2006/relationships/hyperlink" Target="https://docs.oracle.com/javase/8/docs/api/java/io/File.html" TargetMode="External"/><Relationship Id="rId92" Type="http://schemas.openxmlformats.org/officeDocument/2006/relationships/hyperlink" Target="https://docs.oracle.com/javase/8/docs/api/java/lang/String.html" TargetMode="External"/><Relationship Id="rId213" Type="http://schemas.openxmlformats.org/officeDocument/2006/relationships/hyperlink" Target="https://github.com/RobertGodin/JavaPasAPas" TargetMode="External"/><Relationship Id="rId420" Type="http://schemas.openxmlformats.org/officeDocument/2006/relationships/hyperlink" Target="https://docs.oracle.com/javase/8/docs/api/java/util/Vector.html" TargetMode="External"/><Relationship Id="rId255" Type="http://schemas.openxmlformats.org/officeDocument/2006/relationships/hyperlink" Target="https://docs.oracle.com/javase/8/docs/api/java/awt/Graphics.html" TargetMode="External"/><Relationship Id="rId297" Type="http://schemas.openxmlformats.org/officeDocument/2006/relationships/hyperlink" Target="https://docs.oracle.com/javase/8/docs/api/java/lang/String.html" TargetMode="External"/><Relationship Id="rId462" Type="http://schemas.openxmlformats.org/officeDocument/2006/relationships/hyperlink" Target="https://docs.oracle.com/javase/8/docs/api/java/io/InputStream.html" TargetMode="External"/><Relationship Id="rId518" Type="http://schemas.openxmlformats.org/officeDocument/2006/relationships/hyperlink" Target="https://docs.oracle.com/javase/8/docs/api/java/io/OutputStream.html" TargetMode="External"/><Relationship Id="rId115" Type="http://schemas.openxmlformats.org/officeDocument/2006/relationships/hyperlink" Target="https://github.com/RobertGodin/JavaPasAPas" TargetMode="External"/><Relationship Id="rId157" Type="http://schemas.openxmlformats.org/officeDocument/2006/relationships/hyperlink" Target="https://docs.oracle.com/javase/8/docs/api/java/lang/String.html" TargetMode="External"/><Relationship Id="rId322" Type="http://schemas.openxmlformats.org/officeDocument/2006/relationships/image" Target="media/image76.emf"/><Relationship Id="rId364" Type="http://schemas.openxmlformats.org/officeDocument/2006/relationships/oleObject" Target="embeddings/oleObject54.bin"/><Relationship Id="rId61" Type="http://schemas.openxmlformats.org/officeDocument/2006/relationships/hyperlink" Target="https://docs.oracle.com/javase/8/docs/api/java/lang/String.html" TargetMode="External"/><Relationship Id="rId199" Type="http://schemas.openxmlformats.org/officeDocument/2006/relationships/hyperlink" Target="https://docs.oracle.com/javase/8/docs/api/java/lang/String.html" TargetMode="External"/><Relationship Id="rId571" Type="http://schemas.openxmlformats.org/officeDocument/2006/relationships/hyperlink" Target="https://docs.oracle.com/javase/8/docs/api/java/io/ObjectOutputStream.html" TargetMode="External"/><Relationship Id="rId19" Type="http://schemas.openxmlformats.org/officeDocument/2006/relationships/hyperlink" Target="https://adoptium.net/" TargetMode="External"/><Relationship Id="rId224" Type="http://schemas.openxmlformats.org/officeDocument/2006/relationships/hyperlink" Target="https://docs.oracle.com/javase/8/docs/api/javax/swing/JFrame.html" TargetMode="External"/><Relationship Id="rId266" Type="http://schemas.openxmlformats.org/officeDocument/2006/relationships/image" Target="media/image64.emf"/><Relationship Id="rId431" Type="http://schemas.openxmlformats.org/officeDocument/2006/relationships/hyperlink" Target="https://docs.oracle.com/javase/8/docs/api/java/util/Vector.html" TargetMode="External"/><Relationship Id="rId473" Type="http://schemas.openxmlformats.org/officeDocument/2006/relationships/hyperlink" Target="https://docs.oracle.com/javase/8/docs/api/java/io/OutputStream.html" TargetMode="External"/><Relationship Id="rId529" Type="http://schemas.openxmlformats.org/officeDocument/2006/relationships/hyperlink" Target="https://docs.oracle.com/javase/8/docs/api/java/lang/Integer.html" TargetMode="External"/><Relationship Id="rId30" Type="http://schemas.openxmlformats.org/officeDocument/2006/relationships/image" Target="media/image14.png"/><Relationship Id="rId126" Type="http://schemas.openxmlformats.org/officeDocument/2006/relationships/image" Target="media/image45.emf"/><Relationship Id="rId168" Type="http://schemas.openxmlformats.org/officeDocument/2006/relationships/hyperlink" Target="https://docs.oracle.com/javase/8/docs/api/java/lang/String.html" TargetMode="External"/><Relationship Id="rId333" Type="http://schemas.openxmlformats.org/officeDocument/2006/relationships/oleObject" Target="embeddings/oleObject47.bin"/><Relationship Id="rId540" Type="http://schemas.openxmlformats.org/officeDocument/2006/relationships/hyperlink" Target="https://docs.oracle.com/javase/8/docs/api/java/io/PrintWriter.html" TargetMode="External"/><Relationship Id="rId72" Type="http://schemas.openxmlformats.org/officeDocument/2006/relationships/oleObject" Target="embeddings/oleObject14.bin"/><Relationship Id="rId375" Type="http://schemas.openxmlformats.org/officeDocument/2006/relationships/hyperlink" Target="https://docs.oracle.com/javase/8/docs/api/javax/swing/JPanel.html" TargetMode="External"/><Relationship Id="rId582" Type="http://schemas.openxmlformats.org/officeDocument/2006/relationships/hyperlink" Target="https://docs.oracle.com/javase/8/docs/api/java/lang/Object.html" TargetMode="External"/><Relationship Id="rId3" Type="http://schemas.openxmlformats.org/officeDocument/2006/relationships/styles" Target="styles.xml"/><Relationship Id="rId235" Type="http://schemas.openxmlformats.org/officeDocument/2006/relationships/hyperlink" Target="https://docs.oracle.com/javase/8/docs/api/javax/swing/JFrame.html" TargetMode="External"/><Relationship Id="rId277" Type="http://schemas.openxmlformats.org/officeDocument/2006/relationships/hyperlink" Target="https://docs.oracle.com/javase/8/docs/api/java/awt/event/MouseListener.html" TargetMode="External"/><Relationship Id="rId400" Type="http://schemas.openxmlformats.org/officeDocument/2006/relationships/hyperlink" Target="https://github.com/RobertGodin/JavaPasAPas" TargetMode="External"/><Relationship Id="rId442" Type="http://schemas.openxmlformats.org/officeDocument/2006/relationships/hyperlink" Target="https://docs.oracle.com/javase/8/docs/api/java/util/Vector.html" TargetMode="External"/><Relationship Id="rId484" Type="http://schemas.openxmlformats.org/officeDocument/2006/relationships/hyperlink" Target="https://docs.oracle.com/javase/8/docs/api/java/io/FileInputStream.html" TargetMode="External"/><Relationship Id="rId137" Type="http://schemas.openxmlformats.org/officeDocument/2006/relationships/oleObject" Target="embeddings/oleObject24.bin"/><Relationship Id="rId302" Type="http://schemas.openxmlformats.org/officeDocument/2006/relationships/image" Target="media/image71.emf"/><Relationship Id="rId344" Type="http://schemas.openxmlformats.org/officeDocument/2006/relationships/oleObject" Target="embeddings/oleObject51.bin"/><Relationship Id="rId41" Type="http://schemas.openxmlformats.org/officeDocument/2006/relationships/image" Target="media/image22.emf"/><Relationship Id="rId83" Type="http://schemas.openxmlformats.org/officeDocument/2006/relationships/hyperlink" Target="https://docs.oracle.com/javase/8/docs/api/java/lang/String.html" TargetMode="External"/><Relationship Id="rId179" Type="http://schemas.openxmlformats.org/officeDocument/2006/relationships/image" Target="media/image55.emf"/><Relationship Id="rId386" Type="http://schemas.openxmlformats.org/officeDocument/2006/relationships/hyperlink" Target="https://docs.oracle.com/javase/8/docs/api/javax/swing/JPanel.html" TargetMode="External"/><Relationship Id="rId551" Type="http://schemas.openxmlformats.org/officeDocument/2006/relationships/hyperlink" Target="https://www.w3.org/DOM/" TargetMode="External"/><Relationship Id="rId593" Type="http://schemas.openxmlformats.org/officeDocument/2006/relationships/image" Target="media/image113.png"/><Relationship Id="rId607" Type="http://schemas.openxmlformats.org/officeDocument/2006/relationships/hyperlink" Target="https://github.com/RobertGodin/JavaPasAPas" TargetMode="External"/><Relationship Id="rId190" Type="http://schemas.openxmlformats.org/officeDocument/2006/relationships/hyperlink" Target="https://docs.oracle.com/javase/8/docs/api/java/lang/String.html" TargetMode="External"/><Relationship Id="rId204" Type="http://schemas.openxmlformats.org/officeDocument/2006/relationships/hyperlink" Target="https://docs.oracle.com/javase/8/docs/api/java/lang/String.html" TargetMode="External"/><Relationship Id="rId246" Type="http://schemas.openxmlformats.org/officeDocument/2006/relationships/hyperlink" Target="https://docs.oracle.com/javase/8/docs/api/javax/swing/JFrame.html" TargetMode="External"/><Relationship Id="rId288" Type="http://schemas.openxmlformats.org/officeDocument/2006/relationships/hyperlink" Target="https://docs.oracle.com/javase/8/docs/api/java/awt/event/MouseEvent.html" TargetMode="External"/><Relationship Id="rId411" Type="http://schemas.openxmlformats.org/officeDocument/2006/relationships/hyperlink" Target="https://github.com/RobertGodin/JavaPasAPas" TargetMode="External"/><Relationship Id="rId453" Type="http://schemas.openxmlformats.org/officeDocument/2006/relationships/hyperlink" Target="https://docs.oracle.com/javase/8/docs/api/javax/swing/JPanel.html" TargetMode="External"/><Relationship Id="rId509" Type="http://schemas.openxmlformats.org/officeDocument/2006/relationships/hyperlink" Target="https://github.com/RobertGodin/JavaPasAPas" TargetMode="External"/><Relationship Id="rId106" Type="http://schemas.openxmlformats.org/officeDocument/2006/relationships/image" Target="media/image40.emf"/><Relationship Id="rId313" Type="http://schemas.openxmlformats.org/officeDocument/2006/relationships/hyperlink" Target="https://docs.oracle.com/javase/8/docs/api/java/awt/Color.html" TargetMode="External"/><Relationship Id="rId495" Type="http://schemas.openxmlformats.org/officeDocument/2006/relationships/hyperlink" Target="https://docs.oracle.com/javase/8/docs/api/java/io/InputStream.html" TargetMode="External"/><Relationship Id="rId10" Type="http://schemas.openxmlformats.org/officeDocument/2006/relationships/image" Target="media/image2.wmf"/><Relationship Id="rId52" Type="http://schemas.openxmlformats.org/officeDocument/2006/relationships/image" Target="media/image26.png"/><Relationship Id="rId94" Type="http://schemas.openxmlformats.org/officeDocument/2006/relationships/hyperlink" Target="https://github.com/RobertGodin/JavaPasAPas" TargetMode="External"/><Relationship Id="rId148" Type="http://schemas.openxmlformats.org/officeDocument/2006/relationships/hyperlink" Target="https://docs.oracle.com/javase/8/docs/api/java/lang/String.html" TargetMode="External"/><Relationship Id="rId355" Type="http://schemas.openxmlformats.org/officeDocument/2006/relationships/image" Target="media/image88.png"/><Relationship Id="rId397" Type="http://schemas.openxmlformats.org/officeDocument/2006/relationships/hyperlink" Target="https://github.com/RobertGodin/JavaPasAPas" TargetMode="External"/><Relationship Id="rId520" Type="http://schemas.openxmlformats.org/officeDocument/2006/relationships/image" Target="media/image107.emf"/><Relationship Id="rId562" Type="http://schemas.openxmlformats.org/officeDocument/2006/relationships/hyperlink" Target="https://docs.oracle.com/javase/8/docs/api/java/io/File.html" TargetMode="External"/><Relationship Id="rId215" Type="http://schemas.openxmlformats.org/officeDocument/2006/relationships/hyperlink" Target="https://docs.oracle.com/javase/8/docs/api/javax/swing/JFrame.html" TargetMode="External"/><Relationship Id="rId257" Type="http://schemas.openxmlformats.org/officeDocument/2006/relationships/image" Target="media/image61.png"/><Relationship Id="rId422" Type="http://schemas.openxmlformats.org/officeDocument/2006/relationships/hyperlink" Target="https://docs.oracle.com/javase/8/docs/api/java/util/Vector.html" TargetMode="External"/><Relationship Id="rId464" Type="http://schemas.openxmlformats.org/officeDocument/2006/relationships/hyperlink" Target="https://docs.oracle.com/javase/8/docs/api/java/io/InputStream.html" TargetMode="External"/><Relationship Id="rId299" Type="http://schemas.openxmlformats.org/officeDocument/2006/relationships/image" Target="media/image69.emf"/><Relationship Id="rId63" Type="http://schemas.openxmlformats.org/officeDocument/2006/relationships/image" Target="media/image28.emf"/><Relationship Id="rId159" Type="http://schemas.openxmlformats.org/officeDocument/2006/relationships/oleObject" Target="embeddings/oleObject26.bin"/><Relationship Id="rId366" Type="http://schemas.openxmlformats.org/officeDocument/2006/relationships/hyperlink" Target="https://github.com/RobertGodin/JavaPasAPas" TargetMode="External"/><Relationship Id="rId573" Type="http://schemas.openxmlformats.org/officeDocument/2006/relationships/hyperlink" Target="https://docs.oracle.com/javase/8/docs/api/java/io/ObjectOutputStream.html" TargetMode="External"/><Relationship Id="rId226" Type="http://schemas.openxmlformats.org/officeDocument/2006/relationships/hyperlink" Target="https://docs.oracle.com/javase/8/docs/api/javax/swing/JFrame.html" TargetMode="External"/><Relationship Id="rId433" Type="http://schemas.openxmlformats.org/officeDocument/2006/relationships/hyperlink" Target="https://docs.oracle.com/javase/8/docs/api/java/util/Iterator.html" TargetMode="External"/><Relationship Id="rId74" Type="http://schemas.openxmlformats.org/officeDocument/2006/relationships/oleObject" Target="embeddings/oleObject15.bin"/><Relationship Id="rId377" Type="http://schemas.openxmlformats.org/officeDocument/2006/relationships/hyperlink" Target="https://docs.oracle.com/javase/8/docs/api/javax/swing/JPanel.html" TargetMode="External"/><Relationship Id="rId500" Type="http://schemas.openxmlformats.org/officeDocument/2006/relationships/hyperlink" Target="https://docs.oracle.com/javase/8/docs/api/java/io/ObjectInputStream.html" TargetMode="External"/><Relationship Id="rId584" Type="http://schemas.openxmlformats.org/officeDocument/2006/relationships/hyperlink" Target="https://github.com/RobertGodin/JavaPasAPas" TargetMode="External"/><Relationship Id="rId5" Type="http://schemas.openxmlformats.org/officeDocument/2006/relationships/webSettings" Target="webSettings.xml"/><Relationship Id="rId237" Type="http://schemas.openxmlformats.org/officeDocument/2006/relationships/hyperlink" Target="https://docs.oracle.com/javase/8/docs/api/java/awt/Graphics.html" TargetMode="External"/><Relationship Id="rId444" Type="http://schemas.openxmlformats.org/officeDocument/2006/relationships/hyperlink" Target="https://docs.oracle.com/javase/8/docs/api/java/util/Iterator.html" TargetMode="External"/><Relationship Id="rId290" Type="http://schemas.openxmlformats.org/officeDocument/2006/relationships/hyperlink" Target="https://docs.oracle.com/javase/8/docs/api/java/awt/event/MouseListener.html" TargetMode="External"/><Relationship Id="rId304" Type="http://schemas.openxmlformats.org/officeDocument/2006/relationships/hyperlink" Target="https://github.com/RobertGodin/JavaPasAPas" TargetMode="External"/><Relationship Id="rId388" Type="http://schemas.openxmlformats.org/officeDocument/2006/relationships/image" Target="media/image96.png"/><Relationship Id="rId511" Type="http://schemas.openxmlformats.org/officeDocument/2006/relationships/hyperlink" Target="https://docs.oracle.com/javase/8/docs/api/java/io/FileOutputStream.html" TargetMode="External"/><Relationship Id="rId609" Type="http://schemas.openxmlformats.org/officeDocument/2006/relationships/footer" Target="footer2.xml"/><Relationship Id="rId85" Type="http://schemas.openxmlformats.org/officeDocument/2006/relationships/hyperlink" Target="https://docs.oracle.com/javase/8/docs/api/java/lang/String.html" TargetMode="External"/><Relationship Id="rId150" Type="http://schemas.openxmlformats.org/officeDocument/2006/relationships/hyperlink" Target="https://docs.oracle.com/javase/8/docs/api/java/lang/String.html" TargetMode="External"/><Relationship Id="rId595" Type="http://schemas.openxmlformats.org/officeDocument/2006/relationships/image" Target="media/image115.png"/><Relationship Id="rId248" Type="http://schemas.openxmlformats.org/officeDocument/2006/relationships/hyperlink" Target="https://docs.oracle.com/javase/8/docs/api/java/awt/Color.html" TargetMode="External"/><Relationship Id="rId455" Type="http://schemas.openxmlformats.org/officeDocument/2006/relationships/hyperlink" Target="https://github.com/RobertGodin/JavaPasAPas/tree/master/JeuSimple" TargetMode="External"/><Relationship Id="rId12" Type="http://schemas.openxmlformats.org/officeDocument/2006/relationships/image" Target="media/image3.emf"/><Relationship Id="rId108" Type="http://schemas.openxmlformats.org/officeDocument/2006/relationships/hyperlink" Target="https://github.com/RobertGodin/JavaPasAPas" TargetMode="External"/><Relationship Id="rId315" Type="http://schemas.openxmlformats.org/officeDocument/2006/relationships/oleObject" Target="embeddings/oleObject38.bin"/><Relationship Id="rId522" Type="http://schemas.openxmlformats.org/officeDocument/2006/relationships/image" Target="media/image108.png"/><Relationship Id="rId96" Type="http://schemas.openxmlformats.org/officeDocument/2006/relationships/image" Target="media/image36.emf"/><Relationship Id="rId161" Type="http://schemas.openxmlformats.org/officeDocument/2006/relationships/oleObject" Target="embeddings/oleObject27.bin"/><Relationship Id="rId399" Type="http://schemas.openxmlformats.org/officeDocument/2006/relationships/oleObject" Target="embeddings/oleObject57.bin"/><Relationship Id="rId259" Type="http://schemas.openxmlformats.org/officeDocument/2006/relationships/image" Target="media/image62.png"/><Relationship Id="rId466" Type="http://schemas.openxmlformats.org/officeDocument/2006/relationships/hyperlink" Target="https://docs.oracle.com/javase/8/docs/api/java/io/OutputStream.html" TargetMode="External"/><Relationship Id="rId23" Type="http://schemas.openxmlformats.org/officeDocument/2006/relationships/image" Target="media/image7.png"/><Relationship Id="rId119" Type="http://schemas.openxmlformats.org/officeDocument/2006/relationships/image" Target="media/image43.emf"/><Relationship Id="rId326" Type="http://schemas.openxmlformats.org/officeDocument/2006/relationships/image" Target="media/image78.emf"/><Relationship Id="rId533" Type="http://schemas.openxmlformats.org/officeDocument/2006/relationships/hyperlink" Target="https://docs.oracle.com/javase/8/docs/api/java/io/Reader.html" TargetMode="External"/><Relationship Id="rId172" Type="http://schemas.openxmlformats.org/officeDocument/2006/relationships/hyperlink" Target="https://docs.oracle.com/javase/8/docs/api/java/lang/String.html" TargetMode="External"/><Relationship Id="rId477" Type="http://schemas.openxmlformats.org/officeDocument/2006/relationships/hyperlink" Target="https://docs.oracle.com/javase/8/docs/api/java/io/FileInputStream.html" TargetMode="External"/><Relationship Id="rId600" Type="http://schemas.openxmlformats.org/officeDocument/2006/relationships/image" Target="media/image120.png"/><Relationship Id="rId337" Type="http://schemas.openxmlformats.org/officeDocument/2006/relationships/oleObject" Target="embeddings/oleObject48.bin"/><Relationship Id="rId34" Type="http://schemas.openxmlformats.org/officeDocument/2006/relationships/image" Target="media/image17.png"/><Relationship Id="rId544" Type="http://schemas.openxmlformats.org/officeDocument/2006/relationships/hyperlink" Target="https://docs.oracle.com/javase/8/docs/api/java/io/StreamTokenizer.html" TargetMode="External"/><Relationship Id="rId183" Type="http://schemas.openxmlformats.org/officeDocument/2006/relationships/hyperlink" Target="https://docs.oracle.com/javase/8/docs/api/java/lang/String.html" TargetMode="External"/><Relationship Id="rId390" Type="http://schemas.openxmlformats.org/officeDocument/2006/relationships/hyperlink" Target="https://github.com/RobertGodin/JavaPasAPas" TargetMode="External"/><Relationship Id="rId404" Type="http://schemas.openxmlformats.org/officeDocument/2006/relationships/hyperlink" Target="https://github.com/RobertGodin/JavaPasAPas" TargetMode="External"/><Relationship Id="rId611" Type="http://schemas.openxmlformats.org/officeDocument/2006/relationships/fontTable" Target="fontTable.xml"/><Relationship Id="rId250" Type="http://schemas.openxmlformats.org/officeDocument/2006/relationships/hyperlink" Target="https://docs.oracle.com/javase/8/docs/api/java/awt/Color.html" TargetMode="External"/><Relationship Id="rId488" Type="http://schemas.openxmlformats.org/officeDocument/2006/relationships/hyperlink" Target="https://docs.oracle.com/javase/8/docs/api/java/io/FileOutputStream.html" TargetMode="External"/><Relationship Id="rId45" Type="http://schemas.openxmlformats.org/officeDocument/2006/relationships/hyperlink" Target="https://docs.oracle.com/javase/8/docs/api/java/lang/String.html" TargetMode="External"/><Relationship Id="rId110" Type="http://schemas.openxmlformats.org/officeDocument/2006/relationships/hyperlink" Target="https://github.com/RobertGodin/JavaPasAPas" TargetMode="External"/><Relationship Id="rId348" Type="http://schemas.openxmlformats.org/officeDocument/2006/relationships/hyperlink" Target="https://github.com/RobertGodin/JavaPasAPas" TargetMode="External"/><Relationship Id="rId555" Type="http://schemas.openxmlformats.org/officeDocument/2006/relationships/hyperlink" Target="https://docs.oracle.com/javase/8/docs/api/org/w3c/dom/Node.html" TargetMode="External"/><Relationship Id="rId194" Type="http://schemas.openxmlformats.org/officeDocument/2006/relationships/hyperlink" Target="https://docs.oracle.com/javase/8/docs/api/java/lang/String.html" TargetMode="External"/><Relationship Id="rId208" Type="http://schemas.openxmlformats.org/officeDocument/2006/relationships/image" Target="media/image56.emf"/><Relationship Id="rId415" Type="http://schemas.openxmlformats.org/officeDocument/2006/relationships/image" Target="media/image99.emf"/><Relationship Id="rId261" Type="http://schemas.openxmlformats.org/officeDocument/2006/relationships/image" Target="media/image63.wmf"/><Relationship Id="rId499" Type="http://schemas.openxmlformats.org/officeDocument/2006/relationships/hyperlink" Target="https://docs.oracle.com/javase/8/docs/api/java/io/DataOutputStream.html" TargetMode="External"/><Relationship Id="rId56" Type="http://schemas.openxmlformats.org/officeDocument/2006/relationships/hyperlink" Target="https://docs.oracle.com/javase/8/docs/api/javax/swing/JOptionPane.html" TargetMode="External"/><Relationship Id="rId359" Type="http://schemas.openxmlformats.org/officeDocument/2006/relationships/image" Target="media/image91.png"/><Relationship Id="rId566" Type="http://schemas.openxmlformats.org/officeDocument/2006/relationships/hyperlink" Target="https://github.com/RobertGodin/JavaPasAPas" TargetMode="External"/><Relationship Id="rId121" Type="http://schemas.openxmlformats.org/officeDocument/2006/relationships/image" Target="media/image44.emf"/><Relationship Id="rId219" Type="http://schemas.openxmlformats.org/officeDocument/2006/relationships/hyperlink" Target="https://docs.oracle.com/javase/8/docs/api/javax/swing/JFrame.html" TargetMode="External"/><Relationship Id="rId426" Type="http://schemas.openxmlformats.org/officeDocument/2006/relationships/hyperlink" Target="https://docs.oracle.com/javase/8/docs/api/java/util/Vector.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2" Type="http://schemas.openxmlformats.org/officeDocument/2006/relationships/hyperlink" Target="https://github.com/RobertGodin/JavaPasAPas" TargetMode="External"/><Relationship Id="rId1" Type="http://schemas.openxmlformats.org/officeDocument/2006/relationships/hyperlink" Target="https://fr.wikipedia.org/wiki/M&#233;moire_cach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Mod&#232;les\Autres%20documents\MANUEL.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F3CA7-FC2E-6C42-A0F0-4991A6AA7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 Files\Microsoft Office\Modèles\Autres documents\MANUEL.DOT</Template>
  <TotalTime>70</TotalTime>
  <Pages>279</Pages>
  <Words>69063</Words>
  <Characters>406097</Characters>
  <Application>Microsoft Office Word</Application>
  <DocSecurity>0</DocSecurity>
  <Lines>11602</Lines>
  <Paragraphs>7789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Java pas à pas</vt:lpstr>
      <vt:lpstr>Java pas à pas</vt:lpstr>
    </vt:vector>
  </TitlesOfParts>
  <Manager/>
  <Company/>
  <LinksUpToDate>false</LinksUpToDate>
  <CharactersWithSpaces>467371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pas à pas</dc:title>
  <dc:subject/>
  <dc:creator>Godin, Robert</dc:creator>
  <cp:keywords/>
  <dc:description/>
  <cp:lastModifiedBy>Lemire, Daniel</cp:lastModifiedBy>
  <cp:revision>15</cp:revision>
  <cp:lastPrinted>2024-01-11T02:21:00Z</cp:lastPrinted>
  <dcterms:created xsi:type="dcterms:W3CDTF">2024-01-11T02:21:00Z</dcterms:created>
  <dcterms:modified xsi:type="dcterms:W3CDTF">2024-01-11T06:16:00Z</dcterms:modified>
  <cp:category/>
</cp:coreProperties>
</file>